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636E6E" w14:textId="77777777" w:rsidR="001B62DE" w:rsidRPr="0013747F" w:rsidRDefault="00AA5CE9" w:rsidP="001B62DE">
      <w:pPr>
        <w:tabs>
          <w:tab w:val="left" w:pos="2400"/>
        </w:tabs>
        <w:spacing w:before="120"/>
        <w:rPr>
          <w:rFonts w:cs="Arial"/>
          <w:b/>
          <w:sz w:val="32"/>
          <w:szCs w:val="32"/>
        </w:rPr>
      </w:pPr>
      <w:bookmarkStart w:id="0" w:name="_GoBack"/>
      <w:bookmarkEnd w:id="0"/>
      <w:r>
        <w:rPr>
          <w:rFonts w:cs="Arial"/>
          <w:b/>
          <w:noProof/>
          <w:sz w:val="32"/>
          <w:szCs w:val="32"/>
          <w:lang w:val="en-US" w:eastAsia="en-US"/>
        </w:rPr>
        <w:drawing>
          <wp:anchor distT="0" distB="0" distL="114300" distR="114300" simplePos="0" relativeHeight="251657728" behindDoc="0" locked="0" layoutInCell="1" allowOverlap="1" wp14:anchorId="3ED7E7D1" wp14:editId="7BE5047B">
            <wp:simplePos x="0" y="0"/>
            <wp:positionH relativeFrom="column">
              <wp:posOffset>1724025</wp:posOffset>
            </wp:positionH>
            <wp:positionV relativeFrom="paragraph">
              <wp:posOffset>57150</wp:posOffset>
            </wp:positionV>
            <wp:extent cx="1889760" cy="2244090"/>
            <wp:effectExtent l="0" t="0" r="0" b="0"/>
            <wp:wrapNone/>
            <wp:docPr id="15" name="Picture 15" descr="OP_logo_V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P_logo_V_b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9760" cy="2244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06234" w14:textId="77777777" w:rsidR="005E6BBC" w:rsidRPr="0013747F" w:rsidRDefault="005E6BBC" w:rsidP="00DE33C9">
      <w:pPr>
        <w:tabs>
          <w:tab w:val="left" w:pos="2400"/>
        </w:tabs>
        <w:spacing w:before="240" w:after="60" w:line="240" w:lineRule="auto"/>
        <w:rPr>
          <w:rFonts w:cs="Arial"/>
          <w:b/>
          <w:sz w:val="32"/>
          <w:szCs w:val="32"/>
        </w:rPr>
      </w:pPr>
    </w:p>
    <w:p w14:paraId="421442A0" w14:textId="77777777" w:rsidR="004425D4" w:rsidRPr="0013747F" w:rsidRDefault="004425D4" w:rsidP="00DE33C9">
      <w:pPr>
        <w:tabs>
          <w:tab w:val="left" w:pos="2400"/>
        </w:tabs>
        <w:spacing w:before="240" w:after="60" w:line="240" w:lineRule="auto"/>
        <w:rPr>
          <w:rFonts w:cs="Arial"/>
          <w:b/>
          <w:sz w:val="32"/>
          <w:szCs w:val="32"/>
        </w:rPr>
      </w:pPr>
    </w:p>
    <w:p w14:paraId="1E4CD6E2" w14:textId="77777777" w:rsidR="00475E3A" w:rsidRPr="0013747F" w:rsidRDefault="00475E3A" w:rsidP="00DE33C9">
      <w:pPr>
        <w:tabs>
          <w:tab w:val="left" w:pos="2400"/>
        </w:tabs>
        <w:spacing w:before="240" w:after="60" w:line="240" w:lineRule="auto"/>
        <w:rPr>
          <w:rFonts w:cs="Arial"/>
          <w:b/>
          <w:sz w:val="32"/>
          <w:szCs w:val="32"/>
        </w:rPr>
      </w:pPr>
    </w:p>
    <w:p w14:paraId="04DC5F04" w14:textId="77777777" w:rsidR="001B62DE" w:rsidRPr="0013747F" w:rsidRDefault="001B62DE" w:rsidP="00DE33C9">
      <w:pPr>
        <w:tabs>
          <w:tab w:val="left" w:pos="2400"/>
        </w:tabs>
        <w:spacing w:before="240" w:after="60" w:line="240" w:lineRule="auto"/>
        <w:rPr>
          <w:rFonts w:cs="Arial"/>
          <w:b/>
          <w:sz w:val="32"/>
          <w:szCs w:val="32"/>
        </w:rPr>
      </w:pPr>
    </w:p>
    <w:p w14:paraId="1535D7CD" w14:textId="77777777" w:rsidR="00D263A7" w:rsidRPr="0013747F" w:rsidRDefault="00D263A7" w:rsidP="00DE33C9">
      <w:pPr>
        <w:tabs>
          <w:tab w:val="left" w:pos="2400"/>
        </w:tabs>
        <w:spacing w:before="240" w:after="60" w:line="240" w:lineRule="auto"/>
        <w:rPr>
          <w:rFonts w:cs="Arial"/>
          <w:b/>
          <w:sz w:val="32"/>
          <w:szCs w:val="32"/>
        </w:rPr>
      </w:pPr>
    </w:p>
    <w:p w14:paraId="4DA4818E" w14:textId="77777777" w:rsidR="00D263A7" w:rsidRPr="0013747F" w:rsidRDefault="00D263A7" w:rsidP="00DE33C9">
      <w:pPr>
        <w:tabs>
          <w:tab w:val="left" w:pos="2400"/>
        </w:tabs>
        <w:spacing w:before="240" w:after="60" w:line="240" w:lineRule="auto"/>
        <w:rPr>
          <w:rFonts w:cs="Arial"/>
          <w:b/>
          <w:sz w:val="32"/>
          <w:szCs w:val="32"/>
        </w:rPr>
      </w:pPr>
    </w:p>
    <w:p w14:paraId="3B0AF343" w14:textId="77777777" w:rsidR="000F57B8" w:rsidRPr="0013747F" w:rsidRDefault="000F57B8" w:rsidP="00DE33C9">
      <w:pPr>
        <w:tabs>
          <w:tab w:val="left" w:pos="2400"/>
        </w:tabs>
        <w:spacing w:before="240" w:after="60" w:line="240" w:lineRule="auto"/>
        <w:rPr>
          <w:rFonts w:cs="Arial"/>
          <w:b/>
          <w:sz w:val="32"/>
          <w:szCs w:val="32"/>
        </w:rPr>
      </w:pPr>
    </w:p>
    <w:p w14:paraId="2E23208A" w14:textId="77777777" w:rsidR="00D263A7" w:rsidRPr="0013747F" w:rsidRDefault="00D263A7" w:rsidP="00DE33C9">
      <w:pPr>
        <w:rPr>
          <w:rStyle w:val="Style14ptBold"/>
          <w:smallCaps w:val="0"/>
          <w:sz w:val="36"/>
          <w:szCs w:val="36"/>
        </w:rPr>
      </w:pPr>
    </w:p>
    <w:p w14:paraId="1EA4DAB8" w14:textId="23694F42" w:rsidR="007F6C78" w:rsidRPr="007F6C78" w:rsidRDefault="007F6C78" w:rsidP="007F6C78">
      <w:pPr>
        <w:pBdr>
          <w:top w:val="single" w:sz="18" w:space="8" w:color="auto"/>
          <w:bottom w:val="single" w:sz="18" w:space="8" w:color="auto"/>
        </w:pBdr>
        <w:spacing w:after="60" w:line="240" w:lineRule="auto"/>
        <w:jc w:val="both"/>
        <w:rPr>
          <w:b/>
          <w:bCs/>
          <w:smallCaps/>
          <w:sz w:val="32"/>
          <w:szCs w:val="32"/>
          <w:lang w:val="en-AU"/>
        </w:rPr>
      </w:pPr>
      <w:r>
        <w:rPr>
          <w:b/>
          <w:bCs/>
          <w:sz w:val="32"/>
          <w:szCs w:val="32"/>
          <w:lang w:val="en-AU"/>
        </w:rPr>
        <w:t>DESIGN</w:t>
      </w:r>
      <w:r w:rsidRPr="007F6C78">
        <w:rPr>
          <w:b/>
          <w:bCs/>
          <w:sz w:val="32"/>
          <w:szCs w:val="32"/>
          <w:lang w:val="en-AU"/>
        </w:rPr>
        <w:t xml:space="preserve"> POSTGRADUATE PROGRAMMES</w:t>
      </w:r>
    </w:p>
    <w:p w14:paraId="35678043" w14:textId="77777777" w:rsidR="007F6C78" w:rsidRPr="007F6C78" w:rsidRDefault="007F6C78" w:rsidP="007F6C78">
      <w:pPr>
        <w:pBdr>
          <w:top w:val="single" w:sz="18" w:space="8" w:color="auto"/>
          <w:bottom w:val="single" w:sz="18" w:space="8" w:color="auto"/>
        </w:pBdr>
        <w:spacing w:after="60" w:line="240" w:lineRule="auto"/>
        <w:jc w:val="both"/>
        <w:rPr>
          <w:b/>
          <w:bCs/>
          <w:smallCaps/>
          <w:sz w:val="32"/>
          <w:szCs w:val="32"/>
          <w:lang w:val="en-AU"/>
        </w:rPr>
      </w:pPr>
    </w:p>
    <w:p w14:paraId="5EB065C0" w14:textId="77777777" w:rsidR="007F6C78" w:rsidRPr="007F6C78" w:rsidRDefault="007F6C78" w:rsidP="007F6C78">
      <w:pPr>
        <w:pBdr>
          <w:top w:val="single" w:sz="18" w:space="8" w:color="auto"/>
          <w:bottom w:val="single" w:sz="18" w:space="8" w:color="auto"/>
        </w:pBdr>
        <w:spacing w:after="60" w:line="240" w:lineRule="auto"/>
        <w:jc w:val="both"/>
        <w:rPr>
          <w:b/>
          <w:bCs/>
          <w:smallCaps/>
          <w:lang w:val="en-AU"/>
        </w:rPr>
      </w:pPr>
      <w:r w:rsidRPr="007F6C78">
        <w:rPr>
          <w:b/>
          <w:bCs/>
          <w:smallCaps/>
          <w:lang w:val="en-AU"/>
        </w:rPr>
        <w:t>Including</w:t>
      </w:r>
    </w:p>
    <w:p w14:paraId="303C67AB" w14:textId="282F6AD2" w:rsidR="007F6C78" w:rsidRPr="007F6C78" w:rsidRDefault="007F6C78" w:rsidP="006D215A">
      <w:pPr>
        <w:pBdr>
          <w:top w:val="single" w:sz="18" w:space="8" w:color="auto"/>
          <w:bottom w:val="single" w:sz="18" w:space="8" w:color="auto"/>
        </w:pBdr>
        <w:spacing w:after="60" w:line="240" w:lineRule="auto"/>
        <w:jc w:val="both"/>
        <w:rPr>
          <w:b/>
          <w:bCs/>
          <w:smallCaps/>
          <w:sz w:val="32"/>
          <w:szCs w:val="32"/>
          <w:lang w:val="en-AU"/>
        </w:rPr>
      </w:pPr>
      <w:r w:rsidRPr="007F6C78">
        <w:rPr>
          <w:b/>
          <w:bCs/>
          <w:smallCaps/>
          <w:sz w:val="32"/>
          <w:szCs w:val="32"/>
          <w:lang w:val="en-AU"/>
        </w:rPr>
        <w:t>OT</w:t>
      </w:r>
      <w:r w:rsidR="006D215A">
        <w:rPr>
          <w:b/>
          <w:bCs/>
          <w:smallCaps/>
          <w:sz w:val="32"/>
          <w:szCs w:val="32"/>
          <w:lang w:val="en-AU"/>
        </w:rPr>
        <w:t>5106</w:t>
      </w:r>
      <w:r w:rsidRPr="007F6C78">
        <w:rPr>
          <w:b/>
          <w:bCs/>
          <w:smallCaps/>
          <w:sz w:val="32"/>
          <w:szCs w:val="32"/>
          <w:lang w:val="en-AU"/>
        </w:rPr>
        <w:t xml:space="preserve"> Bachelor of </w:t>
      </w:r>
      <w:r>
        <w:rPr>
          <w:b/>
          <w:bCs/>
          <w:smallCaps/>
          <w:sz w:val="32"/>
          <w:szCs w:val="32"/>
          <w:lang w:val="en-AU"/>
        </w:rPr>
        <w:t>Design</w:t>
      </w:r>
      <w:r w:rsidRPr="007F6C78">
        <w:rPr>
          <w:b/>
          <w:bCs/>
          <w:smallCaps/>
          <w:sz w:val="32"/>
          <w:szCs w:val="32"/>
          <w:lang w:val="en-AU"/>
        </w:rPr>
        <w:t xml:space="preserve"> (Honours)</w:t>
      </w:r>
    </w:p>
    <w:p w14:paraId="1861DAB3" w14:textId="01A39AC7" w:rsidR="007F6C78" w:rsidRPr="007F6C78" w:rsidRDefault="007F6C78" w:rsidP="006D215A">
      <w:pPr>
        <w:pBdr>
          <w:top w:val="single" w:sz="18" w:space="8" w:color="auto"/>
          <w:bottom w:val="single" w:sz="18" w:space="8" w:color="auto"/>
        </w:pBdr>
        <w:spacing w:after="60" w:line="240" w:lineRule="auto"/>
        <w:jc w:val="both"/>
        <w:rPr>
          <w:b/>
          <w:bCs/>
          <w:smallCaps/>
          <w:sz w:val="32"/>
          <w:szCs w:val="32"/>
          <w:lang w:val="en-AU"/>
        </w:rPr>
      </w:pPr>
      <w:r w:rsidRPr="007F6C78">
        <w:rPr>
          <w:b/>
          <w:bCs/>
          <w:smallCaps/>
          <w:sz w:val="32"/>
          <w:szCs w:val="32"/>
          <w:lang w:val="en-AU"/>
        </w:rPr>
        <w:t>OT</w:t>
      </w:r>
      <w:r w:rsidR="006D215A">
        <w:rPr>
          <w:b/>
          <w:bCs/>
          <w:smallCaps/>
          <w:sz w:val="32"/>
          <w:szCs w:val="32"/>
          <w:lang w:val="en-AU"/>
        </w:rPr>
        <w:t>5114</w:t>
      </w:r>
      <w:r w:rsidRPr="007F6C78">
        <w:rPr>
          <w:b/>
          <w:bCs/>
          <w:smallCaps/>
          <w:sz w:val="32"/>
          <w:szCs w:val="32"/>
          <w:lang w:val="en-AU"/>
        </w:rPr>
        <w:t xml:space="preserve"> Postgraduate Certificate in </w:t>
      </w:r>
      <w:r>
        <w:rPr>
          <w:b/>
          <w:bCs/>
          <w:smallCaps/>
          <w:sz w:val="32"/>
          <w:szCs w:val="32"/>
          <w:lang w:val="en-AU"/>
        </w:rPr>
        <w:t>Design</w:t>
      </w:r>
    </w:p>
    <w:p w14:paraId="7D0FB4C1" w14:textId="39E18E9F" w:rsidR="007F6C78" w:rsidRPr="007F6C78" w:rsidRDefault="007F6C78" w:rsidP="006D215A">
      <w:pPr>
        <w:pBdr>
          <w:top w:val="single" w:sz="18" w:space="8" w:color="auto"/>
          <w:bottom w:val="single" w:sz="18" w:space="8" w:color="auto"/>
        </w:pBdr>
        <w:spacing w:after="60" w:line="240" w:lineRule="auto"/>
        <w:jc w:val="both"/>
        <w:rPr>
          <w:b/>
          <w:bCs/>
          <w:smallCaps/>
          <w:sz w:val="32"/>
          <w:szCs w:val="32"/>
          <w:lang w:val="en-AU"/>
        </w:rPr>
      </w:pPr>
      <w:r w:rsidRPr="007F6C78">
        <w:rPr>
          <w:b/>
          <w:bCs/>
          <w:smallCaps/>
          <w:sz w:val="32"/>
          <w:szCs w:val="32"/>
          <w:lang w:val="en-AU"/>
        </w:rPr>
        <w:t>OT</w:t>
      </w:r>
      <w:r w:rsidR="006D215A">
        <w:rPr>
          <w:b/>
          <w:bCs/>
          <w:smallCaps/>
          <w:sz w:val="32"/>
          <w:szCs w:val="32"/>
          <w:lang w:val="en-AU"/>
        </w:rPr>
        <w:t>5115</w:t>
      </w:r>
      <w:r w:rsidRPr="007F6C78">
        <w:rPr>
          <w:b/>
          <w:bCs/>
          <w:smallCaps/>
          <w:sz w:val="32"/>
          <w:szCs w:val="32"/>
          <w:lang w:val="en-AU"/>
        </w:rPr>
        <w:t xml:space="preserve"> Postgraduate Diploma in </w:t>
      </w:r>
      <w:r>
        <w:rPr>
          <w:b/>
          <w:bCs/>
          <w:smallCaps/>
          <w:sz w:val="32"/>
          <w:szCs w:val="32"/>
          <w:lang w:val="en-AU"/>
        </w:rPr>
        <w:t>Design</w:t>
      </w:r>
    </w:p>
    <w:p w14:paraId="5E964500" w14:textId="6D11533F" w:rsidR="007F6C78" w:rsidRPr="007F6C78" w:rsidRDefault="007F6C78" w:rsidP="006D215A">
      <w:pPr>
        <w:pBdr>
          <w:top w:val="single" w:sz="18" w:space="8" w:color="auto"/>
          <w:bottom w:val="single" w:sz="18" w:space="8" w:color="auto"/>
        </w:pBdr>
        <w:spacing w:after="60" w:line="240" w:lineRule="auto"/>
        <w:jc w:val="both"/>
        <w:rPr>
          <w:b/>
          <w:bCs/>
          <w:smallCaps/>
          <w:sz w:val="32"/>
          <w:szCs w:val="32"/>
          <w:lang w:val="en-AU"/>
        </w:rPr>
      </w:pPr>
      <w:r w:rsidRPr="007F6C78">
        <w:rPr>
          <w:b/>
          <w:bCs/>
          <w:smallCaps/>
          <w:sz w:val="32"/>
          <w:szCs w:val="32"/>
          <w:lang w:val="en-AU"/>
        </w:rPr>
        <w:t>OT</w:t>
      </w:r>
      <w:r w:rsidR="006D215A">
        <w:rPr>
          <w:b/>
          <w:bCs/>
          <w:smallCaps/>
          <w:sz w:val="32"/>
          <w:szCs w:val="32"/>
          <w:lang w:val="en-AU"/>
        </w:rPr>
        <w:t>5116</w:t>
      </w:r>
      <w:r w:rsidRPr="007F6C78">
        <w:rPr>
          <w:b/>
          <w:bCs/>
          <w:smallCaps/>
          <w:sz w:val="32"/>
          <w:szCs w:val="32"/>
          <w:lang w:val="en-AU"/>
        </w:rPr>
        <w:t xml:space="preserve"> Master of </w:t>
      </w:r>
      <w:r>
        <w:rPr>
          <w:b/>
          <w:bCs/>
          <w:smallCaps/>
          <w:sz w:val="32"/>
          <w:szCs w:val="32"/>
          <w:lang w:val="en-AU"/>
        </w:rPr>
        <w:t>Design</w:t>
      </w:r>
    </w:p>
    <w:p w14:paraId="10F29B02" w14:textId="77777777" w:rsidR="000F57B8" w:rsidRPr="0013747F" w:rsidRDefault="000F57B8" w:rsidP="00000687">
      <w:pPr>
        <w:rPr>
          <w:rStyle w:val="Style14ptBold"/>
          <w:smallCaps w:val="0"/>
          <w:sz w:val="40"/>
          <w:szCs w:val="40"/>
        </w:rPr>
      </w:pPr>
    </w:p>
    <w:p w14:paraId="4631599E" w14:textId="00FA36E4" w:rsidR="000F57B8" w:rsidRPr="0013747F" w:rsidRDefault="000F57B8" w:rsidP="000F57B8">
      <w:pPr>
        <w:rPr>
          <w:rStyle w:val="Style14ptBold"/>
          <w:smallCaps w:val="0"/>
          <w:sz w:val="32"/>
          <w:szCs w:val="32"/>
        </w:rPr>
      </w:pPr>
      <w:r w:rsidRPr="0013747F">
        <w:rPr>
          <w:rStyle w:val="Style14ptBold"/>
          <w:smallCaps w:val="0"/>
          <w:sz w:val="32"/>
          <w:szCs w:val="32"/>
        </w:rPr>
        <w:t xml:space="preserve">School of </w:t>
      </w:r>
      <w:r w:rsidR="007F6C78">
        <w:rPr>
          <w:rStyle w:val="Style14ptBold"/>
          <w:smallCaps w:val="0"/>
          <w:sz w:val="32"/>
          <w:szCs w:val="32"/>
        </w:rPr>
        <w:t xml:space="preserve">Design </w:t>
      </w:r>
      <w:r w:rsidR="006409EA">
        <w:rPr>
          <w:rStyle w:val="Style14ptBold"/>
          <w:smallCaps w:val="0"/>
          <w:sz w:val="32"/>
          <w:szCs w:val="32"/>
        </w:rPr>
        <w:t>-</w:t>
      </w:r>
      <w:r w:rsidR="00F73868">
        <w:rPr>
          <w:rStyle w:val="Style14ptBold"/>
          <w:smallCaps w:val="0"/>
          <w:sz w:val="32"/>
          <w:szCs w:val="32"/>
        </w:rPr>
        <w:t xml:space="preserve"> </w:t>
      </w:r>
      <w:r w:rsidR="007F6C78">
        <w:rPr>
          <w:rStyle w:val="Style14ptBold"/>
          <w:smallCaps w:val="0"/>
          <w:sz w:val="32"/>
          <w:szCs w:val="32"/>
        </w:rPr>
        <w:t>Te Maru P</w:t>
      </w:r>
      <w:r w:rsidR="007F6C78">
        <w:rPr>
          <w:rStyle w:val="Style14ptBold"/>
          <w:rFonts w:cs="Arial"/>
          <w:smallCaps w:val="0"/>
          <w:sz w:val="32"/>
          <w:szCs w:val="32"/>
        </w:rPr>
        <w:t>ū</w:t>
      </w:r>
      <w:r w:rsidR="00173EA3">
        <w:rPr>
          <w:rStyle w:val="Style14ptBold"/>
          <w:smallCaps w:val="0"/>
          <w:sz w:val="32"/>
          <w:szCs w:val="32"/>
        </w:rPr>
        <w:t>manawa</w:t>
      </w:r>
    </w:p>
    <w:p w14:paraId="6E47DD95" w14:textId="77777777" w:rsidR="00A523C6" w:rsidRPr="0013747F" w:rsidRDefault="00A523C6" w:rsidP="00DE33C9">
      <w:pPr>
        <w:rPr>
          <w:rStyle w:val="Style14ptBold"/>
          <w:smallCaps w:val="0"/>
          <w:sz w:val="24"/>
          <w:szCs w:val="24"/>
        </w:rPr>
      </w:pPr>
    </w:p>
    <w:p w14:paraId="560C9F81" w14:textId="77777777" w:rsidR="00000687" w:rsidRPr="0013747F" w:rsidRDefault="00E86AA2" w:rsidP="00000687">
      <w:pPr>
        <w:rPr>
          <w:rStyle w:val="Style14ptBold"/>
          <w:smallCaps w:val="0"/>
        </w:rPr>
      </w:pPr>
      <w:r w:rsidRPr="0013747F">
        <w:rPr>
          <w:rStyle w:val="Style14ptBold"/>
          <w:smallCaps w:val="0"/>
        </w:rPr>
        <w:t>Version</w:t>
      </w:r>
      <w:r w:rsidR="00000687" w:rsidRPr="0013747F">
        <w:rPr>
          <w:rStyle w:val="Style14ptBold"/>
          <w:smallCaps w:val="0"/>
        </w:rPr>
        <w:t xml:space="preserve"> </w:t>
      </w:r>
      <w:r w:rsidR="00173EA3">
        <w:rPr>
          <w:rStyle w:val="Style14ptBold"/>
          <w:smallCaps w:val="0"/>
        </w:rPr>
        <w:t>1</w:t>
      </w:r>
    </w:p>
    <w:p w14:paraId="3D4FF3CD" w14:textId="77777777" w:rsidR="00000687" w:rsidRPr="0013747F" w:rsidRDefault="00000687" w:rsidP="00000687">
      <w:pPr>
        <w:rPr>
          <w:rStyle w:val="Style14ptBold"/>
          <w:smallCaps w:val="0"/>
          <w:sz w:val="24"/>
          <w:szCs w:val="24"/>
        </w:rPr>
      </w:pPr>
    </w:p>
    <w:p w14:paraId="3F48D471" w14:textId="77777777" w:rsidR="00000687" w:rsidRPr="0013747F" w:rsidRDefault="00000687" w:rsidP="00000687">
      <w:pPr>
        <w:rPr>
          <w:rStyle w:val="Style14ptBold"/>
          <w:smallCaps w:val="0"/>
          <w:sz w:val="24"/>
          <w:szCs w:val="24"/>
        </w:rPr>
      </w:pPr>
    </w:p>
    <w:p w14:paraId="680ACC23" w14:textId="77777777" w:rsidR="00000687" w:rsidRPr="0013747F" w:rsidRDefault="00000687" w:rsidP="00DE33C9">
      <w:pPr>
        <w:rPr>
          <w:rStyle w:val="Style14ptBold"/>
          <w:smallCaps w:val="0"/>
        </w:rPr>
      </w:pPr>
      <w:r w:rsidRPr="0013747F">
        <w:rPr>
          <w:rStyle w:val="Style14ptBold"/>
          <w:smallCaps w:val="0"/>
        </w:rPr>
        <w:fldChar w:fldCharType="begin"/>
      </w:r>
      <w:r w:rsidRPr="0013747F">
        <w:rPr>
          <w:rStyle w:val="Style14ptBold"/>
          <w:smallCaps w:val="0"/>
        </w:rPr>
        <w:instrText xml:space="preserve"> DATE  \@ "MMMM yyyy"  \* MERGEFORMAT </w:instrText>
      </w:r>
      <w:r w:rsidRPr="0013747F">
        <w:rPr>
          <w:rStyle w:val="Style14ptBold"/>
          <w:smallCaps w:val="0"/>
        </w:rPr>
        <w:fldChar w:fldCharType="separate"/>
      </w:r>
      <w:r w:rsidR="00926B2D">
        <w:rPr>
          <w:rStyle w:val="Style14ptBold"/>
          <w:smallCaps w:val="0"/>
          <w:noProof/>
        </w:rPr>
        <w:t>February 2016</w:t>
      </w:r>
      <w:r w:rsidRPr="0013747F">
        <w:rPr>
          <w:rStyle w:val="Style14ptBold"/>
          <w:smallCaps w:val="0"/>
        </w:rPr>
        <w:fldChar w:fldCharType="end"/>
      </w:r>
    </w:p>
    <w:p w14:paraId="014659CC" w14:textId="77777777" w:rsidR="001F0CC5" w:rsidRPr="0013747F" w:rsidRDefault="001F0CC5" w:rsidP="001F0CC5">
      <w:pPr>
        <w:rPr>
          <w:rStyle w:val="Style14ptBold"/>
          <w:b w:val="0"/>
          <w:smallCaps w:val="0"/>
          <w:sz w:val="20"/>
          <w:szCs w:val="20"/>
        </w:rPr>
      </w:pPr>
    </w:p>
    <w:p w14:paraId="7264E683" w14:textId="77777777" w:rsidR="000F57B8" w:rsidRPr="0013747F" w:rsidRDefault="000F57B8" w:rsidP="001F0CC5">
      <w:pPr>
        <w:rPr>
          <w:rStyle w:val="Style14ptBold"/>
          <w:b w:val="0"/>
          <w:smallCaps w:val="0"/>
          <w:sz w:val="20"/>
          <w:szCs w:val="20"/>
        </w:rPr>
      </w:pPr>
    </w:p>
    <w:p w14:paraId="23EC22D5" w14:textId="77777777" w:rsidR="000F57B8" w:rsidRPr="0013747F" w:rsidRDefault="000F57B8" w:rsidP="001F0CC5">
      <w:pPr>
        <w:rPr>
          <w:rStyle w:val="Style14ptBold"/>
          <w:b w:val="0"/>
          <w:smallCaps w:val="0"/>
          <w:sz w:val="20"/>
          <w:szCs w:val="20"/>
        </w:rPr>
      </w:pPr>
    </w:p>
    <w:p w14:paraId="350106F1" w14:textId="77777777" w:rsidR="000F57B8" w:rsidRPr="0013747F" w:rsidRDefault="000F57B8" w:rsidP="001F0CC5">
      <w:pPr>
        <w:rPr>
          <w:rStyle w:val="Style14ptBold"/>
          <w:b w:val="0"/>
          <w:smallCaps w:val="0"/>
          <w:sz w:val="20"/>
          <w:szCs w:val="20"/>
        </w:rPr>
      </w:pPr>
    </w:p>
    <w:p w14:paraId="037422EC" w14:textId="77777777" w:rsidR="000F57B8" w:rsidRPr="0013747F" w:rsidRDefault="000F57B8" w:rsidP="001F0CC5">
      <w:pPr>
        <w:rPr>
          <w:rStyle w:val="Style14ptBold"/>
          <w:b w:val="0"/>
          <w:smallCaps w:val="0"/>
          <w:sz w:val="20"/>
          <w:szCs w:val="20"/>
        </w:rPr>
      </w:pPr>
    </w:p>
    <w:p w14:paraId="196C6345" w14:textId="77777777" w:rsidR="00000687" w:rsidRPr="0013747F" w:rsidRDefault="00A76759" w:rsidP="001F0CC5">
      <w:pPr>
        <w:pBdr>
          <w:top w:val="single" w:sz="12" w:space="5" w:color="auto"/>
          <w:bottom w:val="single" w:sz="12" w:space="5" w:color="auto"/>
        </w:pBdr>
        <w:rPr>
          <w:sz w:val="16"/>
          <w:szCs w:val="16"/>
        </w:rPr>
      </w:pPr>
      <w:r w:rsidRPr="0013747F">
        <w:rPr>
          <w:rStyle w:val="Style14ptBold"/>
          <w:sz w:val="16"/>
          <w:szCs w:val="16"/>
        </w:rPr>
        <w:t>Otago Polytechnic [</w:t>
      </w:r>
      <w:r w:rsidRPr="0013747F">
        <w:rPr>
          <w:sz w:val="16"/>
          <w:szCs w:val="16"/>
        </w:rPr>
        <w:fldChar w:fldCharType="begin"/>
      </w:r>
      <w:r w:rsidRPr="0013747F">
        <w:rPr>
          <w:sz w:val="16"/>
          <w:szCs w:val="16"/>
        </w:rPr>
        <w:instrText xml:space="preserve"> DATE  \@ "yyyy" </w:instrText>
      </w:r>
      <w:r w:rsidRPr="0013747F">
        <w:rPr>
          <w:sz w:val="16"/>
          <w:szCs w:val="16"/>
        </w:rPr>
        <w:fldChar w:fldCharType="separate"/>
      </w:r>
      <w:r w:rsidR="00926B2D">
        <w:rPr>
          <w:noProof/>
          <w:sz w:val="16"/>
          <w:szCs w:val="16"/>
        </w:rPr>
        <w:t>2016</w:t>
      </w:r>
      <w:r w:rsidRPr="0013747F">
        <w:rPr>
          <w:sz w:val="16"/>
          <w:szCs w:val="16"/>
        </w:rPr>
        <w:fldChar w:fldCharType="end"/>
      </w:r>
      <w:r w:rsidRPr="0013747F">
        <w:rPr>
          <w:sz w:val="16"/>
          <w:szCs w:val="16"/>
        </w:rPr>
        <w:t>]</w:t>
      </w:r>
    </w:p>
    <w:p w14:paraId="6E2915FF" w14:textId="77777777" w:rsidR="00C964AA" w:rsidRPr="0013747F" w:rsidRDefault="001F0CC5" w:rsidP="00890ECD">
      <w:pPr>
        <w:widowControl w:val="0"/>
        <w:pBdr>
          <w:top w:val="single" w:sz="12" w:space="5" w:color="auto"/>
          <w:bottom w:val="single" w:sz="12" w:space="5" w:color="auto"/>
        </w:pBdr>
        <w:rPr>
          <w:rFonts w:cs="Arial"/>
          <w:sz w:val="14"/>
          <w:szCs w:val="14"/>
        </w:rPr>
        <w:sectPr w:rsidR="00C964AA" w:rsidRPr="0013747F" w:rsidSect="008348AF">
          <w:headerReference w:type="default" r:id="rId13"/>
          <w:footerReference w:type="default" r:id="rId14"/>
          <w:headerReference w:type="first" r:id="rId15"/>
          <w:footerReference w:type="first" r:id="rId16"/>
          <w:footnotePr>
            <w:pos w:val="beneathText"/>
          </w:footnotePr>
          <w:pgSz w:w="11907" w:h="16840" w:code="9"/>
          <w:pgMar w:top="1440" w:right="1134" w:bottom="1440" w:left="2835" w:header="720" w:footer="720" w:gutter="0"/>
          <w:pgNumType w:fmt="lowerRoman" w:start="1"/>
          <w:cols w:space="720"/>
          <w:docGrid w:linePitch="360"/>
        </w:sectPr>
      </w:pPr>
      <w:r w:rsidRPr="0013747F">
        <w:rPr>
          <w:rFonts w:cs="Arial"/>
          <w:sz w:val="14"/>
          <w:szCs w:val="14"/>
          <w:lang w:eastAsia="en-NZ"/>
        </w:rPr>
        <w:t xml:space="preserve">Except where all copyrights are specifically reserved, this material is licensed under a New Zealand Creative Commons Attribution licence </w:t>
      </w:r>
      <w:hyperlink r:id="rId17" w:history="1">
        <w:r w:rsidRPr="0013747F">
          <w:rPr>
            <w:rStyle w:val="Hyperlink"/>
            <w:rFonts w:cs="Arial"/>
            <w:sz w:val="14"/>
            <w:szCs w:val="14"/>
            <w:lang w:eastAsia="en-NZ"/>
          </w:rPr>
          <w:t>http://creativecommons.org/licenses/by/3.0/nz/</w:t>
        </w:r>
      </w:hyperlink>
      <w:r w:rsidRPr="0013747F">
        <w:rPr>
          <w:rFonts w:cs="Arial"/>
          <w:sz w:val="14"/>
          <w:szCs w:val="14"/>
          <w:lang w:eastAsia="en-NZ"/>
        </w:rPr>
        <w:t xml:space="preserve"> . Under such a license you are free to copy, distribute, transmit and adapt the material provided that Otago Polytechnic and/or its sources are acknowledged as the original source of the material and that any new creations are licensed under identical terms.</w:t>
      </w:r>
    </w:p>
    <w:p w14:paraId="393DBFDD" w14:textId="77777777" w:rsidR="00E8313D" w:rsidRPr="0013747F" w:rsidRDefault="00E8313D" w:rsidP="00890ECD">
      <w:pPr>
        <w:pStyle w:val="Heading6"/>
        <w:numPr>
          <w:ilvl w:val="0"/>
          <w:numId w:val="0"/>
        </w:numPr>
      </w:pPr>
      <w:bookmarkStart w:id="1" w:name="_Ref423082726"/>
      <w:r w:rsidRPr="0013747F">
        <w:lastRenderedPageBreak/>
        <w:t>Document Control Information</w:t>
      </w:r>
      <w:bookmarkEnd w:id="1"/>
    </w:p>
    <w:p w14:paraId="10F64E3D" w14:textId="77777777" w:rsidR="00E8313D" w:rsidRPr="0013747F" w:rsidRDefault="00E8313D"/>
    <w:p w14:paraId="5424428A" w14:textId="77777777" w:rsidR="00E8313D" w:rsidRPr="0013747F" w:rsidRDefault="00E8313D">
      <w:pPr>
        <w:pStyle w:val="Heading7"/>
      </w:pPr>
      <w:bookmarkStart w:id="2" w:name="_Ref414451941"/>
      <w:r w:rsidRPr="0013747F">
        <w:t>Distribution of document</w:t>
      </w:r>
      <w:bookmarkEnd w:id="2"/>
    </w:p>
    <w:p w14:paraId="0E1993CF" w14:textId="77777777" w:rsidR="00E8313D" w:rsidRPr="0013747F" w:rsidRDefault="00E8313D"/>
    <w:p w14:paraId="0648205A" w14:textId="77777777" w:rsidR="00B70645" w:rsidRPr="0013747F" w:rsidRDefault="00FA2530">
      <w:pPr>
        <w:tabs>
          <w:tab w:val="left" w:pos="1701"/>
        </w:tabs>
      </w:pPr>
      <w:r w:rsidRPr="0013747F">
        <w:t>The current version of this programme document is saved and available from J: &gt; shared &gt; Programmes &gt; Approved Programme Documents &gt; [School] &gt;</w:t>
      </w:r>
    </w:p>
    <w:p w14:paraId="180DE05C" w14:textId="77777777" w:rsidR="00EC69ED" w:rsidRPr="0013747F" w:rsidRDefault="00EC69ED">
      <w:pPr>
        <w:tabs>
          <w:tab w:val="left" w:pos="1701"/>
        </w:tabs>
      </w:pPr>
    </w:p>
    <w:p w14:paraId="6764DDB8" w14:textId="13D1F5E5" w:rsidR="00C70E26" w:rsidRPr="0013747F" w:rsidRDefault="00C70E26" w:rsidP="00C70E26">
      <w:pPr>
        <w:tabs>
          <w:tab w:val="left" w:pos="1701"/>
        </w:tabs>
      </w:pPr>
      <w:r w:rsidRPr="0013747F">
        <w:t>On</w:t>
      </w:r>
      <w:r w:rsidR="008E1110">
        <w:t>-</w:t>
      </w:r>
      <w:r w:rsidRPr="0013747F">
        <w:t xml:space="preserve">going management of updating the electronic copy of this document is the responsibility of </w:t>
      </w:r>
      <w:r w:rsidR="009B105F" w:rsidRPr="0013747F">
        <w:t>Quality Enhancement Centre</w:t>
      </w:r>
      <w:r w:rsidRPr="0013747F">
        <w:t xml:space="preserve"> from 1 June 2007.</w:t>
      </w:r>
    </w:p>
    <w:p w14:paraId="239AD3CE" w14:textId="77777777" w:rsidR="00C70E26" w:rsidRPr="0013747F" w:rsidRDefault="00C70E26" w:rsidP="00C70E26">
      <w:pPr>
        <w:tabs>
          <w:tab w:val="left" w:pos="1701"/>
        </w:tabs>
      </w:pPr>
    </w:p>
    <w:p w14:paraId="05BC5843" w14:textId="77777777" w:rsidR="00C70E26" w:rsidRPr="0013747F" w:rsidRDefault="00C70E26" w:rsidP="00E74999">
      <w:pPr>
        <w:tabs>
          <w:tab w:val="left" w:pos="1701"/>
        </w:tabs>
        <w:spacing w:after="120"/>
      </w:pPr>
      <w:r w:rsidRPr="0013747F">
        <w:t>Version Control – electronic</w:t>
      </w:r>
    </w:p>
    <w:tbl>
      <w:tblPr>
        <w:tblW w:w="9062"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CellMar>
          <w:top w:w="57" w:type="dxa"/>
          <w:left w:w="28" w:type="dxa"/>
          <w:bottom w:w="57" w:type="dxa"/>
          <w:right w:w="28" w:type="dxa"/>
        </w:tblCellMar>
        <w:tblLook w:val="01E0" w:firstRow="1" w:lastRow="1" w:firstColumn="1" w:lastColumn="1" w:noHBand="0" w:noVBand="0"/>
      </w:tblPr>
      <w:tblGrid>
        <w:gridCol w:w="595"/>
        <w:gridCol w:w="851"/>
        <w:gridCol w:w="850"/>
        <w:gridCol w:w="1134"/>
        <w:gridCol w:w="1418"/>
        <w:gridCol w:w="2920"/>
        <w:gridCol w:w="1294"/>
      </w:tblGrid>
      <w:tr w:rsidR="00C70E26" w:rsidRPr="0048623C" w14:paraId="35A38504" w14:textId="77777777" w:rsidTr="0048623C">
        <w:trPr>
          <w:trHeight w:val="668"/>
        </w:trPr>
        <w:tc>
          <w:tcPr>
            <w:tcW w:w="595" w:type="dxa"/>
            <w:vAlign w:val="center"/>
          </w:tcPr>
          <w:p w14:paraId="2592AE53" w14:textId="77777777" w:rsidR="00C70E26" w:rsidRPr="0048623C" w:rsidRDefault="00C70E26" w:rsidP="00E74999">
            <w:pPr>
              <w:tabs>
                <w:tab w:val="left" w:pos="1701"/>
              </w:tabs>
              <w:jc w:val="center"/>
              <w:rPr>
                <w:rFonts w:ascii="Arial Narrow" w:hAnsi="Arial Narrow"/>
                <w:b/>
                <w:sz w:val="16"/>
                <w:szCs w:val="16"/>
              </w:rPr>
            </w:pPr>
            <w:r w:rsidRPr="0048623C">
              <w:rPr>
                <w:rFonts w:ascii="Arial Narrow" w:hAnsi="Arial Narrow"/>
                <w:b/>
                <w:sz w:val="16"/>
                <w:szCs w:val="16"/>
              </w:rPr>
              <w:t>Version Number</w:t>
            </w:r>
          </w:p>
        </w:tc>
        <w:tc>
          <w:tcPr>
            <w:tcW w:w="851" w:type="dxa"/>
            <w:vAlign w:val="center"/>
          </w:tcPr>
          <w:p w14:paraId="07367189" w14:textId="77777777" w:rsidR="00C70E26" w:rsidRPr="0048623C" w:rsidRDefault="00C70E26" w:rsidP="00E74999">
            <w:pPr>
              <w:tabs>
                <w:tab w:val="left" w:pos="1701"/>
              </w:tabs>
              <w:jc w:val="center"/>
              <w:rPr>
                <w:rFonts w:ascii="Arial Narrow" w:hAnsi="Arial Narrow"/>
                <w:b/>
                <w:sz w:val="16"/>
                <w:szCs w:val="16"/>
              </w:rPr>
            </w:pPr>
            <w:r w:rsidRPr="0048623C">
              <w:rPr>
                <w:rFonts w:ascii="Arial Narrow" w:hAnsi="Arial Narrow"/>
                <w:b/>
                <w:sz w:val="16"/>
                <w:szCs w:val="16"/>
              </w:rPr>
              <w:t>Approvals Database Number</w:t>
            </w:r>
          </w:p>
        </w:tc>
        <w:tc>
          <w:tcPr>
            <w:tcW w:w="850" w:type="dxa"/>
            <w:vAlign w:val="center"/>
          </w:tcPr>
          <w:p w14:paraId="4EAE3DE8" w14:textId="77777777" w:rsidR="00C70E26" w:rsidRPr="0048623C" w:rsidRDefault="00C70E26" w:rsidP="00E74999">
            <w:pPr>
              <w:tabs>
                <w:tab w:val="left" w:pos="1701"/>
              </w:tabs>
              <w:jc w:val="center"/>
              <w:rPr>
                <w:rFonts w:ascii="Arial Narrow" w:hAnsi="Arial Narrow"/>
                <w:b/>
                <w:sz w:val="16"/>
                <w:szCs w:val="16"/>
              </w:rPr>
            </w:pPr>
            <w:r w:rsidRPr="0048623C">
              <w:rPr>
                <w:rFonts w:ascii="Arial Narrow" w:hAnsi="Arial Narrow"/>
                <w:b/>
                <w:sz w:val="16"/>
                <w:szCs w:val="16"/>
              </w:rPr>
              <w:t>Academic Board Paper Number</w:t>
            </w:r>
          </w:p>
        </w:tc>
        <w:tc>
          <w:tcPr>
            <w:tcW w:w="1134" w:type="dxa"/>
            <w:vAlign w:val="center"/>
          </w:tcPr>
          <w:p w14:paraId="0D89BC69" w14:textId="77777777" w:rsidR="00C70E26" w:rsidRPr="0048623C" w:rsidRDefault="00C70E26" w:rsidP="00E74999">
            <w:pPr>
              <w:tabs>
                <w:tab w:val="left" w:pos="1701"/>
              </w:tabs>
              <w:jc w:val="center"/>
              <w:rPr>
                <w:rFonts w:ascii="Arial Narrow" w:hAnsi="Arial Narrow"/>
                <w:b/>
                <w:sz w:val="16"/>
                <w:szCs w:val="16"/>
              </w:rPr>
            </w:pPr>
            <w:r w:rsidRPr="0048623C">
              <w:rPr>
                <w:rFonts w:ascii="Arial Narrow" w:hAnsi="Arial Narrow"/>
                <w:b/>
                <w:sz w:val="16"/>
                <w:szCs w:val="16"/>
              </w:rPr>
              <w:t>Date Approved</w:t>
            </w:r>
          </w:p>
        </w:tc>
        <w:tc>
          <w:tcPr>
            <w:tcW w:w="1418" w:type="dxa"/>
            <w:vAlign w:val="center"/>
          </w:tcPr>
          <w:p w14:paraId="40CFA0D9" w14:textId="4A08696C" w:rsidR="00C70E26" w:rsidRPr="0048623C" w:rsidRDefault="00C70E26" w:rsidP="006D215A">
            <w:pPr>
              <w:tabs>
                <w:tab w:val="left" w:pos="1701"/>
              </w:tabs>
              <w:jc w:val="center"/>
              <w:rPr>
                <w:rFonts w:ascii="Arial Narrow" w:hAnsi="Arial Narrow"/>
                <w:b/>
                <w:sz w:val="16"/>
                <w:szCs w:val="16"/>
              </w:rPr>
            </w:pPr>
            <w:r w:rsidRPr="0048623C">
              <w:rPr>
                <w:rFonts w:ascii="Arial Narrow" w:hAnsi="Arial Narrow"/>
                <w:b/>
                <w:sz w:val="16"/>
                <w:szCs w:val="16"/>
              </w:rPr>
              <w:t>New Programme or</w:t>
            </w:r>
            <w:r w:rsidR="006D215A" w:rsidRPr="0048623C">
              <w:rPr>
                <w:rFonts w:ascii="Arial Narrow" w:hAnsi="Arial Narrow"/>
                <w:b/>
                <w:sz w:val="16"/>
                <w:szCs w:val="16"/>
              </w:rPr>
              <w:t xml:space="preserve"> </w:t>
            </w:r>
            <w:r w:rsidRPr="0048623C">
              <w:rPr>
                <w:rFonts w:ascii="Arial Narrow" w:hAnsi="Arial Narrow"/>
                <w:b/>
                <w:sz w:val="16"/>
                <w:szCs w:val="16"/>
              </w:rPr>
              <w:t>Category of change</w:t>
            </w:r>
          </w:p>
        </w:tc>
        <w:tc>
          <w:tcPr>
            <w:tcW w:w="2920" w:type="dxa"/>
            <w:vAlign w:val="center"/>
          </w:tcPr>
          <w:p w14:paraId="785A8A5B" w14:textId="77777777" w:rsidR="00C70E26" w:rsidRPr="0048623C" w:rsidRDefault="00C70E26" w:rsidP="00E74999">
            <w:pPr>
              <w:tabs>
                <w:tab w:val="left" w:pos="1701"/>
              </w:tabs>
              <w:jc w:val="center"/>
              <w:rPr>
                <w:rFonts w:ascii="Arial Narrow" w:hAnsi="Arial Narrow"/>
                <w:b/>
                <w:sz w:val="16"/>
                <w:szCs w:val="16"/>
              </w:rPr>
            </w:pPr>
            <w:r w:rsidRPr="0048623C">
              <w:rPr>
                <w:rFonts w:ascii="Arial Narrow" w:hAnsi="Arial Narrow"/>
                <w:b/>
                <w:sz w:val="16"/>
                <w:szCs w:val="16"/>
              </w:rPr>
              <w:t>Summary of Changes, including section numbers</w:t>
            </w:r>
          </w:p>
        </w:tc>
        <w:tc>
          <w:tcPr>
            <w:tcW w:w="1294" w:type="dxa"/>
            <w:vAlign w:val="center"/>
          </w:tcPr>
          <w:p w14:paraId="447AC9FB" w14:textId="77777777" w:rsidR="00C70E26" w:rsidRPr="0048623C" w:rsidRDefault="00C70E26" w:rsidP="00E74999">
            <w:pPr>
              <w:tabs>
                <w:tab w:val="left" w:pos="1701"/>
              </w:tabs>
              <w:jc w:val="center"/>
              <w:rPr>
                <w:rFonts w:ascii="Arial Narrow" w:hAnsi="Arial Narrow"/>
                <w:b/>
                <w:sz w:val="16"/>
                <w:szCs w:val="16"/>
              </w:rPr>
            </w:pPr>
            <w:r w:rsidRPr="0048623C">
              <w:rPr>
                <w:rFonts w:ascii="Arial Narrow" w:hAnsi="Arial Narrow"/>
                <w:b/>
                <w:sz w:val="16"/>
                <w:szCs w:val="16"/>
              </w:rPr>
              <w:t>Person Responsible for changes to document</w:t>
            </w:r>
          </w:p>
        </w:tc>
      </w:tr>
      <w:tr w:rsidR="00C70E26" w:rsidRPr="0048623C" w14:paraId="5E228BF0" w14:textId="77777777" w:rsidTr="0048623C">
        <w:tc>
          <w:tcPr>
            <w:tcW w:w="595" w:type="dxa"/>
            <w:vAlign w:val="center"/>
          </w:tcPr>
          <w:p w14:paraId="5D32B455" w14:textId="3FB876A4" w:rsidR="00C70E26" w:rsidRPr="0048623C" w:rsidRDefault="0048623C" w:rsidP="00E74999">
            <w:pPr>
              <w:tabs>
                <w:tab w:val="left" w:pos="1701"/>
              </w:tabs>
              <w:jc w:val="center"/>
              <w:rPr>
                <w:rFonts w:ascii="Arial Narrow" w:hAnsi="Arial Narrow"/>
                <w:sz w:val="18"/>
                <w:szCs w:val="18"/>
              </w:rPr>
            </w:pPr>
            <w:r w:rsidRPr="0048623C">
              <w:rPr>
                <w:rFonts w:ascii="Arial Narrow" w:hAnsi="Arial Narrow"/>
                <w:sz w:val="18"/>
                <w:szCs w:val="18"/>
              </w:rPr>
              <w:t>1</w:t>
            </w:r>
          </w:p>
        </w:tc>
        <w:tc>
          <w:tcPr>
            <w:tcW w:w="851" w:type="dxa"/>
            <w:vAlign w:val="center"/>
          </w:tcPr>
          <w:p w14:paraId="22BC6CAE" w14:textId="77777777" w:rsidR="00C70E26" w:rsidRPr="0048623C" w:rsidRDefault="006D215A" w:rsidP="00E74999">
            <w:pPr>
              <w:tabs>
                <w:tab w:val="left" w:pos="1701"/>
              </w:tabs>
              <w:jc w:val="center"/>
              <w:rPr>
                <w:rFonts w:ascii="Arial Narrow" w:hAnsi="Arial Narrow"/>
                <w:sz w:val="18"/>
                <w:szCs w:val="18"/>
              </w:rPr>
            </w:pPr>
            <w:r w:rsidRPr="0048623C">
              <w:rPr>
                <w:rFonts w:ascii="Arial Narrow" w:hAnsi="Arial Narrow"/>
                <w:sz w:val="18"/>
                <w:szCs w:val="18"/>
              </w:rPr>
              <w:t>11881.00</w:t>
            </w:r>
          </w:p>
          <w:p w14:paraId="2F53AB5A" w14:textId="092E0FB1" w:rsidR="006D215A" w:rsidRPr="0048623C" w:rsidRDefault="006D215A" w:rsidP="00E74999">
            <w:pPr>
              <w:tabs>
                <w:tab w:val="left" w:pos="1701"/>
              </w:tabs>
              <w:jc w:val="center"/>
              <w:rPr>
                <w:rFonts w:ascii="Arial Narrow" w:hAnsi="Arial Narrow"/>
                <w:sz w:val="18"/>
                <w:szCs w:val="18"/>
              </w:rPr>
            </w:pPr>
            <w:r w:rsidRPr="0048623C">
              <w:rPr>
                <w:rFonts w:ascii="Arial Narrow" w:hAnsi="Arial Narrow"/>
                <w:sz w:val="18"/>
                <w:szCs w:val="18"/>
              </w:rPr>
              <w:t>11900.00</w:t>
            </w:r>
          </w:p>
          <w:p w14:paraId="5E196971" w14:textId="426DCBBE" w:rsidR="006D215A" w:rsidRPr="0048623C" w:rsidRDefault="006D215A" w:rsidP="00E74999">
            <w:pPr>
              <w:tabs>
                <w:tab w:val="left" w:pos="1701"/>
              </w:tabs>
              <w:jc w:val="center"/>
              <w:rPr>
                <w:rFonts w:ascii="Arial Narrow" w:hAnsi="Arial Narrow"/>
                <w:sz w:val="18"/>
                <w:szCs w:val="18"/>
              </w:rPr>
            </w:pPr>
            <w:r w:rsidRPr="0048623C">
              <w:rPr>
                <w:rFonts w:ascii="Arial Narrow" w:hAnsi="Arial Narrow"/>
                <w:sz w:val="18"/>
                <w:szCs w:val="18"/>
              </w:rPr>
              <w:t>11901.00</w:t>
            </w:r>
          </w:p>
          <w:p w14:paraId="7D3CFE76" w14:textId="5EBE37C1" w:rsidR="006D215A" w:rsidRPr="0048623C" w:rsidRDefault="006D215A" w:rsidP="00E74999">
            <w:pPr>
              <w:tabs>
                <w:tab w:val="left" w:pos="1701"/>
              </w:tabs>
              <w:jc w:val="center"/>
              <w:rPr>
                <w:rFonts w:ascii="Arial Narrow" w:hAnsi="Arial Narrow"/>
                <w:sz w:val="18"/>
                <w:szCs w:val="18"/>
              </w:rPr>
            </w:pPr>
            <w:r w:rsidRPr="0048623C">
              <w:rPr>
                <w:rFonts w:ascii="Arial Narrow" w:hAnsi="Arial Narrow"/>
                <w:sz w:val="18"/>
                <w:szCs w:val="18"/>
              </w:rPr>
              <w:t>11902.00</w:t>
            </w:r>
          </w:p>
        </w:tc>
        <w:tc>
          <w:tcPr>
            <w:tcW w:w="850" w:type="dxa"/>
            <w:vAlign w:val="center"/>
          </w:tcPr>
          <w:p w14:paraId="27FAF00D" w14:textId="22AC408E" w:rsidR="00C70E26" w:rsidRPr="0048623C" w:rsidRDefault="0048623C" w:rsidP="00E74999">
            <w:pPr>
              <w:tabs>
                <w:tab w:val="left" w:pos="1701"/>
              </w:tabs>
              <w:jc w:val="center"/>
              <w:rPr>
                <w:rFonts w:ascii="Arial Narrow" w:hAnsi="Arial Narrow"/>
                <w:sz w:val="18"/>
                <w:szCs w:val="18"/>
              </w:rPr>
            </w:pPr>
            <w:r w:rsidRPr="0048623C">
              <w:rPr>
                <w:rFonts w:ascii="Arial Narrow" w:hAnsi="Arial Narrow"/>
                <w:sz w:val="18"/>
                <w:szCs w:val="18"/>
              </w:rPr>
              <w:t>A39/15</w:t>
            </w:r>
          </w:p>
        </w:tc>
        <w:tc>
          <w:tcPr>
            <w:tcW w:w="1134" w:type="dxa"/>
            <w:vAlign w:val="center"/>
          </w:tcPr>
          <w:p w14:paraId="60D7EDE0" w14:textId="45354C4C" w:rsidR="00C70E26" w:rsidRPr="0048623C" w:rsidRDefault="0048623C" w:rsidP="00E74999">
            <w:pPr>
              <w:tabs>
                <w:tab w:val="left" w:pos="1701"/>
              </w:tabs>
              <w:jc w:val="center"/>
              <w:rPr>
                <w:rFonts w:ascii="Arial Narrow" w:hAnsi="Arial Narrow"/>
                <w:sz w:val="18"/>
                <w:szCs w:val="18"/>
              </w:rPr>
            </w:pPr>
            <w:r w:rsidRPr="0048623C">
              <w:rPr>
                <w:rFonts w:ascii="Arial Narrow" w:hAnsi="Arial Narrow"/>
                <w:sz w:val="18"/>
                <w:szCs w:val="18"/>
              </w:rPr>
              <w:t>20-Jul-2015</w:t>
            </w:r>
          </w:p>
        </w:tc>
        <w:tc>
          <w:tcPr>
            <w:tcW w:w="1418" w:type="dxa"/>
            <w:vAlign w:val="center"/>
          </w:tcPr>
          <w:p w14:paraId="56CD8B55" w14:textId="471CC0B5" w:rsidR="00C70E26" w:rsidRPr="0048623C" w:rsidRDefault="006D215A" w:rsidP="00E74999">
            <w:pPr>
              <w:tabs>
                <w:tab w:val="left" w:pos="1701"/>
              </w:tabs>
              <w:rPr>
                <w:rFonts w:ascii="Arial Narrow" w:hAnsi="Arial Narrow"/>
                <w:sz w:val="18"/>
                <w:szCs w:val="18"/>
              </w:rPr>
            </w:pPr>
            <w:r w:rsidRPr="0048623C">
              <w:rPr>
                <w:rFonts w:ascii="Arial Narrow" w:hAnsi="Arial Narrow"/>
                <w:sz w:val="18"/>
                <w:szCs w:val="18"/>
              </w:rPr>
              <w:t>New qualifications</w:t>
            </w:r>
          </w:p>
        </w:tc>
        <w:tc>
          <w:tcPr>
            <w:tcW w:w="2920" w:type="dxa"/>
            <w:vAlign w:val="center"/>
          </w:tcPr>
          <w:p w14:paraId="2667175E" w14:textId="77777777" w:rsidR="00C70E26" w:rsidRPr="0048623C" w:rsidRDefault="00C70E26" w:rsidP="00E74999">
            <w:pPr>
              <w:tabs>
                <w:tab w:val="left" w:pos="1701"/>
              </w:tabs>
              <w:rPr>
                <w:rFonts w:ascii="Arial Narrow" w:hAnsi="Arial Narrow"/>
                <w:sz w:val="18"/>
                <w:szCs w:val="18"/>
              </w:rPr>
            </w:pPr>
          </w:p>
        </w:tc>
        <w:tc>
          <w:tcPr>
            <w:tcW w:w="1294" w:type="dxa"/>
            <w:vAlign w:val="center"/>
          </w:tcPr>
          <w:p w14:paraId="5BF842AB" w14:textId="77777777" w:rsidR="00C70E26" w:rsidRPr="0048623C" w:rsidRDefault="00C70E26" w:rsidP="00E74999">
            <w:pPr>
              <w:tabs>
                <w:tab w:val="left" w:pos="1701"/>
              </w:tabs>
              <w:rPr>
                <w:rFonts w:ascii="Arial Narrow" w:hAnsi="Arial Narrow"/>
                <w:sz w:val="18"/>
                <w:szCs w:val="18"/>
              </w:rPr>
            </w:pPr>
          </w:p>
        </w:tc>
      </w:tr>
      <w:tr w:rsidR="00C70E26" w:rsidRPr="0048623C" w14:paraId="0A98C46D" w14:textId="77777777" w:rsidTr="0048623C">
        <w:tc>
          <w:tcPr>
            <w:tcW w:w="595" w:type="dxa"/>
            <w:vAlign w:val="center"/>
          </w:tcPr>
          <w:p w14:paraId="6E5F4CA7" w14:textId="0FEEFF20" w:rsidR="00C70E26" w:rsidRPr="0048623C" w:rsidRDefault="00C70E26" w:rsidP="00E74999">
            <w:pPr>
              <w:tabs>
                <w:tab w:val="left" w:pos="1701"/>
              </w:tabs>
              <w:jc w:val="center"/>
              <w:rPr>
                <w:rFonts w:ascii="Arial Narrow" w:hAnsi="Arial Narrow"/>
                <w:sz w:val="18"/>
                <w:szCs w:val="18"/>
              </w:rPr>
            </w:pPr>
          </w:p>
        </w:tc>
        <w:tc>
          <w:tcPr>
            <w:tcW w:w="851" w:type="dxa"/>
            <w:vAlign w:val="center"/>
          </w:tcPr>
          <w:p w14:paraId="590C9409" w14:textId="77777777" w:rsidR="00C70E26" w:rsidRPr="0048623C" w:rsidRDefault="00C70E26" w:rsidP="00E74999">
            <w:pPr>
              <w:tabs>
                <w:tab w:val="left" w:pos="1701"/>
              </w:tabs>
              <w:jc w:val="center"/>
              <w:rPr>
                <w:rFonts w:ascii="Arial Narrow" w:hAnsi="Arial Narrow"/>
                <w:sz w:val="18"/>
                <w:szCs w:val="18"/>
              </w:rPr>
            </w:pPr>
          </w:p>
        </w:tc>
        <w:tc>
          <w:tcPr>
            <w:tcW w:w="850" w:type="dxa"/>
            <w:vAlign w:val="center"/>
          </w:tcPr>
          <w:p w14:paraId="5297F05D" w14:textId="77777777" w:rsidR="00C70E26" w:rsidRPr="0048623C" w:rsidRDefault="00C70E26" w:rsidP="00E74999">
            <w:pPr>
              <w:tabs>
                <w:tab w:val="left" w:pos="1701"/>
              </w:tabs>
              <w:jc w:val="center"/>
              <w:rPr>
                <w:rFonts w:ascii="Arial Narrow" w:hAnsi="Arial Narrow"/>
                <w:sz w:val="18"/>
                <w:szCs w:val="18"/>
              </w:rPr>
            </w:pPr>
          </w:p>
        </w:tc>
        <w:tc>
          <w:tcPr>
            <w:tcW w:w="1134" w:type="dxa"/>
            <w:vAlign w:val="center"/>
          </w:tcPr>
          <w:p w14:paraId="29ED0A7C" w14:textId="77777777" w:rsidR="00C70E26" w:rsidRPr="0048623C" w:rsidRDefault="00C70E26" w:rsidP="00E74999">
            <w:pPr>
              <w:tabs>
                <w:tab w:val="left" w:pos="1701"/>
              </w:tabs>
              <w:jc w:val="center"/>
              <w:rPr>
                <w:rFonts w:ascii="Arial Narrow" w:hAnsi="Arial Narrow"/>
                <w:sz w:val="18"/>
                <w:szCs w:val="18"/>
              </w:rPr>
            </w:pPr>
          </w:p>
        </w:tc>
        <w:tc>
          <w:tcPr>
            <w:tcW w:w="1418" w:type="dxa"/>
            <w:vAlign w:val="center"/>
          </w:tcPr>
          <w:p w14:paraId="05B803B4" w14:textId="77777777" w:rsidR="00C70E26" w:rsidRPr="0048623C" w:rsidRDefault="00C70E26" w:rsidP="00E74999">
            <w:pPr>
              <w:tabs>
                <w:tab w:val="left" w:pos="1701"/>
              </w:tabs>
              <w:rPr>
                <w:rFonts w:ascii="Arial Narrow" w:hAnsi="Arial Narrow"/>
                <w:sz w:val="18"/>
                <w:szCs w:val="18"/>
              </w:rPr>
            </w:pPr>
          </w:p>
        </w:tc>
        <w:tc>
          <w:tcPr>
            <w:tcW w:w="2920" w:type="dxa"/>
            <w:vAlign w:val="center"/>
          </w:tcPr>
          <w:p w14:paraId="7F72BCE5" w14:textId="77777777" w:rsidR="00C70E26" w:rsidRPr="0048623C" w:rsidRDefault="00C70E26" w:rsidP="00E74999">
            <w:pPr>
              <w:tabs>
                <w:tab w:val="left" w:pos="1701"/>
              </w:tabs>
              <w:rPr>
                <w:rFonts w:ascii="Arial Narrow" w:hAnsi="Arial Narrow"/>
                <w:sz w:val="18"/>
                <w:szCs w:val="18"/>
              </w:rPr>
            </w:pPr>
          </w:p>
        </w:tc>
        <w:tc>
          <w:tcPr>
            <w:tcW w:w="1294" w:type="dxa"/>
            <w:vAlign w:val="center"/>
          </w:tcPr>
          <w:p w14:paraId="6FC59958" w14:textId="77777777" w:rsidR="00C70E26" w:rsidRPr="0048623C" w:rsidRDefault="00C70E26" w:rsidP="00E74999">
            <w:pPr>
              <w:tabs>
                <w:tab w:val="left" w:pos="1701"/>
              </w:tabs>
              <w:rPr>
                <w:rFonts w:ascii="Arial Narrow" w:hAnsi="Arial Narrow"/>
                <w:sz w:val="18"/>
                <w:szCs w:val="18"/>
              </w:rPr>
            </w:pPr>
          </w:p>
        </w:tc>
      </w:tr>
    </w:tbl>
    <w:p w14:paraId="21B43C07" w14:textId="77777777" w:rsidR="00612F21" w:rsidRPr="0013747F" w:rsidRDefault="00612F21" w:rsidP="00C70E26">
      <w:pPr>
        <w:tabs>
          <w:tab w:val="left" w:pos="1701"/>
        </w:tabs>
      </w:pPr>
    </w:p>
    <w:p w14:paraId="1A6F9563" w14:textId="77777777" w:rsidR="00890ECD" w:rsidRPr="0013747F" w:rsidRDefault="00890ECD" w:rsidP="00890ECD"/>
    <w:p w14:paraId="45C2BD53" w14:textId="77777777" w:rsidR="00890ECD" w:rsidRPr="0013747F" w:rsidRDefault="00890ECD" w:rsidP="00890ECD"/>
    <w:p w14:paraId="5AE5E222" w14:textId="77777777" w:rsidR="00890ECD" w:rsidRPr="0013747F" w:rsidRDefault="00890ECD" w:rsidP="00890ECD"/>
    <w:p w14:paraId="4021090B" w14:textId="77777777" w:rsidR="00D037F1" w:rsidRPr="0013747F" w:rsidRDefault="00D037F1" w:rsidP="00890ECD">
      <w:pPr>
        <w:sectPr w:rsidR="00D037F1" w:rsidRPr="0013747F" w:rsidSect="00840189">
          <w:headerReference w:type="default" r:id="rId18"/>
          <w:footnotePr>
            <w:pos w:val="beneathText"/>
          </w:footnotePr>
          <w:pgSz w:w="11907" w:h="16840" w:code="9"/>
          <w:pgMar w:top="1440" w:right="1134" w:bottom="1440" w:left="1701" w:header="720" w:footer="720" w:gutter="0"/>
          <w:pgNumType w:fmt="lowerRoman"/>
          <w:cols w:space="720"/>
          <w:docGrid w:linePitch="360"/>
        </w:sectPr>
      </w:pPr>
    </w:p>
    <w:p w14:paraId="4E64CAE7" w14:textId="77777777" w:rsidR="00E8313D" w:rsidRPr="0013747F" w:rsidRDefault="00E8313D" w:rsidP="00861EE3">
      <w:pPr>
        <w:pStyle w:val="Heading4"/>
        <w:spacing w:after="240"/>
      </w:pPr>
      <w:r w:rsidRPr="0013747F">
        <w:lastRenderedPageBreak/>
        <w:t>Table of Contents</w:t>
      </w:r>
    </w:p>
    <w:p w14:paraId="239645C5" w14:textId="77777777" w:rsidR="0046679F" w:rsidRDefault="00C106CB">
      <w:pPr>
        <w:pStyle w:val="TOC1"/>
        <w:rPr>
          <w:rFonts w:asciiTheme="minorHAnsi" w:eastAsiaTheme="minorEastAsia" w:hAnsiTheme="minorHAnsi" w:cstheme="minorBidi"/>
          <w:b w:val="0"/>
          <w:caps w:val="0"/>
          <w:noProof/>
          <w:sz w:val="22"/>
          <w:szCs w:val="22"/>
          <w:lang w:eastAsia="en-NZ"/>
        </w:rPr>
      </w:pPr>
      <w:r>
        <w:fldChar w:fldCharType="begin"/>
      </w:r>
      <w:r>
        <w:instrText xml:space="preserve"> TOC \o "2-2" \h \z \t "Heading 1,1" </w:instrText>
      </w:r>
      <w:r>
        <w:fldChar w:fldCharType="separate"/>
      </w:r>
      <w:hyperlink w:anchor="_Toc430263504" w:history="1">
        <w:r w:rsidR="0046679F" w:rsidRPr="00FB0341">
          <w:rPr>
            <w:rStyle w:val="Hyperlink"/>
            <w:noProof/>
          </w:rPr>
          <w:t>1.</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PROGRAMME STRUCTURE AND OUTCOMES</w:t>
        </w:r>
        <w:r w:rsidR="0046679F">
          <w:rPr>
            <w:noProof/>
            <w:webHidden/>
          </w:rPr>
          <w:tab/>
        </w:r>
        <w:r w:rsidR="0046679F">
          <w:rPr>
            <w:noProof/>
            <w:webHidden/>
          </w:rPr>
          <w:fldChar w:fldCharType="begin"/>
        </w:r>
        <w:r w:rsidR="0046679F">
          <w:rPr>
            <w:noProof/>
            <w:webHidden/>
          </w:rPr>
          <w:instrText xml:space="preserve"> PAGEREF _Toc430263504 \h </w:instrText>
        </w:r>
        <w:r w:rsidR="0046679F">
          <w:rPr>
            <w:noProof/>
            <w:webHidden/>
          </w:rPr>
        </w:r>
        <w:r w:rsidR="0046679F">
          <w:rPr>
            <w:noProof/>
            <w:webHidden/>
          </w:rPr>
          <w:fldChar w:fldCharType="separate"/>
        </w:r>
        <w:r w:rsidR="0046679F">
          <w:rPr>
            <w:noProof/>
            <w:webHidden/>
          </w:rPr>
          <w:t>5</w:t>
        </w:r>
        <w:r w:rsidR="0046679F">
          <w:rPr>
            <w:noProof/>
            <w:webHidden/>
          </w:rPr>
          <w:fldChar w:fldCharType="end"/>
        </w:r>
      </w:hyperlink>
    </w:p>
    <w:p w14:paraId="56FF4D57"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05" w:history="1">
        <w:r w:rsidR="0046679F" w:rsidRPr="00FB0341">
          <w:rPr>
            <w:rStyle w:val="Hyperlink"/>
            <w:noProof/>
          </w:rPr>
          <w:t>1.1.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Programme Philosophy and Background</w:t>
        </w:r>
        <w:r w:rsidR="0046679F">
          <w:rPr>
            <w:noProof/>
            <w:webHidden/>
          </w:rPr>
          <w:tab/>
        </w:r>
        <w:r w:rsidR="0046679F">
          <w:rPr>
            <w:noProof/>
            <w:webHidden/>
          </w:rPr>
          <w:fldChar w:fldCharType="begin"/>
        </w:r>
        <w:r w:rsidR="0046679F">
          <w:rPr>
            <w:noProof/>
            <w:webHidden/>
          </w:rPr>
          <w:instrText xml:space="preserve"> PAGEREF _Toc430263505 \h </w:instrText>
        </w:r>
        <w:r w:rsidR="0046679F">
          <w:rPr>
            <w:noProof/>
            <w:webHidden/>
          </w:rPr>
        </w:r>
        <w:r w:rsidR="0046679F">
          <w:rPr>
            <w:noProof/>
            <w:webHidden/>
          </w:rPr>
          <w:fldChar w:fldCharType="separate"/>
        </w:r>
        <w:r w:rsidR="0046679F">
          <w:rPr>
            <w:noProof/>
            <w:webHidden/>
          </w:rPr>
          <w:t>5</w:t>
        </w:r>
        <w:r w:rsidR="0046679F">
          <w:rPr>
            <w:noProof/>
            <w:webHidden/>
          </w:rPr>
          <w:fldChar w:fldCharType="end"/>
        </w:r>
      </w:hyperlink>
    </w:p>
    <w:p w14:paraId="1B46D3FB"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06" w:history="1">
        <w:r w:rsidR="0046679F" w:rsidRPr="00FB0341">
          <w:rPr>
            <w:rStyle w:val="Hyperlink"/>
            <w:noProof/>
          </w:rPr>
          <w:t>1.2.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Programme Aims/Strategic Purpose Statement</w:t>
        </w:r>
        <w:r w:rsidR="0046679F">
          <w:rPr>
            <w:noProof/>
            <w:webHidden/>
          </w:rPr>
          <w:tab/>
        </w:r>
        <w:r w:rsidR="0046679F">
          <w:rPr>
            <w:noProof/>
            <w:webHidden/>
          </w:rPr>
          <w:fldChar w:fldCharType="begin"/>
        </w:r>
        <w:r w:rsidR="0046679F">
          <w:rPr>
            <w:noProof/>
            <w:webHidden/>
          </w:rPr>
          <w:instrText xml:space="preserve"> PAGEREF _Toc430263506 \h </w:instrText>
        </w:r>
        <w:r w:rsidR="0046679F">
          <w:rPr>
            <w:noProof/>
            <w:webHidden/>
          </w:rPr>
        </w:r>
        <w:r w:rsidR="0046679F">
          <w:rPr>
            <w:noProof/>
            <w:webHidden/>
          </w:rPr>
          <w:fldChar w:fldCharType="separate"/>
        </w:r>
        <w:r w:rsidR="0046679F">
          <w:rPr>
            <w:noProof/>
            <w:webHidden/>
          </w:rPr>
          <w:t>10</w:t>
        </w:r>
        <w:r w:rsidR="0046679F">
          <w:rPr>
            <w:noProof/>
            <w:webHidden/>
          </w:rPr>
          <w:fldChar w:fldCharType="end"/>
        </w:r>
      </w:hyperlink>
    </w:p>
    <w:p w14:paraId="073F01B4"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07" w:history="1">
        <w:r w:rsidR="0046679F" w:rsidRPr="00FB0341">
          <w:rPr>
            <w:rStyle w:val="Hyperlink"/>
            <w:noProof/>
          </w:rPr>
          <w:t>1.3.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Graduate Profile/Graduate Outcomes</w:t>
        </w:r>
        <w:r w:rsidR="0046679F">
          <w:rPr>
            <w:noProof/>
            <w:webHidden/>
          </w:rPr>
          <w:tab/>
        </w:r>
        <w:r w:rsidR="0046679F">
          <w:rPr>
            <w:noProof/>
            <w:webHidden/>
          </w:rPr>
          <w:fldChar w:fldCharType="begin"/>
        </w:r>
        <w:r w:rsidR="0046679F">
          <w:rPr>
            <w:noProof/>
            <w:webHidden/>
          </w:rPr>
          <w:instrText xml:space="preserve"> PAGEREF _Toc430263507 \h </w:instrText>
        </w:r>
        <w:r w:rsidR="0046679F">
          <w:rPr>
            <w:noProof/>
            <w:webHidden/>
          </w:rPr>
        </w:r>
        <w:r w:rsidR="0046679F">
          <w:rPr>
            <w:noProof/>
            <w:webHidden/>
          </w:rPr>
          <w:fldChar w:fldCharType="separate"/>
        </w:r>
        <w:r w:rsidR="0046679F">
          <w:rPr>
            <w:noProof/>
            <w:webHidden/>
          </w:rPr>
          <w:t>11</w:t>
        </w:r>
        <w:r w:rsidR="0046679F">
          <w:rPr>
            <w:noProof/>
            <w:webHidden/>
          </w:rPr>
          <w:fldChar w:fldCharType="end"/>
        </w:r>
      </w:hyperlink>
    </w:p>
    <w:p w14:paraId="17310EBD"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08" w:history="1">
        <w:r w:rsidR="0046679F" w:rsidRPr="00FB0341">
          <w:rPr>
            <w:rStyle w:val="Hyperlink"/>
            <w:noProof/>
          </w:rPr>
          <w:t>1.4.</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Programme Structure</w:t>
        </w:r>
        <w:r w:rsidR="0046679F">
          <w:rPr>
            <w:noProof/>
            <w:webHidden/>
          </w:rPr>
          <w:tab/>
        </w:r>
        <w:r w:rsidR="0046679F">
          <w:rPr>
            <w:noProof/>
            <w:webHidden/>
          </w:rPr>
          <w:fldChar w:fldCharType="begin"/>
        </w:r>
        <w:r w:rsidR="0046679F">
          <w:rPr>
            <w:noProof/>
            <w:webHidden/>
          </w:rPr>
          <w:instrText xml:space="preserve"> PAGEREF _Toc430263508 \h </w:instrText>
        </w:r>
        <w:r w:rsidR="0046679F">
          <w:rPr>
            <w:noProof/>
            <w:webHidden/>
          </w:rPr>
        </w:r>
        <w:r w:rsidR="0046679F">
          <w:rPr>
            <w:noProof/>
            <w:webHidden/>
          </w:rPr>
          <w:fldChar w:fldCharType="separate"/>
        </w:r>
        <w:r w:rsidR="0046679F">
          <w:rPr>
            <w:noProof/>
            <w:webHidden/>
          </w:rPr>
          <w:t>13</w:t>
        </w:r>
        <w:r w:rsidR="0046679F">
          <w:rPr>
            <w:noProof/>
            <w:webHidden/>
          </w:rPr>
          <w:fldChar w:fldCharType="end"/>
        </w:r>
      </w:hyperlink>
    </w:p>
    <w:p w14:paraId="500F32EA"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09" w:history="1">
        <w:r w:rsidR="0046679F" w:rsidRPr="00FB0341">
          <w:rPr>
            <w:rStyle w:val="Hyperlink"/>
            <w:noProof/>
          </w:rPr>
          <w:t>1.5.</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Certification Rules</w:t>
        </w:r>
        <w:r w:rsidR="0046679F">
          <w:rPr>
            <w:noProof/>
            <w:webHidden/>
          </w:rPr>
          <w:tab/>
        </w:r>
        <w:r w:rsidR="0046679F">
          <w:rPr>
            <w:noProof/>
            <w:webHidden/>
          </w:rPr>
          <w:fldChar w:fldCharType="begin"/>
        </w:r>
        <w:r w:rsidR="0046679F">
          <w:rPr>
            <w:noProof/>
            <w:webHidden/>
          </w:rPr>
          <w:instrText xml:space="preserve"> PAGEREF _Toc430263509 \h </w:instrText>
        </w:r>
        <w:r w:rsidR="0046679F">
          <w:rPr>
            <w:noProof/>
            <w:webHidden/>
          </w:rPr>
        </w:r>
        <w:r w:rsidR="0046679F">
          <w:rPr>
            <w:noProof/>
            <w:webHidden/>
          </w:rPr>
          <w:fldChar w:fldCharType="separate"/>
        </w:r>
        <w:r w:rsidR="0046679F">
          <w:rPr>
            <w:noProof/>
            <w:webHidden/>
          </w:rPr>
          <w:t>15</w:t>
        </w:r>
        <w:r w:rsidR="0046679F">
          <w:rPr>
            <w:noProof/>
            <w:webHidden/>
          </w:rPr>
          <w:fldChar w:fldCharType="end"/>
        </w:r>
      </w:hyperlink>
    </w:p>
    <w:p w14:paraId="72211512"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10" w:history="1">
        <w:r w:rsidR="0046679F" w:rsidRPr="00FB0341">
          <w:rPr>
            <w:rStyle w:val="Hyperlink"/>
            <w:noProof/>
          </w:rPr>
          <w:t>2.</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DELIVERY METHODS</w:t>
        </w:r>
        <w:r w:rsidR="0046679F">
          <w:rPr>
            <w:noProof/>
            <w:webHidden/>
          </w:rPr>
          <w:tab/>
        </w:r>
        <w:r w:rsidR="0046679F">
          <w:rPr>
            <w:noProof/>
            <w:webHidden/>
          </w:rPr>
          <w:fldChar w:fldCharType="begin"/>
        </w:r>
        <w:r w:rsidR="0046679F">
          <w:rPr>
            <w:noProof/>
            <w:webHidden/>
          </w:rPr>
          <w:instrText xml:space="preserve"> PAGEREF _Toc430263510 \h </w:instrText>
        </w:r>
        <w:r w:rsidR="0046679F">
          <w:rPr>
            <w:noProof/>
            <w:webHidden/>
          </w:rPr>
        </w:r>
        <w:r w:rsidR="0046679F">
          <w:rPr>
            <w:noProof/>
            <w:webHidden/>
          </w:rPr>
          <w:fldChar w:fldCharType="separate"/>
        </w:r>
        <w:r w:rsidR="0046679F">
          <w:rPr>
            <w:noProof/>
            <w:webHidden/>
          </w:rPr>
          <w:t>16</w:t>
        </w:r>
        <w:r w:rsidR="0046679F">
          <w:rPr>
            <w:noProof/>
            <w:webHidden/>
          </w:rPr>
          <w:fldChar w:fldCharType="end"/>
        </w:r>
      </w:hyperlink>
    </w:p>
    <w:p w14:paraId="7A323A1D"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11" w:history="1">
        <w:r w:rsidR="0046679F" w:rsidRPr="00FB0341">
          <w:rPr>
            <w:rStyle w:val="Hyperlink"/>
            <w:noProof/>
          </w:rPr>
          <w:t>2.1.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Experiential Learning</w:t>
        </w:r>
        <w:r w:rsidR="0046679F">
          <w:rPr>
            <w:noProof/>
            <w:webHidden/>
          </w:rPr>
          <w:tab/>
        </w:r>
        <w:r w:rsidR="0046679F">
          <w:rPr>
            <w:noProof/>
            <w:webHidden/>
          </w:rPr>
          <w:fldChar w:fldCharType="begin"/>
        </w:r>
        <w:r w:rsidR="0046679F">
          <w:rPr>
            <w:noProof/>
            <w:webHidden/>
          </w:rPr>
          <w:instrText xml:space="preserve"> PAGEREF _Toc430263511 \h </w:instrText>
        </w:r>
        <w:r w:rsidR="0046679F">
          <w:rPr>
            <w:noProof/>
            <w:webHidden/>
          </w:rPr>
        </w:r>
        <w:r w:rsidR="0046679F">
          <w:rPr>
            <w:noProof/>
            <w:webHidden/>
          </w:rPr>
          <w:fldChar w:fldCharType="separate"/>
        </w:r>
        <w:r w:rsidR="0046679F">
          <w:rPr>
            <w:noProof/>
            <w:webHidden/>
          </w:rPr>
          <w:t>16</w:t>
        </w:r>
        <w:r w:rsidR="0046679F">
          <w:rPr>
            <w:noProof/>
            <w:webHidden/>
          </w:rPr>
          <w:fldChar w:fldCharType="end"/>
        </w:r>
      </w:hyperlink>
    </w:p>
    <w:p w14:paraId="73EC5DFF"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12" w:history="1">
        <w:r w:rsidR="0046679F" w:rsidRPr="00FB0341">
          <w:rPr>
            <w:rStyle w:val="Hyperlink"/>
            <w:noProof/>
          </w:rPr>
          <w:t>2.2.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Programme Incorporation of Experiential Learning into Course Design</w:t>
        </w:r>
        <w:r w:rsidR="0046679F">
          <w:rPr>
            <w:noProof/>
            <w:webHidden/>
          </w:rPr>
          <w:tab/>
        </w:r>
        <w:r w:rsidR="0046679F">
          <w:rPr>
            <w:noProof/>
            <w:webHidden/>
          </w:rPr>
          <w:fldChar w:fldCharType="begin"/>
        </w:r>
        <w:r w:rsidR="0046679F">
          <w:rPr>
            <w:noProof/>
            <w:webHidden/>
          </w:rPr>
          <w:instrText xml:space="preserve"> PAGEREF _Toc430263512 \h </w:instrText>
        </w:r>
        <w:r w:rsidR="0046679F">
          <w:rPr>
            <w:noProof/>
            <w:webHidden/>
          </w:rPr>
        </w:r>
        <w:r w:rsidR="0046679F">
          <w:rPr>
            <w:noProof/>
            <w:webHidden/>
          </w:rPr>
          <w:fldChar w:fldCharType="separate"/>
        </w:r>
        <w:r w:rsidR="0046679F">
          <w:rPr>
            <w:noProof/>
            <w:webHidden/>
          </w:rPr>
          <w:t>17</w:t>
        </w:r>
        <w:r w:rsidR="0046679F">
          <w:rPr>
            <w:noProof/>
            <w:webHidden/>
          </w:rPr>
          <w:fldChar w:fldCharType="end"/>
        </w:r>
      </w:hyperlink>
    </w:p>
    <w:p w14:paraId="4DDEFC64"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13" w:history="1">
        <w:r w:rsidR="0046679F" w:rsidRPr="00FB0341">
          <w:rPr>
            <w:rStyle w:val="Hyperlink"/>
            <w:noProof/>
          </w:rPr>
          <w:t>2.3.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Blended Learning</w:t>
        </w:r>
        <w:r w:rsidR="0046679F">
          <w:rPr>
            <w:noProof/>
            <w:webHidden/>
          </w:rPr>
          <w:tab/>
        </w:r>
        <w:r w:rsidR="0046679F">
          <w:rPr>
            <w:noProof/>
            <w:webHidden/>
          </w:rPr>
          <w:fldChar w:fldCharType="begin"/>
        </w:r>
        <w:r w:rsidR="0046679F">
          <w:rPr>
            <w:noProof/>
            <w:webHidden/>
          </w:rPr>
          <w:instrText xml:space="preserve"> PAGEREF _Toc430263513 \h </w:instrText>
        </w:r>
        <w:r w:rsidR="0046679F">
          <w:rPr>
            <w:noProof/>
            <w:webHidden/>
          </w:rPr>
        </w:r>
        <w:r w:rsidR="0046679F">
          <w:rPr>
            <w:noProof/>
            <w:webHidden/>
          </w:rPr>
          <w:fldChar w:fldCharType="separate"/>
        </w:r>
        <w:r w:rsidR="0046679F">
          <w:rPr>
            <w:noProof/>
            <w:webHidden/>
          </w:rPr>
          <w:t>17</w:t>
        </w:r>
        <w:r w:rsidR="0046679F">
          <w:rPr>
            <w:noProof/>
            <w:webHidden/>
          </w:rPr>
          <w:fldChar w:fldCharType="end"/>
        </w:r>
      </w:hyperlink>
    </w:p>
    <w:p w14:paraId="7E8572CC"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14" w:history="1">
        <w:r w:rsidR="0046679F" w:rsidRPr="00FB0341">
          <w:rPr>
            <w:rStyle w:val="Hyperlink"/>
            <w:noProof/>
          </w:rPr>
          <w:t>2.4.</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Programme Incorporation of Blended Learning into Course Design</w:t>
        </w:r>
        <w:r w:rsidR="0046679F">
          <w:rPr>
            <w:noProof/>
            <w:webHidden/>
          </w:rPr>
          <w:tab/>
        </w:r>
        <w:r w:rsidR="0046679F">
          <w:rPr>
            <w:noProof/>
            <w:webHidden/>
          </w:rPr>
          <w:fldChar w:fldCharType="begin"/>
        </w:r>
        <w:r w:rsidR="0046679F">
          <w:rPr>
            <w:noProof/>
            <w:webHidden/>
          </w:rPr>
          <w:instrText xml:space="preserve"> PAGEREF _Toc430263514 \h </w:instrText>
        </w:r>
        <w:r w:rsidR="0046679F">
          <w:rPr>
            <w:noProof/>
            <w:webHidden/>
          </w:rPr>
        </w:r>
        <w:r w:rsidR="0046679F">
          <w:rPr>
            <w:noProof/>
            <w:webHidden/>
          </w:rPr>
          <w:fldChar w:fldCharType="separate"/>
        </w:r>
        <w:r w:rsidR="0046679F">
          <w:rPr>
            <w:noProof/>
            <w:webHidden/>
          </w:rPr>
          <w:t>17</w:t>
        </w:r>
        <w:r w:rsidR="0046679F">
          <w:rPr>
            <w:noProof/>
            <w:webHidden/>
          </w:rPr>
          <w:fldChar w:fldCharType="end"/>
        </w:r>
      </w:hyperlink>
    </w:p>
    <w:p w14:paraId="60920095"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15" w:history="1">
        <w:r w:rsidR="0046679F" w:rsidRPr="00FB0341">
          <w:rPr>
            <w:rStyle w:val="Hyperlink"/>
            <w:noProof/>
          </w:rPr>
          <w:t>2.5.</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Supporting Documents for Internships</w:t>
        </w:r>
        <w:r w:rsidR="0046679F">
          <w:rPr>
            <w:noProof/>
            <w:webHidden/>
          </w:rPr>
          <w:tab/>
        </w:r>
        <w:r w:rsidR="0046679F">
          <w:rPr>
            <w:noProof/>
            <w:webHidden/>
          </w:rPr>
          <w:fldChar w:fldCharType="begin"/>
        </w:r>
        <w:r w:rsidR="0046679F">
          <w:rPr>
            <w:noProof/>
            <w:webHidden/>
          </w:rPr>
          <w:instrText xml:space="preserve"> PAGEREF _Toc430263515 \h </w:instrText>
        </w:r>
        <w:r w:rsidR="0046679F">
          <w:rPr>
            <w:noProof/>
            <w:webHidden/>
          </w:rPr>
        </w:r>
        <w:r w:rsidR="0046679F">
          <w:rPr>
            <w:noProof/>
            <w:webHidden/>
          </w:rPr>
          <w:fldChar w:fldCharType="separate"/>
        </w:r>
        <w:r w:rsidR="0046679F">
          <w:rPr>
            <w:noProof/>
            <w:webHidden/>
          </w:rPr>
          <w:t>18</w:t>
        </w:r>
        <w:r w:rsidR="0046679F">
          <w:rPr>
            <w:noProof/>
            <w:webHidden/>
          </w:rPr>
          <w:fldChar w:fldCharType="end"/>
        </w:r>
      </w:hyperlink>
    </w:p>
    <w:p w14:paraId="5C2D335D"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16" w:history="1">
        <w:r w:rsidR="0046679F" w:rsidRPr="00FB0341">
          <w:rPr>
            <w:rStyle w:val="Hyperlink"/>
            <w:noProof/>
          </w:rPr>
          <w:t>3.</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PROGRAMME REGULATIONS</w:t>
        </w:r>
        <w:r w:rsidR="0046679F">
          <w:rPr>
            <w:noProof/>
            <w:webHidden/>
          </w:rPr>
          <w:tab/>
        </w:r>
        <w:r w:rsidR="0046679F">
          <w:rPr>
            <w:noProof/>
            <w:webHidden/>
          </w:rPr>
          <w:fldChar w:fldCharType="begin"/>
        </w:r>
        <w:r w:rsidR="0046679F">
          <w:rPr>
            <w:noProof/>
            <w:webHidden/>
          </w:rPr>
          <w:instrText xml:space="preserve"> PAGEREF _Toc430263516 \h </w:instrText>
        </w:r>
        <w:r w:rsidR="0046679F">
          <w:rPr>
            <w:noProof/>
            <w:webHidden/>
          </w:rPr>
        </w:r>
        <w:r w:rsidR="0046679F">
          <w:rPr>
            <w:noProof/>
            <w:webHidden/>
          </w:rPr>
          <w:fldChar w:fldCharType="separate"/>
        </w:r>
        <w:r w:rsidR="0046679F">
          <w:rPr>
            <w:noProof/>
            <w:webHidden/>
          </w:rPr>
          <w:t>19</w:t>
        </w:r>
        <w:r w:rsidR="0046679F">
          <w:rPr>
            <w:noProof/>
            <w:webHidden/>
          </w:rPr>
          <w:fldChar w:fldCharType="end"/>
        </w:r>
      </w:hyperlink>
    </w:p>
    <w:p w14:paraId="4D184B74"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17" w:history="1">
        <w:r w:rsidR="0046679F" w:rsidRPr="00FB0341">
          <w:rPr>
            <w:rStyle w:val="Hyperlink"/>
            <w:noProof/>
          </w:rPr>
          <w:t>3.1.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Admission to the Programme</w:t>
        </w:r>
        <w:r w:rsidR="0046679F">
          <w:rPr>
            <w:noProof/>
            <w:webHidden/>
          </w:rPr>
          <w:tab/>
        </w:r>
        <w:r w:rsidR="0046679F">
          <w:rPr>
            <w:noProof/>
            <w:webHidden/>
          </w:rPr>
          <w:fldChar w:fldCharType="begin"/>
        </w:r>
        <w:r w:rsidR="0046679F">
          <w:rPr>
            <w:noProof/>
            <w:webHidden/>
          </w:rPr>
          <w:instrText xml:space="preserve"> PAGEREF _Toc430263517 \h </w:instrText>
        </w:r>
        <w:r w:rsidR="0046679F">
          <w:rPr>
            <w:noProof/>
            <w:webHidden/>
          </w:rPr>
        </w:r>
        <w:r w:rsidR="0046679F">
          <w:rPr>
            <w:noProof/>
            <w:webHidden/>
          </w:rPr>
          <w:fldChar w:fldCharType="separate"/>
        </w:r>
        <w:r w:rsidR="0046679F">
          <w:rPr>
            <w:noProof/>
            <w:webHidden/>
          </w:rPr>
          <w:t>19</w:t>
        </w:r>
        <w:r w:rsidR="0046679F">
          <w:rPr>
            <w:noProof/>
            <w:webHidden/>
          </w:rPr>
          <w:fldChar w:fldCharType="end"/>
        </w:r>
      </w:hyperlink>
    </w:p>
    <w:p w14:paraId="381384B9"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18" w:history="1">
        <w:r w:rsidR="0046679F" w:rsidRPr="00FB0341">
          <w:rPr>
            <w:rStyle w:val="Hyperlink"/>
            <w:noProof/>
          </w:rPr>
          <w:t>3.2.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Recognition of Prior Learning, Cross Credit, and Credit Transfer</w:t>
        </w:r>
        <w:r w:rsidR="0046679F">
          <w:rPr>
            <w:noProof/>
            <w:webHidden/>
          </w:rPr>
          <w:tab/>
        </w:r>
        <w:r w:rsidR="0046679F">
          <w:rPr>
            <w:noProof/>
            <w:webHidden/>
          </w:rPr>
          <w:fldChar w:fldCharType="begin"/>
        </w:r>
        <w:r w:rsidR="0046679F">
          <w:rPr>
            <w:noProof/>
            <w:webHidden/>
          </w:rPr>
          <w:instrText xml:space="preserve"> PAGEREF _Toc430263518 \h </w:instrText>
        </w:r>
        <w:r w:rsidR="0046679F">
          <w:rPr>
            <w:noProof/>
            <w:webHidden/>
          </w:rPr>
        </w:r>
        <w:r w:rsidR="0046679F">
          <w:rPr>
            <w:noProof/>
            <w:webHidden/>
          </w:rPr>
          <w:fldChar w:fldCharType="separate"/>
        </w:r>
        <w:r w:rsidR="0046679F">
          <w:rPr>
            <w:noProof/>
            <w:webHidden/>
          </w:rPr>
          <w:t>20</w:t>
        </w:r>
        <w:r w:rsidR="0046679F">
          <w:rPr>
            <w:noProof/>
            <w:webHidden/>
          </w:rPr>
          <w:fldChar w:fldCharType="end"/>
        </w:r>
      </w:hyperlink>
    </w:p>
    <w:p w14:paraId="5FD7700B"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19" w:history="1">
        <w:r w:rsidR="0046679F" w:rsidRPr="00FB0341">
          <w:rPr>
            <w:rStyle w:val="Hyperlink"/>
            <w:noProof/>
          </w:rPr>
          <w:t>3.3.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Assessment Provisions</w:t>
        </w:r>
        <w:r w:rsidR="0046679F">
          <w:rPr>
            <w:noProof/>
            <w:webHidden/>
          </w:rPr>
          <w:tab/>
        </w:r>
        <w:r w:rsidR="0046679F">
          <w:rPr>
            <w:noProof/>
            <w:webHidden/>
          </w:rPr>
          <w:fldChar w:fldCharType="begin"/>
        </w:r>
        <w:r w:rsidR="0046679F">
          <w:rPr>
            <w:noProof/>
            <w:webHidden/>
          </w:rPr>
          <w:instrText xml:space="preserve"> PAGEREF _Toc430263519 \h </w:instrText>
        </w:r>
        <w:r w:rsidR="0046679F">
          <w:rPr>
            <w:noProof/>
            <w:webHidden/>
          </w:rPr>
        </w:r>
        <w:r w:rsidR="0046679F">
          <w:rPr>
            <w:noProof/>
            <w:webHidden/>
          </w:rPr>
          <w:fldChar w:fldCharType="separate"/>
        </w:r>
        <w:r w:rsidR="0046679F">
          <w:rPr>
            <w:noProof/>
            <w:webHidden/>
          </w:rPr>
          <w:t>21</w:t>
        </w:r>
        <w:r w:rsidR="0046679F">
          <w:rPr>
            <w:noProof/>
            <w:webHidden/>
          </w:rPr>
          <w:fldChar w:fldCharType="end"/>
        </w:r>
      </w:hyperlink>
    </w:p>
    <w:p w14:paraId="66F230BB"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20" w:history="1">
        <w:r w:rsidR="0046679F" w:rsidRPr="00FB0341">
          <w:rPr>
            <w:rStyle w:val="Hyperlink"/>
            <w:noProof/>
          </w:rPr>
          <w:t>3.4.</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Progression</w:t>
        </w:r>
        <w:r w:rsidR="0046679F">
          <w:rPr>
            <w:noProof/>
            <w:webHidden/>
          </w:rPr>
          <w:tab/>
        </w:r>
        <w:r w:rsidR="0046679F">
          <w:rPr>
            <w:noProof/>
            <w:webHidden/>
          </w:rPr>
          <w:fldChar w:fldCharType="begin"/>
        </w:r>
        <w:r w:rsidR="0046679F">
          <w:rPr>
            <w:noProof/>
            <w:webHidden/>
          </w:rPr>
          <w:instrText xml:space="preserve"> PAGEREF _Toc430263520 \h </w:instrText>
        </w:r>
        <w:r w:rsidR="0046679F">
          <w:rPr>
            <w:noProof/>
            <w:webHidden/>
          </w:rPr>
        </w:r>
        <w:r w:rsidR="0046679F">
          <w:rPr>
            <w:noProof/>
            <w:webHidden/>
          </w:rPr>
          <w:fldChar w:fldCharType="separate"/>
        </w:r>
        <w:r w:rsidR="0046679F">
          <w:rPr>
            <w:noProof/>
            <w:webHidden/>
          </w:rPr>
          <w:t>21</w:t>
        </w:r>
        <w:r w:rsidR="0046679F">
          <w:rPr>
            <w:noProof/>
            <w:webHidden/>
          </w:rPr>
          <w:fldChar w:fldCharType="end"/>
        </w:r>
      </w:hyperlink>
    </w:p>
    <w:p w14:paraId="744474DC"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21" w:history="1">
        <w:r w:rsidR="0046679F" w:rsidRPr="00FB0341">
          <w:rPr>
            <w:rStyle w:val="Hyperlink"/>
            <w:bCs/>
            <w:noProof/>
          </w:rPr>
          <w:t>3.5.</w:t>
        </w:r>
        <w:r w:rsidR="0046679F">
          <w:rPr>
            <w:rFonts w:asciiTheme="minorHAnsi" w:eastAsiaTheme="minorEastAsia" w:hAnsiTheme="minorHAnsi" w:cstheme="minorBidi"/>
            <w:b w:val="0"/>
            <w:noProof/>
            <w:sz w:val="22"/>
            <w:szCs w:val="22"/>
            <w:lang w:eastAsia="en-NZ"/>
          </w:rPr>
          <w:tab/>
        </w:r>
        <w:r w:rsidR="0046679F" w:rsidRPr="00FB0341">
          <w:rPr>
            <w:rStyle w:val="Hyperlink"/>
            <w:bCs/>
            <w:noProof/>
          </w:rPr>
          <w:t>Student Handbook</w:t>
        </w:r>
        <w:r w:rsidR="0046679F">
          <w:rPr>
            <w:noProof/>
            <w:webHidden/>
          </w:rPr>
          <w:tab/>
        </w:r>
        <w:r w:rsidR="0046679F">
          <w:rPr>
            <w:noProof/>
            <w:webHidden/>
          </w:rPr>
          <w:fldChar w:fldCharType="begin"/>
        </w:r>
        <w:r w:rsidR="0046679F">
          <w:rPr>
            <w:noProof/>
            <w:webHidden/>
          </w:rPr>
          <w:instrText xml:space="preserve"> PAGEREF _Toc430263521 \h </w:instrText>
        </w:r>
        <w:r w:rsidR="0046679F">
          <w:rPr>
            <w:noProof/>
            <w:webHidden/>
          </w:rPr>
        </w:r>
        <w:r w:rsidR="0046679F">
          <w:rPr>
            <w:noProof/>
            <w:webHidden/>
          </w:rPr>
          <w:fldChar w:fldCharType="separate"/>
        </w:r>
        <w:r w:rsidR="0046679F">
          <w:rPr>
            <w:noProof/>
            <w:webHidden/>
          </w:rPr>
          <w:t>21</w:t>
        </w:r>
        <w:r w:rsidR="0046679F">
          <w:rPr>
            <w:noProof/>
            <w:webHidden/>
          </w:rPr>
          <w:fldChar w:fldCharType="end"/>
        </w:r>
      </w:hyperlink>
    </w:p>
    <w:p w14:paraId="01441097"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22" w:history="1">
        <w:r w:rsidR="0046679F" w:rsidRPr="00FB0341">
          <w:rPr>
            <w:rStyle w:val="Hyperlink"/>
            <w:noProof/>
          </w:rPr>
          <w:t>4.</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ASSESSMENT AND MODERATION</w:t>
        </w:r>
        <w:r w:rsidR="0046679F">
          <w:rPr>
            <w:noProof/>
            <w:webHidden/>
          </w:rPr>
          <w:tab/>
        </w:r>
        <w:r w:rsidR="0046679F">
          <w:rPr>
            <w:noProof/>
            <w:webHidden/>
          </w:rPr>
          <w:fldChar w:fldCharType="begin"/>
        </w:r>
        <w:r w:rsidR="0046679F">
          <w:rPr>
            <w:noProof/>
            <w:webHidden/>
          </w:rPr>
          <w:instrText xml:space="preserve"> PAGEREF _Toc430263522 \h </w:instrText>
        </w:r>
        <w:r w:rsidR="0046679F">
          <w:rPr>
            <w:noProof/>
            <w:webHidden/>
          </w:rPr>
        </w:r>
        <w:r w:rsidR="0046679F">
          <w:rPr>
            <w:noProof/>
            <w:webHidden/>
          </w:rPr>
          <w:fldChar w:fldCharType="separate"/>
        </w:r>
        <w:r w:rsidR="0046679F">
          <w:rPr>
            <w:noProof/>
            <w:webHidden/>
          </w:rPr>
          <w:t>22</w:t>
        </w:r>
        <w:r w:rsidR="0046679F">
          <w:rPr>
            <w:noProof/>
            <w:webHidden/>
          </w:rPr>
          <w:fldChar w:fldCharType="end"/>
        </w:r>
      </w:hyperlink>
    </w:p>
    <w:p w14:paraId="2B3D1D4A"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23" w:history="1">
        <w:r w:rsidR="0046679F" w:rsidRPr="00FB0341">
          <w:rPr>
            <w:rStyle w:val="Hyperlink"/>
            <w:noProof/>
          </w:rPr>
          <w:t>4.1.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Assessment Expectations</w:t>
        </w:r>
        <w:r w:rsidR="0046679F">
          <w:rPr>
            <w:noProof/>
            <w:webHidden/>
          </w:rPr>
          <w:tab/>
        </w:r>
        <w:r w:rsidR="0046679F">
          <w:rPr>
            <w:noProof/>
            <w:webHidden/>
          </w:rPr>
          <w:fldChar w:fldCharType="begin"/>
        </w:r>
        <w:r w:rsidR="0046679F">
          <w:rPr>
            <w:noProof/>
            <w:webHidden/>
          </w:rPr>
          <w:instrText xml:space="preserve"> PAGEREF _Toc430263523 \h </w:instrText>
        </w:r>
        <w:r w:rsidR="0046679F">
          <w:rPr>
            <w:noProof/>
            <w:webHidden/>
          </w:rPr>
        </w:r>
        <w:r w:rsidR="0046679F">
          <w:rPr>
            <w:noProof/>
            <w:webHidden/>
          </w:rPr>
          <w:fldChar w:fldCharType="separate"/>
        </w:r>
        <w:r w:rsidR="0046679F">
          <w:rPr>
            <w:noProof/>
            <w:webHidden/>
          </w:rPr>
          <w:t>22</w:t>
        </w:r>
        <w:r w:rsidR="0046679F">
          <w:rPr>
            <w:noProof/>
            <w:webHidden/>
          </w:rPr>
          <w:fldChar w:fldCharType="end"/>
        </w:r>
      </w:hyperlink>
    </w:p>
    <w:p w14:paraId="62996EB5"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24" w:history="1">
        <w:r w:rsidR="0046679F" w:rsidRPr="00FB0341">
          <w:rPr>
            <w:rStyle w:val="Hyperlink"/>
            <w:noProof/>
          </w:rPr>
          <w:t>4.2.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Assessment Methodologies</w:t>
        </w:r>
        <w:r w:rsidR="0046679F">
          <w:rPr>
            <w:noProof/>
            <w:webHidden/>
          </w:rPr>
          <w:tab/>
        </w:r>
        <w:r w:rsidR="0046679F">
          <w:rPr>
            <w:noProof/>
            <w:webHidden/>
          </w:rPr>
          <w:fldChar w:fldCharType="begin"/>
        </w:r>
        <w:r w:rsidR="0046679F">
          <w:rPr>
            <w:noProof/>
            <w:webHidden/>
          </w:rPr>
          <w:instrText xml:space="preserve"> PAGEREF _Toc430263524 \h </w:instrText>
        </w:r>
        <w:r w:rsidR="0046679F">
          <w:rPr>
            <w:noProof/>
            <w:webHidden/>
          </w:rPr>
        </w:r>
        <w:r w:rsidR="0046679F">
          <w:rPr>
            <w:noProof/>
            <w:webHidden/>
          </w:rPr>
          <w:fldChar w:fldCharType="separate"/>
        </w:r>
        <w:r w:rsidR="0046679F">
          <w:rPr>
            <w:noProof/>
            <w:webHidden/>
          </w:rPr>
          <w:t>22</w:t>
        </w:r>
        <w:r w:rsidR="0046679F">
          <w:rPr>
            <w:noProof/>
            <w:webHidden/>
          </w:rPr>
          <w:fldChar w:fldCharType="end"/>
        </w:r>
      </w:hyperlink>
    </w:p>
    <w:p w14:paraId="3338FE64"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25" w:history="1">
        <w:r w:rsidR="0046679F" w:rsidRPr="00FB0341">
          <w:rPr>
            <w:rStyle w:val="Hyperlink"/>
            <w:noProof/>
          </w:rPr>
          <w:t>4.3.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Moderation</w:t>
        </w:r>
        <w:r w:rsidR="0046679F">
          <w:rPr>
            <w:noProof/>
            <w:webHidden/>
          </w:rPr>
          <w:tab/>
        </w:r>
        <w:r w:rsidR="0046679F">
          <w:rPr>
            <w:noProof/>
            <w:webHidden/>
          </w:rPr>
          <w:fldChar w:fldCharType="begin"/>
        </w:r>
        <w:r w:rsidR="0046679F">
          <w:rPr>
            <w:noProof/>
            <w:webHidden/>
          </w:rPr>
          <w:instrText xml:space="preserve"> PAGEREF _Toc430263525 \h </w:instrText>
        </w:r>
        <w:r w:rsidR="0046679F">
          <w:rPr>
            <w:noProof/>
            <w:webHidden/>
          </w:rPr>
        </w:r>
        <w:r w:rsidR="0046679F">
          <w:rPr>
            <w:noProof/>
            <w:webHidden/>
          </w:rPr>
          <w:fldChar w:fldCharType="separate"/>
        </w:r>
        <w:r w:rsidR="0046679F">
          <w:rPr>
            <w:noProof/>
            <w:webHidden/>
          </w:rPr>
          <w:t>23</w:t>
        </w:r>
        <w:r w:rsidR="0046679F">
          <w:rPr>
            <w:noProof/>
            <w:webHidden/>
          </w:rPr>
          <w:fldChar w:fldCharType="end"/>
        </w:r>
      </w:hyperlink>
    </w:p>
    <w:p w14:paraId="2C842263"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26" w:history="1">
        <w:r w:rsidR="0046679F" w:rsidRPr="00FB0341">
          <w:rPr>
            <w:rStyle w:val="Hyperlink"/>
            <w:noProof/>
          </w:rPr>
          <w:t>5.</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RESOURCES TO SUPPORT DELIVERY</w:t>
        </w:r>
        <w:r w:rsidR="0046679F">
          <w:rPr>
            <w:noProof/>
            <w:webHidden/>
          </w:rPr>
          <w:tab/>
        </w:r>
        <w:r w:rsidR="0046679F">
          <w:rPr>
            <w:noProof/>
            <w:webHidden/>
          </w:rPr>
          <w:fldChar w:fldCharType="begin"/>
        </w:r>
        <w:r w:rsidR="0046679F">
          <w:rPr>
            <w:noProof/>
            <w:webHidden/>
          </w:rPr>
          <w:instrText xml:space="preserve"> PAGEREF _Toc430263526 \h </w:instrText>
        </w:r>
        <w:r w:rsidR="0046679F">
          <w:rPr>
            <w:noProof/>
            <w:webHidden/>
          </w:rPr>
        </w:r>
        <w:r w:rsidR="0046679F">
          <w:rPr>
            <w:noProof/>
            <w:webHidden/>
          </w:rPr>
          <w:fldChar w:fldCharType="separate"/>
        </w:r>
        <w:r w:rsidR="0046679F">
          <w:rPr>
            <w:noProof/>
            <w:webHidden/>
          </w:rPr>
          <w:t>24</w:t>
        </w:r>
        <w:r w:rsidR="0046679F">
          <w:rPr>
            <w:noProof/>
            <w:webHidden/>
          </w:rPr>
          <w:fldChar w:fldCharType="end"/>
        </w:r>
      </w:hyperlink>
    </w:p>
    <w:p w14:paraId="6428048F"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27" w:history="1">
        <w:r w:rsidR="0046679F" w:rsidRPr="00FB0341">
          <w:rPr>
            <w:rStyle w:val="Hyperlink"/>
            <w:noProof/>
          </w:rPr>
          <w:t>5.1.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Teaching and Learning Resources and Support Systems Available to the Learner</w:t>
        </w:r>
        <w:r w:rsidR="0046679F">
          <w:rPr>
            <w:noProof/>
            <w:webHidden/>
          </w:rPr>
          <w:tab/>
        </w:r>
        <w:r w:rsidR="0046679F">
          <w:rPr>
            <w:noProof/>
            <w:webHidden/>
          </w:rPr>
          <w:fldChar w:fldCharType="begin"/>
        </w:r>
        <w:r w:rsidR="0046679F">
          <w:rPr>
            <w:noProof/>
            <w:webHidden/>
          </w:rPr>
          <w:instrText xml:space="preserve"> PAGEREF _Toc430263527 \h </w:instrText>
        </w:r>
        <w:r w:rsidR="0046679F">
          <w:rPr>
            <w:noProof/>
            <w:webHidden/>
          </w:rPr>
        </w:r>
        <w:r w:rsidR="0046679F">
          <w:rPr>
            <w:noProof/>
            <w:webHidden/>
          </w:rPr>
          <w:fldChar w:fldCharType="separate"/>
        </w:r>
        <w:r w:rsidR="0046679F">
          <w:rPr>
            <w:noProof/>
            <w:webHidden/>
          </w:rPr>
          <w:t>24</w:t>
        </w:r>
        <w:r w:rsidR="0046679F">
          <w:rPr>
            <w:noProof/>
            <w:webHidden/>
          </w:rPr>
          <w:fldChar w:fldCharType="end"/>
        </w:r>
      </w:hyperlink>
    </w:p>
    <w:p w14:paraId="6E43BE8F"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28" w:history="1">
        <w:r w:rsidR="0046679F" w:rsidRPr="00FB0341">
          <w:rPr>
            <w:rStyle w:val="Hyperlink"/>
            <w:noProof/>
          </w:rPr>
          <w:t>5.2.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Further Resources Planned</w:t>
        </w:r>
        <w:r w:rsidR="0046679F">
          <w:rPr>
            <w:noProof/>
            <w:webHidden/>
          </w:rPr>
          <w:tab/>
        </w:r>
        <w:r w:rsidR="0046679F">
          <w:rPr>
            <w:noProof/>
            <w:webHidden/>
          </w:rPr>
          <w:fldChar w:fldCharType="begin"/>
        </w:r>
        <w:r w:rsidR="0046679F">
          <w:rPr>
            <w:noProof/>
            <w:webHidden/>
          </w:rPr>
          <w:instrText xml:space="preserve"> PAGEREF _Toc430263528 \h </w:instrText>
        </w:r>
        <w:r w:rsidR="0046679F">
          <w:rPr>
            <w:noProof/>
            <w:webHidden/>
          </w:rPr>
        </w:r>
        <w:r w:rsidR="0046679F">
          <w:rPr>
            <w:noProof/>
            <w:webHidden/>
          </w:rPr>
          <w:fldChar w:fldCharType="separate"/>
        </w:r>
        <w:r w:rsidR="0046679F">
          <w:rPr>
            <w:noProof/>
            <w:webHidden/>
          </w:rPr>
          <w:t>25</w:t>
        </w:r>
        <w:r w:rsidR="0046679F">
          <w:rPr>
            <w:noProof/>
            <w:webHidden/>
          </w:rPr>
          <w:fldChar w:fldCharType="end"/>
        </w:r>
      </w:hyperlink>
    </w:p>
    <w:p w14:paraId="37F26145"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29" w:history="1">
        <w:r w:rsidR="0046679F" w:rsidRPr="00FB0341">
          <w:rPr>
            <w:rStyle w:val="Hyperlink"/>
            <w:noProof/>
          </w:rPr>
          <w:t>5.3.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Financial and Administrative Infrastructure</w:t>
        </w:r>
        <w:r w:rsidR="0046679F">
          <w:rPr>
            <w:noProof/>
            <w:webHidden/>
          </w:rPr>
          <w:tab/>
        </w:r>
        <w:r w:rsidR="0046679F">
          <w:rPr>
            <w:noProof/>
            <w:webHidden/>
          </w:rPr>
          <w:fldChar w:fldCharType="begin"/>
        </w:r>
        <w:r w:rsidR="0046679F">
          <w:rPr>
            <w:noProof/>
            <w:webHidden/>
          </w:rPr>
          <w:instrText xml:space="preserve"> PAGEREF _Toc430263529 \h </w:instrText>
        </w:r>
        <w:r w:rsidR="0046679F">
          <w:rPr>
            <w:noProof/>
            <w:webHidden/>
          </w:rPr>
        </w:r>
        <w:r w:rsidR="0046679F">
          <w:rPr>
            <w:noProof/>
            <w:webHidden/>
          </w:rPr>
          <w:fldChar w:fldCharType="separate"/>
        </w:r>
        <w:r w:rsidR="0046679F">
          <w:rPr>
            <w:noProof/>
            <w:webHidden/>
          </w:rPr>
          <w:t>25</w:t>
        </w:r>
        <w:r w:rsidR="0046679F">
          <w:rPr>
            <w:noProof/>
            <w:webHidden/>
          </w:rPr>
          <w:fldChar w:fldCharType="end"/>
        </w:r>
      </w:hyperlink>
    </w:p>
    <w:p w14:paraId="688A6E81"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30" w:history="1">
        <w:r w:rsidR="0046679F" w:rsidRPr="00FB0341">
          <w:rPr>
            <w:rStyle w:val="Hyperlink"/>
            <w:noProof/>
          </w:rPr>
          <w:t>6.</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ACCEPTABILITY OF THE PROGRAMME OF STUDY</w:t>
        </w:r>
        <w:r w:rsidR="0046679F">
          <w:rPr>
            <w:noProof/>
            <w:webHidden/>
          </w:rPr>
          <w:tab/>
        </w:r>
        <w:r w:rsidR="0046679F">
          <w:rPr>
            <w:noProof/>
            <w:webHidden/>
          </w:rPr>
          <w:fldChar w:fldCharType="begin"/>
        </w:r>
        <w:r w:rsidR="0046679F">
          <w:rPr>
            <w:noProof/>
            <w:webHidden/>
          </w:rPr>
          <w:instrText xml:space="preserve"> PAGEREF _Toc430263530 \h </w:instrText>
        </w:r>
        <w:r w:rsidR="0046679F">
          <w:rPr>
            <w:noProof/>
            <w:webHidden/>
          </w:rPr>
        </w:r>
        <w:r w:rsidR="0046679F">
          <w:rPr>
            <w:noProof/>
            <w:webHidden/>
          </w:rPr>
          <w:fldChar w:fldCharType="separate"/>
        </w:r>
        <w:r w:rsidR="0046679F">
          <w:rPr>
            <w:noProof/>
            <w:webHidden/>
          </w:rPr>
          <w:t>26</w:t>
        </w:r>
        <w:r w:rsidR="0046679F">
          <w:rPr>
            <w:noProof/>
            <w:webHidden/>
          </w:rPr>
          <w:fldChar w:fldCharType="end"/>
        </w:r>
      </w:hyperlink>
    </w:p>
    <w:p w14:paraId="21BE2DEC"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31" w:history="1">
        <w:r w:rsidR="0046679F" w:rsidRPr="00FB0341">
          <w:rPr>
            <w:rStyle w:val="Hyperlink"/>
            <w:noProof/>
          </w:rPr>
          <w:t>6.1.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Consultation</w:t>
        </w:r>
        <w:r w:rsidR="0046679F">
          <w:rPr>
            <w:noProof/>
            <w:webHidden/>
          </w:rPr>
          <w:tab/>
        </w:r>
        <w:r w:rsidR="0046679F">
          <w:rPr>
            <w:noProof/>
            <w:webHidden/>
          </w:rPr>
          <w:fldChar w:fldCharType="begin"/>
        </w:r>
        <w:r w:rsidR="0046679F">
          <w:rPr>
            <w:noProof/>
            <w:webHidden/>
          </w:rPr>
          <w:instrText xml:space="preserve"> PAGEREF _Toc430263531 \h </w:instrText>
        </w:r>
        <w:r w:rsidR="0046679F">
          <w:rPr>
            <w:noProof/>
            <w:webHidden/>
          </w:rPr>
        </w:r>
        <w:r w:rsidR="0046679F">
          <w:rPr>
            <w:noProof/>
            <w:webHidden/>
          </w:rPr>
          <w:fldChar w:fldCharType="separate"/>
        </w:r>
        <w:r w:rsidR="0046679F">
          <w:rPr>
            <w:noProof/>
            <w:webHidden/>
          </w:rPr>
          <w:t>26</w:t>
        </w:r>
        <w:r w:rsidR="0046679F">
          <w:rPr>
            <w:noProof/>
            <w:webHidden/>
          </w:rPr>
          <w:fldChar w:fldCharType="end"/>
        </w:r>
      </w:hyperlink>
    </w:p>
    <w:p w14:paraId="17F46F28"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32" w:history="1">
        <w:r w:rsidR="0046679F" w:rsidRPr="00FB0341">
          <w:rPr>
            <w:rStyle w:val="Hyperlink"/>
            <w:noProof/>
          </w:rPr>
          <w:t>7.</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RESEARCH AND THE CURRICULUM</w:t>
        </w:r>
        <w:r w:rsidR="0046679F">
          <w:rPr>
            <w:noProof/>
            <w:webHidden/>
          </w:rPr>
          <w:tab/>
        </w:r>
        <w:r w:rsidR="0046679F">
          <w:rPr>
            <w:noProof/>
            <w:webHidden/>
          </w:rPr>
          <w:fldChar w:fldCharType="begin"/>
        </w:r>
        <w:r w:rsidR="0046679F">
          <w:rPr>
            <w:noProof/>
            <w:webHidden/>
          </w:rPr>
          <w:instrText xml:space="preserve"> PAGEREF _Toc430263532 \h </w:instrText>
        </w:r>
        <w:r w:rsidR="0046679F">
          <w:rPr>
            <w:noProof/>
            <w:webHidden/>
          </w:rPr>
        </w:r>
        <w:r w:rsidR="0046679F">
          <w:rPr>
            <w:noProof/>
            <w:webHidden/>
          </w:rPr>
          <w:fldChar w:fldCharType="separate"/>
        </w:r>
        <w:r w:rsidR="0046679F">
          <w:rPr>
            <w:noProof/>
            <w:webHidden/>
          </w:rPr>
          <w:t>40</w:t>
        </w:r>
        <w:r w:rsidR="0046679F">
          <w:rPr>
            <w:noProof/>
            <w:webHidden/>
          </w:rPr>
          <w:fldChar w:fldCharType="end"/>
        </w:r>
      </w:hyperlink>
    </w:p>
    <w:p w14:paraId="175922C2"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33" w:history="1">
        <w:r w:rsidR="0046679F" w:rsidRPr="00FB0341">
          <w:rPr>
            <w:rStyle w:val="Hyperlink"/>
            <w:noProof/>
          </w:rPr>
          <w:t>7.1.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Research Components in the Programme</w:t>
        </w:r>
        <w:r w:rsidR="0046679F">
          <w:rPr>
            <w:noProof/>
            <w:webHidden/>
          </w:rPr>
          <w:tab/>
        </w:r>
        <w:r w:rsidR="0046679F">
          <w:rPr>
            <w:noProof/>
            <w:webHidden/>
          </w:rPr>
          <w:fldChar w:fldCharType="begin"/>
        </w:r>
        <w:r w:rsidR="0046679F">
          <w:rPr>
            <w:noProof/>
            <w:webHidden/>
          </w:rPr>
          <w:instrText xml:space="preserve"> PAGEREF _Toc430263533 \h </w:instrText>
        </w:r>
        <w:r w:rsidR="0046679F">
          <w:rPr>
            <w:noProof/>
            <w:webHidden/>
          </w:rPr>
        </w:r>
        <w:r w:rsidR="0046679F">
          <w:rPr>
            <w:noProof/>
            <w:webHidden/>
          </w:rPr>
          <w:fldChar w:fldCharType="separate"/>
        </w:r>
        <w:r w:rsidR="0046679F">
          <w:rPr>
            <w:noProof/>
            <w:webHidden/>
          </w:rPr>
          <w:t>40</w:t>
        </w:r>
        <w:r w:rsidR="0046679F">
          <w:rPr>
            <w:noProof/>
            <w:webHidden/>
          </w:rPr>
          <w:fldChar w:fldCharType="end"/>
        </w:r>
      </w:hyperlink>
    </w:p>
    <w:p w14:paraId="51971C0E"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34" w:history="1">
        <w:r w:rsidR="0046679F" w:rsidRPr="00FB0341">
          <w:rPr>
            <w:rStyle w:val="Hyperlink"/>
            <w:noProof/>
          </w:rPr>
          <w:t>7.2.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Research Projects</w:t>
        </w:r>
        <w:r w:rsidR="0046679F">
          <w:rPr>
            <w:noProof/>
            <w:webHidden/>
          </w:rPr>
          <w:tab/>
        </w:r>
        <w:r w:rsidR="0046679F">
          <w:rPr>
            <w:noProof/>
            <w:webHidden/>
          </w:rPr>
          <w:fldChar w:fldCharType="begin"/>
        </w:r>
        <w:r w:rsidR="0046679F">
          <w:rPr>
            <w:noProof/>
            <w:webHidden/>
          </w:rPr>
          <w:instrText xml:space="preserve"> PAGEREF _Toc430263534 \h </w:instrText>
        </w:r>
        <w:r w:rsidR="0046679F">
          <w:rPr>
            <w:noProof/>
            <w:webHidden/>
          </w:rPr>
        </w:r>
        <w:r w:rsidR="0046679F">
          <w:rPr>
            <w:noProof/>
            <w:webHidden/>
          </w:rPr>
          <w:fldChar w:fldCharType="separate"/>
        </w:r>
        <w:r w:rsidR="0046679F">
          <w:rPr>
            <w:noProof/>
            <w:webHidden/>
          </w:rPr>
          <w:t>40</w:t>
        </w:r>
        <w:r w:rsidR="0046679F">
          <w:rPr>
            <w:noProof/>
            <w:webHidden/>
          </w:rPr>
          <w:fldChar w:fldCharType="end"/>
        </w:r>
      </w:hyperlink>
    </w:p>
    <w:p w14:paraId="2D1C2C0A"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35" w:history="1">
        <w:r w:rsidR="0046679F" w:rsidRPr="00FB0341">
          <w:rPr>
            <w:rStyle w:val="Hyperlink"/>
            <w:noProof/>
          </w:rPr>
          <w:t>7.3.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Supervisors/Facilitators/Academic Mentors/Consultants</w:t>
        </w:r>
        <w:r w:rsidR="0046679F">
          <w:rPr>
            <w:noProof/>
            <w:webHidden/>
          </w:rPr>
          <w:tab/>
        </w:r>
        <w:r w:rsidR="0046679F">
          <w:rPr>
            <w:noProof/>
            <w:webHidden/>
          </w:rPr>
          <w:fldChar w:fldCharType="begin"/>
        </w:r>
        <w:r w:rsidR="0046679F">
          <w:rPr>
            <w:noProof/>
            <w:webHidden/>
          </w:rPr>
          <w:instrText xml:space="preserve"> PAGEREF _Toc430263535 \h </w:instrText>
        </w:r>
        <w:r w:rsidR="0046679F">
          <w:rPr>
            <w:noProof/>
            <w:webHidden/>
          </w:rPr>
        </w:r>
        <w:r w:rsidR="0046679F">
          <w:rPr>
            <w:noProof/>
            <w:webHidden/>
          </w:rPr>
          <w:fldChar w:fldCharType="separate"/>
        </w:r>
        <w:r w:rsidR="0046679F">
          <w:rPr>
            <w:noProof/>
            <w:webHidden/>
          </w:rPr>
          <w:t>41</w:t>
        </w:r>
        <w:r w:rsidR="0046679F">
          <w:rPr>
            <w:noProof/>
            <w:webHidden/>
          </w:rPr>
          <w:fldChar w:fldCharType="end"/>
        </w:r>
      </w:hyperlink>
    </w:p>
    <w:p w14:paraId="2CD24524"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36" w:history="1">
        <w:r w:rsidR="0046679F" w:rsidRPr="00FB0341">
          <w:rPr>
            <w:rStyle w:val="Hyperlink"/>
            <w:noProof/>
          </w:rPr>
          <w:t>7.4.</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Assessment of Research/Examination of Thesis</w:t>
        </w:r>
        <w:r w:rsidR="0046679F">
          <w:rPr>
            <w:noProof/>
            <w:webHidden/>
          </w:rPr>
          <w:tab/>
        </w:r>
        <w:r w:rsidR="0046679F">
          <w:rPr>
            <w:noProof/>
            <w:webHidden/>
          </w:rPr>
          <w:fldChar w:fldCharType="begin"/>
        </w:r>
        <w:r w:rsidR="0046679F">
          <w:rPr>
            <w:noProof/>
            <w:webHidden/>
          </w:rPr>
          <w:instrText xml:space="preserve"> PAGEREF _Toc430263536 \h </w:instrText>
        </w:r>
        <w:r w:rsidR="0046679F">
          <w:rPr>
            <w:noProof/>
            <w:webHidden/>
          </w:rPr>
        </w:r>
        <w:r w:rsidR="0046679F">
          <w:rPr>
            <w:noProof/>
            <w:webHidden/>
          </w:rPr>
          <w:fldChar w:fldCharType="separate"/>
        </w:r>
        <w:r w:rsidR="0046679F">
          <w:rPr>
            <w:noProof/>
            <w:webHidden/>
          </w:rPr>
          <w:t>43</w:t>
        </w:r>
        <w:r w:rsidR="0046679F">
          <w:rPr>
            <w:noProof/>
            <w:webHidden/>
          </w:rPr>
          <w:fldChar w:fldCharType="end"/>
        </w:r>
      </w:hyperlink>
    </w:p>
    <w:p w14:paraId="19B330D3"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37" w:history="1">
        <w:r w:rsidR="0046679F" w:rsidRPr="00FB0341">
          <w:rPr>
            <w:rStyle w:val="Hyperlink"/>
            <w:noProof/>
          </w:rPr>
          <w:t>8.</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RESEARCH AND STAFFING</w:t>
        </w:r>
        <w:r w:rsidR="0046679F">
          <w:rPr>
            <w:noProof/>
            <w:webHidden/>
          </w:rPr>
          <w:tab/>
        </w:r>
        <w:r w:rsidR="0046679F">
          <w:rPr>
            <w:noProof/>
            <w:webHidden/>
          </w:rPr>
          <w:fldChar w:fldCharType="begin"/>
        </w:r>
        <w:r w:rsidR="0046679F">
          <w:rPr>
            <w:noProof/>
            <w:webHidden/>
          </w:rPr>
          <w:instrText xml:space="preserve"> PAGEREF _Toc430263537 \h </w:instrText>
        </w:r>
        <w:r w:rsidR="0046679F">
          <w:rPr>
            <w:noProof/>
            <w:webHidden/>
          </w:rPr>
        </w:r>
        <w:r w:rsidR="0046679F">
          <w:rPr>
            <w:noProof/>
            <w:webHidden/>
          </w:rPr>
          <w:fldChar w:fldCharType="separate"/>
        </w:r>
        <w:r w:rsidR="0046679F">
          <w:rPr>
            <w:noProof/>
            <w:webHidden/>
          </w:rPr>
          <w:t>45</w:t>
        </w:r>
        <w:r w:rsidR="0046679F">
          <w:rPr>
            <w:noProof/>
            <w:webHidden/>
          </w:rPr>
          <w:fldChar w:fldCharType="end"/>
        </w:r>
      </w:hyperlink>
    </w:p>
    <w:p w14:paraId="0A64D1B7"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38" w:history="1">
        <w:r w:rsidR="0046679F" w:rsidRPr="00FB0341">
          <w:rPr>
            <w:rStyle w:val="Hyperlink"/>
            <w:noProof/>
          </w:rPr>
          <w:t>8.1.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Staff Research Outputs</w:t>
        </w:r>
        <w:r w:rsidR="0046679F">
          <w:rPr>
            <w:noProof/>
            <w:webHidden/>
          </w:rPr>
          <w:tab/>
        </w:r>
        <w:r w:rsidR="0046679F">
          <w:rPr>
            <w:noProof/>
            <w:webHidden/>
          </w:rPr>
          <w:fldChar w:fldCharType="begin"/>
        </w:r>
        <w:r w:rsidR="0046679F">
          <w:rPr>
            <w:noProof/>
            <w:webHidden/>
          </w:rPr>
          <w:instrText xml:space="preserve"> PAGEREF _Toc430263538 \h </w:instrText>
        </w:r>
        <w:r w:rsidR="0046679F">
          <w:rPr>
            <w:noProof/>
            <w:webHidden/>
          </w:rPr>
        </w:r>
        <w:r w:rsidR="0046679F">
          <w:rPr>
            <w:noProof/>
            <w:webHidden/>
          </w:rPr>
          <w:fldChar w:fldCharType="separate"/>
        </w:r>
        <w:r w:rsidR="0046679F">
          <w:rPr>
            <w:noProof/>
            <w:webHidden/>
          </w:rPr>
          <w:t>45</w:t>
        </w:r>
        <w:r w:rsidR="0046679F">
          <w:rPr>
            <w:noProof/>
            <w:webHidden/>
          </w:rPr>
          <w:fldChar w:fldCharType="end"/>
        </w:r>
      </w:hyperlink>
    </w:p>
    <w:p w14:paraId="58CE22C2"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39" w:history="1">
        <w:r w:rsidR="0046679F" w:rsidRPr="00FB0341">
          <w:rPr>
            <w:rStyle w:val="Hyperlink"/>
            <w:noProof/>
          </w:rPr>
          <w:t>8.2.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Recruitment and Development of Staff</w:t>
        </w:r>
        <w:r w:rsidR="0046679F">
          <w:rPr>
            <w:noProof/>
            <w:webHidden/>
          </w:rPr>
          <w:tab/>
        </w:r>
        <w:r w:rsidR="0046679F">
          <w:rPr>
            <w:noProof/>
            <w:webHidden/>
          </w:rPr>
          <w:fldChar w:fldCharType="begin"/>
        </w:r>
        <w:r w:rsidR="0046679F">
          <w:rPr>
            <w:noProof/>
            <w:webHidden/>
          </w:rPr>
          <w:instrText xml:space="preserve"> PAGEREF _Toc430263539 \h </w:instrText>
        </w:r>
        <w:r w:rsidR="0046679F">
          <w:rPr>
            <w:noProof/>
            <w:webHidden/>
          </w:rPr>
        </w:r>
        <w:r w:rsidR="0046679F">
          <w:rPr>
            <w:noProof/>
            <w:webHidden/>
          </w:rPr>
          <w:fldChar w:fldCharType="separate"/>
        </w:r>
        <w:r w:rsidR="0046679F">
          <w:rPr>
            <w:noProof/>
            <w:webHidden/>
          </w:rPr>
          <w:t>45</w:t>
        </w:r>
        <w:r w:rsidR="0046679F">
          <w:rPr>
            <w:noProof/>
            <w:webHidden/>
          </w:rPr>
          <w:fldChar w:fldCharType="end"/>
        </w:r>
      </w:hyperlink>
    </w:p>
    <w:p w14:paraId="77185F0A"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40" w:history="1">
        <w:r w:rsidR="0046679F" w:rsidRPr="00FB0341">
          <w:rPr>
            <w:rStyle w:val="Hyperlink"/>
            <w:noProof/>
          </w:rPr>
          <w:t>9.</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TRANSITION ARRANGEMENTS</w:t>
        </w:r>
        <w:r w:rsidR="0046679F">
          <w:rPr>
            <w:noProof/>
            <w:webHidden/>
          </w:rPr>
          <w:tab/>
        </w:r>
        <w:r w:rsidR="0046679F">
          <w:rPr>
            <w:noProof/>
            <w:webHidden/>
          </w:rPr>
          <w:fldChar w:fldCharType="begin"/>
        </w:r>
        <w:r w:rsidR="0046679F">
          <w:rPr>
            <w:noProof/>
            <w:webHidden/>
          </w:rPr>
          <w:instrText xml:space="preserve"> PAGEREF _Toc430263540 \h </w:instrText>
        </w:r>
        <w:r w:rsidR="0046679F">
          <w:rPr>
            <w:noProof/>
            <w:webHidden/>
          </w:rPr>
        </w:r>
        <w:r w:rsidR="0046679F">
          <w:rPr>
            <w:noProof/>
            <w:webHidden/>
          </w:rPr>
          <w:fldChar w:fldCharType="separate"/>
        </w:r>
        <w:r w:rsidR="0046679F">
          <w:rPr>
            <w:noProof/>
            <w:webHidden/>
          </w:rPr>
          <w:t>47</w:t>
        </w:r>
        <w:r w:rsidR="0046679F">
          <w:rPr>
            <w:noProof/>
            <w:webHidden/>
          </w:rPr>
          <w:fldChar w:fldCharType="end"/>
        </w:r>
      </w:hyperlink>
    </w:p>
    <w:p w14:paraId="7D02F86B"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41" w:history="1">
        <w:r w:rsidR="0046679F" w:rsidRPr="00FB0341">
          <w:rPr>
            <w:rStyle w:val="Hyperlink"/>
            <w:noProof/>
          </w:rPr>
          <w:t>10.</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SELF-ASSESSMENT AND EXTERNAL EVALUATION</w:t>
        </w:r>
        <w:r w:rsidR="0046679F">
          <w:rPr>
            <w:noProof/>
            <w:webHidden/>
          </w:rPr>
          <w:tab/>
        </w:r>
        <w:r w:rsidR="0046679F">
          <w:rPr>
            <w:noProof/>
            <w:webHidden/>
          </w:rPr>
          <w:fldChar w:fldCharType="begin"/>
        </w:r>
        <w:r w:rsidR="0046679F">
          <w:rPr>
            <w:noProof/>
            <w:webHidden/>
          </w:rPr>
          <w:instrText xml:space="preserve"> PAGEREF _Toc430263541 \h </w:instrText>
        </w:r>
        <w:r w:rsidR="0046679F">
          <w:rPr>
            <w:noProof/>
            <w:webHidden/>
          </w:rPr>
        </w:r>
        <w:r w:rsidR="0046679F">
          <w:rPr>
            <w:noProof/>
            <w:webHidden/>
          </w:rPr>
          <w:fldChar w:fldCharType="separate"/>
        </w:r>
        <w:r w:rsidR="0046679F">
          <w:rPr>
            <w:noProof/>
            <w:webHidden/>
          </w:rPr>
          <w:t>48</w:t>
        </w:r>
        <w:r w:rsidR="0046679F">
          <w:rPr>
            <w:noProof/>
            <w:webHidden/>
          </w:rPr>
          <w:fldChar w:fldCharType="end"/>
        </w:r>
      </w:hyperlink>
    </w:p>
    <w:p w14:paraId="76010F63"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42" w:history="1">
        <w:r w:rsidR="0046679F" w:rsidRPr="00FB0341">
          <w:rPr>
            <w:rStyle w:val="Hyperlink"/>
            <w:noProof/>
          </w:rPr>
          <w:t>10.1.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Annual Programme Evaluation Report (APR)</w:t>
        </w:r>
        <w:r w:rsidR="0046679F">
          <w:rPr>
            <w:noProof/>
            <w:webHidden/>
          </w:rPr>
          <w:tab/>
        </w:r>
        <w:r w:rsidR="0046679F">
          <w:rPr>
            <w:noProof/>
            <w:webHidden/>
          </w:rPr>
          <w:fldChar w:fldCharType="begin"/>
        </w:r>
        <w:r w:rsidR="0046679F">
          <w:rPr>
            <w:noProof/>
            <w:webHidden/>
          </w:rPr>
          <w:instrText xml:space="preserve"> PAGEREF _Toc430263542 \h </w:instrText>
        </w:r>
        <w:r w:rsidR="0046679F">
          <w:rPr>
            <w:noProof/>
            <w:webHidden/>
          </w:rPr>
        </w:r>
        <w:r w:rsidR="0046679F">
          <w:rPr>
            <w:noProof/>
            <w:webHidden/>
          </w:rPr>
          <w:fldChar w:fldCharType="separate"/>
        </w:r>
        <w:r w:rsidR="0046679F">
          <w:rPr>
            <w:noProof/>
            <w:webHidden/>
          </w:rPr>
          <w:t>48</w:t>
        </w:r>
        <w:r w:rsidR="0046679F">
          <w:rPr>
            <w:noProof/>
            <w:webHidden/>
          </w:rPr>
          <w:fldChar w:fldCharType="end"/>
        </w:r>
      </w:hyperlink>
    </w:p>
    <w:p w14:paraId="21B8462C"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43" w:history="1">
        <w:r w:rsidR="0046679F" w:rsidRPr="00FB0341">
          <w:rPr>
            <w:rStyle w:val="Hyperlink"/>
            <w:noProof/>
          </w:rPr>
          <w:t>10.2.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Online Student Feedback</w:t>
        </w:r>
        <w:r w:rsidR="0046679F">
          <w:rPr>
            <w:noProof/>
            <w:webHidden/>
          </w:rPr>
          <w:tab/>
        </w:r>
        <w:r w:rsidR="0046679F">
          <w:rPr>
            <w:noProof/>
            <w:webHidden/>
          </w:rPr>
          <w:fldChar w:fldCharType="begin"/>
        </w:r>
        <w:r w:rsidR="0046679F">
          <w:rPr>
            <w:noProof/>
            <w:webHidden/>
          </w:rPr>
          <w:instrText xml:space="preserve"> PAGEREF _Toc430263543 \h </w:instrText>
        </w:r>
        <w:r w:rsidR="0046679F">
          <w:rPr>
            <w:noProof/>
            <w:webHidden/>
          </w:rPr>
        </w:r>
        <w:r w:rsidR="0046679F">
          <w:rPr>
            <w:noProof/>
            <w:webHidden/>
          </w:rPr>
          <w:fldChar w:fldCharType="separate"/>
        </w:r>
        <w:r w:rsidR="0046679F">
          <w:rPr>
            <w:noProof/>
            <w:webHidden/>
          </w:rPr>
          <w:t>49</w:t>
        </w:r>
        <w:r w:rsidR="0046679F">
          <w:rPr>
            <w:noProof/>
            <w:webHidden/>
          </w:rPr>
          <w:fldChar w:fldCharType="end"/>
        </w:r>
      </w:hyperlink>
    </w:p>
    <w:p w14:paraId="3568CD8B"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44" w:history="1">
        <w:r w:rsidR="0046679F" w:rsidRPr="00FB0341">
          <w:rPr>
            <w:rStyle w:val="Hyperlink"/>
            <w:noProof/>
          </w:rPr>
          <w:t>10.3.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Registration/External body review processes</w:t>
        </w:r>
        <w:r w:rsidR="0046679F">
          <w:rPr>
            <w:noProof/>
            <w:webHidden/>
          </w:rPr>
          <w:tab/>
        </w:r>
        <w:r w:rsidR="0046679F">
          <w:rPr>
            <w:noProof/>
            <w:webHidden/>
          </w:rPr>
          <w:fldChar w:fldCharType="begin"/>
        </w:r>
        <w:r w:rsidR="0046679F">
          <w:rPr>
            <w:noProof/>
            <w:webHidden/>
          </w:rPr>
          <w:instrText xml:space="preserve"> PAGEREF _Toc430263544 \h </w:instrText>
        </w:r>
        <w:r w:rsidR="0046679F">
          <w:rPr>
            <w:noProof/>
            <w:webHidden/>
          </w:rPr>
        </w:r>
        <w:r w:rsidR="0046679F">
          <w:rPr>
            <w:noProof/>
            <w:webHidden/>
          </w:rPr>
          <w:fldChar w:fldCharType="separate"/>
        </w:r>
        <w:r w:rsidR="0046679F">
          <w:rPr>
            <w:noProof/>
            <w:webHidden/>
          </w:rPr>
          <w:t>49</w:t>
        </w:r>
        <w:r w:rsidR="0046679F">
          <w:rPr>
            <w:noProof/>
            <w:webHidden/>
          </w:rPr>
          <w:fldChar w:fldCharType="end"/>
        </w:r>
      </w:hyperlink>
    </w:p>
    <w:p w14:paraId="10A212E2"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45" w:history="1">
        <w:r w:rsidR="0046679F" w:rsidRPr="00FB0341">
          <w:rPr>
            <w:rStyle w:val="Hyperlink"/>
            <w:noProof/>
          </w:rPr>
          <w:t>10.4.</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Monitoring</w:t>
        </w:r>
        <w:r w:rsidR="0046679F">
          <w:rPr>
            <w:noProof/>
            <w:webHidden/>
          </w:rPr>
          <w:tab/>
        </w:r>
        <w:r w:rsidR="0046679F">
          <w:rPr>
            <w:noProof/>
            <w:webHidden/>
          </w:rPr>
          <w:fldChar w:fldCharType="begin"/>
        </w:r>
        <w:r w:rsidR="0046679F">
          <w:rPr>
            <w:noProof/>
            <w:webHidden/>
          </w:rPr>
          <w:instrText xml:space="preserve"> PAGEREF _Toc430263545 \h </w:instrText>
        </w:r>
        <w:r w:rsidR="0046679F">
          <w:rPr>
            <w:noProof/>
            <w:webHidden/>
          </w:rPr>
        </w:r>
        <w:r w:rsidR="0046679F">
          <w:rPr>
            <w:noProof/>
            <w:webHidden/>
          </w:rPr>
          <w:fldChar w:fldCharType="separate"/>
        </w:r>
        <w:r w:rsidR="0046679F">
          <w:rPr>
            <w:noProof/>
            <w:webHidden/>
          </w:rPr>
          <w:t>49</w:t>
        </w:r>
        <w:r w:rsidR="0046679F">
          <w:rPr>
            <w:noProof/>
            <w:webHidden/>
          </w:rPr>
          <w:fldChar w:fldCharType="end"/>
        </w:r>
      </w:hyperlink>
    </w:p>
    <w:p w14:paraId="34BB2339"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46" w:history="1">
        <w:r w:rsidR="0046679F" w:rsidRPr="00FB0341">
          <w:rPr>
            <w:rStyle w:val="Hyperlink"/>
            <w:noProof/>
          </w:rPr>
          <w:t>10.5.</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Quality Management System</w:t>
        </w:r>
        <w:r w:rsidR="0046679F">
          <w:rPr>
            <w:noProof/>
            <w:webHidden/>
          </w:rPr>
          <w:tab/>
        </w:r>
        <w:r w:rsidR="0046679F">
          <w:rPr>
            <w:noProof/>
            <w:webHidden/>
          </w:rPr>
          <w:fldChar w:fldCharType="begin"/>
        </w:r>
        <w:r w:rsidR="0046679F">
          <w:rPr>
            <w:noProof/>
            <w:webHidden/>
          </w:rPr>
          <w:instrText xml:space="preserve"> PAGEREF _Toc430263546 \h </w:instrText>
        </w:r>
        <w:r w:rsidR="0046679F">
          <w:rPr>
            <w:noProof/>
            <w:webHidden/>
          </w:rPr>
        </w:r>
        <w:r w:rsidR="0046679F">
          <w:rPr>
            <w:noProof/>
            <w:webHidden/>
          </w:rPr>
          <w:fldChar w:fldCharType="separate"/>
        </w:r>
        <w:r w:rsidR="0046679F">
          <w:rPr>
            <w:noProof/>
            <w:webHidden/>
          </w:rPr>
          <w:t>49</w:t>
        </w:r>
        <w:r w:rsidR="0046679F">
          <w:rPr>
            <w:noProof/>
            <w:webHidden/>
          </w:rPr>
          <w:fldChar w:fldCharType="end"/>
        </w:r>
      </w:hyperlink>
    </w:p>
    <w:p w14:paraId="0A430140" w14:textId="77777777" w:rsidR="0046679F" w:rsidRDefault="00926B2D">
      <w:pPr>
        <w:pStyle w:val="TOC1"/>
        <w:rPr>
          <w:rFonts w:asciiTheme="minorHAnsi" w:eastAsiaTheme="minorEastAsia" w:hAnsiTheme="minorHAnsi" w:cstheme="minorBidi"/>
          <w:b w:val="0"/>
          <w:caps w:val="0"/>
          <w:noProof/>
          <w:sz w:val="22"/>
          <w:szCs w:val="22"/>
          <w:lang w:eastAsia="en-NZ"/>
        </w:rPr>
      </w:pPr>
      <w:hyperlink w:anchor="_Toc430263547" w:history="1">
        <w:r w:rsidR="0046679F" w:rsidRPr="00FB0341">
          <w:rPr>
            <w:rStyle w:val="Hyperlink"/>
            <w:noProof/>
          </w:rPr>
          <w:t>11.</w:t>
        </w:r>
        <w:r w:rsidR="0046679F">
          <w:rPr>
            <w:rFonts w:asciiTheme="minorHAnsi" w:eastAsiaTheme="minorEastAsia" w:hAnsiTheme="minorHAnsi" w:cstheme="minorBidi"/>
            <w:b w:val="0"/>
            <w:caps w:val="0"/>
            <w:noProof/>
            <w:sz w:val="22"/>
            <w:szCs w:val="22"/>
            <w:lang w:eastAsia="en-NZ"/>
          </w:rPr>
          <w:tab/>
        </w:r>
        <w:r w:rsidR="0046679F" w:rsidRPr="00FB0341">
          <w:rPr>
            <w:rStyle w:val="Hyperlink"/>
            <w:noProof/>
          </w:rPr>
          <w:t>Appendices</w:t>
        </w:r>
        <w:r w:rsidR="0046679F">
          <w:rPr>
            <w:noProof/>
            <w:webHidden/>
          </w:rPr>
          <w:tab/>
        </w:r>
        <w:r w:rsidR="0046679F">
          <w:rPr>
            <w:noProof/>
            <w:webHidden/>
          </w:rPr>
          <w:fldChar w:fldCharType="begin"/>
        </w:r>
        <w:r w:rsidR="0046679F">
          <w:rPr>
            <w:noProof/>
            <w:webHidden/>
          </w:rPr>
          <w:instrText xml:space="preserve"> PAGEREF _Toc430263547 \h </w:instrText>
        </w:r>
        <w:r w:rsidR="0046679F">
          <w:rPr>
            <w:noProof/>
            <w:webHidden/>
          </w:rPr>
        </w:r>
        <w:r w:rsidR="0046679F">
          <w:rPr>
            <w:noProof/>
            <w:webHidden/>
          </w:rPr>
          <w:fldChar w:fldCharType="separate"/>
        </w:r>
        <w:r w:rsidR="0046679F">
          <w:rPr>
            <w:noProof/>
            <w:webHidden/>
          </w:rPr>
          <w:t>56</w:t>
        </w:r>
        <w:r w:rsidR="0046679F">
          <w:rPr>
            <w:noProof/>
            <w:webHidden/>
          </w:rPr>
          <w:fldChar w:fldCharType="end"/>
        </w:r>
      </w:hyperlink>
    </w:p>
    <w:p w14:paraId="4793A8ED"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48" w:history="1">
        <w:r w:rsidR="0046679F" w:rsidRPr="00FB0341">
          <w:rPr>
            <w:rStyle w:val="Hyperlink"/>
            <w:noProof/>
          </w:rPr>
          <w:t>11.1.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 Course Descriptors</w:t>
        </w:r>
        <w:r w:rsidR="0046679F">
          <w:rPr>
            <w:noProof/>
            <w:webHidden/>
          </w:rPr>
          <w:tab/>
        </w:r>
        <w:r w:rsidR="0046679F">
          <w:rPr>
            <w:noProof/>
            <w:webHidden/>
          </w:rPr>
          <w:fldChar w:fldCharType="begin"/>
        </w:r>
        <w:r w:rsidR="0046679F">
          <w:rPr>
            <w:noProof/>
            <w:webHidden/>
          </w:rPr>
          <w:instrText xml:space="preserve"> PAGEREF _Toc430263548 \h </w:instrText>
        </w:r>
        <w:r w:rsidR="0046679F">
          <w:rPr>
            <w:noProof/>
            <w:webHidden/>
          </w:rPr>
        </w:r>
        <w:r w:rsidR="0046679F">
          <w:rPr>
            <w:noProof/>
            <w:webHidden/>
          </w:rPr>
          <w:fldChar w:fldCharType="separate"/>
        </w:r>
        <w:r w:rsidR="0046679F">
          <w:rPr>
            <w:noProof/>
            <w:webHidden/>
          </w:rPr>
          <w:t>57</w:t>
        </w:r>
        <w:r w:rsidR="0046679F">
          <w:rPr>
            <w:noProof/>
            <w:webHidden/>
          </w:rPr>
          <w:fldChar w:fldCharType="end"/>
        </w:r>
      </w:hyperlink>
    </w:p>
    <w:p w14:paraId="06C45A2D"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49" w:history="1">
        <w:r w:rsidR="0046679F" w:rsidRPr="00FB0341">
          <w:rPr>
            <w:rStyle w:val="Hyperlink"/>
            <w:noProof/>
          </w:rPr>
          <w:t>11.2.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Professional Design Practice</w:t>
        </w:r>
        <w:r w:rsidR="0046679F">
          <w:rPr>
            <w:noProof/>
            <w:webHidden/>
          </w:rPr>
          <w:tab/>
        </w:r>
        <w:r w:rsidR="0046679F">
          <w:rPr>
            <w:noProof/>
            <w:webHidden/>
          </w:rPr>
          <w:fldChar w:fldCharType="begin"/>
        </w:r>
        <w:r w:rsidR="0046679F">
          <w:rPr>
            <w:noProof/>
            <w:webHidden/>
          </w:rPr>
          <w:instrText xml:space="preserve"> PAGEREF _Toc430263549 \h </w:instrText>
        </w:r>
        <w:r w:rsidR="0046679F">
          <w:rPr>
            <w:noProof/>
            <w:webHidden/>
          </w:rPr>
        </w:r>
        <w:r w:rsidR="0046679F">
          <w:rPr>
            <w:noProof/>
            <w:webHidden/>
          </w:rPr>
          <w:fldChar w:fldCharType="separate"/>
        </w:r>
        <w:r w:rsidR="0046679F">
          <w:rPr>
            <w:noProof/>
            <w:webHidden/>
          </w:rPr>
          <w:t>57</w:t>
        </w:r>
        <w:r w:rsidR="0046679F">
          <w:rPr>
            <w:noProof/>
            <w:webHidden/>
          </w:rPr>
          <w:fldChar w:fldCharType="end"/>
        </w:r>
      </w:hyperlink>
    </w:p>
    <w:p w14:paraId="35C42E2A"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0" w:history="1">
        <w:r w:rsidR="0046679F" w:rsidRPr="00FB0341">
          <w:rPr>
            <w:rStyle w:val="Hyperlink"/>
            <w:noProof/>
          </w:rPr>
          <w:t>11.3.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Applied Design Project 1</w:t>
        </w:r>
        <w:r w:rsidR="0046679F">
          <w:rPr>
            <w:noProof/>
            <w:webHidden/>
          </w:rPr>
          <w:tab/>
        </w:r>
        <w:r w:rsidR="0046679F">
          <w:rPr>
            <w:noProof/>
            <w:webHidden/>
          </w:rPr>
          <w:fldChar w:fldCharType="begin"/>
        </w:r>
        <w:r w:rsidR="0046679F">
          <w:rPr>
            <w:noProof/>
            <w:webHidden/>
          </w:rPr>
          <w:instrText xml:space="preserve"> PAGEREF _Toc430263550 \h </w:instrText>
        </w:r>
        <w:r w:rsidR="0046679F">
          <w:rPr>
            <w:noProof/>
            <w:webHidden/>
          </w:rPr>
        </w:r>
        <w:r w:rsidR="0046679F">
          <w:rPr>
            <w:noProof/>
            <w:webHidden/>
          </w:rPr>
          <w:fldChar w:fldCharType="separate"/>
        </w:r>
        <w:r w:rsidR="0046679F">
          <w:rPr>
            <w:noProof/>
            <w:webHidden/>
          </w:rPr>
          <w:t>59</w:t>
        </w:r>
        <w:r w:rsidR="0046679F">
          <w:rPr>
            <w:noProof/>
            <w:webHidden/>
          </w:rPr>
          <w:fldChar w:fldCharType="end"/>
        </w:r>
      </w:hyperlink>
    </w:p>
    <w:p w14:paraId="422BD57A"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1" w:history="1">
        <w:r w:rsidR="0046679F" w:rsidRPr="00FB0341">
          <w:rPr>
            <w:rStyle w:val="Hyperlink"/>
            <w:noProof/>
          </w:rPr>
          <w:t>11.4.</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Design Research Methods</w:t>
        </w:r>
        <w:r w:rsidR="0046679F">
          <w:rPr>
            <w:noProof/>
            <w:webHidden/>
          </w:rPr>
          <w:tab/>
        </w:r>
        <w:r w:rsidR="0046679F">
          <w:rPr>
            <w:noProof/>
            <w:webHidden/>
          </w:rPr>
          <w:fldChar w:fldCharType="begin"/>
        </w:r>
        <w:r w:rsidR="0046679F">
          <w:rPr>
            <w:noProof/>
            <w:webHidden/>
          </w:rPr>
          <w:instrText xml:space="preserve"> PAGEREF _Toc430263551 \h </w:instrText>
        </w:r>
        <w:r w:rsidR="0046679F">
          <w:rPr>
            <w:noProof/>
            <w:webHidden/>
          </w:rPr>
        </w:r>
        <w:r w:rsidR="0046679F">
          <w:rPr>
            <w:noProof/>
            <w:webHidden/>
          </w:rPr>
          <w:fldChar w:fldCharType="separate"/>
        </w:r>
        <w:r w:rsidR="0046679F">
          <w:rPr>
            <w:noProof/>
            <w:webHidden/>
          </w:rPr>
          <w:t>60</w:t>
        </w:r>
        <w:r w:rsidR="0046679F">
          <w:rPr>
            <w:noProof/>
            <w:webHidden/>
          </w:rPr>
          <w:fldChar w:fldCharType="end"/>
        </w:r>
      </w:hyperlink>
    </w:p>
    <w:p w14:paraId="26A98975"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2" w:history="1">
        <w:r w:rsidR="0046679F" w:rsidRPr="00FB0341">
          <w:rPr>
            <w:rStyle w:val="Hyperlink"/>
            <w:noProof/>
          </w:rPr>
          <w:t>11.5.</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Applied Design Project 2</w:t>
        </w:r>
        <w:r w:rsidR="0046679F">
          <w:rPr>
            <w:noProof/>
            <w:webHidden/>
          </w:rPr>
          <w:tab/>
        </w:r>
        <w:r w:rsidR="0046679F">
          <w:rPr>
            <w:noProof/>
            <w:webHidden/>
          </w:rPr>
          <w:fldChar w:fldCharType="begin"/>
        </w:r>
        <w:r w:rsidR="0046679F">
          <w:rPr>
            <w:noProof/>
            <w:webHidden/>
          </w:rPr>
          <w:instrText xml:space="preserve"> PAGEREF _Toc430263552 \h </w:instrText>
        </w:r>
        <w:r w:rsidR="0046679F">
          <w:rPr>
            <w:noProof/>
            <w:webHidden/>
          </w:rPr>
        </w:r>
        <w:r w:rsidR="0046679F">
          <w:rPr>
            <w:noProof/>
            <w:webHidden/>
          </w:rPr>
          <w:fldChar w:fldCharType="separate"/>
        </w:r>
        <w:r w:rsidR="0046679F">
          <w:rPr>
            <w:noProof/>
            <w:webHidden/>
          </w:rPr>
          <w:t>62</w:t>
        </w:r>
        <w:r w:rsidR="0046679F">
          <w:rPr>
            <w:noProof/>
            <w:webHidden/>
          </w:rPr>
          <w:fldChar w:fldCharType="end"/>
        </w:r>
      </w:hyperlink>
    </w:p>
    <w:p w14:paraId="510B02B4"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3" w:history="1">
        <w:r w:rsidR="0046679F" w:rsidRPr="00FB0341">
          <w:rPr>
            <w:rStyle w:val="Hyperlink"/>
            <w:noProof/>
          </w:rPr>
          <w:t>11.6.</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Major Research Project</w:t>
        </w:r>
        <w:r w:rsidR="0046679F">
          <w:rPr>
            <w:noProof/>
            <w:webHidden/>
          </w:rPr>
          <w:tab/>
        </w:r>
        <w:r w:rsidR="0046679F">
          <w:rPr>
            <w:noProof/>
            <w:webHidden/>
          </w:rPr>
          <w:fldChar w:fldCharType="begin"/>
        </w:r>
        <w:r w:rsidR="0046679F">
          <w:rPr>
            <w:noProof/>
            <w:webHidden/>
          </w:rPr>
          <w:instrText xml:space="preserve"> PAGEREF _Toc430263553 \h </w:instrText>
        </w:r>
        <w:r w:rsidR="0046679F">
          <w:rPr>
            <w:noProof/>
            <w:webHidden/>
          </w:rPr>
        </w:r>
        <w:r w:rsidR="0046679F">
          <w:rPr>
            <w:noProof/>
            <w:webHidden/>
          </w:rPr>
          <w:fldChar w:fldCharType="separate"/>
        </w:r>
        <w:r w:rsidR="0046679F">
          <w:rPr>
            <w:noProof/>
            <w:webHidden/>
          </w:rPr>
          <w:t>63</w:t>
        </w:r>
        <w:r w:rsidR="0046679F">
          <w:rPr>
            <w:noProof/>
            <w:webHidden/>
          </w:rPr>
          <w:fldChar w:fldCharType="end"/>
        </w:r>
      </w:hyperlink>
    </w:p>
    <w:p w14:paraId="2E738BE2"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4" w:history="1">
        <w:r w:rsidR="0046679F" w:rsidRPr="00FB0341">
          <w:rPr>
            <w:rStyle w:val="Hyperlink"/>
            <w:noProof/>
          </w:rPr>
          <w:t>11.7.</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Integrated Body of Creative Work (Option 1) OR Thesis (Option 2)</w:t>
        </w:r>
        <w:r w:rsidR="0046679F">
          <w:rPr>
            <w:noProof/>
            <w:webHidden/>
          </w:rPr>
          <w:tab/>
        </w:r>
        <w:r w:rsidR="0046679F">
          <w:rPr>
            <w:noProof/>
            <w:webHidden/>
          </w:rPr>
          <w:fldChar w:fldCharType="begin"/>
        </w:r>
        <w:r w:rsidR="0046679F">
          <w:rPr>
            <w:noProof/>
            <w:webHidden/>
          </w:rPr>
          <w:instrText xml:space="preserve"> PAGEREF _Toc430263554 \h </w:instrText>
        </w:r>
        <w:r w:rsidR="0046679F">
          <w:rPr>
            <w:noProof/>
            <w:webHidden/>
          </w:rPr>
        </w:r>
        <w:r w:rsidR="0046679F">
          <w:rPr>
            <w:noProof/>
            <w:webHidden/>
          </w:rPr>
          <w:fldChar w:fldCharType="separate"/>
        </w:r>
        <w:r w:rsidR="0046679F">
          <w:rPr>
            <w:noProof/>
            <w:webHidden/>
          </w:rPr>
          <w:t>64</w:t>
        </w:r>
        <w:r w:rsidR="0046679F">
          <w:rPr>
            <w:noProof/>
            <w:webHidden/>
          </w:rPr>
          <w:fldChar w:fldCharType="end"/>
        </w:r>
      </w:hyperlink>
    </w:p>
    <w:p w14:paraId="21CA246F"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5" w:history="1">
        <w:r w:rsidR="0046679F" w:rsidRPr="00FB0341">
          <w:rPr>
            <w:rStyle w:val="Hyperlink"/>
            <w:noProof/>
          </w:rPr>
          <w:t>11.8.</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 Internship Agreement</w:t>
        </w:r>
        <w:r w:rsidR="0046679F">
          <w:rPr>
            <w:noProof/>
            <w:webHidden/>
          </w:rPr>
          <w:tab/>
        </w:r>
        <w:r w:rsidR="0046679F">
          <w:rPr>
            <w:noProof/>
            <w:webHidden/>
          </w:rPr>
          <w:fldChar w:fldCharType="begin"/>
        </w:r>
        <w:r w:rsidR="0046679F">
          <w:rPr>
            <w:noProof/>
            <w:webHidden/>
          </w:rPr>
          <w:instrText xml:space="preserve"> PAGEREF _Toc430263555 \h </w:instrText>
        </w:r>
        <w:r w:rsidR="0046679F">
          <w:rPr>
            <w:noProof/>
            <w:webHidden/>
          </w:rPr>
        </w:r>
        <w:r w:rsidR="0046679F">
          <w:rPr>
            <w:noProof/>
            <w:webHidden/>
          </w:rPr>
          <w:fldChar w:fldCharType="separate"/>
        </w:r>
        <w:r w:rsidR="0046679F">
          <w:rPr>
            <w:noProof/>
            <w:webHidden/>
          </w:rPr>
          <w:t>66</w:t>
        </w:r>
        <w:r w:rsidR="0046679F">
          <w:rPr>
            <w:noProof/>
            <w:webHidden/>
          </w:rPr>
          <w:fldChar w:fldCharType="end"/>
        </w:r>
      </w:hyperlink>
    </w:p>
    <w:p w14:paraId="62E48D2A"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6" w:history="1">
        <w:r w:rsidR="0046679F" w:rsidRPr="00FB0341">
          <w:rPr>
            <w:rStyle w:val="Hyperlink"/>
            <w:noProof/>
          </w:rPr>
          <w:t>11.9.</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3.: AP0520.02 English Language Requirements for those for whom English is an Additional Language</w:t>
        </w:r>
        <w:r w:rsidR="0046679F">
          <w:rPr>
            <w:noProof/>
            <w:webHidden/>
          </w:rPr>
          <w:tab/>
        </w:r>
        <w:r w:rsidR="0046679F">
          <w:rPr>
            <w:noProof/>
            <w:webHidden/>
          </w:rPr>
          <w:fldChar w:fldCharType="begin"/>
        </w:r>
        <w:r w:rsidR="0046679F">
          <w:rPr>
            <w:noProof/>
            <w:webHidden/>
          </w:rPr>
          <w:instrText xml:space="preserve"> PAGEREF _Toc430263556 \h </w:instrText>
        </w:r>
        <w:r w:rsidR="0046679F">
          <w:rPr>
            <w:noProof/>
            <w:webHidden/>
          </w:rPr>
        </w:r>
        <w:r w:rsidR="0046679F">
          <w:rPr>
            <w:noProof/>
            <w:webHidden/>
          </w:rPr>
          <w:fldChar w:fldCharType="separate"/>
        </w:r>
        <w:r w:rsidR="0046679F">
          <w:rPr>
            <w:noProof/>
            <w:webHidden/>
          </w:rPr>
          <w:t>76</w:t>
        </w:r>
        <w:r w:rsidR="0046679F">
          <w:rPr>
            <w:noProof/>
            <w:webHidden/>
          </w:rPr>
          <w:fldChar w:fldCharType="end"/>
        </w:r>
      </w:hyperlink>
    </w:p>
    <w:p w14:paraId="7508721A"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7" w:history="1">
        <w:r w:rsidR="0046679F" w:rsidRPr="00FB0341">
          <w:rPr>
            <w:rStyle w:val="Hyperlink"/>
            <w:noProof/>
          </w:rPr>
          <w:t>11.10.</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4.: AP0501.09 Recognition of Prior Learning (RPL)</w:t>
        </w:r>
        <w:r w:rsidR="0046679F">
          <w:rPr>
            <w:noProof/>
            <w:webHidden/>
          </w:rPr>
          <w:tab/>
        </w:r>
        <w:r w:rsidR="0046679F">
          <w:rPr>
            <w:noProof/>
            <w:webHidden/>
          </w:rPr>
          <w:fldChar w:fldCharType="begin"/>
        </w:r>
        <w:r w:rsidR="0046679F">
          <w:rPr>
            <w:noProof/>
            <w:webHidden/>
          </w:rPr>
          <w:instrText xml:space="preserve"> PAGEREF _Toc430263557 \h </w:instrText>
        </w:r>
        <w:r w:rsidR="0046679F">
          <w:rPr>
            <w:noProof/>
            <w:webHidden/>
          </w:rPr>
        </w:r>
        <w:r w:rsidR="0046679F">
          <w:rPr>
            <w:noProof/>
            <w:webHidden/>
          </w:rPr>
          <w:fldChar w:fldCharType="separate"/>
        </w:r>
        <w:r w:rsidR="0046679F">
          <w:rPr>
            <w:noProof/>
            <w:webHidden/>
          </w:rPr>
          <w:t>77</w:t>
        </w:r>
        <w:r w:rsidR="0046679F">
          <w:rPr>
            <w:noProof/>
            <w:webHidden/>
          </w:rPr>
          <w:fldChar w:fldCharType="end"/>
        </w:r>
      </w:hyperlink>
    </w:p>
    <w:p w14:paraId="600E3439"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8" w:history="1">
        <w:r w:rsidR="0046679F" w:rsidRPr="00FB0341">
          <w:rPr>
            <w:rStyle w:val="Hyperlink"/>
            <w:noProof/>
          </w:rPr>
          <w:t>11.11.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5.: AP0900.05 Assessment</w:t>
        </w:r>
        <w:r w:rsidR="0046679F">
          <w:rPr>
            <w:noProof/>
            <w:webHidden/>
          </w:rPr>
          <w:tab/>
        </w:r>
        <w:r w:rsidR="0046679F">
          <w:rPr>
            <w:noProof/>
            <w:webHidden/>
          </w:rPr>
          <w:fldChar w:fldCharType="begin"/>
        </w:r>
        <w:r w:rsidR="0046679F">
          <w:rPr>
            <w:noProof/>
            <w:webHidden/>
          </w:rPr>
          <w:instrText xml:space="preserve"> PAGEREF _Toc430263558 \h </w:instrText>
        </w:r>
        <w:r w:rsidR="0046679F">
          <w:rPr>
            <w:noProof/>
            <w:webHidden/>
          </w:rPr>
        </w:r>
        <w:r w:rsidR="0046679F">
          <w:rPr>
            <w:noProof/>
            <w:webHidden/>
          </w:rPr>
          <w:fldChar w:fldCharType="separate"/>
        </w:r>
        <w:r w:rsidR="0046679F">
          <w:rPr>
            <w:noProof/>
            <w:webHidden/>
          </w:rPr>
          <w:t>78</w:t>
        </w:r>
        <w:r w:rsidR="0046679F">
          <w:rPr>
            <w:noProof/>
            <w:webHidden/>
          </w:rPr>
          <w:fldChar w:fldCharType="end"/>
        </w:r>
      </w:hyperlink>
    </w:p>
    <w:p w14:paraId="1BF65463"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59" w:history="1">
        <w:r w:rsidR="0046679F" w:rsidRPr="00FB0341">
          <w:rPr>
            <w:rStyle w:val="Hyperlink"/>
            <w:noProof/>
          </w:rPr>
          <w:t>11.12.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6.: AP0910.00 Assessment Committee</w:t>
        </w:r>
        <w:r w:rsidR="0046679F">
          <w:rPr>
            <w:noProof/>
            <w:webHidden/>
          </w:rPr>
          <w:tab/>
        </w:r>
        <w:r w:rsidR="0046679F">
          <w:rPr>
            <w:noProof/>
            <w:webHidden/>
          </w:rPr>
          <w:fldChar w:fldCharType="begin"/>
        </w:r>
        <w:r w:rsidR="0046679F">
          <w:rPr>
            <w:noProof/>
            <w:webHidden/>
          </w:rPr>
          <w:instrText xml:space="preserve"> PAGEREF _Toc430263559 \h </w:instrText>
        </w:r>
        <w:r w:rsidR="0046679F">
          <w:rPr>
            <w:noProof/>
            <w:webHidden/>
          </w:rPr>
        </w:r>
        <w:r w:rsidR="0046679F">
          <w:rPr>
            <w:noProof/>
            <w:webHidden/>
          </w:rPr>
          <w:fldChar w:fldCharType="separate"/>
        </w:r>
        <w:r w:rsidR="0046679F">
          <w:rPr>
            <w:noProof/>
            <w:webHidden/>
          </w:rPr>
          <w:t>79</w:t>
        </w:r>
        <w:r w:rsidR="0046679F">
          <w:rPr>
            <w:noProof/>
            <w:webHidden/>
          </w:rPr>
          <w:fldChar w:fldCharType="end"/>
        </w:r>
      </w:hyperlink>
    </w:p>
    <w:p w14:paraId="54102019"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0" w:history="1">
        <w:r w:rsidR="0046679F" w:rsidRPr="00FB0341">
          <w:rPr>
            <w:rStyle w:val="Hyperlink"/>
            <w:noProof/>
          </w:rPr>
          <w:t>11.13.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7.: AP0907.00 Impaired Performance/Aegrotat</w:t>
        </w:r>
        <w:r w:rsidR="0046679F">
          <w:rPr>
            <w:noProof/>
            <w:webHidden/>
          </w:rPr>
          <w:tab/>
        </w:r>
        <w:r w:rsidR="0046679F">
          <w:rPr>
            <w:noProof/>
            <w:webHidden/>
          </w:rPr>
          <w:fldChar w:fldCharType="begin"/>
        </w:r>
        <w:r w:rsidR="0046679F">
          <w:rPr>
            <w:noProof/>
            <w:webHidden/>
          </w:rPr>
          <w:instrText xml:space="preserve"> PAGEREF _Toc430263560 \h </w:instrText>
        </w:r>
        <w:r w:rsidR="0046679F">
          <w:rPr>
            <w:noProof/>
            <w:webHidden/>
          </w:rPr>
        </w:r>
        <w:r w:rsidR="0046679F">
          <w:rPr>
            <w:noProof/>
            <w:webHidden/>
          </w:rPr>
          <w:fldChar w:fldCharType="separate"/>
        </w:r>
        <w:r w:rsidR="0046679F">
          <w:rPr>
            <w:noProof/>
            <w:webHidden/>
          </w:rPr>
          <w:t>80</w:t>
        </w:r>
        <w:r w:rsidR="0046679F">
          <w:rPr>
            <w:noProof/>
            <w:webHidden/>
          </w:rPr>
          <w:fldChar w:fldCharType="end"/>
        </w:r>
      </w:hyperlink>
    </w:p>
    <w:p w14:paraId="09AC3986"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1" w:history="1">
        <w:r w:rsidR="0046679F" w:rsidRPr="00FB0341">
          <w:rPr>
            <w:rStyle w:val="Hyperlink"/>
            <w:noProof/>
          </w:rPr>
          <w:t>11.14.</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8.: AP0600.05 Academic Appeal Process for Students</w:t>
        </w:r>
        <w:r w:rsidR="0046679F">
          <w:rPr>
            <w:noProof/>
            <w:webHidden/>
          </w:rPr>
          <w:tab/>
        </w:r>
        <w:r w:rsidR="0046679F">
          <w:rPr>
            <w:noProof/>
            <w:webHidden/>
          </w:rPr>
          <w:fldChar w:fldCharType="begin"/>
        </w:r>
        <w:r w:rsidR="0046679F">
          <w:rPr>
            <w:noProof/>
            <w:webHidden/>
          </w:rPr>
          <w:instrText xml:space="preserve"> PAGEREF _Toc430263561 \h </w:instrText>
        </w:r>
        <w:r w:rsidR="0046679F">
          <w:rPr>
            <w:noProof/>
            <w:webHidden/>
          </w:rPr>
        </w:r>
        <w:r w:rsidR="0046679F">
          <w:rPr>
            <w:noProof/>
            <w:webHidden/>
          </w:rPr>
          <w:fldChar w:fldCharType="separate"/>
        </w:r>
        <w:r w:rsidR="0046679F">
          <w:rPr>
            <w:noProof/>
            <w:webHidden/>
          </w:rPr>
          <w:t>81</w:t>
        </w:r>
        <w:r w:rsidR="0046679F">
          <w:rPr>
            <w:noProof/>
            <w:webHidden/>
          </w:rPr>
          <w:fldChar w:fldCharType="end"/>
        </w:r>
      </w:hyperlink>
    </w:p>
    <w:p w14:paraId="2F27865F"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2" w:history="1">
        <w:r w:rsidR="0046679F" w:rsidRPr="00FB0341">
          <w:rPr>
            <w:rStyle w:val="Hyperlink"/>
            <w:noProof/>
          </w:rPr>
          <w:t>11.15.</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9.: AP0900.05 Assessment Policy</w:t>
        </w:r>
        <w:r w:rsidR="0046679F">
          <w:rPr>
            <w:noProof/>
            <w:webHidden/>
          </w:rPr>
          <w:tab/>
        </w:r>
        <w:r w:rsidR="0046679F">
          <w:rPr>
            <w:noProof/>
            <w:webHidden/>
          </w:rPr>
          <w:fldChar w:fldCharType="begin"/>
        </w:r>
        <w:r w:rsidR="0046679F">
          <w:rPr>
            <w:noProof/>
            <w:webHidden/>
          </w:rPr>
          <w:instrText xml:space="preserve"> PAGEREF _Toc430263562 \h </w:instrText>
        </w:r>
        <w:r w:rsidR="0046679F">
          <w:rPr>
            <w:noProof/>
            <w:webHidden/>
          </w:rPr>
        </w:r>
        <w:r w:rsidR="0046679F">
          <w:rPr>
            <w:noProof/>
            <w:webHidden/>
          </w:rPr>
          <w:fldChar w:fldCharType="separate"/>
        </w:r>
        <w:r w:rsidR="0046679F">
          <w:rPr>
            <w:noProof/>
            <w:webHidden/>
          </w:rPr>
          <w:t>82</w:t>
        </w:r>
        <w:r w:rsidR="0046679F">
          <w:rPr>
            <w:noProof/>
            <w:webHidden/>
          </w:rPr>
          <w:fldChar w:fldCharType="end"/>
        </w:r>
      </w:hyperlink>
    </w:p>
    <w:p w14:paraId="1A5AC94C"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3" w:history="1">
        <w:r w:rsidR="0046679F" w:rsidRPr="00FB0341">
          <w:rPr>
            <w:rStyle w:val="Hyperlink"/>
            <w:noProof/>
          </w:rPr>
          <w:t>11.16.</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10.: Internal and External Moderation Plans</w:t>
        </w:r>
        <w:r w:rsidR="0046679F">
          <w:rPr>
            <w:noProof/>
            <w:webHidden/>
          </w:rPr>
          <w:tab/>
        </w:r>
        <w:r w:rsidR="0046679F">
          <w:rPr>
            <w:noProof/>
            <w:webHidden/>
          </w:rPr>
          <w:fldChar w:fldCharType="begin"/>
        </w:r>
        <w:r w:rsidR="0046679F">
          <w:rPr>
            <w:noProof/>
            <w:webHidden/>
          </w:rPr>
          <w:instrText xml:space="preserve"> PAGEREF _Toc430263563 \h </w:instrText>
        </w:r>
        <w:r w:rsidR="0046679F">
          <w:rPr>
            <w:noProof/>
            <w:webHidden/>
          </w:rPr>
        </w:r>
        <w:r w:rsidR="0046679F">
          <w:rPr>
            <w:noProof/>
            <w:webHidden/>
          </w:rPr>
          <w:fldChar w:fldCharType="separate"/>
        </w:r>
        <w:r w:rsidR="0046679F">
          <w:rPr>
            <w:noProof/>
            <w:webHidden/>
          </w:rPr>
          <w:t>83</w:t>
        </w:r>
        <w:r w:rsidR="0046679F">
          <w:rPr>
            <w:noProof/>
            <w:webHidden/>
          </w:rPr>
          <w:fldChar w:fldCharType="end"/>
        </w:r>
      </w:hyperlink>
    </w:p>
    <w:p w14:paraId="27E939D5"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4" w:history="1">
        <w:r w:rsidR="0046679F" w:rsidRPr="00FB0341">
          <w:rPr>
            <w:rStyle w:val="Hyperlink"/>
            <w:noProof/>
          </w:rPr>
          <w:t>11.17.</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11.: AP0908.00 Moderation of Assessment</w:t>
        </w:r>
        <w:r w:rsidR="0046679F">
          <w:rPr>
            <w:noProof/>
            <w:webHidden/>
          </w:rPr>
          <w:tab/>
        </w:r>
        <w:r w:rsidR="0046679F">
          <w:rPr>
            <w:noProof/>
            <w:webHidden/>
          </w:rPr>
          <w:fldChar w:fldCharType="begin"/>
        </w:r>
        <w:r w:rsidR="0046679F">
          <w:rPr>
            <w:noProof/>
            <w:webHidden/>
          </w:rPr>
          <w:instrText xml:space="preserve"> PAGEREF _Toc430263564 \h </w:instrText>
        </w:r>
        <w:r w:rsidR="0046679F">
          <w:rPr>
            <w:noProof/>
            <w:webHidden/>
          </w:rPr>
        </w:r>
        <w:r w:rsidR="0046679F">
          <w:rPr>
            <w:noProof/>
            <w:webHidden/>
          </w:rPr>
          <w:fldChar w:fldCharType="separate"/>
        </w:r>
        <w:r w:rsidR="0046679F">
          <w:rPr>
            <w:noProof/>
            <w:webHidden/>
          </w:rPr>
          <w:t>84</w:t>
        </w:r>
        <w:r w:rsidR="0046679F">
          <w:rPr>
            <w:noProof/>
            <w:webHidden/>
          </w:rPr>
          <w:fldChar w:fldCharType="end"/>
        </w:r>
      </w:hyperlink>
    </w:p>
    <w:p w14:paraId="395C7653"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5" w:history="1">
        <w:r w:rsidR="0046679F" w:rsidRPr="00FB0341">
          <w:rPr>
            <w:rStyle w:val="Hyperlink"/>
            <w:noProof/>
          </w:rPr>
          <w:t>11.18.</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12.: Resource Verification</w:t>
        </w:r>
        <w:r w:rsidR="0046679F">
          <w:rPr>
            <w:noProof/>
            <w:webHidden/>
          </w:rPr>
          <w:tab/>
        </w:r>
        <w:r w:rsidR="0046679F">
          <w:rPr>
            <w:noProof/>
            <w:webHidden/>
          </w:rPr>
          <w:fldChar w:fldCharType="begin"/>
        </w:r>
        <w:r w:rsidR="0046679F">
          <w:rPr>
            <w:noProof/>
            <w:webHidden/>
          </w:rPr>
          <w:instrText xml:space="preserve"> PAGEREF _Toc430263565 \h </w:instrText>
        </w:r>
        <w:r w:rsidR="0046679F">
          <w:rPr>
            <w:noProof/>
            <w:webHidden/>
          </w:rPr>
        </w:r>
        <w:r w:rsidR="0046679F">
          <w:rPr>
            <w:noProof/>
            <w:webHidden/>
          </w:rPr>
          <w:fldChar w:fldCharType="separate"/>
        </w:r>
        <w:r w:rsidR="0046679F">
          <w:rPr>
            <w:noProof/>
            <w:webHidden/>
          </w:rPr>
          <w:t>85</w:t>
        </w:r>
        <w:r w:rsidR="0046679F">
          <w:rPr>
            <w:noProof/>
            <w:webHidden/>
          </w:rPr>
          <w:fldChar w:fldCharType="end"/>
        </w:r>
      </w:hyperlink>
    </w:p>
    <w:p w14:paraId="2B340EBE"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6" w:history="1">
        <w:r w:rsidR="0046679F" w:rsidRPr="00FB0341">
          <w:rPr>
            <w:rStyle w:val="Hyperlink"/>
            <w:noProof/>
          </w:rPr>
          <w:t>11.19.</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13.: Campus Specific Resources Available</w:t>
        </w:r>
        <w:r w:rsidR="0046679F">
          <w:rPr>
            <w:noProof/>
            <w:webHidden/>
          </w:rPr>
          <w:tab/>
        </w:r>
        <w:r w:rsidR="0046679F">
          <w:rPr>
            <w:noProof/>
            <w:webHidden/>
          </w:rPr>
          <w:fldChar w:fldCharType="begin"/>
        </w:r>
        <w:r w:rsidR="0046679F">
          <w:rPr>
            <w:noProof/>
            <w:webHidden/>
          </w:rPr>
          <w:instrText xml:space="preserve"> PAGEREF _Toc430263566 \h </w:instrText>
        </w:r>
        <w:r w:rsidR="0046679F">
          <w:rPr>
            <w:noProof/>
            <w:webHidden/>
          </w:rPr>
        </w:r>
        <w:r w:rsidR="0046679F">
          <w:rPr>
            <w:noProof/>
            <w:webHidden/>
          </w:rPr>
          <w:fldChar w:fldCharType="separate"/>
        </w:r>
        <w:r w:rsidR="0046679F">
          <w:rPr>
            <w:noProof/>
            <w:webHidden/>
          </w:rPr>
          <w:t>86</w:t>
        </w:r>
        <w:r w:rsidR="0046679F">
          <w:rPr>
            <w:noProof/>
            <w:webHidden/>
          </w:rPr>
          <w:fldChar w:fldCharType="end"/>
        </w:r>
      </w:hyperlink>
    </w:p>
    <w:p w14:paraId="07265888"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7" w:history="1">
        <w:r w:rsidR="0046679F" w:rsidRPr="00FB0341">
          <w:rPr>
            <w:rStyle w:val="Hyperlink"/>
            <w:noProof/>
          </w:rPr>
          <w:t>11.20.</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14.: Staff Curriculum Vitae</w:t>
        </w:r>
        <w:r w:rsidR="0046679F">
          <w:rPr>
            <w:noProof/>
            <w:webHidden/>
          </w:rPr>
          <w:tab/>
        </w:r>
        <w:r w:rsidR="0046679F">
          <w:rPr>
            <w:noProof/>
            <w:webHidden/>
          </w:rPr>
          <w:fldChar w:fldCharType="begin"/>
        </w:r>
        <w:r w:rsidR="0046679F">
          <w:rPr>
            <w:noProof/>
            <w:webHidden/>
          </w:rPr>
          <w:instrText xml:space="preserve"> PAGEREF _Toc430263567 \h </w:instrText>
        </w:r>
        <w:r w:rsidR="0046679F">
          <w:rPr>
            <w:noProof/>
            <w:webHidden/>
          </w:rPr>
        </w:r>
        <w:r w:rsidR="0046679F">
          <w:rPr>
            <w:noProof/>
            <w:webHidden/>
          </w:rPr>
          <w:fldChar w:fldCharType="separate"/>
        </w:r>
        <w:r w:rsidR="0046679F">
          <w:rPr>
            <w:noProof/>
            <w:webHidden/>
          </w:rPr>
          <w:t>87</w:t>
        </w:r>
        <w:r w:rsidR="0046679F">
          <w:rPr>
            <w:noProof/>
            <w:webHidden/>
          </w:rPr>
          <w:fldChar w:fldCharType="end"/>
        </w:r>
      </w:hyperlink>
    </w:p>
    <w:p w14:paraId="651F1426"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8" w:history="1">
        <w:r w:rsidR="0046679F" w:rsidRPr="00FB0341">
          <w:rPr>
            <w:rStyle w:val="Hyperlink"/>
            <w:noProof/>
          </w:rPr>
          <w:t>11.21.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15.: Description of PG Coordinator</w:t>
        </w:r>
        <w:r w:rsidR="0046679F">
          <w:rPr>
            <w:noProof/>
            <w:webHidden/>
          </w:rPr>
          <w:tab/>
        </w:r>
        <w:r w:rsidR="0046679F">
          <w:rPr>
            <w:noProof/>
            <w:webHidden/>
          </w:rPr>
          <w:fldChar w:fldCharType="begin"/>
        </w:r>
        <w:r w:rsidR="0046679F">
          <w:rPr>
            <w:noProof/>
            <w:webHidden/>
          </w:rPr>
          <w:instrText xml:space="preserve"> PAGEREF _Toc430263568 \h </w:instrText>
        </w:r>
        <w:r w:rsidR="0046679F">
          <w:rPr>
            <w:noProof/>
            <w:webHidden/>
          </w:rPr>
        </w:r>
        <w:r w:rsidR="0046679F">
          <w:rPr>
            <w:noProof/>
            <w:webHidden/>
          </w:rPr>
          <w:fldChar w:fldCharType="separate"/>
        </w:r>
        <w:r w:rsidR="0046679F">
          <w:rPr>
            <w:noProof/>
            <w:webHidden/>
          </w:rPr>
          <w:t>178</w:t>
        </w:r>
        <w:r w:rsidR="0046679F">
          <w:rPr>
            <w:noProof/>
            <w:webHidden/>
          </w:rPr>
          <w:fldChar w:fldCharType="end"/>
        </w:r>
      </w:hyperlink>
    </w:p>
    <w:p w14:paraId="7454DF3A"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69" w:history="1">
        <w:r w:rsidR="0046679F" w:rsidRPr="00FB0341">
          <w:rPr>
            <w:rStyle w:val="Hyperlink"/>
            <w:noProof/>
          </w:rPr>
          <w:t>11.22.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 xml:space="preserve">Appendix 16.: Research and Enterprise Plan 2014-17 : </w:t>
        </w:r>
        <w:r w:rsidR="0046679F" w:rsidRPr="00FB0341">
          <w:rPr>
            <w:rStyle w:val="Hyperlink"/>
            <w:rFonts w:eastAsia="Calibri" w:cs="Arial"/>
            <w:noProof/>
            <w:lang w:eastAsia="en-US"/>
          </w:rPr>
          <w:t>Te Maru Pūmanawa</w:t>
        </w:r>
        <w:r w:rsidR="0046679F">
          <w:rPr>
            <w:noProof/>
            <w:webHidden/>
          </w:rPr>
          <w:tab/>
        </w:r>
        <w:r w:rsidR="0046679F">
          <w:rPr>
            <w:noProof/>
            <w:webHidden/>
          </w:rPr>
          <w:fldChar w:fldCharType="begin"/>
        </w:r>
        <w:r w:rsidR="0046679F">
          <w:rPr>
            <w:noProof/>
            <w:webHidden/>
          </w:rPr>
          <w:instrText xml:space="preserve"> PAGEREF _Toc430263569 \h </w:instrText>
        </w:r>
        <w:r w:rsidR="0046679F">
          <w:rPr>
            <w:noProof/>
            <w:webHidden/>
          </w:rPr>
        </w:r>
        <w:r w:rsidR="0046679F">
          <w:rPr>
            <w:noProof/>
            <w:webHidden/>
          </w:rPr>
          <w:fldChar w:fldCharType="separate"/>
        </w:r>
        <w:r w:rsidR="0046679F">
          <w:rPr>
            <w:noProof/>
            <w:webHidden/>
          </w:rPr>
          <w:t>179</w:t>
        </w:r>
        <w:r w:rsidR="0046679F">
          <w:rPr>
            <w:noProof/>
            <w:webHidden/>
          </w:rPr>
          <w:fldChar w:fldCharType="end"/>
        </w:r>
      </w:hyperlink>
    </w:p>
    <w:p w14:paraId="7704A3B6"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0" w:history="1">
        <w:r w:rsidR="0046679F" w:rsidRPr="00FB0341">
          <w:rPr>
            <w:rStyle w:val="Hyperlink"/>
            <w:noProof/>
          </w:rPr>
          <w:t>11.23.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17.: Summary of Research and Enterprise Bid 2015  - Te Maru Pūmanawa</w:t>
        </w:r>
        <w:r w:rsidR="0046679F">
          <w:rPr>
            <w:noProof/>
            <w:webHidden/>
          </w:rPr>
          <w:tab/>
        </w:r>
        <w:r w:rsidR="0046679F">
          <w:rPr>
            <w:noProof/>
            <w:webHidden/>
          </w:rPr>
          <w:fldChar w:fldCharType="begin"/>
        </w:r>
        <w:r w:rsidR="0046679F">
          <w:rPr>
            <w:noProof/>
            <w:webHidden/>
          </w:rPr>
          <w:instrText xml:space="preserve"> PAGEREF _Toc430263570 \h </w:instrText>
        </w:r>
        <w:r w:rsidR="0046679F">
          <w:rPr>
            <w:noProof/>
            <w:webHidden/>
          </w:rPr>
        </w:r>
        <w:r w:rsidR="0046679F">
          <w:rPr>
            <w:noProof/>
            <w:webHidden/>
          </w:rPr>
          <w:fldChar w:fldCharType="separate"/>
        </w:r>
        <w:r w:rsidR="0046679F">
          <w:rPr>
            <w:noProof/>
            <w:webHidden/>
          </w:rPr>
          <w:t>181</w:t>
        </w:r>
        <w:r w:rsidR="0046679F">
          <w:rPr>
            <w:noProof/>
            <w:webHidden/>
          </w:rPr>
          <w:fldChar w:fldCharType="end"/>
        </w:r>
      </w:hyperlink>
    </w:p>
    <w:p w14:paraId="08096FB0"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1" w:history="1">
        <w:r w:rsidR="0046679F" w:rsidRPr="00FB0341">
          <w:rPr>
            <w:rStyle w:val="Hyperlink"/>
            <w:noProof/>
          </w:rPr>
          <w:t>11.24.</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18.: Summary of Research Outputs 2014 - Te Maru Pūmanawa</w:t>
        </w:r>
        <w:r w:rsidR="0046679F">
          <w:rPr>
            <w:noProof/>
            <w:webHidden/>
          </w:rPr>
          <w:tab/>
        </w:r>
        <w:r w:rsidR="0046679F">
          <w:rPr>
            <w:noProof/>
            <w:webHidden/>
          </w:rPr>
          <w:fldChar w:fldCharType="begin"/>
        </w:r>
        <w:r w:rsidR="0046679F">
          <w:rPr>
            <w:noProof/>
            <w:webHidden/>
          </w:rPr>
          <w:instrText xml:space="preserve"> PAGEREF _Toc430263571 \h </w:instrText>
        </w:r>
        <w:r w:rsidR="0046679F">
          <w:rPr>
            <w:noProof/>
            <w:webHidden/>
          </w:rPr>
        </w:r>
        <w:r w:rsidR="0046679F">
          <w:rPr>
            <w:noProof/>
            <w:webHidden/>
          </w:rPr>
          <w:fldChar w:fldCharType="separate"/>
        </w:r>
        <w:r w:rsidR="0046679F">
          <w:rPr>
            <w:noProof/>
            <w:webHidden/>
          </w:rPr>
          <w:t>182</w:t>
        </w:r>
        <w:r w:rsidR="0046679F">
          <w:rPr>
            <w:noProof/>
            <w:webHidden/>
          </w:rPr>
          <w:fldChar w:fldCharType="end"/>
        </w:r>
      </w:hyperlink>
    </w:p>
    <w:p w14:paraId="6D0E5C12"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2" w:history="1">
        <w:r w:rsidR="0046679F" w:rsidRPr="00FB0341">
          <w:rPr>
            <w:rStyle w:val="Hyperlink"/>
            <w:noProof/>
          </w:rPr>
          <w:t>11.25.</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19.: AP0707.04 Monitoring of Degree and Postgraduate Qualifications</w:t>
        </w:r>
        <w:r w:rsidR="0046679F">
          <w:rPr>
            <w:noProof/>
            <w:webHidden/>
          </w:rPr>
          <w:tab/>
        </w:r>
        <w:r w:rsidR="0046679F">
          <w:rPr>
            <w:noProof/>
            <w:webHidden/>
          </w:rPr>
          <w:fldChar w:fldCharType="begin"/>
        </w:r>
        <w:r w:rsidR="0046679F">
          <w:rPr>
            <w:noProof/>
            <w:webHidden/>
          </w:rPr>
          <w:instrText xml:space="preserve"> PAGEREF _Toc430263572 \h </w:instrText>
        </w:r>
        <w:r w:rsidR="0046679F">
          <w:rPr>
            <w:noProof/>
            <w:webHidden/>
          </w:rPr>
        </w:r>
        <w:r w:rsidR="0046679F">
          <w:rPr>
            <w:noProof/>
            <w:webHidden/>
          </w:rPr>
          <w:fldChar w:fldCharType="separate"/>
        </w:r>
        <w:r w:rsidR="0046679F">
          <w:rPr>
            <w:noProof/>
            <w:webHidden/>
          </w:rPr>
          <w:t>192</w:t>
        </w:r>
        <w:r w:rsidR="0046679F">
          <w:rPr>
            <w:noProof/>
            <w:webHidden/>
          </w:rPr>
          <w:fldChar w:fldCharType="end"/>
        </w:r>
      </w:hyperlink>
    </w:p>
    <w:p w14:paraId="5AEF1406"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3" w:history="1">
        <w:r w:rsidR="0046679F" w:rsidRPr="00FB0341">
          <w:rPr>
            <w:rStyle w:val="Hyperlink"/>
            <w:noProof/>
          </w:rPr>
          <w:t>11.26.</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20.: Te Ara Tika: Guidelines for Māori Research Ethics: A framework for researchers and ethics committee members</w:t>
        </w:r>
        <w:r w:rsidR="0046679F">
          <w:rPr>
            <w:noProof/>
            <w:webHidden/>
          </w:rPr>
          <w:tab/>
        </w:r>
        <w:r w:rsidR="0046679F">
          <w:rPr>
            <w:noProof/>
            <w:webHidden/>
          </w:rPr>
          <w:fldChar w:fldCharType="begin"/>
        </w:r>
        <w:r w:rsidR="0046679F">
          <w:rPr>
            <w:noProof/>
            <w:webHidden/>
          </w:rPr>
          <w:instrText xml:space="preserve"> PAGEREF _Toc430263573 \h </w:instrText>
        </w:r>
        <w:r w:rsidR="0046679F">
          <w:rPr>
            <w:noProof/>
            <w:webHidden/>
          </w:rPr>
        </w:r>
        <w:r w:rsidR="0046679F">
          <w:rPr>
            <w:noProof/>
            <w:webHidden/>
          </w:rPr>
          <w:fldChar w:fldCharType="separate"/>
        </w:r>
        <w:r w:rsidR="0046679F">
          <w:rPr>
            <w:noProof/>
            <w:webHidden/>
          </w:rPr>
          <w:t>193</w:t>
        </w:r>
        <w:r w:rsidR="0046679F">
          <w:rPr>
            <w:noProof/>
            <w:webHidden/>
          </w:rPr>
          <w:fldChar w:fldCharType="end"/>
        </w:r>
      </w:hyperlink>
    </w:p>
    <w:p w14:paraId="20E02331"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4" w:history="1">
        <w:r w:rsidR="0046679F" w:rsidRPr="00FB0341">
          <w:rPr>
            <w:rStyle w:val="Hyperlink"/>
            <w:noProof/>
          </w:rPr>
          <w:t>11.27.</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21.: Industry and Community Partners Represented on the various Design PEACs 2010-14</w:t>
        </w:r>
        <w:r w:rsidR="0046679F">
          <w:rPr>
            <w:noProof/>
            <w:webHidden/>
          </w:rPr>
          <w:tab/>
        </w:r>
        <w:r w:rsidR="0046679F">
          <w:rPr>
            <w:noProof/>
            <w:webHidden/>
          </w:rPr>
          <w:fldChar w:fldCharType="begin"/>
        </w:r>
        <w:r w:rsidR="0046679F">
          <w:rPr>
            <w:noProof/>
            <w:webHidden/>
          </w:rPr>
          <w:instrText xml:space="preserve"> PAGEREF _Toc430263574 \h </w:instrText>
        </w:r>
        <w:r w:rsidR="0046679F">
          <w:rPr>
            <w:noProof/>
            <w:webHidden/>
          </w:rPr>
        </w:r>
        <w:r w:rsidR="0046679F">
          <w:rPr>
            <w:noProof/>
            <w:webHidden/>
          </w:rPr>
          <w:fldChar w:fldCharType="separate"/>
        </w:r>
        <w:r w:rsidR="0046679F">
          <w:rPr>
            <w:noProof/>
            <w:webHidden/>
          </w:rPr>
          <w:t>202</w:t>
        </w:r>
        <w:r w:rsidR="0046679F">
          <w:rPr>
            <w:noProof/>
            <w:webHidden/>
          </w:rPr>
          <w:fldChar w:fldCharType="end"/>
        </w:r>
      </w:hyperlink>
    </w:p>
    <w:p w14:paraId="51B2CFB0"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5" w:history="1">
        <w:r w:rsidR="0046679F" w:rsidRPr="00FB0341">
          <w:rPr>
            <w:rStyle w:val="Hyperlink"/>
            <w:noProof/>
          </w:rPr>
          <w:t>11.28.</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22.: Learner Capabilities, Skill Gaps and Transferable Skills</w:t>
        </w:r>
        <w:r w:rsidR="0046679F">
          <w:rPr>
            <w:noProof/>
            <w:webHidden/>
          </w:rPr>
          <w:tab/>
        </w:r>
        <w:r w:rsidR="0046679F">
          <w:rPr>
            <w:noProof/>
            <w:webHidden/>
          </w:rPr>
          <w:fldChar w:fldCharType="begin"/>
        </w:r>
        <w:r w:rsidR="0046679F">
          <w:rPr>
            <w:noProof/>
            <w:webHidden/>
          </w:rPr>
          <w:instrText xml:space="preserve"> PAGEREF _Toc430263575 \h </w:instrText>
        </w:r>
        <w:r w:rsidR="0046679F">
          <w:rPr>
            <w:noProof/>
            <w:webHidden/>
          </w:rPr>
        </w:r>
        <w:r w:rsidR="0046679F">
          <w:rPr>
            <w:noProof/>
            <w:webHidden/>
          </w:rPr>
          <w:fldChar w:fldCharType="separate"/>
        </w:r>
        <w:r w:rsidR="0046679F">
          <w:rPr>
            <w:noProof/>
            <w:webHidden/>
          </w:rPr>
          <w:t>203</w:t>
        </w:r>
        <w:r w:rsidR="0046679F">
          <w:rPr>
            <w:noProof/>
            <w:webHidden/>
          </w:rPr>
          <w:fldChar w:fldCharType="end"/>
        </w:r>
      </w:hyperlink>
    </w:p>
    <w:p w14:paraId="53D67851"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6" w:history="1">
        <w:r w:rsidR="0046679F" w:rsidRPr="00FB0341">
          <w:rPr>
            <w:rStyle w:val="Hyperlink"/>
            <w:noProof/>
          </w:rPr>
          <w:t>11.29.</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23.: Consultation Letter- PG Suite</w:t>
        </w:r>
        <w:r w:rsidR="0046679F">
          <w:rPr>
            <w:noProof/>
            <w:webHidden/>
          </w:rPr>
          <w:tab/>
        </w:r>
        <w:r w:rsidR="0046679F">
          <w:rPr>
            <w:noProof/>
            <w:webHidden/>
          </w:rPr>
          <w:fldChar w:fldCharType="begin"/>
        </w:r>
        <w:r w:rsidR="0046679F">
          <w:rPr>
            <w:noProof/>
            <w:webHidden/>
          </w:rPr>
          <w:instrText xml:space="preserve"> PAGEREF _Toc430263576 \h </w:instrText>
        </w:r>
        <w:r w:rsidR="0046679F">
          <w:rPr>
            <w:noProof/>
            <w:webHidden/>
          </w:rPr>
        </w:r>
        <w:r w:rsidR="0046679F">
          <w:rPr>
            <w:noProof/>
            <w:webHidden/>
          </w:rPr>
          <w:fldChar w:fldCharType="separate"/>
        </w:r>
        <w:r w:rsidR="0046679F">
          <w:rPr>
            <w:noProof/>
            <w:webHidden/>
          </w:rPr>
          <w:t>204</w:t>
        </w:r>
        <w:r w:rsidR="0046679F">
          <w:rPr>
            <w:noProof/>
            <w:webHidden/>
          </w:rPr>
          <w:fldChar w:fldCharType="end"/>
        </w:r>
      </w:hyperlink>
    </w:p>
    <w:p w14:paraId="65D28C0C"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7" w:history="1">
        <w:r w:rsidR="0046679F" w:rsidRPr="00FB0341">
          <w:rPr>
            <w:rStyle w:val="Hyperlink"/>
            <w:noProof/>
          </w:rPr>
          <w:t>11.30.</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24.: Consultation Model – PG Suite</w:t>
        </w:r>
        <w:r w:rsidR="0046679F">
          <w:rPr>
            <w:noProof/>
            <w:webHidden/>
          </w:rPr>
          <w:tab/>
        </w:r>
        <w:r w:rsidR="0046679F">
          <w:rPr>
            <w:noProof/>
            <w:webHidden/>
          </w:rPr>
          <w:fldChar w:fldCharType="begin"/>
        </w:r>
        <w:r w:rsidR="0046679F">
          <w:rPr>
            <w:noProof/>
            <w:webHidden/>
          </w:rPr>
          <w:instrText xml:space="preserve"> PAGEREF _Toc430263577 \h </w:instrText>
        </w:r>
        <w:r w:rsidR="0046679F">
          <w:rPr>
            <w:noProof/>
            <w:webHidden/>
          </w:rPr>
        </w:r>
        <w:r w:rsidR="0046679F">
          <w:rPr>
            <w:noProof/>
            <w:webHidden/>
          </w:rPr>
          <w:fldChar w:fldCharType="separate"/>
        </w:r>
        <w:r w:rsidR="0046679F">
          <w:rPr>
            <w:noProof/>
            <w:webHidden/>
          </w:rPr>
          <w:t>205</w:t>
        </w:r>
        <w:r w:rsidR="0046679F">
          <w:rPr>
            <w:noProof/>
            <w:webHidden/>
          </w:rPr>
          <w:fldChar w:fldCharType="end"/>
        </w:r>
      </w:hyperlink>
    </w:p>
    <w:p w14:paraId="59539348"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8" w:history="1">
        <w:r w:rsidR="0046679F" w:rsidRPr="00FB0341">
          <w:rPr>
            <w:rStyle w:val="Hyperlink"/>
            <w:noProof/>
          </w:rPr>
          <w:t>11.31.</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25.: workspace – Interns Agreement</w:t>
        </w:r>
        <w:r w:rsidR="0046679F">
          <w:rPr>
            <w:noProof/>
            <w:webHidden/>
          </w:rPr>
          <w:tab/>
        </w:r>
        <w:r w:rsidR="0046679F">
          <w:rPr>
            <w:noProof/>
            <w:webHidden/>
          </w:rPr>
          <w:fldChar w:fldCharType="begin"/>
        </w:r>
        <w:r w:rsidR="0046679F">
          <w:rPr>
            <w:noProof/>
            <w:webHidden/>
          </w:rPr>
          <w:instrText xml:space="preserve"> PAGEREF _Toc430263578 \h </w:instrText>
        </w:r>
        <w:r w:rsidR="0046679F">
          <w:rPr>
            <w:noProof/>
            <w:webHidden/>
          </w:rPr>
        </w:r>
        <w:r w:rsidR="0046679F">
          <w:rPr>
            <w:noProof/>
            <w:webHidden/>
          </w:rPr>
          <w:fldChar w:fldCharType="separate"/>
        </w:r>
        <w:r w:rsidR="0046679F">
          <w:rPr>
            <w:noProof/>
            <w:webHidden/>
          </w:rPr>
          <w:t>208</w:t>
        </w:r>
        <w:r w:rsidR="0046679F">
          <w:rPr>
            <w:noProof/>
            <w:webHidden/>
          </w:rPr>
          <w:fldChar w:fldCharType="end"/>
        </w:r>
      </w:hyperlink>
    </w:p>
    <w:p w14:paraId="764612B6"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79" w:history="1">
        <w:r w:rsidR="0046679F" w:rsidRPr="00FB0341">
          <w:rPr>
            <w:rStyle w:val="Hyperlink"/>
            <w:noProof/>
          </w:rPr>
          <w:t>11.32.</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26.: Minutes of Combined PEAC Meeting – 29-Oct-14</w:t>
        </w:r>
        <w:r w:rsidR="0046679F">
          <w:rPr>
            <w:noProof/>
            <w:webHidden/>
          </w:rPr>
          <w:tab/>
        </w:r>
        <w:r w:rsidR="0046679F">
          <w:rPr>
            <w:noProof/>
            <w:webHidden/>
          </w:rPr>
          <w:fldChar w:fldCharType="begin"/>
        </w:r>
        <w:r w:rsidR="0046679F">
          <w:rPr>
            <w:noProof/>
            <w:webHidden/>
          </w:rPr>
          <w:instrText xml:space="preserve"> PAGEREF _Toc430263579 \h </w:instrText>
        </w:r>
        <w:r w:rsidR="0046679F">
          <w:rPr>
            <w:noProof/>
            <w:webHidden/>
          </w:rPr>
        </w:r>
        <w:r w:rsidR="0046679F">
          <w:rPr>
            <w:noProof/>
            <w:webHidden/>
          </w:rPr>
          <w:fldChar w:fldCharType="separate"/>
        </w:r>
        <w:r w:rsidR="0046679F">
          <w:rPr>
            <w:noProof/>
            <w:webHidden/>
          </w:rPr>
          <w:t>210</w:t>
        </w:r>
        <w:r w:rsidR="0046679F">
          <w:rPr>
            <w:noProof/>
            <w:webHidden/>
          </w:rPr>
          <w:fldChar w:fldCharType="end"/>
        </w:r>
      </w:hyperlink>
    </w:p>
    <w:p w14:paraId="7948BCFC"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80" w:history="1">
        <w:r w:rsidR="0046679F" w:rsidRPr="00FB0341">
          <w:rPr>
            <w:rStyle w:val="Hyperlink"/>
            <w:noProof/>
          </w:rPr>
          <w:t>11.33.</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27.: Examples of Authentic Work Experiences</w:t>
        </w:r>
        <w:r w:rsidR="0046679F">
          <w:rPr>
            <w:noProof/>
            <w:webHidden/>
          </w:rPr>
          <w:tab/>
        </w:r>
        <w:r w:rsidR="0046679F">
          <w:rPr>
            <w:noProof/>
            <w:webHidden/>
          </w:rPr>
          <w:fldChar w:fldCharType="begin"/>
        </w:r>
        <w:r w:rsidR="0046679F">
          <w:rPr>
            <w:noProof/>
            <w:webHidden/>
          </w:rPr>
          <w:instrText xml:space="preserve"> PAGEREF _Toc430263580 \h </w:instrText>
        </w:r>
        <w:r w:rsidR="0046679F">
          <w:rPr>
            <w:noProof/>
            <w:webHidden/>
          </w:rPr>
        </w:r>
        <w:r w:rsidR="0046679F">
          <w:rPr>
            <w:noProof/>
            <w:webHidden/>
          </w:rPr>
          <w:fldChar w:fldCharType="separate"/>
        </w:r>
        <w:r w:rsidR="0046679F">
          <w:rPr>
            <w:noProof/>
            <w:webHidden/>
          </w:rPr>
          <w:t>213</w:t>
        </w:r>
        <w:r w:rsidR="0046679F">
          <w:rPr>
            <w:noProof/>
            <w:webHidden/>
          </w:rPr>
          <w:fldChar w:fldCharType="end"/>
        </w:r>
      </w:hyperlink>
    </w:p>
    <w:p w14:paraId="76870CE6"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81" w:history="1">
        <w:r w:rsidR="0046679F" w:rsidRPr="00FB0341">
          <w:rPr>
            <w:rStyle w:val="Hyperlink"/>
            <w:noProof/>
          </w:rPr>
          <w:t>11.34.</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28.: Student Exchanges, Students and Staff Collaborations</w:t>
        </w:r>
        <w:r w:rsidR="0046679F">
          <w:rPr>
            <w:noProof/>
            <w:webHidden/>
          </w:rPr>
          <w:tab/>
        </w:r>
        <w:r w:rsidR="0046679F">
          <w:rPr>
            <w:noProof/>
            <w:webHidden/>
          </w:rPr>
          <w:fldChar w:fldCharType="begin"/>
        </w:r>
        <w:r w:rsidR="0046679F">
          <w:rPr>
            <w:noProof/>
            <w:webHidden/>
          </w:rPr>
          <w:instrText xml:space="preserve"> PAGEREF _Toc430263581 \h </w:instrText>
        </w:r>
        <w:r w:rsidR="0046679F">
          <w:rPr>
            <w:noProof/>
            <w:webHidden/>
          </w:rPr>
        </w:r>
        <w:r w:rsidR="0046679F">
          <w:rPr>
            <w:noProof/>
            <w:webHidden/>
          </w:rPr>
          <w:fldChar w:fldCharType="separate"/>
        </w:r>
        <w:r w:rsidR="0046679F">
          <w:rPr>
            <w:noProof/>
            <w:webHidden/>
          </w:rPr>
          <w:t>214</w:t>
        </w:r>
        <w:r w:rsidR="0046679F">
          <w:rPr>
            <w:noProof/>
            <w:webHidden/>
          </w:rPr>
          <w:fldChar w:fldCharType="end"/>
        </w:r>
      </w:hyperlink>
    </w:p>
    <w:p w14:paraId="3606CF69"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82" w:history="1">
        <w:r w:rsidR="0046679F" w:rsidRPr="00FB0341">
          <w:rPr>
            <w:rStyle w:val="Hyperlink"/>
            <w:noProof/>
          </w:rPr>
          <w:t>11.35.</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29.: AP0504.04 Application, Entry and Enrolment</w:t>
        </w:r>
        <w:r w:rsidR="0046679F">
          <w:rPr>
            <w:noProof/>
            <w:webHidden/>
          </w:rPr>
          <w:tab/>
        </w:r>
        <w:r w:rsidR="0046679F">
          <w:rPr>
            <w:noProof/>
            <w:webHidden/>
          </w:rPr>
          <w:fldChar w:fldCharType="begin"/>
        </w:r>
        <w:r w:rsidR="0046679F">
          <w:rPr>
            <w:noProof/>
            <w:webHidden/>
          </w:rPr>
          <w:instrText xml:space="preserve"> PAGEREF _Toc430263582 \h </w:instrText>
        </w:r>
        <w:r w:rsidR="0046679F">
          <w:rPr>
            <w:noProof/>
            <w:webHidden/>
          </w:rPr>
        </w:r>
        <w:r w:rsidR="0046679F">
          <w:rPr>
            <w:noProof/>
            <w:webHidden/>
          </w:rPr>
          <w:fldChar w:fldCharType="separate"/>
        </w:r>
        <w:r w:rsidR="0046679F">
          <w:rPr>
            <w:noProof/>
            <w:webHidden/>
          </w:rPr>
          <w:t>215</w:t>
        </w:r>
        <w:r w:rsidR="0046679F">
          <w:rPr>
            <w:noProof/>
            <w:webHidden/>
          </w:rPr>
          <w:fldChar w:fldCharType="end"/>
        </w:r>
      </w:hyperlink>
    </w:p>
    <w:p w14:paraId="3E4FD2BA" w14:textId="77777777" w:rsidR="0046679F" w:rsidRDefault="00926B2D">
      <w:pPr>
        <w:pStyle w:val="TOC2"/>
        <w:rPr>
          <w:rFonts w:asciiTheme="minorHAnsi" w:eastAsiaTheme="minorEastAsia" w:hAnsiTheme="minorHAnsi" w:cstheme="minorBidi"/>
          <w:b w:val="0"/>
          <w:noProof/>
          <w:sz w:val="22"/>
          <w:szCs w:val="22"/>
          <w:lang w:eastAsia="en-NZ"/>
        </w:rPr>
      </w:pPr>
      <w:hyperlink w:anchor="_Toc430263583" w:history="1">
        <w:r w:rsidR="0046679F" w:rsidRPr="00FB0341">
          <w:rPr>
            <w:rStyle w:val="Hyperlink"/>
            <w:noProof/>
          </w:rPr>
          <w:t>11.36.</w:t>
        </w:r>
        <w:r w:rsidR="0046679F">
          <w:rPr>
            <w:rFonts w:asciiTheme="minorHAnsi" w:eastAsiaTheme="minorEastAsia" w:hAnsiTheme="minorHAnsi" w:cstheme="minorBidi"/>
            <w:b w:val="0"/>
            <w:noProof/>
            <w:sz w:val="22"/>
            <w:szCs w:val="22"/>
            <w:lang w:eastAsia="en-NZ"/>
          </w:rPr>
          <w:tab/>
        </w:r>
        <w:r w:rsidR="0046679F" w:rsidRPr="00FB0341">
          <w:rPr>
            <w:rStyle w:val="Hyperlink"/>
            <w:noProof/>
          </w:rPr>
          <w:t>Appendix 30.: MP0460.03 Performance Review Policy</w:t>
        </w:r>
        <w:r w:rsidR="0046679F">
          <w:rPr>
            <w:noProof/>
            <w:webHidden/>
          </w:rPr>
          <w:tab/>
        </w:r>
        <w:r w:rsidR="0046679F">
          <w:rPr>
            <w:noProof/>
            <w:webHidden/>
          </w:rPr>
          <w:fldChar w:fldCharType="begin"/>
        </w:r>
        <w:r w:rsidR="0046679F">
          <w:rPr>
            <w:noProof/>
            <w:webHidden/>
          </w:rPr>
          <w:instrText xml:space="preserve"> PAGEREF _Toc430263583 \h </w:instrText>
        </w:r>
        <w:r w:rsidR="0046679F">
          <w:rPr>
            <w:noProof/>
            <w:webHidden/>
          </w:rPr>
        </w:r>
        <w:r w:rsidR="0046679F">
          <w:rPr>
            <w:noProof/>
            <w:webHidden/>
          </w:rPr>
          <w:fldChar w:fldCharType="separate"/>
        </w:r>
        <w:r w:rsidR="0046679F">
          <w:rPr>
            <w:noProof/>
            <w:webHidden/>
          </w:rPr>
          <w:t>216</w:t>
        </w:r>
        <w:r w:rsidR="0046679F">
          <w:rPr>
            <w:noProof/>
            <w:webHidden/>
          </w:rPr>
          <w:fldChar w:fldCharType="end"/>
        </w:r>
      </w:hyperlink>
    </w:p>
    <w:p w14:paraId="17F31B47" w14:textId="493A36EB" w:rsidR="00033078" w:rsidRDefault="00C106CB">
      <w:r>
        <w:fldChar w:fldCharType="end"/>
      </w:r>
    </w:p>
    <w:p w14:paraId="20253657" w14:textId="77777777" w:rsidR="00A95C42" w:rsidRPr="0013747F" w:rsidRDefault="00A95C42">
      <w:pPr>
        <w:rPr>
          <w:b/>
          <w:caps/>
        </w:rPr>
        <w:sectPr w:rsidR="00A95C42" w:rsidRPr="0013747F" w:rsidSect="00840189">
          <w:footnotePr>
            <w:pos w:val="beneathText"/>
          </w:footnotePr>
          <w:pgSz w:w="11907" w:h="16840" w:code="9"/>
          <w:pgMar w:top="1440" w:right="1134" w:bottom="1440" w:left="1701" w:header="720" w:footer="720" w:gutter="0"/>
          <w:pgNumType w:fmt="lowerRoman"/>
          <w:cols w:space="720"/>
          <w:docGrid w:linePitch="360"/>
        </w:sectPr>
      </w:pPr>
    </w:p>
    <w:p w14:paraId="646A279E" w14:textId="77777777" w:rsidR="00B2504D" w:rsidRPr="006707AC" w:rsidRDefault="00444E16" w:rsidP="008F297A">
      <w:pPr>
        <w:pStyle w:val="Heading1"/>
        <w:numPr>
          <w:ilvl w:val="0"/>
          <w:numId w:val="39"/>
        </w:numPr>
      </w:pPr>
      <w:bookmarkStart w:id="3" w:name="_Toc424551879"/>
      <w:bookmarkStart w:id="4" w:name="_Toc430263504"/>
      <w:r w:rsidRPr="006707AC">
        <w:lastRenderedPageBreak/>
        <w:t>P</w:t>
      </w:r>
      <w:r w:rsidR="00B461D9" w:rsidRPr="006707AC">
        <w:t>ROGRAMME STRUCTURE AND OUTCOMES</w:t>
      </w:r>
      <w:bookmarkEnd w:id="3"/>
      <w:bookmarkEnd w:id="4"/>
    </w:p>
    <w:p w14:paraId="577EB469" w14:textId="77777777" w:rsidR="0073578F" w:rsidRPr="001C2302" w:rsidRDefault="0073578F" w:rsidP="00934F00">
      <w:pPr>
        <w:pStyle w:val="Heading2"/>
      </w:pPr>
      <w:bookmarkStart w:id="5" w:name="_Toc156269052"/>
      <w:bookmarkStart w:id="6" w:name="_Toc158020138"/>
      <w:bookmarkStart w:id="7" w:name="_Toc424551880"/>
      <w:bookmarkStart w:id="8" w:name="_Toc430263505"/>
      <w:bookmarkEnd w:id="5"/>
      <w:bookmarkEnd w:id="6"/>
      <w:r w:rsidRPr="001C2302">
        <w:t>Programme Philosophy and Background</w:t>
      </w:r>
      <w:bookmarkEnd w:id="7"/>
      <w:bookmarkEnd w:id="8"/>
    </w:p>
    <w:p w14:paraId="244CAEEC" w14:textId="2E729A25" w:rsidR="00DB7912" w:rsidRDefault="00DB7912" w:rsidP="00DB7912">
      <w:pPr>
        <w:pStyle w:val="BodyTextIndent"/>
      </w:pPr>
      <w:r>
        <w:t xml:space="preserve">The School of Design and Food Design Institute </w:t>
      </w:r>
      <w:r w:rsidR="00300C19">
        <w:t xml:space="preserve">sit under </w:t>
      </w:r>
      <w:r>
        <w:t>Te Maru P</w:t>
      </w:r>
      <w:r>
        <w:rPr>
          <w:rFonts w:cs="Arial"/>
        </w:rPr>
        <w:t>ū</w:t>
      </w:r>
      <w:r>
        <w:t>manawa at Otago Polytechnic</w:t>
      </w:r>
      <w:r w:rsidR="00633EFE">
        <w:t xml:space="preserve">. </w:t>
      </w:r>
      <w:r>
        <w:t xml:space="preserve">The </w:t>
      </w:r>
      <w:r w:rsidRPr="001C2302">
        <w:t xml:space="preserve">School of Design </w:t>
      </w:r>
      <w:r>
        <w:t xml:space="preserve">offers a </w:t>
      </w:r>
      <w:r w:rsidRPr="001C2302">
        <w:t>well-e</w:t>
      </w:r>
      <w:r>
        <w:t>stablished Bachelor of Design with</w:t>
      </w:r>
      <w:r w:rsidRPr="001C2302">
        <w:t xml:space="preserve"> four </w:t>
      </w:r>
      <w:r w:rsidR="00021770">
        <w:t>specialties</w:t>
      </w:r>
      <w:r w:rsidRPr="001C2302">
        <w:t xml:space="preserve"> (Communication, Fashion, Interiors and Product Design)</w:t>
      </w:r>
      <w:r>
        <w:t xml:space="preserve">, </w:t>
      </w:r>
      <w:r w:rsidR="00021770">
        <w:t xml:space="preserve">as well as </w:t>
      </w:r>
      <w:r>
        <w:t>a 180 credit Master of Design Enterprise</w:t>
      </w:r>
      <w:r w:rsidR="00021770">
        <w:t xml:space="preserve"> </w:t>
      </w:r>
      <w:r w:rsidR="00021770" w:rsidRPr="00021770">
        <w:t>w</w:t>
      </w:r>
      <w:r w:rsidR="00300C19">
        <w:t xml:space="preserve">hich has </w:t>
      </w:r>
      <w:r w:rsidR="00021770" w:rsidRPr="00021770">
        <w:t>specific emphasis on creativity, innovation and entrepreneurship</w:t>
      </w:r>
      <w:r w:rsidR="00633EFE">
        <w:t xml:space="preserve">. </w:t>
      </w:r>
      <w:r w:rsidR="000060C0">
        <w:t>The Food Design Institute offers a Bachelor of Culinary Arts which applies the design process to food and food experiences</w:t>
      </w:r>
      <w:r w:rsidR="00633EFE">
        <w:t xml:space="preserve">. </w:t>
      </w:r>
      <w:r>
        <w:t>This</w:t>
      </w:r>
      <w:r w:rsidR="00930C15">
        <w:t xml:space="preserve"> new </w:t>
      </w:r>
      <w:r>
        <w:t xml:space="preserve">postgraduate suite of programmes </w:t>
      </w:r>
      <w:r w:rsidR="000060C0">
        <w:t>will draw on our existing undergraduate degrees and</w:t>
      </w:r>
      <w:r>
        <w:t xml:space="preserve"> complements and work</w:t>
      </w:r>
      <w:r w:rsidR="00383A74">
        <w:t>s</w:t>
      </w:r>
      <w:r>
        <w:t xml:space="preserve"> alongside the Master of Design Enterprise with some common content and delivery. </w:t>
      </w:r>
    </w:p>
    <w:p w14:paraId="55ABBC59" w14:textId="25E71187" w:rsidR="005274CE" w:rsidRDefault="00DB7912" w:rsidP="005274CE">
      <w:pPr>
        <w:pStyle w:val="BodyTextIndent"/>
      </w:pPr>
      <w:r>
        <w:t>Students</w:t>
      </w:r>
      <w:r w:rsidR="006513B3" w:rsidRPr="001C2302">
        <w:t xml:space="preserve"> who have completed a</w:t>
      </w:r>
      <w:r>
        <w:t>n</w:t>
      </w:r>
      <w:r w:rsidR="006513B3" w:rsidRPr="001C2302">
        <w:t xml:space="preserve"> undergraduate </w:t>
      </w:r>
      <w:r>
        <w:t>degree</w:t>
      </w:r>
      <w:r w:rsidRPr="001C2302">
        <w:t xml:space="preserve"> </w:t>
      </w:r>
      <w:r w:rsidR="006513B3" w:rsidRPr="001C2302">
        <w:t>in Design</w:t>
      </w:r>
      <w:r w:rsidR="00354848" w:rsidRPr="001C2302">
        <w:t>,</w:t>
      </w:r>
      <w:r w:rsidR="00C955B6">
        <w:t xml:space="preserve"> Culinary Art, Visual Arts</w:t>
      </w:r>
      <w:r w:rsidR="00354848" w:rsidRPr="001C2302">
        <w:t xml:space="preserve"> or an </w:t>
      </w:r>
      <w:r w:rsidR="00F73868">
        <w:t>equivalent</w:t>
      </w:r>
      <w:r w:rsidR="00354848" w:rsidRPr="001C2302">
        <w:t xml:space="preserve"> qualification from an allied field of study</w:t>
      </w:r>
      <w:r>
        <w:t>, have the option to undertake a</w:t>
      </w:r>
      <w:r w:rsidR="003068CD" w:rsidRPr="001C2302">
        <w:t xml:space="preserve"> Postgraduate Certificate (60 credits), Postgraduate Diploma</w:t>
      </w:r>
      <w:r>
        <w:t xml:space="preserve"> (120 credits), </w:t>
      </w:r>
      <w:r w:rsidR="00FC5D84">
        <w:t>Bachelor (</w:t>
      </w:r>
      <w:r w:rsidR="003068CD" w:rsidRPr="001C2302">
        <w:t>Honours</w:t>
      </w:r>
      <w:r w:rsidR="00FC5D84">
        <w:t>)</w:t>
      </w:r>
      <w:r w:rsidR="003068CD" w:rsidRPr="001C2302">
        <w:t xml:space="preserve"> (120 credits)</w:t>
      </w:r>
      <w:r>
        <w:t>,</w:t>
      </w:r>
      <w:r w:rsidR="003068CD" w:rsidRPr="001C2302">
        <w:t xml:space="preserve"> and</w:t>
      </w:r>
      <w:r>
        <w:t>/or</w:t>
      </w:r>
      <w:r w:rsidR="003068CD" w:rsidRPr="001C2302">
        <w:t xml:space="preserve"> a Masters (120 credits)</w:t>
      </w:r>
      <w:r w:rsidR="00633EFE">
        <w:t xml:space="preserve">. </w:t>
      </w:r>
      <w:r w:rsidR="00E87F52">
        <w:t>The suite</w:t>
      </w:r>
      <w:r w:rsidR="005274CE" w:rsidRPr="001C2302">
        <w:t xml:space="preserve"> is </w:t>
      </w:r>
      <w:r w:rsidR="005274CE">
        <w:t>constructed</w:t>
      </w:r>
      <w:r w:rsidR="005274CE" w:rsidRPr="001C2302">
        <w:t xml:space="preserve"> to provide a sound and balanced design education with theoretical and practice-based scholarship and exploration and an emphasis on sustainability for design. </w:t>
      </w:r>
    </w:p>
    <w:p w14:paraId="32DBFC15" w14:textId="65C2E830" w:rsidR="00173EA3" w:rsidRPr="001C2302" w:rsidRDefault="00C955B6" w:rsidP="00422FC7">
      <w:pPr>
        <w:pStyle w:val="BodyTextIndent"/>
      </w:pPr>
      <w:r>
        <w:t>Students</w:t>
      </w:r>
      <w:r w:rsidR="00DB7912">
        <w:t xml:space="preserve"> will</w:t>
      </w:r>
      <w:r w:rsidR="00B1698E" w:rsidRPr="001C2302">
        <w:t xml:space="preserve"> develop capabilities in </w:t>
      </w:r>
      <w:r w:rsidR="003A471A" w:rsidRPr="001C2302">
        <w:t xml:space="preserve">design, </w:t>
      </w:r>
      <w:r w:rsidR="00B1698E" w:rsidRPr="001C2302">
        <w:t>creativity, sustaina</w:t>
      </w:r>
      <w:r w:rsidR="003068CD" w:rsidRPr="001C2302">
        <w:t xml:space="preserve">bility, </w:t>
      </w:r>
      <w:r w:rsidR="001A4E78">
        <w:t xml:space="preserve">and </w:t>
      </w:r>
      <w:r w:rsidR="003068CD" w:rsidRPr="001C2302">
        <w:t>problem</w:t>
      </w:r>
      <w:r w:rsidR="00DB7912">
        <w:t>-</w:t>
      </w:r>
      <w:r w:rsidR="003068CD" w:rsidRPr="001C2302">
        <w:t>solving</w:t>
      </w:r>
      <w:r w:rsidR="001C2302">
        <w:t xml:space="preserve"> </w:t>
      </w:r>
      <w:r w:rsidR="007C20B8">
        <w:t xml:space="preserve">and will </w:t>
      </w:r>
      <w:r w:rsidR="001C2302">
        <w:t>be</w:t>
      </w:r>
      <w:r w:rsidR="003068CD" w:rsidRPr="001C2302">
        <w:t xml:space="preserve"> </w:t>
      </w:r>
      <w:r w:rsidR="003068CD" w:rsidRPr="00710FD9">
        <w:t>future-focus</w:t>
      </w:r>
      <w:r w:rsidR="001C2302" w:rsidRPr="00710FD9">
        <w:t>ed</w:t>
      </w:r>
      <w:r w:rsidR="00B1698E" w:rsidRPr="00710FD9">
        <w:t xml:space="preserve"> and work read</w:t>
      </w:r>
      <w:r w:rsidR="00316E91">
        <w:t>y, sustainable practitioners</w:t>
      </w:r>
      <w:r w:rsidR="00633EFE">
        <w:t xml:space="preserve">. </w:t>
      </w:r>
      <w:r w:rsidR="006513B3" w:rsidRPr="001C2302">
        <w:t>The</w:t>
      </w:r>
      <w:r w:rsidR="003068CD" w:rsidRPr="001C2302">
        <w:t xml:space="preserve"> suite will</w:t>
      </w:r>
      <w:r w:rsidR="006513B3" w:rsidRPr="001C2302">
        <w:t xml:space="preserve"> cater for the independent learner, but also support those who require more guidance with engagement in self-directed</w:t>
      </w:r>
      <w:r w:rsidR="00422FC7">
        <w:t>,</w:t>
      </w:r>
      <w:r w:rsidR="006513B3" w:rsidRPr="001C2302">
        <w:t xml:space="preserve"> research-based lea</w:t>
      </w:r>
      <w:r w:rsidR="001A4E78">
        <w:t>r</w:t>
      </w:r>
      <w:r w:rsidR="006513B3" w:rsidRPr="001C2302">
        <w:t xml:space="preserve">ning. </w:t>
      </w:r>
    </w:p>
    <w:p w14:paraId="66D2C333" w14:textId="2B9F8E88" w:rsidR="00E9287B" w:rsidRDefault="00C955B6" w:rsidP="00173EA3">
      <w:pPr>
        <w:pStyle w:val="BodyTextIndent"/>
      </w:pPr>
      <w:r>
        <w:t>Otago Polytechnic’s School of Design benchmarks against institutions</w:t>
      </w:r>
      <w:r w:rsidR="00975ED2" w:rsidRPr="001C2302">
        <w:t xml:space="preserve"> in New Zealand and Australia </w:t>
      </w:r>
      <w:r>
        <w:t>that</w:t>
      </w:r>
      <w:r w:rsidR="00975ED2" w:rsidRPr="001C2302">
        <w:t xml:space="preserve"> offer </w:t>
      </w:r>
      <w:r>
        <w:t xml:space="preserve">postgraduate </w:t>
      </w:r>
      <w:r w:rsidR="00316E91">
        <w:t xml:space="preserve">Design </w:t>
      </w:r>
      <w:r>
        <w:t>programmes and</w:t>
      </w:r>
      <w:r w:rsidR="00975ED2" w:rsidRPr="001C2302">
        <w:t xml:space="preserve"> </w:t>
      </w:r>
      <w:r w:rsidR="00F53775">
        <w:t xml:space="preserve">this suite of programmes is a response to </w:t>
      </w:r>
      <w:r>
        <w:t>the need for flexible pathway</w:t>
      </w:r>
      <w:r w:rsidR="00F53775">
        <w:t>s</w:t>
      </w:r>
      <w:r>
        <w:t xml:space="preserve"> beyond undergraduate level</w:t>
      </w:r>
      <w:r w:rsidR="00F53775">
        <w:t xml:space="preserve"> </w:t>
      </w:r>
      <w:r w:rsidR="00316E91">
        <w:t>which</w:t>
      </w:r>
      <w:r>
        <w:t xml:space="preserve"> </w:t>
      </w:r>
      <w:r w:rsidR="00975ED2" w:rsidRPr="001C2302">
        <w:t xml:space="preserve">allow high achieving students to deepen and extend their professional skills and </w:t>
      </w:r>
      <w:r w:rsidR="00316E91">
        <w:t>employment options</w:t>
      </w:r>
      <w:r w:rsidR="00975ED2" w:rsidRPr="001C2302">
        <w:t xml:space="preserve"> through </w:t>
      </w:r>
      <w:r w:rsidR="000D60D6" w:rsidRPr="001C2302">
        <w:t>inter</w:t>
      </w:r>
      <w:r w:rsidR="001A4E78">
        <w:t>-</w:t>
      </w:r>
      <w:r w:rsidR="000D60D6" w:rsidRPr="001C2302">
        <w:t xml:space="preserve">disciplinary, </w:t>
      </w:r>
      <w:r w:rsidR="00975ED2" w:rsidRPr="001C2302">
        <w:t>multi</w:t>
      </w:r>
      <w:r w:rsidR="001A4E78">
        <w:t>-</w:t>
      </w:r>
      <w:r w:rsidR="00975ED2" w:rsidRPr="001C2302">
        <w:t>disciplinary</w:t>
      </w:r>
      <w:r w:rsidR="000D60D6" w:rsidRPr="001C2302">
        <w:t xml:space="preserve"> and cross</w:t>
      </w:r>
      <w:r w:rsidR="001A4E78">
        <w:t>-</w:t>
      </w:r>
      <w:r w:rsidR="000D60D6" w:rsidRPr="001C2302">
        <w:t>disciplinary</w:t>
      </w:r>
      <w:r w:rsidR="00975ED2" w:rsidRPr="001C2302">
        <w:t xml:space="preserve"> practice, theory and research</w:t>
      </w:r>
      <w:r w:rsidR="00633EFE">
        <w:t xml:space="preserve">. </w:t>
      </w:r>
      <w:r w:rsidR="00710FD9">
        <w:t>E</w:t>
      </w:r>
      <w:r w:rsidR="003D63FA" w:rsidRPr="001C2302">
        <w:t>xperiential learning</w:t>
      </w:r>
      <w:r w:rsidR="001C2302">
        <w:t xml:space="preserve"> </w:t>
      </w:r>
      <w:r w:rsidR="00710FD9" w:rsidRPr="001C2302">
        <w:t>is fundamental to design education and to all programmes in this suite</w:t>
      </w:r>
      <w:r w:rsidR="00633EFE">
        <w:t xml:space="preserve">. </w:t>
      </w:r>
      <w:r w:rsidR="00376929">
        <w:t xml:space="preserve">Students engage in </w:t>
      </w:r>
      <w:r w:rsidR="000756F8" w:rsidRPr="001C2302">
        <w:t xml:space="preserve">action-reflection-action </w:t>
      </w:r>
      <w:r w:rsidR="00E9287B" w:rsidRPr="001C2302">
        <w:t>making and doing</w:t>
      </w:r>
      <w:r w:rsidR="00710FD9">
        <w:t xml:space="preserve"> </w:t>
      </w:r>
      <w:r w:rsidR="007418DC" w:rsidRPr="001C2302">
        <w:t>based on the theore</w:t>
      </w:r>
      <w:r w:rsidR="00376929">
        <w:t xml:space="preserve">tical underpinnings of </w:t>
      </w:r>
      <w:r w:rsidR="00E9287B" w:rsidRPr="001C2302">
        <w:t>design research methods and professional des</w:t>
      </w:r>
      <w:r w:rsidR="007418DC" w:rsidRPr="001C2302">
        <w:t>ig</w:t>
      </w:r>
      <w:r w:rsidR="00E9287B" w:rsidRPr="001C2302">
        <w:t xml:space="preserve">n practices </w:t>
      </w:r>
      <w:r w:rsidR="00376929">
        <w:t>in a studio environment.</w:t>
      </w:r>
      <w:r w:rsidR="00101CC4">
        <w:t xml:space="preserve"> </w:t>
      </w:r>
    </w:p>
    <w:p w14:paraId="77D75CEC" w14:textId="77777777" w:rsidR="00113E01" w:rsidRPr="008808A6" w:rsidRDefault="00113E01" w:rsidP="00113E01">
      <w:pPr>
        <w:pStyle w:val="Heading3"/>
      </w:pPr>
      <w:bookmarkStart w:id="9" w:name="_Toc424551881"/>
      <w:bookmarkStart w:id="10" w:name="_Ref425504307"/>
      <w:bookmarkStart w:id="11" w:name="_Ref425504316"/>
      <w:r w:rsidRPr="008808A6">
        <w:t>Integration of Institutional Frameworks</w:t>
      </w:r>
      <w:bookmarkEnd w:id="9"/>
      <w:bookmarkEnd w:id="10"/>
      <w:bookmarkEnd w:id="11"/>
    </w:p>
    <w:p w14:paraId="1009E25F" w14:textId="2EAA721C" w:rsidR="00B3161A" w:rsidRPr="00B3161A" w:rsidRDefault="00B3161A" w:rsidP="00E53F0E">
      <w:pPr>
        <w:pStyle w:val="BodyTextIndent"/>
        <w:spacing w:before="120"/>
        <w:rPr>
          <w:b/>
          <w:bCs/>
        </w:rPr>
      </w:pPr>
      <w:r>
        <w:rPr>
          <w:b/>
          <w:bCs/>
        </w:rPr>
        <w:t xml:space="preserve">Learning and Teaching </w:t>
      </w:r>
    </w:p>
    <w:p w14:paraId="1C2509AC" w14:textId="2FE612B3" w:rsidR="008436A7" w:rsidRDefault="008436A7" w:rsidP="00982CB2">
      <w:pPr>
        <w:pStyle w:val="BodyTextIndent"/>
      </w:pPr>
      <w:r>
        <w:t>Learners will access</w:t>
      </w:r>
      <w:r w:rsidR="00B1698E">
        <w:t xml:space="preserve"> a mix of online and on</w:t>
      </w:r>
      <w:r w:rsidR="00982CB2">
        <w:t>-</w:t>
      </w:r>
      <w:r w:rsidR="00B1698E">
        <w:t xml:space="preserve">campus learning environments and </w:t>
      </w:r>
      <w:r w:rsidR="006B4226">
        <w:t xml:space="preserve">be engaged in </w:t>
      </w:r>
      <w:r w:rsidR="00B1698E">
        <w:t>a reflective experiential approach</w:t>
      </w:r>
      <w:r w:rsidR="003D63FA">
        <w:t xml:space="preserve"> in all courses</w:t>
      </w:r>
      <w:r w:rsidR="00633EFE">
        <w:t xml:space="preserve">. </w:t>
      </w:r>
      <w:r w:rsidRPr="008436A7">
        <w:t>Design pedagogy stresses the value of experience, reflection and practice in iterative cycle</w:t>
      </w:r>
      <w:r>
        <w:t>s as a form of design knowing</w:t>
      </w:r>
      <w:r w:rsidR="00633EFE">
        <w:t xml:space="preserve">. </w:t>
      </w:r>
    </w:p>
    <w:p w14:paraId="2C4AD645" w14:textId="3CE306F7" w:rsidR="005910FC" w:rsidRDefault="00FA2A57" w:rsidP="00C66931">
      <w:pPr>
        <w:pStyle w:val="BodyTextIndent"/>
      </w:pPr>
      <w:r>
        <w:t>This suite of programmes will be delivered using a blended learning model which includes on-line and face-to-face group seminars, team discussions and debates, workshop tutorials, studio conversations and critiques, and writing supervision</w:t>
      </w:r>
      <w:r w:rsidR="00633EFE">
        <w:t xml:space="preserve">. </w:t>
      </w:r>
      <w:r w:rsidR="00C66931">
        <w:t>Design</w:t>
      </w:r>
      <w:r w:rsidR="00C66931" w:rsidRPr="009F1F3A">
        <w:t xml:space="preserve"> activity </w:t>
      </w:r>
      <w:r w:rsidR="00C66931">
        <w:t xml:space="preserve">is usually </w:t>
      </w:r>
      <w:r w:rsidR="00C66931" w:rsidRPr="009F1F3A">
        <w:t>a social process</w:t>
      </w:r>
      <w:r w:rsidR="00C66931">
        <w:t xml:space="preserve"> involving teamwork and collaboration so regardless of whether students are engaged in individual or team-based projects during their postgraduate study, they will be supported to learn how to contribute effectively to a team</w:t>
      </w:r>
      <w:r w:rsidR="00633EFE">
        <w:t xml:space="preserve">. </w:t>
      </w:r>
      <w:r>
        <w:t>Opportunities to engage in collaborative projects with community</w:t>
      </w:r>
      <w:r w:rsidR="00C66931">
        <w:t xml:space="preserve"> and business partners</w:t>
      </w:r>
      <w:r>
        <w:t xml:space="preserve">, and that solve real-world issues, will be </w:t>
      </w:r>
      <w:r w:rsidR="00C66931">
        <w:t>developed and supported</w:t>
      </w:r>
      <w:r w:rsidR="00633EFE">
        <w:t xml:space="preserve">. </w:t>
      </w:r>
      <w:r w:rsidR="005910FC">
        <w:t xml:space="preserve">This model is already working well at undergraduate and postgraduate level with partners such as Otago Museum, Toitu, workSpace and the Dunedin City Council. </w:t>
      </w:r>
    </w:p>
    <w:p w14:paraId="3D46D43C" w14:textId="5FE911AC" w:rsidR="00FA2A57" w:rsidRDefault="00FA2A57" w:rsidP="00FA2A57">
      <w:pPr>
        <w:pStyle w:val="BodyTextIndent"/>
      </w:pPr>
      <w:r w:rsidRPr="00876DCA">
        <w:lastRenderedPageBreak/>
        <w:t>Learning in these programmes is multidimensional and complex, integrated, and revealed in student performance over time, and is more often about application of knowledge to situations and practices</w:t>
      </w:r>
      <w:r w:rsidR="00633EFE">
        <w:t xml:space="preserve">. </w:t>
      </w:r>
      <w:r w:rsidRPr="00876DCA">
        <w:t xml:space="preserve">Assessment will therefore be embedded in each programme and use a diverse array of methods such as presentations, critiques, reports (verbal and written) </w:t>
      </w:r>
      <w:r w:rsidR="00A653EC">
        <w:t xml:space="preserve">and academic writing </w:t>
      </w:r>
      <w:r w:rsidRPr="00876DCA">
        <w:t>to assess individuals against course and student-derived goals</w:t>
      </w:r>
      <w:r w:rsidR="00633EFE">
        <w:t xml:space="preserve">. </w:t>
      </w:r>
      <w:r w:rsidRPr="00876DCA">
        <w:t>Assessment will focus on outcomes</w:t>
      </w:r>
      <w:r w:rsidR="00351CDD">
        <w:t>,</w:t>
      </w:r>
      <w:r w:rsidRPr="00876DCA">
        <w:t xml:space="preserve"> and experiences leading to those outcomes</w:t>
      </w:r>
      <w:r w:rsidR="00351CDD">
        <w:t>, and will include on</w:t>
      </w:r>
      <w:r w:rsidR="00351CDD" w:rsidRPr="00876DCA">
        <w:t>-going</w:t>
      </w:r>
      <w:r w:rsidRPr="00876DCA">
        <w:t xml:space="preserve"> internal, individual, formative assessment that is both formal and informal, and externally moderated summative assessment</w:t>
      </w:r>
      <w:r w:rsidR="00633EFE">
        <w:t xml:space="preserve">. </w:t>
      </w:r>
    </w:p>
    <w:p w14:paraId="19D5CE47" w14:textId="4238FD27" w:rsidR="00113E01" w:rsidRDefault="00A653EC" w:rsidP="00CA742A">
      <w:pPr>
        <w:pStyle w:val="BodyTextIndent"/>
      </w:pPr>
      <w:r>
        <w:t>Lecturers</w:t>
      </w:r>
      <w:r w:rsidR="003D63FA">
        <w:t xml:space="preserve"> on the postgraduate programmes </w:t>
      </w:r>
      <w:r w:rsidR="00B73071">
        <w:t>are</w:t>
      </w:r>
      <w:r w:rsidR="003D63FA">
        <w:t xml:space="preserve"> qualified appropria</w:t>
      </w:r>
      <w:r w:rsidR="00B73071">
        <w:t>tely for this level of teaching</w:t>
      </w:r>
      <w:r w:rsidR="003D63FA">
        <w:t xml:space="preserve"> </w:t>
      </w:r>
      <w:r w:rsidR="00B73071">
        <w:t>(</w:t>
      </w:r>
      <w:r w:rsidR="00351CDD">
        <w:t>r</w:t>
      </w:r>
      <w:r>
        <w:t xml:space="preserve">efer to Section </w:t>
      </w:r>
      <w:r w:rsidR="00633EFE" w:rsidRPr="00633EFE">
        <w:rPr>
          <w:color w:val="0000FF"/>
          <w:u w:val="single"/>
        </w:rPr>
        <w:fldChar w:fldCharType="begin"/>
      </w:r>
      <w:r w:rsidR="00633EFE" w:rsidRPr="00633EFE">
        <w:rPr>
          <w:color w:val="0000FF"/>
          <w:u w:val="single"/>
        </w:rPr>
        <w:instrText xml:space="preserve"> REF _Ref423082609 \w \h </w:instrText>
      </w:r>
      <w:r w:rsidR="00633EFE">
        <w:rPr>
          <w:color w:val="0000FF"/>
          <w:u w:val="single"/>
        </w:rPr>
        <w:instrText xml:space="preserve"> \* MERGEFORMAT </w:instrText>
      </w:r>
      <w:r w:rsidR="00633EFE" w:rsidRPr="00633EFE">
        <w:rPr>
          <w:color w:val="0000FF"/>
          <w:u w:val="single"/>
        </w:rPr>
      </w:r>
      <w:r w:rsidR="00633EFE" w:rsidRPr="00633EFE">
        <w:rPr>
          <w:color w:val="0000FF"/>
          <w:u w:val="single"/>
        </w:rPr>
        <w:fldChar w:fldCharType="separate"/>
      </w:r>
      <w:r w:rsidR="0046679F">
        <w:rPr>
          <w:color w:val="0000FF"/>
          <w:u w:val="single"/>
        </w:rPr>
        <w:t>8.1</w:t>
      </w:r>
      <w:r w:rsidR="00633EFE" w:rsidRPr="00633EFE">
        <w:rPr>
          <w:color w:val="0000FF"/>
          <w:u w:val="single"/>
        </w:rPr>
        <w:fldChar w:fldCharType="end"/>
      </w:r>
      <w:r w:rsidR="00633EFE" w:rsidRPr="00633EFE">
        <w:rPr>
          <w:color w:val="0000FF"/>
          <w:u w:val="single"/>
        </w:rPr>
        <w:t xml:space="preserve"> </w:t>
      </w:r>
      <w:r w:rsidR="002757AF" w:rsidRPr="00633EFE">
        <w:rPr>
          <w:color w:val="0000FF"/>
          <w:u w:val="single"/>
        </w:rPr>
        <w:fldChar w:fldCharType="begin"/>
      </w:r>
      <w:r w:rsidR="002757AF" w:rsidRPr="00633EFE">
        <w:rPr>
          <w:color w:val="0000FF"/>
          <w:u w:val="single"/>
        </w:rPr>
        <w:instrText xml:space="preserve"> REF _Ref423082585 \h </w:instrText>
      </w:r>
      <w:r w:rsidR="00633EFE">
        <w:rPr>
          <w:color w:val="0000FF"/>
          <w:u w:val="single"/>
        </w:rPr>
        <w:instrText xml:space="preserve"> \* MERGEFORMAT </w:instrText>
      </w:r>
      <w:r w:rsidR="002757AF" w:rsidRPr="00633EFE">
        <w:rPr>
          <w:color w:val="0000FF"/>
          <w:u w:val="single"/>
        </w:rPr>
      </w:r>
      <w:r w:rsidR="002757AF" w:rsidRPr="00633EFE">
        <w:rPr>
          <w:color w:val="0000FF"/>
          <w:u w:val="single"/>
        </w:rPr>
        <w:fldChar w:fldCharType="separate"/>
      </w:r>
      <w:r w:rsidR="0046679F" w:rsidRPr="0046679F">
        <w:rPr>
          <w:color w:val="0000FF"/>
          <w:u w:val="single"/>
        </w:rPr>
        <w:t>Staff Research Outputs</w:t>
      </w:r>
      <w:r w:rsidR="002757AF" w:rsidRPr="00633EFE">
        <w:rPr>
          <w:color w:val="0000FF"/>
          <w:u w:val="single"/>
        </w:rPr>
        <w:fldChar w:fldCharType="end"/>
      </w:r>
      <w:r>
        <w:t xml:space="preserve"> </w:t>
      </w:r>
      <w:r w:rsidR="00633EFE">
        <w:t>a</w:t>
      </w:r>
      <w:r>
        <w:t>nd</w:t>
      </w:r>
      <w:r w:rsidR="00633EFE">
        <w:t xml:space="preserve"> </w:t>
      </w:r>
      <w:r w:rsidR="00633EFE" w:rsidRPr="00633EFE">
        <w:rPr>
          <w:color w:val="0000FF"/>
          <w:u w:val="single"/>
        </w:rPr>
        <w:fldChar w:fldCharType="begin"/>
      </w:r>
      <w:r w:rsidR="00633EFE" w:rsidRPr="00633EFE">
        <w:rPr>
          <w:color w:val="0000FF"/>
          <w:u w:val="single"/>
        </w:rPr>
        <w:instrText xml:space="preserve"> REF _Ref414455485 \h </w:instrText>
      </w:r>
      <w:r w:rsidR="00633EFE">
        <w:rPr>
          <w:color w:val="0000FF"/>
          <w:u w:val="single"/>
        </w:rPr>
        <w:instrText xml:space="preserve"> \* MERGEFORMAT </w:instrText>
      </w:r>
      <w:r w:rsidR="00633EFE" w:rsidRPr="00633EFE">
        <w:rPr>
          <w:color w:val="0000FF"/>
          <w:u w:val="single"/>
        </w:rPr>
      </w:r>
      <w:r w:rsidR="00633EFE" w:rsidRPr="00633EFE">
        <w:rPr>
          <w:color w:val="0000FF"/>
          <w:u w:val="single"/>
        </w:rPr>
        <w:fldChar w:fldCharType="separate"/>
      </w:r>
      <w:r w:rsidR="0046679F" w:rsidRPr="0046679F">
        <w:rPr>
          <w:color w:val="0000FF"/>
          <w:u w:val="single"/>
        </w:rPr>
        <w:t>Appendix 14.: Staff Curriculum Vitae</w:t>
      </w:r>
      <w:r w:rsidR="00633EFE" w:rsidRPr="00633EFE">
        <w:rPr>
          <w:color w:val="0000FF"/>
          <w:u w:val="single"/>
        </w:rPr>
        <w:fldChar w:fldCharType="end"/>
      </w:r>
      <w:r w:rsidR="00B73071">
        <w:t>)</w:t>
      </w:r>
      <w:r w:rsidR="00633EFE">
        <w:t xml:space="preserve">. </w:t>
      </w:r>
      <w:r w:rsidR="00B73071">
        <w:t xml:space="preserve">They operate their own research programmes, access appropriate professional development for further study, </w:t>
      </w:r>
      <w:r w:rsidR="00CD6743">
        <w:t xml:space="preserve">and </w:t>
      </w:r>
      <w:r w:rsidR="00B73071">
        <w:t>maintain contacts through online forums, conference participation, exhibitions, presentations, industry and studio visits with professional designers and their academic colleagues throughout the world</w:t>
      </w:r>
      <w:r w:rsidR="00677B1D">
        <w:t xml:space="preserve"> in order to enh</w:t>
      </w:r>
      <w:r w:rsidR="0009245D">
        <w:t>a</w:t>
      </w:r>
      <w:r w:rsidR="00677B1D">
        <w:t>nce their currency for the teaching and supervision of postgraduate learners</w:t>
      </w:r>
      <w:r w:rsidR="00633EFE">
        <w:t xml:space="preserve">. </w:t>
      </w:r>
      <w:r w:rsidR="0009245D">
        <w:t>They</w:t>
      </w:r>
      <w:r w:rsidR="00677B1D">
        <w:t xml:space="preserve"> use flexible, part</w:t>
      </w:r>
      <w:r w:rsidR="0009245D">
        <w:t>i</w:t>
      </w:r>
      <w:r w:rsidR="00677B1D">
        <w:t xml:space="preserve">cipatory and experiential learning approaches and pathways, and encourage independent learning and research for, about and through design practice with these learners. </w:t>
      </w:r>
    </w:p>
    <w:p w14:paraId="0429084F" w14:textId="77777777" w:rsidR="00876D76" w:rsidRPr="0046347C" w:rsidRDefault="00876D76" w:rsidP="00A4006A">
      <w:pPr>
        <w:pStyle w:val="BodyTextIndent"/>
        <w:spacing w:before="240" w:after="60"/>
        <w:rPr>
          <w:u w:val="single"/>
        </w:rPr>
      </w:pPr>
      <w:r w:rsidRPr="0046347C">
        <w:rPr>
          <w:u w:val="single"/>
        </w:rPr>
        <w:t>Supporting Document</w:t>
      </w:r>
    </w:p>
    <w:p w14:paraId="4523A977" w14:textId="2025A82D" w:rsidR="00876D76" w:rsidRDefault="00926B2D" w:rsidP="00876D76">
      <w:pPr>
        <w:pStyle w:val="BodyTextIndent"/>
      </w:pPr>
      <w:hyperlink r:id="rId19" w:history="1">
        <w:r w:rsidR="00876D76" w:rsidRPr="0013747F">
          <w:rPr>
            <w:rStyle w:val="Hyperlink"/>
          </w:rPr>
          <w:t>https://www.op.ac.nz/assets/PDFs/2013-Strategic-Goals/2013-OP-Learning-Teaching-Strategic-Framework-FINAL.pdf</w:t>
        </w:r>
      </w:hyperlink>
    </w:p>
    <w:p w14:paraId="77927F21" w14:textId="4A241B2F" w:rsidR="00CA742A" w:rsidRPr="00CA742A" w:rsidRDefault="00CA742A" w:rsidP="00E53F0E">
      <w:pPr>
        <w:pStyle w:val="BodyTextIndent"/>
        <w:spacing w:before="240"/>
        <w:rPr>
          <w:b/>
          <w:bCs/>
        </w:rPr>
      </w:pPr>
      <w:r>
        <w:rPr>
          <w:b/>
          <w:bCs/>
        </w:rPr>
        <w:t>Sustainability</w:t>
      </w:r>
    </w:p>
    <w:p w14:paraId="16C7EC04" w14:textId="70432D45" w:rsidR="002E130E" w:rsidRDefault="002E130E" w:rsidP="00CA742A">
      <w:pPr>
        <w:pStyle w:val="BodyTextIndent"/>
      </w:pPr>
      <w:r>
        <w:t>Sustainability is a cornerstone of this suite and is explored from cultural, social, environmental and economic perspectives</w:t>
      </w:r>
      <w:r w:rsidR="00633EFE">
        <w:t xml:space="preserve">. </w:t>
      </w:r>
      <w:r>
        <w:t xml:space="preserve">Students </w:t>
      </w:r>
      <w:r w:rsidRPr="00723888">
        <w:t>are expected to consider sustainable principles at each stage of design development and implementation</w:t>
      </w:r>
      <w:r w:rsidR="00633EFE">
        <w:t xml:space="preserve">. </w:t>
      </w:r>
      <w:r>
        <w:t>Through exposure to sustainability theories and precedence studies, sustainability strategies and methods, students will be expected to analyse, synthesise and apply this knowledge to design thinking and execution.</w:t>
      </w:r>
    </w:p>
    <w:p w14:paraId="645EEF0D" w14:textId="793694E5" w:rsidR="00E26764" w:rsidRDefault="00E26764" w:rsidP="00215194">
      <w:pPr>
        <w:pStyle w:val="BodyTextIndent"/>
      </w:pPr>
      <w:r>
        <w:t>Sustainable theories and practices in the fields of design are complex and contested</w:t>
      </w:r>
      <w:r w:rsidR="00633EFE">
        <w:t xml:space="preserve">. </w:t>
      </w:r>
      <w:r>
        <w:t>Multiple frameworks emphasise different values and interpretations</w:t>
      </w:r>
      <w:r w:rsidR="00633EFE">
        <w:t xml:space="preserve">. </w:t>
      </w:r>
      <w:r>
        <w:t xml:space="preserve">It </w:t>
      </w:r>
      <w:r w:rsidR="0009245D">
        <w:t>is important</w:t>
      </w:r>
      <w:r>
        <w:t xml:space="preserve"> that Otago Polytechnic </w:t>
      </w:r>
      <w:r w:rsidR="002D5E4A">
        <w:t>D</w:t>
      </w:r>
      <w:r>
        <w:t>esign graduates have the ability to analyse and explicitly address these complex issues in meaningful ways that meet both current needs and the anticipated needs of the future</w:t>
      </w:r>
      <w:r w:rsidR="00633EFE">
        <w:t xml:space="preserve">. </w:t>
      </w:r>
      <w:r>
        <w:t>The School of Design is fully committed to both research and teaching sustainable design practices</w:t>
      </w:r>
      <w:r w:rsidR="00633EFE">
        <w:t xml:space="preserve">. </w:t>
      </w:r>
      <w:r>
        <w:t xml:space="preserve">In order to foster resilient communities, environmental, economic, cultural, political and social factors </w:t>
      </w:r>
      <w:r w:rsidR="00215194">
        <w:t>are embedded across</w:t>
      </w:r>
      <w:r>
        <w:t xml:space="preserve"> course aims</w:t>
      </w:r>
      <w:r w:rsidR="00215194">
        <w:t>,</w:t>
      </w:r>
      <w:r>
        <w:t xml:space="preserve"> objectives, </w:t>
      </w:r>
      <w:r w:rsidR="00215194">
        <w:t xml:space="preserve">the </w:t>
      </w:r>
      <w:r>
        <w:t>teaching curriculum</w:t>
      </w:r>
      <w:r w:rsidR="00215194">
        <w:t>,</w:t>
      </w:r>
      <w:r>
        <w:t xml:space="preserve"> and scholarly design projects</w:t>
      </w:r>
      <w:r w:rsidR="00633EFE">
        <w:t xml:space="preserve">. </w:t>
      </w:r>
      <w:r>
        <w:t>The scope of research and taught content at a postgraduate level considers complex relationships on a</w:t>
      </w:r>
      <w:r w:rsidR="0009245D">
        <w:t xml:space="preserve"> regional, national and global</w:t>
      </w:r>
      <w:r>
        <w:t xml:space="preserve"> scale. </w:t>
      </w:r>
    </w:p>
    <w:p w14:paraId="2905C268" w14:textId="6EF2BFB9" w:rsidR="00E26764" w:rsidRDefault="00E26764" w:rsidP="00E26764">
      <w:pPr>
        <w:pStyle w:val="BodyTextIndent"/>
      </w:pPr>
      <w:r>
        <w:t>Sustainable design should not be perceived as a prescription and School of Design staff believe that it is an attitude and approach that is embedded in personal as well as societal values</w:t>
      </w:r>
      <w:r w:rsidR="00633EFE">
        <w:t xml:space="preserve">. </w:t>
      </w:r>
      <w:r>
        <w:t xml:space="preserve">Students </w:t>
      </w:r>
      <w:r w:rsidR="0009245D">
        <w:t>will</w:t>
      </w:r>
      <w:r>
        <w:t xml:space="preserve"> learn to address aspects of sustainability in every single project as an integral part of design conception, testing and application</w:t>
      </w:r>
      <w:r w:rsidR="00633EFE">
        <w:t xml:space="preserve">. </w:t>
      </w:r>
      <w:r>
        <w:t>Graduates will be able to address complexity through appropriate methods and design tools that lead to applied design solutions and continuous design practice and thinking.</w:t>
      </w:r>
    </w:p>
    <w:p w14:paraId="5C627C18" w14:textId="7F6C82FE" w:rsidR="00E26764" w:rsidRDefault="00E26764" w:rsidP="00E26764">
      <w:pPr>
        <w:pStyle w:val="BodyTextIndent"/>
      </w:pPr>
      <w:r>
        <w:t>Sustainable design practices are addressed in an inclusive learning environment and acknowledged through distinctive perspectives on sustainability issues</w:t>
      </w:r>
      <w:r w:rsidR="00633EFE">
        <w:t xml:space="preserve">. </w:t>
      </w:r>
      <w:r>
        <w:t>Within the degree structure, different learner groups are able to explore culturally relevant ways of sustainable practice (e.g</w:t>
      </w:r>
      <w:r w:rsidR="00633EFE">
        <w:t xml:space="preserve">. </w:t>
      </w:r>
      <w:r>
        <w:t>principles of Kaupapa Māori) and are encouraged to develop personal philosophies for sustainability that are relevant to their design specialisation</w:t>
      </w:r>
      <w:r w:rsidR="00633EFE">
        <w:t xml:space="preserve">. </w:t>
      </w:r>
    </w:p>
    <w:p w14:paraId="70FD1B8E" w14:textId="51849DDE" w:rsidR="00E26764" w:rsidRDefault="00723888" w:rsidP="008008A9">
      <w:pPr>
        <w:pStyle w:val="BodyTextIndent"/>
      </w:pPr>
      <w:r>
        <w:lastRenderedPageBreak/>
        <w:t>Students are expected to consider and address sus</w:t>
      </w:r>
      <w:r w:rsidR="00E26764">
        <w:t>tainability</w:t>
      </w:r>
      <w:r w:rsidR="008008A9">
        <w:t>, in general,</w:t>
      </w:r>
      <w:r w:rsidR="00E26764">
        <w:t xml:space="preserve"> </w:t>
      </w:r>
      <w:r>
        <w:t>through every course offered</w:t>
      </w:r>
      <w:r w:rsidR="008008A9">
        <w:t>;</w:t>
      </w:r>
      <w:r>
        <w:t xml:space="preserve"> </w:t>
      </w:r>
      <w:r w:rsidR="00E26764">
        <w:t xml:space="preserve">specific knowledge </w:t>
      </w:r>
      <w:r w:rsidR="008008A9">
        <w:t>is acquired</w:t>
      </w:r>
      <w:r w:rsidR="00E26764">
        <w:t xml:space="preserve"> through </w:t>
      </w:r>
      <w:r>
        <w:t xml:space="preserve">the </w:t>
      </w:r>
      <w:r w:rsidR="00E26764">
        <w:t xml:space="preserve">Professional </w:t>
      </w:r>
      <w:r w:rsidR="0020520E">
        <w:t xml:space="preserve">Design </w:t>
      </w:r>
      <w:r w:rsidR="00E26764">
        <w:t xml:space="preserve">Practice </w:t>
      </w:r>
      <w:r>
        <w:t xml:space="preserve">and Design Research Methods </w:t>
      </w:r>
      <w:r w:rsidR="0009245D">
        <w:t>course</w:t>
      </w:r>
      <w:r w:rsidR="00E26764">
        <w:t>s</w:t>
      </w:r>
      <w:r w:rsidR="00633EFE">
        <w:t xml:space="preserve">. </w:t>
      </w:r>
      <w:r w:rsidR="00E26764">
        <w:t>The Professional</w:t>
      </w:r>
      <w:r w:rsidR="0020520E">
        <w:t xml:space="preserve"> Design</w:t>
      </w:r>
      <w:r w:rsidR="00E26764">
        <w:t xml:space="preserve"> Practice </w:t>
      </w:r>
      <w:r w:rsidR="0009245D">
        <w:t>course</w:t>
      </w:r>
      <w:r w:rsidR="00E26764">
        <w:t xml:space="preserve"> explicitly </w:t>
      </w:r>
      <w:r w:rsidR="008008A9">
        <w:t>allows students</w:t>
      </w:r>
      <w:r w:rsidR="00E26764">
        <w:t xml:space="preserve"> to gain knowledge of holistic economic aspects and governance of </w:t>
      </w:r>
      <w:r w:rsidR="0009245D">
        <w:t>design projects</w:t>
      </w:r>
      <w:r w:rsidR="00633EFE">
        <w:t xml:space="preserve">. </w:t>
      </w:r>
      <w:r w:rsidR="0020520E">
        <w:t>I</w:t>
      </w:r>
      <w:r w:rsidR="0009245D">
        <w:t>nternship</w:t>
      </w:r>
      <w:r w:rsidR="0020520E">
        <w:t>s</w:t>
      </w:r>
      <w:r w:rsidR="00E26764">
        <w:t xml:space="preserve"> </w:t>
      </w:r>
      <w:r w:rsidR="008008A9">
        <w:t>encourage</w:t>
      </w:r>
      <w:r w:rsidR="00E26764">
        <w:t xml:space="preserve"> students to reflect on various facets of sustainability design practice as </w:t>
      </w:r>
      <w:r w:rsidR="00DD10BE">
        <w:t xml:space="preserve">a </w:t>
      </w:r>
      <w:r w:rsidR="00E26764">
        <w:t>means to foster best practice among our design graduates</w:t>
      </w:r>
      <w:r w:rsidR="00633EFE">
        <w:t xml:space="preserve">. </w:t>
      </w:r>
      <w:r w:rsidR="00E26764">
        <w:t xml:space="preserve">In the Design Research Methods </w:t>
      </w:r>
      <w:r w:rsidR="00DD10BE">
        <w:t>course</w:t>
      </w:r>
      <w:r w:rsidR="00E26764">
        <w:t xml:space="preserve"> students learn about inclusive design and reflect on ethical considerations of scholarly design endeavours</w:t>
      </w:r>
      <w:r w:rsidR="00633EFE">
        <w:t xml:space="preserve">. </w:t>
      </w:r>
      <w:r w:rsidR="00E26764">
        <w:t xml:space="preserve">Knowledge is tested through the Applied Design Projects, as well as </w:t>
      </w:r>
      <w:r w:rsidR="0009245D">
        <w:t xml:space="preserve">being an </w:t>
      </w:r>
      <w:r w:rsidR="00E26764">
        <w:t xml:space="preserve">integral part of </w:t>
      </w:r>
      <w:r w:rsidR="00DD10BE">
        <w:t>the</w:t>
      </w:r>
      <w:r w:rsidR="00E26764">
        <w:t xml:space="preserve"> </w:t>
      </w:r>
      <w:r w:rsidR="00E26764" w:rsidRPr="00035A0B">
        <w:t>Master</w:t>
      </w:r>
      <w:r w:rsidR="00DD10BE" w:rsidRPr="00035A0B">
        <w:t xml:space="preserve"> of Design</w:t>
      </w:r>
      <w:r w:rsidR="00E26764" w:rsidRPr="00035A0B">
        <w:t xml:space="preserve"> thesis</w:t>
      </w:r>
      <w:r w:rsidR="00035A0B" w:rsidRPr="00035A0B">
        <w:t>/exegesis</w:t>
      </w:r>
      <w:r w:rsidR="00E26764" w:rsidRPr="00035A0B">
        <w:t>.</w:t>
      </w:r>
    </w:p>
    <w:p w14:paraId="6C18A57C" w14:textId="2B7AF0C5" w:rsidR="00876D76" w:rsidRPr="00C24B84" w:rsidRDefault="0046347C" w:rsidP="00564E84">
      <w:pPr>
        <w:pStyle w:val="BodyTextIndent"/>
        <w:spacing w:before="240"/>
        <w:rPr>
          <w:u w:val="single"/>
        </w:rPr>
      </w:pPr>
      <w:r>
        <w:rPr>
          <w:u w:val="single"/>
        </w:rPr>
        <w:t>Supporting Document</w:t>
      </w:r>
    </w:p>
    <w:p w14:paraId="40E353F5" w14:textId="4DBC0654" w:rsidR="00876D76" w:rsidRPr="00E26764" w:rsidRDefault="00926B2D" w:rsidP="00876D76">
      <w:pPr>
        <w:pStyle w:val="BodyTextIndent"/>
      </w:pPr>
      <w:hyperlink r:id="rId20" w:history="1">
        <w:r w:rsidR="00876D76" w:rsidRPr="0013747F">
          <w:rPr>
            <w:rStyle w:val="Hyperlink"/>
          </w:rPr>
          <w:t>http://www.op.ac.nz/about-us/sustainability</w:t>
        </w:r>
      </w:hyperlink>
    </w:p>
    <w:p w14:paraId="3A573A28" w14:textId="266D9AB1" w:rsidR="00113E01" w:rsidRPr="006A3287" w:rsidRDefault="00113E01" w:rsidP="006A3287">
      <w:pPr>
        <w:pStyle w:val="BodyTextIndent"/>
        <w:spacing w:before="240"/>
        <w:rPr>
          <w:b/>
          <w:bCs/>
        </w:rPr>
      </w:pPr>
      <w:bookmarkStart w:id="12" w:name="Maori"/>
      <w:r w:rsidRPr="006A3287">
        <w:rPr>
          <w:b/>
          <w:bCs/>
        </w:rPr>
        <w:t>M</w:t>
      </w:r>
      <w:r w:rsidR="00F8236C" w:rsidRPr="006A3287">
        <w:rPr>
          <w:b/>
          <w:bCs/>
        </w:rPr>
        <w:t>ā</w:t>
      </w:r>
      <w:r w:rsidR="00F56493" w:rsidRPr="006A3287">
        <w:rPr>
          <w:b/>
          <w:bCs/>
        </w:rPr>
        <w:t>ori</w:t>
      </w:r>
    </w:p>
    <w:bookmarkEnd w:id="12"/>
    <w:p w14:paraId="534FA26A" w14:textId="1CB862A0" w:rsidR="006B48B0" w:rsidRDefault="007F6C78" w:rsidP="006B4226">
      <w:pPr>
        <w:pStyle w:val="BodyTextIndent"/>
      </w:pPr>
      <w:r>
        <w:t xml:space="preserve">The School of Design </w:t>
      </w:r>
      <w:r w:rsidR="005910FC">
        <w:t xml:space="preserve">sits alongside the Food Design Institute under the wider grouping of </w:t>
      </w:r>
      <w:r w:rsidR="00256C30" w:rsidRPr="00D30D89">
        <w:t>Te Maru P</w:t>
      </w:r>
      <w:r w:rsidR="00256C30" w:rsidRPr="005910FC">
        <w:rPr>
          <w:rFonts w:cs="Arial"/>
        </w:rPr>
        <w:t>ū</w:t>
      </w:r>
      <w:r w:rsidR="00256C30" w:rsidRPr="005910FC">
        <w:t>manawa</w:t>
      </w:r>
      <w:r w:rsidR="006B48B0">
        <w:t>,</w:t>
      </w:r>
      <w:r w:rsidR="00256C30" w:rsidRPr="005910FC">
        <w:t xml:space="preserve"> </w:t>
      </w:r>
      <w:r w:rsidR="005910FC">
        <w:t>a name which is interpreted as meaning “supporting and nurturing innate creativity</w:t>
      </w:r>
      <w:r w:rsidR="006B48B0">
        <w:t>,”</w:t>
      </w:r>
      <w:r w:rsidR="003E608D">
        <w:t xml:space="preserve"> with </w:t>
      </w:r>
      <w:r w:rsidR="006B48B0">
        <w:t>“te maru”</w:t>
      </w:r>
      <w:r w:rsidR="005910FC">
        <w:t xml:space="preserve"> meaning cloak or shelter in M</w:t>
      </w:r>
      <w:r w:rsidR="005910FC">
        <w:rPr>
          <w:rFonts w:cs="Arial"/>
        </w:rPr>
        <w:t>ā</w:t>
      </w:r>
      <w:r w:rsidR="005910FC">
        <w:t>ori</w:t>
      </w:r>
      <w:r w:rsidR="00633EFE">
        <w:t xml:space="preserve">. </w:t>
      </w:r>
      <w:r w:rsidR="005910FC">
        <w:t>This name was developed in consulta</w:t>
      </w:r>
      <w:r w:rsidR="006B48B0">
        <w:t>tion with Otago Polytechnic’s</w:t>
      </w:r>
      <w:r w:rsidR="005910FC">
        <w:t xml:space="preserve"> Kait</w:t>
      </w:r>
      <w:r w:rsidR="003E608D">
        <w:t>o</w:t>
      </w:r>
      <w:r w:rsidR="005910FC">
        <w:t>hutohu, Dr Khyla Russell</w:t>
      </w:r>
      <w:r w:rsidR="006B48B0">
        <w:t>,</w:t>
      </w:r>
      <w:r w:rsidR="005910FC">
        <w:t xml:space="preserve"> and embodies </w:t>
      </w:r>
      <w:r w:rsidR="00272384">
        <w:t xml:space="preserve">an </w:t>
      </w:r>
      <w:r w:rsidR="007418DC">
        <w:t>i</w:t>
      </w:r>
      <w:r w:rsidR="00BC53FF">
        <w:t>nclusive learning environment</w:t>
      </w:r>
      <w:r w:rsidR="00272384">
        <w:t xml:space="preserve"> in which there is never one way of doing things but always an acknowledgement that the </w:t>
      </w:r>
      <w:r w:rsidR="000D60D6">
        <w:t xml:space="preserve">culture and </w:t>
      </w:r>
      <w:r w:rsidR="00272384">
        <w:t>view</w:t>
      </w:r>
      <w:r w:rsidR="000D60D6">
        <w:t>point</w:t>
      </w:r>
      <w:r w:rsidR="00272384">
        <w:t xml:space="preserve"> of the learner or researcher is integral to the process of learning and researching</w:t>
      </w:r>
      <w:r w:rsidR="00B3161A">
        <w:t xml:space="preserve">. </w:t>
      </w:r>
    </w:p>
    <w:p w14:paraId="3F5EEB7F" w14:textId="6FFFBDDA" w:rsidR="006B4226" w:rsidRDefault="00272384" w:rsidP="0046347C">
      <w:pPr>
        <w:pStyle w:val="BodyTextIndent"/>
      </w:pPr>
      <w:r>
        <w:t>Differences in id</w:t>
      </w:r>
      <w:r w:rsidR="00384FA7">
        <w:t xml:space="preserve">eology and culture are embraced, methods </w:t>
      </w:r>
      <w:r w:rsidR="000D60D6">
        <w:t>neg</w:t>
      </w:r>
      <w:r>
        <w:t>otiated</w:t>
      </w:r>
      <w:r w:rsidR="00384FA7">
        <w:t>, and use, usefulness and ownership of research emphasised f</w:t>
      </w:r>
      <w:r w:rsidR="002B1C5A">
        <w:t>rom</w:t>
      </w:r>
      <w:r w:rsidR="00C333FF">
        <w:t xml:space="preserve"> the outset</w:t>
      </w:r>
      <w:r w:rsidR="00633EFE">
        <w:t xml:space="preserve">. </w:t>
      </w:r>
      <w:r w:rsidR="00C333FF">
        <w:t>The provision of an inclusive learning environment supports M</w:t>
      </w:r>
      <w:r w:rsidR="007F6C78">
        <w:rPr>
          <w:rFonts w:cs="Arial"/>
        </w:rPr>
        <w:t>ā</w:t>
      </w:r>
      <w:r w:rsidR="00C333FF">
        <w:t>ori and other learners to use culturally app</w:t>
      </w:r>
      <w:r w:rsidR="00B30BA5">
        <w:t>ropr</w:t>
      </w:r>
      <w:r w:rsidR="00C333FF">
        <w:t>i</w:t>
      </w:r>
      <w:r w:rsidR="00B30BA5">
        <w:t>a</w:t>
      </w:r>
      <w:r w:rsidR="007418DC">
        <w:t xml:space="preserve">te ways of engaging with </w:t>
      </w:r>
      <w:r w:rsidR="00C333FF">
        <w:t>and in knowledge</w:t>
      </w:r>
      <w:r w:rsidR="00633EFE">
        <w:t xml:space="preserve">. </w:t>
      </w:r>
      <w:r w:rsidR="00384FA7">
        <w:t>Tauiwi are encouraged to recognise that their p</w:t>
      </w:r>
      <w:r w:rsidR="000D60D6">
        <w:t>os</w:t>
      </w:r>
      <w:r w:rsidR="002B1C5A">
        <w:t>i</w:t>
      </w:r>
      <w:r w:rsidR="000D60D6">
        <w:t>t</w:t>
      </w:r>
      <w:r w:rsidR="002B1C5A">
        <w:t>ion has</w:t>
      </w:r>
      <w:r w:rsidR="00384FA7">
        <w:t xml:space="preserve"> become normalised and privileged and to question and challenge this by considering </w:t>
      </w:r>
      <w:r w:rsidR="000D60D6">
        <w:t xml:space="preserve">Iwi </w:t>
      </w:r>
      <w:r w:rsidR="00384FA7">
        <w:t xml:space="preserve">and other approaches to learning, research and studio practice. </w:t>
      </w:r>
    </w:p>
    <w:p w14:paraId="375477E1" w14:textId="1E95AAC5" w:rsidR="00D30D89" w:rsidRPr="008808A6" w:rsidRDefault="007D44AE" w:rsidP="0060292C">
      <w:pPr>
        <w:pStyle w:val="BodyTextIndent"/>
      </w:pPr>
      <w:r>
        <w:t xml:space="preserve">The suite </w:t>
      </w:r>
      <w:r w:rsidR="00B30BA5">
        <w:t xml:space="preserve">acknowledges </w:t>
      </w:r>
      <w:r w:rsidR="000D60D6">
        <w:t>Kai Tahu/M</w:t>
      </w:r>
      <w:r w:rsidR="00D01687">
        <w:rPr>
          <w:rFonts w:cs="Arial"/>
        </w:rPr>
        <w:t>ā</w:t>
      </w:r>
      <w:r w:rsidR="000D60D6">
        <w:t>ori knowledge, cu</w:t>
      </w:r>
      <w:r w:rsidR="00C333FF">
        <w:t xml:space="preserve">ltural practices </w:t>
      </w:r>
      <w:r w:rsidR="00B30BA5">
        <w:t>and values</w:t>
      </w:r>
      <w:r w:rsidR="007418DC">
        <w:t>,</w:t>
      </w:r>
      <w:r w:rsidR="00B30BA5">
        <w:t xml:space="preserve"> and embraces Kai</w:t>
      </w:r>
      <w:r w:rsidR="000D60D6">
        <w:t xml:space="preserve"> </w:t>
      </w:r>
      <w:r w:rsidR="00B30BA5">
        <w:t>Tahu/</w:t>
      </w:r>
      <w:r w:rsidR="00C333FF">
        <w:t>M</w:t>
      </w:r>
      <w:r w:rsidR="00D01687">
        <w:rPr>
          <w:rFonts w:cs="Arial"/>
        </w:rPr>
        <w:t>ā</w:t>
      </w:r>
      <w:r w:rsidR="00C333FF">
        <w:t>ori g</w:t>
      </w:r>
      <w:r w:rsidR="00B30BA5">
        <w:t>ua</w:t>
      </w:r>
      <w:r w:rsidR="00C333FF">
        <w:t>rdianship of such knowledge</w:t>
      </w:r>
      <w:r w:rsidR="00633EFE">
        <w:t xml:space="preserve">. </w:t>
      </w:r>
      <w:r w:rsidR="00D01687">
        <w:t>Engagement with</w:t>
      </w:r>
      <w:r w:rsidR="00C333FF">
        <w:t xml:space="preserve"> </w:t>
      </w:r>
      <w:r w:rsidR="00D01687">
        <w:t>Kai Tahu/M</w:t>
      </w:r>
      <w:r w:rsidR="00D01687">
        <w:rPr>
          <w:rFonts w:cs="Arial"/>
        </w:rPr>
        <w:t>ā</w:t>
      </w:r>
      <w:r w:rsidR="00D01687">
        <w:t>ori to</w:t>
      </w:r>
      <w:r w:rsidR="00C333FF">
        <w:t xml:space="preserve"> </w:t>
      </w:r>
      <w:r w:rsidR="00B30BA5">
        <w:t xml:space="preserve">ascertain research priorities </w:t>
      </w:r>
      <w:r w:rsidR="0060292C">
        <w:t xml:space="preserve">that are </w:t>
      </w:r>
      <w:r w:rsidR="00B30BA5">
        <w:t>important, relevant and of benefit to their communities and development aspirations is a first step in any collaboration process</w:t>
      </w:r>
      <w:r w:rsidR="00633EFE">
        <w:t xml:space="preserve">. </w:t>
      </w:r>
      <w:r w:rsidR="00D30D89">
        <w:t xml:space="preserve">Students and staff are expected to consult the guiding document, </w:t>
      </w:r>
      <w:r w:rsidR="00D30D89" w:rsidRPr="008808A6">
        <w:rPr>
          <w:i/>
        </w:rPr>
        <w:t>Te Ara Tika: Guidelines for Māori research ethics: A framework for researchers and ethics committee members</w:t>
      </w:r>
      <w:r w:rsidR="00D30D89">
        <w:t xml:space="preserve">, </w:t>
      </w:r>
      <w:r w:rsidR="00633EFE">
        <w:t xml:space="preserve">(refer to </w:t>
      </w:r>
      <w:r w:rsidR="00BC4234" w:rsidRPr="00BC4234">
        <w:rPr>
          <w:color w:val="0000FF"/>
        </w:rPr>
        <w:fldChar w:fldCharType="begin"/>
      </w:r>
      <w:r w:rsidR="00BC4234" w:rsidRPr="00BC4234">
        <w:rPr>
          <w:color w:val="0000FF"/>
        </w:rPr>
        <w:instrText xml:space="preserve"> REF _Ref423081467 \h </w:instrText>
      </w:r>
      <w:r w:rsidR="00BC4234">
        <w:rPr>
          <w:color w:val="0000FF"/>
        </w:rPr>
        <w:instrText xml:space="preserve"> \* MERGEFORMAT </w:instrText>
      </w:r>
      <w:r w:rsidR="00BC4234" w:rsidRPr="00BC4234">
        <w:rPr>
          <w:color w:val="0000FF"/>
        </w:rPr>
      </w:r>
      <w:r w:rsidR="00BC4234" w:rsidRPr="00BC4234">
        <w:rPr>
          <w:color w:val="0000FF"/>
        </w:rPr>
        <w:fldChar w:fldCharType="separate"/>
      </w:r>
      <w:r w:rsidR="0046679F" w:rsidRPr="0046679F">
        <w:rPr>
          <w:color w:val="0000FF"/>
        </w:rPr>
        <w:t>Appendix 21.: Industry and Community Partners Represented on the various Design PEACs 2010-14</w:t>
      </w:r>
      <w:r w:rsidR="00BC4234" w:rsidRPr="00BC4234">
        <w:rPr>
          <w:color w:val="0000FF"/>
        </w:rPr>
        <w:fldChar w:fldCharType="end"/>
      </w:r>
      <w:r w:rsidR="00633EFE">
        <w:t xml:space="preserve">) </w:t>
      </w:r>
      <w:r w:rsidR="00D30D89">
        <w:t>in the first instance and to use this as a reference point throughout the programme.</w:t>
      </w:r>
    </w:p>
    <w:p w14:paraId="1228AE79" w14:textId="1DB7827A" w:rsidR="00B12943" w:rsidRDefault="00B12943" w:rsidP="002A20DE">
      <w:pPr>
        <w:pStyle w:val="BodyTextIndent"/>
      </w:pPr>
      <w:r>
        <w:t>Staff and students are encouraged to become familiar with Kaupapa M</w:t>
      </w:r>
      <w:r>
        <w:rPr>
          <w:rFonts w:cs="Arial"/>
        </w:rPr>
        <w:t>ā</w:t>
      </w:r>
      <w:r>
        <w:t xml:space="preserve">ori approaches to knowledge creation through </w:t>
      </w:r>
      <w:r w:rsidR="00256C30">
        <w:t>workshops run</w:t>
      </w:r>
      <w:r>
        <w:t xml:space="preserve"> by Kai Tahu/M</w:t>
      </w:r>
      <w:r>
        <w:rPr>
          <w:rFonts w:cs="Arial"/>
        </w:rPr>
        <w:t>ā</w:t>
      </w:r>
      <w:r>
        <w:t>ori</w:t>
      </w:r>
      <w:r w:rsidR="00633EFE">
        <w:t xml:space="preserve">. </w:t>
      </w:r>
      <w:r w:rsidR="0020520E">
        <w:t>S</w:t>
      </w:r>
      <w:r w:rsidR="001D3584">
        <w:t xml:space="preserve">tudents are </w:t>
      </w:r>
      <w:r w:rsidR="0020520E">
        <w:t xml:space="preserve">exposed to </w:t>
      </w:r>
      <w:r w:rsidR="00BC53FF">
        <w:t>Kaupapa M</w:t>
      </w:r>
      <w:r w:rsidR="00D01687">
        <w:rPr>
          <w:rFonts w:cs="Arial"/>
        </w:rPr>
        <w:t>ā</w:t>
      </w:r>
      <w:r w:rsidR="00BC53FF">
        <w:t>ori</w:t>
      </w:r>
      <w:r w:rsidR="002A20DE">
        <w:t xml:space="preserve"> </w:t>
      </w:r>
      <w:r w:rsidR="0020520E">
        <w:t xml:space="preserve">methodologies alongside other </w:t>
      </w:r>
      <w:r w:rsidR="002A20DE">
        <w:t>research methodologies</w:t>
      </w:r>
      <w:r w:rsidR="0020520E">
        <w:t xml:space="preserve"> </w:t>
      </w:r>
      <w:r w:rsidR="00CB6B81">
        <w:t>in the Design Research Metho</w:t>
      </w:r>
      <w:r w:rsidR="00CB6B81" w:rsidRPr="00CB6B81">
        <w:t>ds course</w:t>
      </w:r>
      <w:r w:rsidR="00633EFE">
        <w:t xml:space="preserve">. </w:t>
      </w:r>
      <w:r w:rsidR="0020520E">
        <w:t>K</w:t>
      </w:r>
      <w:r w:rsidR="00CB6B81" w:rsidRPr="00CB6B81">
        <w:t>ai Tahu/Mā</w:t>
      </w:r>
      <w:r w:rsidR="00CB6B81">
        <w:t>or</w:t>
      </w:r>
      <w:r w:rsidR="0020520E">
        <w:t>i staff will be involved in the delivery of Kaupapa M</w:t>
      </w:r>
      <w:r w:rsidR="0020520E">
        <w:rPr>
          <w:rFonts w:cs="Arial"/>
        </w:rPr>
        <w:t>ā</w:t>
      </w:r>
      <w:r w:rsidR="0020520E">
        <w:t>ori content and postg</w:t>
      </w:r>
      <w:r w:rsidR="005C6DCD">
        <w:t>raduate staff member Jane Venis</w:t>
      </w:r>
      <w:r w:rsidR="0020520E">
        <w:t xml:space="preserve"> is a trained Tauiwi facilitator and will be involved in the delivery of the Design Research Methods course and others across the postgraduate suite. </w:t>
      </w:r>
    </w:p>
    <w:p w14:paraId="5863E8D3" w14:textId="5D08616B" w:rsidR="00BC53FF" w:rsidRDefault="0020520E" w:rsidP="002A20DE">
      <w:pPr>
        <w:pStyle w:val="BodyTextIndent"/>
      </w:pPr>
      <w:r>
        <w:t xml:space="preserve">All </w:t>
      </w:r>
      <w:r w:rsidR="00CB6B81">
        <w:t xml:space="preserve">staff involved in the delivery of these programmes </w:t>
      </w:r>
      <w:r w:rsidR="00B12943">
        <w:t xml:space="preserve">have participated in </w:t>
      </w:r>
      <w:r>
        <w:t>Te Tiriti o Waitangi</w:t>
      </w:r>
      <w:r w:rsidR="00B12943">
        <w:t xml:space="preserve"> workshops and a number have either completed or are working towards </w:t>
      </w:r>
      <w:r w:rsidR="00CB6B81">
        <w:t>the Certificate in Mata a Ao M</w:t>
      </w:r>
      <w:r w:rsidR="00CB6B81">
        <w:rPr>
          <w:rFonts w:cs="Arial"/>
        </w:rPr>
        <w:t>ā</w:t>
      </w:r>
      <w:r w:rsidR="00CB6B81">
        <w:t xml:space="preserve">ori offered at </w:t>
      </w:r>
      <w:r w:rsidR="00CB6B81" w:rsidRPr="00CB6B81">
        <w:t>Otago Polytechnic</w:t>
      </w:r>
      <w:r w:rsidR="00633EFE">
        <w:t xml:space="preserve">. </w:t>
      </w:r>
      <w:r w:rsidR="001D3584">
        <w:t xml:space="preserve">Acknowledgement of </w:t>
      </w:r>
      <w:r w:rsidR="007418DC">
        <w:t>K</w:t>
      </w:r>
      <w:r w:rsidR="00B90DBD">
        <w:t>aupapa M</w:t>
      </w:r>
      <w:r w:rsidR="00D01687">
        <w:rPr>
          <w:rFonts w:cs="Arial"/>
        </w:rPr>
        <w:t>ā</w:t>
      </w:r>
      <w:r w:rsidR="00B90DBD">
        <w:t xml:space="preserve">ori, i.e. </w:t>
      </w:r>
      <w:r w:rsidR="001D3584">
        <w:t>research controlled by M</w:t>
      </w:r>
      <w:r w:rsidR="00D01687">
        <w:rPr>
          <w:rFonts w:cs="Arial"/>
        </w:rPr>
        <w:t>ā</w:t>
      </w:r>
      <w:r w:rsidR="001D3584">
        <w:t>ori, for M</w:t>
      </w:r>
      <w:r w:rsidR="00D01687">
        <w:rPr>
          <w:rFonts w:cs="Arial"/>
        </w:rPr>
        <w:t>ā</w:t>
      </w:r>
      <w:r w:rsidR="001D3584">
        <w:t>ori and of direct ben</w:t>
      </w:r>
      <w:r w:rsidR="000D60D6">
        <w:t>e</w:t>
      </w:r>
      <w:r w:rsidR="001D3584">
        <w:t>fit to M</w:t>
      </w:r>
      <w:r w:rsidR="00D01687">
        <w:rPr>
          <w:rFonts w:cs="Arial"/>
        </w:rPr>
        <w:t>ā</w:t>
      </w:r>
      <w:r w:rsidR="001D3584">
        <w:t xml:space="preserve">ori, </w:t>
      </w:r>
      <w:r w:rsidR="00B90DBD">
        <w:t>is</w:t>
      </w:r>
      <w:r w:rsidR="001D3584">
        <w:t xml:space="preserve"> </w:t>
      </w:r>
      <w:r w:rsidR="00B90DBD">
        <w:t xml:space="preserve">a </w:t>
      </w:r>
      <w:r w:rsidR="005C6DCD">
        <w:t>given</w:t>
      </w:r>
      <w:r w:rsidR="00B90DBD">
        <w:t xml:space="preserve"> and appropriate cultural and ethical behaviours and protocols will be followed</w:t>
      </w:r>
      <w:r w:rsidR="001D3584">
        <w:t>.</w:t>
      </w:r>
      <w:r w:rsidR="00B90DBD">
        <w:t xml:space="preserve"> </w:t>
      </w:r>
    </w:p>
    <w:p w14:paraId="0BE7BA80" w14:textId="0F8B5E6F" w:rsidR="00B30BA5" w:rsidRDefault="00B30BA5" w:rsidP="00B30BA5">
      <w:pPr>
        <w:pStyle w:val="BodyTextIndent"/>
      </w:pPr>
      <w:r>
        <w:t>Kai T</w:t>
      </w:r>
      <w:r w:rsidR="007D44AE">
        <w:t>ahu/M</w:t>
      </w:r>
      <w:r w:rsidR="00D01687">
        <w:rPr>
          <w:rFonts w:cs="Arial"/>
        </w:rPr>
        <w:t>ā</w:t>
      </w:r>
      <w:r w:rsidR="007D44AE">
        <w:t>ori undergraduates in Design will be encouraged to consi</w:t>
      </w:r>
      <w:r>
        <w:t>d</w:t>
      </w:r>
      <w:r w:rsidR="007D44AE">
        <w:t xml:space="preserve">er </w:t>
      </w:r>
      <w:r>
        <w:t xml:space="preserve">enrolling in </w:t>
      </w:r>
      <w:r w:rsidR="003C0897">
        <w:t xml:space="preserve">these post graduate programmes </w:t>
      </w:r>
      <w:r w:rsidR="007D44AE">
        <w:t>as pathways to higher learning and employment</w:t>
      </w:r>
      <w:r w:rsidR="00633EFE">
        <w:t xml:space="preserve">. </w:t>
      </w:r>
      <w:r w:rsidR="00044F12">
        <w:t xml:space="preserve">Their </w:t>
      </w:r>
      <w:r w:rsidR="00044F12">
        <w:lastRenderedPageBreak/>
        <w:t xml:space="preserve">participation, retention, and development will be supported in </w:t>
      </w:r>
      <w:r w:rsidR="007418DC" w:rsidRPr="007418DC">
        <w:t>Te Maru P</w:t>
      </w:r>
      <w:r w:rsidR="00D01687">
        <w:rPr>
          <w:rFonts w:cs="Arial"/>
        </w:rPr>
        <w:t>ū</w:t>
      </w:r>
      <w:r w:rsidR="007418DC" w:rsidRPr="007418DC">
        <w:t>manawa</w:t>
      </w:r>
      <w:r w:rsidR="005C6DCD">
        <w:t>,</w:t>
      </w:r>
      <w:r w:rsidR="007418DC" w:rsidRPr="007418DC">
        <w:t xml:space="preserve"> </w:t>
      </w:r>
      <w:r w:rsidR="00044F12">
        <w:t>the School of Design</w:t>
      </w:r>
      <w:r w:rsidR="005C6DCD">
        <w:t>,</w:t>
      </w:r>
      <w:r w:rsidR="00044F12">
        <w:t xml:space="preserve"> and by structures and people in</w:t>
      </w:r>
      <w:r w:rsidR="000D60D6">
        <w:t xml:space="preserve"> the wider educational communit</w:t>
      </w:r>
      <w:r w:rsidR="00044F12">
        <w:t>y</w:t>
      </w:r>
      <w:r w:rsidR="00633EFE">
        <w:t xml:space="preserve">. </w:t>
      </w:r>
    </w:p>
    <w:p w14:paraId="4F18AEDF" w14:textId="38D8CB65" w:rsidR="00876D76" w:rsidRDefault="00876D76" w:rsidP="00876D76">
      <w:pPr>
        <w:pStyle w:val="BodyTextIndent"/>
        <w:rPr>
          <w:u w:val="single"/>
        </w:rPr>
      </w:pPr>
      <w:r>
        <w:rPr>
          <w:u w:val="single"/>
        </w:rPr>
        <w:t>Sup</w:t>
      </w:r>
      <w:r w:rsidR="0046347C">
        <w:rPr>
          <w:u w:val="single"/>
        </w:rPr>
        <w:t>porting Document</w:t>
      </w:r>
    </w:p>
    <w:p w14:paraId="2E996DDE" w14:textId="12E03AD7" w:rsidR="00876D76" w:rsidRDefault="00926B2D" w:rsidP="00876D76">
      <w:pPr>
        <w:pStyle w:val="BodyTextIndent"/>
      </w:pPr>
      <w:hyperlink r:id="rId21" w:history="1">
        <w:r w:rsidR="00876D76" w:rsidRPr="0013747F">
          <w:rPr>
            <w:rStyle w:val="Hyperlink"/>
          </w:rPr>
          <w:t>http://www.op.ac.nz/about-us/kai-tahu</w:t>
        </w:r>
        <w:r w:rsidR="00084F18">
          <w:rPr>
            <w:rStyle w:val="Hyperlink"/>
          </w:rPr>
          <w:t>Māori</w:t>
        </w:r>
        <w:r w:rsidR="00876D76" w:rsidRPr="0013747F">
          <w:rPr>
            <w:rStyle w:val="Hyperlink"/>
          </w:rPr>
          <w:t>/</w:t>
        </w:r>
        <w:r w:rsidR="00084F18">
          <w:rPr>
            <w:rStyle w:val="Hyperlink"/>
          </w:rPr>
          <w:t>Māori</w:t>
        </w:r>
        <w:r w:rsidR="00876D76" w:rsidRPr="0013747F">
          <w:rPr>
            <w:rStyle w:val="Hyperlink"/>
          </w:rPr>
          <w:t>-strategic-framework</w:t>
        </w:r>
      </w:hyperlink>
      <w:r w:rsidR="00876D76" w:rsidRPr="0013747F">
        <w:t>.</w:t>
      </w:r>
    </w:p>
    <w:p w14:paraId="635FFF11" w14:textId="74C91380" w:rsidR="005C6DCD" w:rsidRPr="005C6DCD" w:rsidRDefault="005C6DCD" w:rsidP="00E53F0E">
      <w:pPr>
        <w:pStyle w:val="BodyTextIndent"/>
        <w:spacing w:before="240"/>
        <w:rPr>
          <w:b/>
          <w:bCs/>
        </w:rPr>
      </w:pPr>
      <w:bookmarkStart w:id="13" w:name="ResearchEnterprise"/>
      <w:r>
        <w:rPr>
          <w:b/>
          <w:bCs/>
        </w:rPr>
        <w:t>Research and Enterprise</w:t>
      </w:r>
    </w:p>
    <w:bookmarkEnd w:id="13"/>
    <w:p w14:paraId="1D3318FE" w14:textId="6CFE5FF9" w:rsidR="00CD6743" w:rsidRDefault="00AB67D5" w:rsidP="00B8262E">
      <w:pPr>
        <w:pStyle w:val="BodyTextIndent"/>
      </w:pPr>
      <w:r>
        <w:t>Research and enterprise</w:t>
      </w:r>
      <w:r w:rsidR="00AC0B59">
        <w:t xml:space="preserve"> and experiential learning through studio practice activities </w:t>
      </w:r>
      <w:r>
        <w:t xml:space="preserve">are fundamental to </w:t>
      </w:r>
      <w:r w:rsidR="00B825BA">
        <w:t xml:space="preserve">all undergraduate and postgraduate </w:t>
      </w:r>
      <w:r>
        <w:t>programmes in Design</w:t>
      </w:r>
      <w:r w:rsidR="00633EFE">
        <w:t xml:space="preserve">. </w:t>
      </w:r>
      <w:r>
        <w:t>All staff teaching o</w:t>
      </w:r>
      <w:r w:rsidR="00AC0B59">
        <w:t>n the programmes have active res</w:t>
      </w:r>
      <w:r>
        <w:t xml:space="preserve">earch programmes which </w:t>
      </w:r>
      <w:r w:rsidR="00AC0B59">
        <w:t>support their teaching practice</w:t>
      </w:r>
      <w:r w:rsidR="00AE0B3A">
        <w:t xml:space="preserve"> (refer</w:t>
      </w:r>
      <w:r w:rsidR="00571F34">
        <w:t xml:space="preserve"> </w:t>
      </w:r>
      <w:r w:rsidR="00571F34" w:rsidRPr="00BC4234">
        <w:rPr>
          <w:color w:val="0000FF"/>
        </w:rPr>
        <w:fldChar w:fldCharType="begin"/>
      </w:r>
      <w:r w:rsidR="00571F34" w:rsidRPr="00BC4234">
        <w:rPr>
          <w:color w:val="0000FF"/>
        </w:rPr>
        <w:instrText xml:space="preserve"> REF _Ref414455485 \h </w:instrText>
      </w:r>
      <w:r w:rsidR="00BC4234">
        <w:rPr>
          <w:color w:val="0000FF"/>
        </w:rPr>
        <w:instrText xml:space="preserve"> \* MERGEFORMAT </w:instrText>
      </w:r>
      <w:r w:rsidR="00571F34" w:rsidRPr="00BC4234">
        <w:rPr>
          <w:color w:val="0000FF"/>
        </w:rPr>
      </w:r>
      <w:r w:rsidR="00571F34" w:rsidRPr="00BC4234">
        <w:rPr>
          <w:color w:val="0000FF"/>
        </w:rPr>
        <w:fldChar w:fldCharType="separate"/>
      </w:r>
      <w:r w:rsidR="0046679F" w:rsidRPr="0046679F">
        <w:rPr>
          <w:color w:val="0000FF"/>
        </w:rPr>
        <w:t>Appendix 14.: Staff Curriculum Vitae</w:t>
      </w:r>
      <w:r w:rsidR="00571F34" w:rsidRPr="00BC4234">
        <w:rPr>
          <w:color w:val="0000FF"/>
        </w:rPr>
        <w:fldChar w:fldCharType="end"/>
      </w:r>
      <w:r w:rsidR="00AE0B3A">
        <w:t>)</w:t>
      </w:r>
      <w:r w:rsidR="00633EFE">
        <w:t xml:space="preserve">. </w:t>
      </w:r>
      <w:r w:rsidR="00AC0B59">
        <w:t>They</w:t>
      </w:r>
      <w:r>
        <w:t xml:space="preserve"> encourage and support engagement and collaborations in </w:t>
      </w:r>
      <w:r w:rsidR="00AC0B59">
        <w:t xml:space="preserve">relevant </w:t>
      </w:r>
      <w:r>
        <w:t>research and enterprise between learners, staff and communities</w:t>
      </w:r>
      <w:r w:rsidR="00F23035">
        <w:t>, which are conducted ethically and responsibly</w:t>
      </w:r>
      <w:r w:rsidR="009C7883">
        <w:t xml:space="preserve"> and take sustainability issues into consideration</w:t>
      </w:r>
      <w:r w:rsidR="00633EFE">
        <w:t xml:space="preserve">. </w:t>
      </w:r>
      <w:r w:rsidR="00F44DCE">
        <w:t>They are aware of their respon</w:t>
      </w:r>
      <w:r>
        <w:t>s</w:t>
      </w:r>
      <w:r w:rsidR="00F44DCE">
        <w:t>i</w:t>
      </w:r>
      <w:r>
        <w:t>bility to support M</w:t>
      </w:r>
      <w:r w:rsidR="00D01687">
        <w:rPr>
          <w:rFonts w:cs="Arial"/>
        </w:rPr>
        <w:t>ā</w:t>
      </w:r>
      <w:r w:rsidR="0005694A">
        <w:t>ori-</w:t>
      </w:r>
      <w:r>
        <w:t>centred knowledge creation (see above) and are well connected with design and other businesses, industries and communities</w:t>
      </w:r>
      <w:r w:rsidR="00633EFE">
        <w:t xml:space="preserve">. </w:t>
      </w:r>
    </w:p>
    <w:p w14:paraId="416F80C2" w14:textId="3A563A7A" w:rsidR="00F82F7F" w:rsidRDefault="00B825BA" w:rsidP="00B8262E">
      <w:pPr>
        <w:pStyle w:val="BodyTextIndent"/>
      </w:pPr>
      <w:r>
        <w:t xml:space="preserve">The School of Design has an established track record of working on projects with community </w:t>
      </w:r>
      <w:r w:rsidR="009F1F3A">
        <w:t xml:space="preserve">and industry </w:t>
      </w:r>
      <w:r>
        <w:t>partners</w:t>
      </w:r>
      <w:r w:rsidR="0005694A">
        <w:t>, often in collaboration with w</w:t>
      </w:r>
      <w:r w:rsidR="009F1F3A">
        <w:t>orkSpace, O</w:t>
      </w:r>
      <w:r w:rsidR="009F1F3A" w:rsidRPr="009F1F3A">
        <w:t>tago Polytechnic’s commercial design studio</w:t>
      </w:r>
      <w:r w:rsidR="00633EFE">
        <w:t xml:space="preserve">. </w:t>
      </w:r>
      <w:r w:rsidR="009F1F3A">
        <w:t>T</w:t>
      </w:r>
      <w:r w:rsidR="00AC0B59">
        <w:t>hese connections enable development of postgraduate research projects that are relevant and future focussed, and allow for knowledge transfer, while also addressing sustainability issues</w:t>
      </w:r>
      <w:r w:rsidR="00633EFE">
        <w:t xml:space="preserve">. </w:t>
      </w:r>
      <w:r w:rsidR="00F23035">
        <w:t>Opp</w:t>
      </w:r>
      <w:r w:rsidR="003C0897">
        <w:t>o</w:t>
      </w:r>
      <w:r w:rsidR="00F23035">
        <w:t>rtunities for inter</w:t>
      </w:r>
      <w:r w:rsidR="00F44DCE">
        <w:t>-</w:t>
      </w:r>
      <w:r w:rsidR="00F23035">
        <w:t>discipli</w:t>
      </w:r>
      <w:r w:rsidR="00F44DCE">
        <w:t>n</w:t>
      </w:r>
      <w:r w:rsidR="00F23035">
        <w:t>ary</w:t>
      </w:r>
      <w:r w:rsidR="00997EB8">
        <w:t>, cross-</w:t>
      </w:r>
      <w:r w:rsidR="00F44DCE">
        <w:t>disciplinary</w:t>
      </w:r>
      <w:r w:rsidR="00F23035">
        <w:t xml:space="preserve"> or multi</w:t>
      </w:r>
      <w:r w:rsidR="00F44DCE">
        <w:t>-disc</w:t>
      </w:r>
      <w:r w:rsidR="00F23035">
        <w:t>iplinary projects</w:t>
      </w:r>
      <w:r w:rsidR="009C7883">
        <w:t>,</w:t>
      </w:r>
      <w:r w:rsidR="00F23035">
        <w:t xml:space="preserve"> </w:t>
      </w:r>
      <w:r w:rsidR="009C7883">
        <w:t xml:space="preserve">as well as discipline based projects, </w:t>
      </w:r>
      <w:r w:rsidR="00F23035">
        <w:t>are provided by the st</w:t>
      </w:r>
      <w:r w:rsidR="009C7883">
        <w:t>ru</w:t>
      </w:r>
      <w:r w:rsidR="00F23035">
        <w:t>cture of the courses and encouraged by staff.</w:t>
      </w:r>
      <w:r>
        <w:t xml:space="preserve"> </w:t>
      </w:r>
    </w:p>
    <w:p w14:paraId="19577E07" w14:textId="50DFBB79" w:rsidR="00F82F7F" w:rsidRDefault="00F82F7F" w:rsidP="00F82F7F">
      <w:pPr>
        <w:pStyle w:val="BodyTextIndent"/>
      </w:pPr>
      <w:r>
        <w:t>School of Design staff have a track record of research and publications within the field of sustainable design and design practice and have over the years gained a national and international reputation for work on environmental, economic, cultural and social projects that contribute positively to New Zealand’s reputation and identity in the field of sustainable design</w:t>
      </w:r>
      <w:r w:rsidR="00633EFE">
        <w:t xml:space="preserve">. </w:t>
      </w:r>
      <w:r>
        <w:t xml:space="preserve">School of Design staff are closely linked to design forums and umbrella organisations that foster sustainable design thinking (e.g. </w:t>
      </w:r>
      <w:r w:rsidRPr="0020520E">
        <w:t>Design Society Development (DSD)</w:t>
      </w:r>
      <w:r w:rsidR="0022468B">
        <w:t>,</w:t>
      </w:r>
      <w:r w:rsidRPr="0020520E">
        <w:t xml:space="preserve"> DESIS Lab</w:t>
      </w:r>
      <w:r>
        <w:t>, Designers Institute of New Zealand, Better by Design, New Zealand Institute of Architects, DesignCo, etc.)</w:t>
      </w:r>
      <w:r w:rsidR="00B3161A">
        <w:t xml:space="preserve">. </w:t>
      </w:r>
    </w:p>
    <w:p w14:paraId="14D52832" w14:textId="5B868D5E" w:rsidR="00AB67D5" w:rsidRDefault="00B825BA" w:rsidP="0022468B">
      <w:pPr>
        <w:pStyle w:val="BodyTextIndent"/>
      </w:pPr>
      <w:r>
        <w:t>L</w:t>
      </w:r>
      <w:r w:rsidR="00AC0B59">
        <w:t xml:space="preserve">earners </w:t>
      </w:r>
      <w:r>
        <w:t xml:space="preserve">can </w:t>
      </w:r>
      <w:r w:rsidR="00AC0B59">
        <w:t xml:space="preserve">engage with and develop their own research projects </w:t>
      </w:r>
      <w:r w:rsidR="009F1F3A">
        <w:t>or partic</w:t>
      </w:r>
      <w:r w:rsidR="0022468B">
        <w:t>ipate in team-</w:t>
      </w:r>
      <w:r>
        <w:t>based projects</w:t>
      </w:r>
      <w:r w:rsidR="00D01687">
        <w:t xml:space="preserve">, with guidance </w:t>
      </w:r>
      <w:r w:rsidR="00AC0B59">
        <w:t>and supervision in methods, practices, applications and presentation options provided</w:t>
      </w:r>
      <w:r w:rsidR="00633EFE">
        <w:t xml:space="preserve">. </w:t>
      </w:r>
      <w:r w:rsidR="00F23035">
        <w:t>Postgraduate students who develop enterprise or entr</w:t>
      </w:r>
      <w:r w:rsidR="007418DC">
        <w:t>e</w:t>
      </w:r>
      <w:r w:rsidR="00F23035">
        <w:t>pren</w:t>
      </w:r>
      <w:r w:rsidR="00F44DCE">
        <w:t>eu</w:t>
      </w:r>
      <w:r w:rsidR="00F23035">
        <w:t xml:space="preserve">rial projects will be </w:t>
      </w:r>
      <w:r w:rsidR="00F82F7F">
        <w:t>able to access resources and support from the established Master of Design Enterprise programme</w:t>
      </w:r>
      <w:r w:rsidR="00633EFE">
        <w:t xml:space="preserve">. </w:t>
      </w:r>
      <w:r w:rsidR="009C7883">
        <w:t>Learners are encouraged to become sustainable practitioners in their fields of expertise and specialty</w:t>
      </w:r>
      <w:r w:rsidR="00633EFE">
        <w:t xml:space="preserve">. </w:t>
      </w:r>
      <w:r w:rsidR="00410A8D">
        <w:t>Students will be encouraged where appropriate to create business plans, e</w:t>
      </w:r>
      <w:r w:rsidR="00D01687">
        <w:t>nter their work in</w:t>
      </w:r>
      <w:r w:rsidR="00B12943">
        <w:t xml:space="preserve"> </w:t>
      </w:r>
      <w:r w:rsidR="00F82F7F">
        <w:t>competitions</w:t>
      </w:r>
      <w:r w:rsidR="00410A8D">
        <w:t xml:space="preserve">, create exhibitions or develop </w:t>
      </w:r>
      <w:r w:rsidR="00F82F7F">
        <w:t xml:space="preserve">a </w:t>
      </w:r>
      <w:r w:rsidR="00410A8D">
        <w:t>proposal fo</w:t>
      </w:r>
      <w:r w:rsidR="007418DC">
        <w:t xml:space="preserve">r further study in the </w:t>
      </w:r>
      <w:r w:rsidR="00D01687">
        <w:t>M</w:t>
      </w:r>
      <w:r w:rsidR="007418DC">
        <w:t>aster of</w:t>
      </w:r>
      <w:r w:rsidR="00410A8D">
        <w:t xml:space="preserve"> Design or Master of Design Enterprise</w:t>
      </w:r>
      <w:r w:rsidR="00633EFE">
        <w:t xml:space="preserve">. </w:t>
      </w:r>
      <w:r w:rsidR="00AC0B59">
        <w:t>Dissemination of research and studio prac</w:t>
      </w:r>
      <w:r w:rsidR="00F23035">
        <w:t>t</w:t>
      </w:r>
      <w:r w:rsidR="00AC0B59">
        <w:t xml:space="preserve">ice outputs </w:t>
      </w:r>
      <w:r w:rsidR="00F23035">
        <w:t xml:space="preserve">through appropriate means (which depends on the nature of the project) is encouraged. </w:t>
      </w:r>
    </w:p>
    <w:p w14:paraId="08067AF7" w14:textId="77777777" w:rsidR="00876D76" w:rsidRDefault="00876D76" w:rsidP="00876D76">
      <w:pPr>
        <w:pStyle w:val="BodyTextIndent"/>
        <w:rPr>
          <w:u w:val="single"/>
        </w:rPr>
      </w:pPr>
      <w:r>
        <w:rPr>
          <w:u w:val="single"/>
        </w:rPr>
        <w:t>Supporting Document</w:t>
      </w:r>
    </w:p>
    <w:p w14:paraId="2DBB5DB4" w14:textId="79421EBE" w:rsidR="00876D76" w:rsidRDefault="00926B2D" w:rsidP="00876D76">
      <w:pPr>
        <w:pStyle w:val="BodyTextIndent"/>
      </w:pPr>
      <w:hyperlink r:id="rId22" w:history="1">
        <w:r w:rsidR="00876D76" w:rsidRPr="0013747F">
          <w:rPr>
            <w:rStyle w:val="Hyperlink"/>
          </w:rPr>
          <w:t>http://www.op.ac.nz/enterprise/</w:t>
        </w:r>
      </w:hyperlink>
    </w:p>
    <w:p w14:paraId="4C4818A4" w14:textId="7BA78F64" w:rsidR="00CB1EA4" w:rsidRPr="00876D76" w:rsidRDefault="00876D76" w:rsidP="006D215A">
      <w:pPr>
        <w:pStyle w:val="BodyTextIndent"/>
        <w:keepNext/>
        <w:keepLines/>
        <w:spacing w:before="240"/>
        <w:rPr>
          <w:b/>
          <w:bCs/>
          <w:lang w:val="en-US"/>
        </w:rPr>
      </w:pPr>
      <w:r w:rsidRPr="00876D76">
        <w:rPr>
          <w:b/>
          <w:bCs/>
          <w:lang w:val="en-US"/>
        </w:rPr>
        <w:lastRenderedPageBreak/>
        <w:t>International</w:t>
      </w:r>
      <w:r>
        <w:rPr>
          <w:b/>
          <w:bCs/>
          <w:lang w:val="en-US"/>
        </w:rPr>
        <w:t>isation</w:t>
      </w:r>
    </w:p>
    <w:p w14:paraId="2C6C7CAB" w14:textId="77777777" w:rsidR="00876D76" w:rsidRPr="00CB1EA4" w:rsidRDefault="00876D76" w:rsidP="006D215A">
      <w:pPr>
        <w:pStyle w:val="BodyTextIndent"/>
        <w:keepNext/>
        <w:keepLines/>
        <w:rPr>
          <w:lang w:val="en-US"/>
        </w:rPr>
      </w:pPr>
      <w:r w:rsidRPr="00CB1EA4">
        <w:rPr>
          <w:lang w:val="en-US"/>
        </w:rPr>
        <w:t>The School of Design is cognisant of the issues which can impact on international students</w:t>
      </w:r>
      <w:r>
        <w:rPr>
          <w:lang w:val="en-US"/>
        </w:rPr>
        <w:t>’</w:t>
      </w:r>
      <w:r w:rsidRPr="00CB1EA4">
        <w:rPr>
          <w:lang w:val="en-US"/>
        </w:rPr>
        <w:t xml:space="preserve"> study in New Zealand. Our international students are invited to meet the learning advisors at a special orientation programme prior to the beginning of each semester. Once the semester has commenced, international students are invited (via email and via the student administrator) to tutorials on academic writing, including English grammar and referencing. The learning advisors offer workshops for international students on academic writing, education culture in New Zealand, blended delivery, and using the. In 2015 the advisors offered a conversation group tutorial and other small group tutorials in response to students’ requests. When </w:t>
      </w:r>
      <w:r>
        <w:rPr>
          <w:lang w:val="en-US"/>
        </w:rPr>
        <w:t>i</w:t>
      </w:r>
      <w:r w:rsidRPr="00CB1EA4">
        <w:rPr>
          <w:lang w:val="en-US"/>
        </w:rPr>
        <w:t xml:space="preserve">nternational students require extra assistance, whether it is pastoral care or academic, staff </w:t>
      </w:r>
      <w:r>
        <w:rPr>
          <w:lang w:val="en-US"/>
        </w:rPr>
        <w:t>are</w:t>
      </w:r>
      <w:r w:rsidRPr="00CB1EA4">
        <w:rPr>
          <w:lang w:val="en-US"/>
        </w:rPr>
        <w:t xml:space="preserve"> aware of the support systems that are in place and make appointments with the </w:t>
      </w:r>
      <w:r>
        <w:rPr>
          <w:lang w:val="en-US"/>
        </w:rPr>
        <w:t xml:space="preserve">specific </w:t>
      </w:r>
      <w:r w:rsidRPr="00CB1EA4">
        <w:rPr>
          <w:lang w:val="en-US"/>
        </w:rPr>
        <w:t xml:space="preserve">student success team for international students. </w:t>
      </w:r>
    </w:p>
    <w:p w14:paraId="0AD56821" w14:textId="77777777" w:rsidR="00876D76" w:rsidRPr="00CB1EA4" w:rsidRDefault="00876D76" w:rsidP="00876D76">
      <w:pPr>
        <w:pStyle w:val="BodyTextIndent"/>
        <w:rPr>
          <w:lang w:val="en-US"/>
        </w:rPr>
      </w:pPr>
      <w:r>
        <w:rPr>
          <w:lang w:val="en-US"/>
        </w:rPr>
        <w:t>With regard to producing globally relevant graduates, o</w:t>
      </w:r>
      <w:r w:rsidRPr="00CB1EA4">
        <w:rPr>
          <w:lang w:val="en-US"/>
        </w:rPr>
        <w:t xml:space="preserve">ngoing engagement internationally is paramount to </w:t>
      </w:r>
      <w:r>
        <w:rPr>
          <w:lang w:val="en-US"/>
        </w:rPr>
        <w:t>succeed in this effort,</w:t>
      </w:r>
      <w:r w:rsidRPr="00CB1EA4">
        <w:rPr>
          <w:lang w:val="en-US"/>
        </w:rPr>
        <w:t xml:space="preserve"> </w:t>
      </w:r>
      <w:r>
        <w:rPr>
          <w:lang w:val="en-US"/>
        </w:rPr>
        <w:t>as is</w:t>
      </w:r>
      <w:r w:rsidRPr="00CB1EA4">
        <w:rPr>
          <w:lang w:val="en-US"/>
        </w:rPr>
        <w:t xml:space="preserve"> the ongoing development of </w:t>
      </w:r>
      <w:r>
        <w:rPr>
          <w:lang w:val="en-US"/>
        </w:rPr>
        <w:t xml:space="preserve">the </w:t>
      </w:r>
      <w:r w:rsidRPr="00CB1EA4">
        <w:rPr>
          <w:lang w:val="en-US"/>
        </w:rPr>
        <w:t xml:space="preserve">capabilities of students and staff at the School of Design. </w:t>
      </w:r>
      <w:r>
        <w:rPr>
          <w:lang w:val="en-US"/>
        </w:rPr>
        <w:t xml:space="preserve">This development occurs </w:t>
      </w:r>
      <w:r w:rsidRPr="00CB1EA4">
        <w:rPr>
          <w:lang w:val="en-US"/>
        </w:rPr>
        <w:t xml:space="preserve"> through various exchanges, affiliations, memoranda of understanding</w:t>
      </w:r>
      <w:r>
        <w:rPr>
          <w:lang w:val="en-US"/>
        </w:rPr>
        <w:t>,</w:t>
      </w:r>
      <w:r w:rsidRPr="00CB1EA4">
        <w:rPr>
          <w:lang w:val="en-US"/>
        </w:rPr>
        <w:t xml:space="preserve"> and projects over all areas of the School of Design, the wider Te Maru Pūmanawa group</w:t>
      </w:r>
      <w:r>
        <w:rPr>
          <w:lang w:val="en-US"/>
        </w:rPr>
        <w:t>,</w:t>
      </w:r>
      <w:r w:rsidRPr="00CB1EA4">
        <w:rPr>
          <w:lang w:val="en-US"/>
        </w:rPr>
        <w:t xml:space="preserve"> and the School of Art. </w:t>
      </w:r>
    </w:p>
    <w:p w14:paraId="38087C60" w14:textId="77777777" w:rsidR="00876D76" w:rsidRPr="00561865" w:rsidRDefault="00876D76" w:rsidP="00876D76">
      <w:pPr>
        <w:spacing w:after="120"/>
        <w:ind w:left="851"/>
        <w:rPr>
          <w:rFonts w:cs="Arial"/>
        </w:rPr>
      </w:pPr>
      <w:r w:rsidRPr="00CB1EA4">
        <w:rPr>
          <w:lang w:val="en-US"/>
        </w:rPr>
        <w:t xml:space="preserve">The School of Design has full membership </w:t>
      </w:r>
      <w:r>
        <w:rPr>
          <w:lang w:val="en-US"/>
        </w:rPr>
        <w:t>in</w:t>
      </w:r>
      <w:r w:rsidRPr="00CB1EA4">
        <w:rPr>
          <w:lang w:val="en-US"/>
        </w:rPr>
        <w:t xml:space="preserve"> two international networks</w:t>
      </w:r>
      <w:r>
        <w:rPr>
          <w:lang w:val="en-US"/>
        </w:rPr>
        <w:t>:</w:t>
      </w:r>
      <w:r w:rsidRPr="00CB1EA4">
        <w:rPr>
          <w:lang w:val="en-US"/>
        </w:rPr>
        <w:t xml:space="preserve"> CUMULUS (</w:t>
      </w:r>
      <w:r w:rsidRPr="00CB1EA4">
        <w:rPr>
          <w:bCs/>
          <w:lang w:val="en-US"/>
        </w:rPr>
        <w:t xml:space="preserve">International Association of Universities and Colleges of Art, Design and Media) and IFFTI (International Foundation of Fashion Technology Institutes). </w:t>
      </w:r>
      <w:r>
        <w:rPr>
          <w:bCs/>
          <w:lang w:val="en-US"/>
        </w:rPr>
        <w:t>S</w:t>
      </w:r>
      <w:r w:rsidRPr="00CB1EA4">
        <w:rPr>
          <w:bCs/>
          <w:lang w:val="en-US"/>
        </w:rPr>
        <w:t xml:space="preserve">taff are actively involved with both of these organisations. </w:t>
      </w:r>
      <w:r w:rsidRPr="00CB1EA4">
        <w:rPr>
          <w:lang w:val="en-US"/>
        </w:rPr>
        <w:t xml:space="preserve">The School of Design </w:t>
      </w:r>
      <w:r>
        <w:rPr>
          <w:lang w:val="en-US"/>
        </w:rPr>
        <w:t xml:space="preserve">is currently undertaking projects with </w:t>
      </w:r>
      <w:r w:rsidRPr="00CB1EA4">
        <w:rPr>
          <w:lang w:val="en-US"/>
        </w:rPr>
        <w:t>international partners and is delivering programmes in collaboration with key educational partners both in NZ (Future Skills) and beyond (China and Viet</w:t>
      </w:r>
      <w:r>
        <w:rPr>
          <w:lang w:val="en-US"/>
        </w:rPr>
        <w:t>n</w:t>
      </w:r>
      <w:r w:rsidRPr="00CB1EA4">
        <w:rPr>
          <w:lang w:val="en-US"/>
        </w:rPr>
        <w:t xml:space="preserve">am). </w:t>
      </w:r>
      <w:r>
        <w:rPr>
          <w:lang w:val="en-US"/>
        </w:rPr>
        <w:t xml:space="preserve"> </w:t>
      </w:r>
      <w:r>
        <w:rPr>
          <w:rFonts w:cs="Arial"/>
        </w:rPr>
        <w:t>It is expected that the postgraduate suite of programmes will be attractive offerings for international students for several reasons – study visas are issued for one year so the postgraduate diploma and one year Masters option are more attractive and the appeal of an applied qualification with the opportunity to work on live projects and participate in well supported internships.</w:t>
      </w:r>
    </w:p>
    <w:p w14:paraId="2F165792" w14:textId="0F0635A8" w:rsidR="00CF587B" w:rsidRDefault="00876D76" w:rsidP="00876D76">
      <w:pPr>
        <w:pStyle w:val="BodyTextIndent"/>
      </w:pPr>
      <w:r w:rsidRPr="00CB1EA4">
        <w:rPr>
          <w:lang w:val="en-US"/>
        </w:rPr>
        <w:t xml:space="preserve">Through the development and implementation of the iD International Emerging Designer Awards the School of Design </w:t>
      </w:r>
      <w:r w:rsidRPr="00CB1EA4">
        <w:rPr>
          <w:bCs/>
          <w:lang w:val="en-US"/>
        </w:rPr>
        <w:t xml:space="preserve">has enabled fashion students and staff and the wider fashion community to engage internationally in Dunedin. </w:t>
      </w:r>
      <w:r w:rsidRPr="00CB1EA4">
        <w:rPr>
          <w:lang w:val="en-US"/>
        </w:rPr>
        <w:t xml:space="preserve">The iD International Emerging Designer Awards (established in 2005) </w:t>
      </w:r>
      <w:r>
        <w:rPr>
          <w:lang w:val="en-US"/>
        </w:rPr>
        <w:t>are</w:t>
      </w:r>
      <w:r w:rsidRPr="00CB1EA4">
        <w:rPr>
          <w:lang w:val="en-US"/>
        </w:rPr>
        <w:t xml:space="preserve"> the only international fashion awards in Australasia which </w:t>
      </w:r>
      <w:r>
        <w:rPr>
          <w:lang w:val="en-US"/>
        </w:rPr>
        <w:t>are</w:t>
      </w:r>
      <w:r w:rsidRPr="00CB1EA4">
        <w:rPr>
          <w:lang w:val="en-US"/>
        </w:rPr>
        <w:t xml:space="preserve"> open to and attract participants (recent graduates) and academic faculty to travel to Dunedin from the top fashion schools internationally. </w:t>
      </w:r>
      <w:r w:rsidRPr="00CB1EA4">
        <w:rPr>
          <w:bCs/>
          <w:lang w:val="en-US"/>
        </w:rPr>
        <w:t xml:space="preserve">In 2015 Otago Polytechnic became naming rights sponsor for the awards, in order to ensure that this international opportunity is retained. </w:t>
      </w:r>
      <w:r w:rsidRPr="00CB1EA4">
        <w:t>iD Dunedin contributes to the NZ fashion design landscape by utilising fashion events to critique, share and develop international design pedagogies through the iD International Emerging Designer Awards, and through the public lecture series, an academic strand of iD Dunedin Fashion week calendar</w:t>
      </w:r>
      <w:r w:rsidR="00787906">
        <w:t xml:space="preserve"> (refer to</w:t>
      </w:r>
      <w:r w:rsidR="00074585">
        <w:t xml:space="preserve"> website:</w:t>
      </w:r>
      <w:hyperlink r:id="rId23" w:history="1">
        <w:r w:rsidR="00787906" w:rsidRPr="00787906">
          <w:rPr>
            <w:rStyle w:val="Hyperlink"/>
          </w:rPr>
          <w:t xml:space="preserve"> iD International Emerging Designer Awards</w:t>
        </w:r>
      </w:hyperlink>
      <w:r w:rsidR="00CF587B">
        <w:t>).</w:t>
      </w:r>
    </w:p>
    <w:p w14:paraId="44C8AA8D" w14:textId="48839902" w:rsidR="00876D76" w:rsidRPr="00CB1EA4" w:rsidRDefault="00876D76" w:rsidP="00876D76">
      <w:pPr>
        <w:pStyle w:val="BodyTextIndent"/>
      </w:pPr>
      <w:r w:rsidRPr="00CB1EA4">
        <w:t xml:space="preserve">The School of Design has a commitment to continuing to develop opportunities for students and staff to engage internationally. </w:t>
      </w:r>
      <w:r>
        <w:t xml:space="preserve">Student exchanges, and student/staff collaborations are </w:t>
      </w:r>
      <w:r w:rsidRPr="00074585">
        <w:t>encouraged (</w:t>
      </w:r>
      <w:r w:rsidR="00074585" w:rsidRPr="00074585">
        <w:t>refer</w:t>
      </w:r>
      <w:r w:rsidR="00B9297C">
        <w:t xml:space="preserve"> </w:t>
      </w:r>
      <w:r w:rsidR="00B9297C" w:rsidRPr="000C2D9C">
        <w:rPr>
          <w:color w:val="0000FF"/>
          <w:u w:val="single"/>
        </w:rPr>
        <w:fldChar w:fldCharType="begin"/>
      </w:r>
      <w:r w:rsidR="00B9297C" w:rsidRPr="000C2D9C">
        <w:rPr>
          <w:color w:val="0000FF"/>
          <w:u w:val="single"/>
        </w:rPr>
        <w:instrText xml:space="preserve"> REF _Ref423090136 \h </w:instrText>
      </w:r>
      <w:r w:rsidR="000C2D9C" w:rsidRPr="000C2D9C">
        <w:rPr>
          <w:color w:val="0000FF"/>
          <w:u w:val="single"/>
        </w:rPr>
        <w:instrText xml:space="preserve"> \* MERGEFORMAT </w:instrText>
      </w:r>
      <w:r w:rsidR="00B9297C" w:rsidRPr="000C2D9C">
        <w:rPr>
          <w:color w:val="0000FF"/>
          <w:u w:val="single"/>
        </w:rPr>
      </w:r>
      <w:r w:rsidR="00B9297C" w:rsidRPr="000C2D9C">
        <w:rPr>
          <w:color w:val="0000FF"/>
          <w:u w:val="single"/>
        </w:rPr>
        <w:fldChar w:fldCharType="separate"/>
      </w:r>
      <w:r w:rsidR="0046679F" w:rsidRPr="0046679F">
        <w:rPr>
          <w:color w:val="0000FF"/>
          <w:u w:val="single"/>
        </w:rPr>
        <w:t>Appendix 28.: Student Exchanges, Students and Staff Collaborations</w:t>
      </w:r>
      <w:r w:rsidR="00B9297C" w:rsidRPr="000C2D9C">
        <w:rPr>
          <w:color w:val="0000FF"/>
          <w:u w:val="single"/>
        </w:rPr>
        <w:fldChar w:fldCharType="end"/>
      </w:r>
      <w:r w:rsidRPr="00074585">
        <w:t>)</w:t>
      </w:r>
      <w:r w:rsidR="00074585" w:rsidRPr="00074585">
        <w:t>.</w:t>
      </w:r>
      <w:r w:rsidRPr="00074585">
        <w:t xml:space="preserve"> The School also has a visiting guest lecturer programme. In 2016 we look forward to</w:t>
      </w:r>
      <w:r w:rsidRPr="00CB1EA4">
        <w:t xml:space="preserve"> hosting corset specialist, Viennese lecturer Andrea Unfried from Mode am Institut für Design, Universität für angewandte Kunst Wien. </w:t>
      </w:r>
    </w:p>
    <w:p w14:paraId="4385E890" w14:textId="77777777" w:rsidR="00113E01" w:rsidRPr="0013747F" w:rsidRDefault="00113E01" w:rsidP="006D215A">
      <w:pPr>
        <w:pStyle w:val="Heading3"/>
        <w:keepLines/>
      </w:pPr>
      <w:bookmarkStart w:id="14" w:name="_Toc424551882"/>
      <w:r w:rsidRPr="0013747F">
        <w:lastRenderedPageBreak/>
        <w:t>Graduate Capability Framework</w:t>
      </w:r>
      <w:bookmarkEnd w:id="14"/>
    </w:p>
    <w:p w14:paraId="468AE3FD" w14:textId="77777777" w:rsidR="00876D76" w:rsidRPr="00C044A9" w:rsidRDefault="00876D76" w:rsidP="006D215A">
      <w:pPr>
        <w:keepNext/>
        <w:keepLines/>
        <w:spacing w:after="120"/>
        <w:ind w:left="851"/>
      </w:pPr>
      <w:r w:rsidRPr="00C044A9">
        <w:t>In 2014, OP developed a draft Capability Framework that is being piloted in 2015.  We have stated that Otago Polytechnic graduates are capable; this means they are personally effective, future focused and able to practise sustainably.  We have further defined “being capable” to mean that our graduates are work-ready.  The Capability Framework sets out the characteristics and key behavioural indicators for each of the three inter-related dimensions we have identified as comprising capability; that is: personally effective, future focused and able to practise sustainably.</w:t>
      </w:r>
    </w:p>
    <w:p w14:paraId="59592CA9" w14:textId="77777777" w:rsidR="00876D76" w:rsidRPr="00C044A9" w:rsidRDefault="00876D76" w:rsidP="00434FC5">
      <w:pPr>
        <w:spacing w:after="120"/>
        <w:ind w:left="851"/>
      </w:pPr>
      <w:r w:rsidRPr="00C044A9">
        <w:t xml:space="preserve">The framework and its associated tools are intended to be used by staff and students within each programme in several ways.  The framework will guide development of learning activities that purposefully build capability.  A self-assessment tool will enable learners, in collaboration with teachers, mentors, workplace supervisors and peers to measure and track their capability development.  Evidence of capability gathered by learners and assessed by staff will inform a summary report on each graduate's capability that can be provided to future employers. </w:t>
      </w:r>
    </w:p>
    <w:p w14:paraId="4D1341BC" w14:textId="77777777" w:rsidR="00876D76" w:rsidRPr="00C044A9" w:rsidRDefault="00876D76" w:rsidP="00876D76">
      <w:pPr>
        <w:spacing w:after="120"/>
        <w:ind w:left="851"/>
      </w:pPr>
      <w:r w:rsidRPr="00C044A9">
        <w:t>In this way, Otago Polytechnic graduates can provide future employers with evidence both of qualification attainment and level of capability as identified through the framework.  The pilot in 2015 will test the framework, the tools, the implementation and the reports with learners, staff, workplaces and employers.  Modifications will be made for a wider pilot in 2016. We intend to roll out the final capability framework and associated processes across all our programmes in 2017.</w:t>
      </w:r>
    </w:p>
    <w:p w14:paraId="131AD53F" w14:textId="77777777" w:rsidR="00046CC0" w:rsidRPr="008808A6" w:rsidRDefault="00046CC0" w:rsidP="00934F00">
      <w:pPr>
        <w:pStyle w:val="Heading2"/>
      </w:pPr>
      <w:bookmarkStart w:id="15" w:name="_Toc424551883"/>
      <w:bookmarkStart w:id="16" w:name="_Toc430263506"/>
      <w:r w:rsidRPr="008808A6">
        <w:t>Programme</w:t>
      </w:r>
      <w:r w:rsidR="008731AB" w:rsidRPr="008808A6">
        <w:t xml:space="preserve"> </w:t>
      </w:r>
      <w:r w:rsidRPr="008808A6">
        <w:t>Aims/</w:t>
      </w:r>
      <w:r w:rsidR="008731AB" w:rsidRPr="008808A6">
        <w:t>Strategic Purpose Statement</w:t>
      </w:r>
      <w:bookmarkEnd w:id="15"/>
      <w:bookmarkEnd w:id="16"/>
    </w:p>
    <w:p w14:paraId="30CC2217" w14:textId="4C11D9D1" w:rsidR="008009BE" w:rsidRDefault="008009BE" w:rsidP="00D01687">
      <w:pPr>
        <w:pStyle w:val="BodyTextIndent"/>
        <w:tabs>
          <w:tab w:val="left" w:pos="1134"/>
        </w:tabs>
      </w:pPr>
      <w:r>
        <w:t xml:space="preserve">This suite of postgraduate programmes aims to produce graduates with a clear critical sense of the roles and functions of design within </w:t>
      </w:r>
      <w:r w:rsidR="00E1678A">
        <w:t>a local, national and global</w:t>
      </w:r>
      <w:r>
        <w:t xml:space="preserve"> context</w:t>
      </w:r>
      <w:r w:rsidR="00633EFE">
        <w:t xml:space="preserve">. </w:t>
      </w:r>
      <w:r>
        <w:t>Through engagement in research for design, research about design and research through design, students will address the complex and contested issue of sustainability from cultural, social, environmental and economic perspectives to meet both current and anticipated future needs</w:t>
      </w:r>
      <w:r w:rsidR="00633EFE">
        <w:t xml:space="preserve">. </w:t>
      </w:r>
      <w:r>
        <w:t xml:space="preserve">The programmes aim to provide graduates with transferable skills which will enable them to work </w:t>
      </w:r>
      <w:r w:rsidR="00FD465F">
        <w:t xml:space="preserve">as design professionals, to take risks, think laterally, problem solve and work </w:t>
      </w:r>
      <w:r>
        <w:t>effectively</w:t>
      </w:r>
      <w:r w:rsidR="00FD465F">
        <w:t xml:space="preserve"> as a team member</w:t>
      </w:r>
      <w:r>
        <w:t>.</w:t>
      </w:r>
    </w:p>
    <w:p w14:paraId="7C022761" w14:textId="55A72C4E" w:rsidR="008009BE" w:rsidRPr="008808A6" w:rsidRDefault="008009BE" w:rsidP="00BD37FC">
      <w:pPr>
        <w:pStyle w:val="BodyTextIndent"/>
        <w:tabs>
          <w:tab w:val="left" w:pos="1134"/>
        </w:tabs>
        <w:spacing w:before="240"/>
        <w:rPr>
          <w:b/>
        </w:rPr>
      </w:pPr>
      <w:r w:rsidRPr="008808A6">
        <w:rPr>
          <w:b/>
        </w:rPr>
        <w:t>Bachelor of Design (Hon</w:t>
      </w:r>
      <w:r w:rsidR="00F40EB4" w:rsidRPr="008808A6">
        <w:rPr>
          <w:b/>
        </w:rPr>
        <w:t>our</w:t>
      </w:r>
      <w:r w:rsidRPr="008808A6">
        <w:rPr>
          <w:b/>
        </w:rPr>
        <w:t xml:space="preserve">s) </w:t>
      </w:r>
    </w:p>
    <w:p w14:paraId="563D8346" w14:textId="10E1F53E" w:rsidR="00F6658E" w:rsidRPr="00F6658E" w:rsidRDefault="00256C30" w:rsidP="00F6658E">
      <w:pPr>
        <w:pStyle w:val="BodyTextIndent"/>
        <w:tabs>
          <w:tab w:val="left" w:pos="1134"/>
        </w:tabs>
      </w:pPr>
      <w:r>
        <w:t xml:space="preserve">Aim: </w:t>
      </w:r>
      <w:r w:rsidR="00C03840" w:rsidRPr="00C03840">
        <w:t>The Bachelor of Design (Honours) provides students who have already achieved excellence in their undergraduate degree the opportunity to extend and deepen their knowledge and understanding of design research methods and professional design practices</w:t>
      </w:r>
      <w:r w:rsidR="00633EFE">
        <w:t xml:space="preserve">. </w:t>
      </w:r>
      <w:r w:rsidR="00C03840" w:rsidRPr="00C03840">
        <w:t xml:space="preserve">Through advanced research and </w:t>
      </w:r>
      <w:r w:rsidR="00C03840" w:rsidRPr="00C03840">
        <w:rPr>
          <w:lang w:val="en-AU"/>
        </w:rPr>
        <w:t>systematic engagement with contemporary thinking in their chosen field, they will develop an honours project which demonstrates research by design, addresse</w:t>
      </w:r>
      <w:r w:rsidR="00C03840" w:rsidRPr="00C03840">
        <w:t>s sustainability from multiple perspectives,</w:t>
      </w:r>
      <w:r w:rsidR="00C03840" w:rsidRPr="00C03840">
        <w:rPr>
          <w:lang w:val="en-AU"/>
        </w:rPr>
        <w:t xml:space="preserve"> </w:t>
      </w:r>
      <w:r w:rsidR="00C03840" w:rsidRPr="00C03840">
        <w:t xml:space="preserve">is supported by a </w:t>
      </w:r>
      <w:r w:rsidR="00CE4284">
        <w:t>dissertation</w:t>
      </w:r>
      <w:r w:rsidR="00DE7958">
        <w:t xml:space="preserve"> or equivalent, </w:t>
      </w:r>
      <w:r w:rsidR="00C03840" w:rsidRPr="00C03840">
        <w:t>and presented in a public forum</w:t>
      </w:r>
      <w:r w:rsidR="00AB4DFA">
        <w:t xml:space="preserve">. </w:t>
      </w:r>
      <w:r w:rsidR="00C03840" w:rsidRPr="00C03840">
        <w:t>Graduates will be prepared for further postgraduate study or employment in a design creative lead role.</w:t>
      </w:r>
    </w:p>
    <w:p w14:paraId="155DE257" w14:textId="7DC40F17" w:rsidR="008009BE" w:rsidRPr="008808A6" w:rsidRDefault="008009BE" w:rsidP="00BD37FC">
      <w:pPr>
        <w:pStyle w:val="BodyTextIndent"/>
        <w:tabs>
          <w:tab w:val="left" w:pos="1134"/>
        </w:tabs>
        <w:spacing w:before="240"/>
        <w:rPr>
          <w:b/>
        </w:rPr>
      </w:pPr>
      <w:r w:rsidRPr="008808A6">
        <w:rPr>
          <w:b/>
        </w:rPr>
        <w:t>Postgraduate Certificate in Design</w:t>
      </w:r>
    </w:p>
    <w:p w14:paraId="504A54CA" w14:textId="0F781BC6" w:rsidR="00CE4284" w:rsidRDefault="00256C30" w:rsidP="00564E84">
      <w:pPr>
        <w:pStyle w:val="BodyTextIndent"/>
        <w:tabs>
          <w:tab w:val="left" w:pos="1134"/>
        </w:tabs>
        <w:spacing w:after="240"/>
        <w:rPr>
          <w:lang w:val="en-AU"/>
        </w:rPr>
      </w:pPr>
      <w:r>
        <w:rPr>
          <w:lang w:val="en-AU"/>
        </w:rPr>
        <w:t xml:space="preserve">Aim: Graduates of the </w:t>
      </w:r>
      <w:r w:rsidR="00CE4284" w:rsidRPr="00CE4284">
        <w:rPr>
          <w:lang w:val="en-AU"/>
        </w:rPr>
        <w:t xml:space="preserve">Postgraduate Certificate in Design </w:t>
      </w:r>
      <w:r>
        <w:rPr>
          <w:lang w:val="en-AU"/>
        </w:rPr>
        <w:t>will</w:t>
      </w:r>
      <w:r w:rsidR="00CE4284" w:rsidRPr="00CE4284">
        <w:rPr>
          <w:lang w:val="en-AU"/>
        </w:rPr>
        <w:t xml:space="preserve"> extend and deepen their knowledge and understanding of design </w:t>
      </w:r>
      <w:r w:rsidR="00CE4284">
        <w:rPr>
          <w:lang w:val="en-AU"/>
        </w:rPr>
        <w:t xml:space="preserve">research </w:t>
      </w:r>
      <w:r w:rsidR="00CE4284" w:rsidRPr="00CE4284">
        <w:rPr>
          <w:lang w:val="en-AU"/>
        </w:rPr>
        <w:t xml:space="preserve">methods </w:t>
      </w:r>
      <w:r w:rsidR="00CE4284">
        <w:rPr>
          <w:lang w:val="en-AU"/>
        </w:rPr>
        <w:t xml:space="preserve">and the </w:t>
      </w:r>
      <w:r w:rsidR="00CE4284" w:rsidRPr="00CE4284">
        <w:rPr>
          <w:lang w:val="en-AU"/>
        </w:rPr>
        <w:t xml:space="preserve">professional design </w:t>
      </w:r>
      <w:r w:rsidR="00CE4284">
        <w:rPr>
          <w:lang w:val="en-AU"/>
        </w:rPr>
        <w:t>environment</w:t>
      </w:r>
      <w:r w:rsidR="00633EFE">
        <w:rPr>
          <w:lang w:val="en-AU"/>
        </w:rPr>
        <w:t xml:space="preserve">. </w:t>
      </w:r>
      <w:r w:rsidR="00876D76">
        <w:rPr>
          <w:lang w:val="en-AU"/>
        </w:rPr>
        <w:t>Graduates will have completed an</w:t>
      </w:r>
      <w:r w:rsidR="00CE4284">
        <w:rPr>
          <w:lang w:val="en-AU"/>
        </w:rPr>
        <w:t xml:space="preserve"> applied design project</w:t>
      </w:r>
      <w:r w:rsidR="00DE7958">
        <w:rPr>
          <w:lang w:val="en-AU"/>
        </w:rPr>
        <w:t>,</w:t>
      </w:r>
      <w:r w:rsidR="00CE4284">
        <w:rPr>
          <w:lang w:val="en-AU"/>
        </w:rPr>
        <w:t xml:space="preserve"> which allows them to address</w:t>
      </w:r>
      <w:r w:rsidR="00CE4284" w:rsidRPr="00CE4284">
        <w:rPr>
          <w:lang w:val="en-AU"/>
        </w:rPr>
        <w:t xml:space="preserve"> sustainability from multiple perspectives</w:t>
      </w:r>
      <w:r w:rsidR="00CE4284">
        <w:rPr>
          <w:lang w:val="en-AU"/>
        </w:rPr>
        <w:t xml:space="preserve"> and to position their work within a wider market context</w:t>
      </w:r>
      <w:r w:rsidR="00633EFE">
        <w:rPr>
          <w:lang w:val="en-AU"/>
        </w:rPr>
        <w:t xml:space="preserve">. </w:t>
      </w:r>
      <w:r w:rsidR="00CE4284">
        <w:rPr>
          <w:lang w:val="en-AU"/>
        </w:rPr>
        <w:t xml:space="preserve">This qualification </w:t>
      </w:r>
      <w:r w:rsidR="00CE4284" w:rsidRPr="00CE4284">
        <w:rPr>
          <w:lang w:val="en-AU"/>
        </w:rPr>
        <w:t>prepares students for further postgraduate study, or for employment in a creative design or design management role</w:t>
      </w:r>
      <w:r w:rsidR="00811AC4">
        <w:rPr>
          <w:lang w:val="en-AU"/>
        </w:rPr>
        <w:t>.</w:t>
      </w:r>
    </w:p>
    <w:p w14:paraId="7D6C2B3E" w14:textId="5C829F4D" w:rsidR="008009BE" w:rsidRPr="008808A6" w:rsidRDefault="008009BE" w:rsidP="00564E84">
      <w:pPr>
        <w:pStyle w:val="BodyTextIndent"/>
        <w:tabs>
          <w:tab w:val="left" w:pos="1134"/>
        </w:tabs>
        <w:rPr>
          <w:b/>
        </w:rPr>
      </w:pPr>
      <w:r w:rsidRPr="008808A6">
        <w:rPr>
          <w:b/>
        </w:rPr>
        <w:lastRenderedPageBreak/>
        <w:t xml:space="preserve">Postgraduate Diploma in Design </w:t>
      </w:r>
    </w:p>
    <w:p w14:paraId="2C49A4A4" w14:textId="4546F331" w:rsidR="00CE4284" w:rsidRPr="00CE4284" w:rsidRDefault="00256C30" w:rsidP="00564E84">
      <w:pPr>
        <w:suppressAutoHyphens w:val="0"/>
        <w:ind w:left="851"/>
        <w:rPr>
          <w:lang w:val="en-AU"/>
        </w:rPr>
      </w:pPr>
      <w:r>
        <w:t xml:space="preserve">Aim: Graduates of the </w:t>
      </w:r>
      <w:r w:rsidR="007422CE">
        <w:t xml:space="preserve">Postgraduate Diploma in Design </w:t>
      </w:r>
      <w:r>
        <w:t>will</w:t>
      </w:r>
      <w:r w:rsidR="007422CE">
        <w:t xml:space="preserve"> extend and deepen their knowledge and understanding of design research methods and professional design practices</w:t>
      </w:r>
      <w:r w:rsidR="00633EFE">
        <w:t xml:space="preserve">. </w:t>
      </w:r>
      <w:r w:rsidR="00CE4284">
        <w:t xml:space="preserve">Through applied design projects students </w:t>
      </w:r>
      <w:r w:rsidR="007422CE">
        <w:t>will address</w:t>
      </w:r>
      <w:r w:rsidR="00811AC4">
        <w:t xml:space="preserve"> </w:t>
      </w:r>
      <w:r w:rsidR="007422CE">
        <w:t>sustainability</w:t>
      </w:r>
      <w:r w:rsidR="00F40EB4">
        <w:t xml:space="preserve"> and consider impact</w:t>
      </w:r>
      <w:r w:rsidR="007422CE">
        <w:t xml:space="preserve"> from multiple perspectives</w:t>
      </w:r>
      <w:r w:rsidR="00811AC4">
        <w:t xml:space="preserve">, </w:t>
      </w:r>
      <w:r w:rsidR="00CE4284">
        <w:t>and position their work in a wider market context</w:t>
      </w:r>
      <w:r w:rsidR="00633EFE">
        <w:t xml:space="preserve">. </w:t>
      </w:r>
      <w:r w:rsidR="00811AC4">
        <w:t>T</w:t>
      </w:r>
      <w:r w:rsidR="00CE4284">
        <w:t xml:space="preserve">he </w:t>
      </w:r>
      <w:r w:rsidR="00811AC4">
        <w:t xml:space="preserve">final </w:t>
      </w:r>
      <w:r w:rsidR="007422CE">
        <w:t xml:space="preserve">project </w:t>
      </w:r>
      <w:r w:rsidR="00F40EB4">
        <w:t>i</w:t>
      </w:r>
      <w:r w:rsidR="007422CE">
        <w:t>s supported by a body of writing and presented in a public forum</w:t>
      </w:r>
      <w:r w:rsidR="00633EFE">
        <w:t xml:space="preserve">. </w:t>
      </w:r>
      <w:r w:rsidR="00CE4284">
        <w:t xml:space="preserve">This qualification prepares students for </w:t>
      </w:r>
      <w:r w:rsidR="00811AC4">
        <w:t xml:space="preserve">further postgraduate </w:t>
      </w:r>
      <w:r w:rsidR="00CE4284">
        <w:t xml:space="preserve">study </w:t>
      </w:r>
      <w:r w:rsidR="00CE4284" w:rsidRPr="00CE4284">
        <w:t>or a career in design or design management</w:t>
      </w:r>
      <w:r>
        <w:t>.</w:t>
      </w:r>
    </w:p>
    <w:p w14:paraId="294F7453" w14:textId="0B230713" w:rsidR="008009BE" w:rsidRPr="008808A6" w:rsidRDefault="008009BE" w:rsidP="00564E84">
      <w:pPr>
        <w:suppressAutoHyphens w:val="0"/>
        <w:spacing w:before="240" w:after="120"/>
        <w:ind w:left="131" w:firstLine="720"/>
        <w:rPr>
          <w:b/>
        </w:rPr>
      </w:pPr>
      <w:r w:rsidRPr="008808A6">
        <w:rPr>
          <w:b/>
        </w:rPr>
        <w:t>Master of Design</w:t>
      </w:r>
    </w:p>
    <w:p w14:paraId="178D3F38" w14:textId="76B934DB" w:rsidR="00811AC4" w:rsidRPr="00811AC4" w:rsidRDefault="00256C30" w:rsidP="00564E84">
      <w:pPr>
        <w:pStyle w:val="BodyTextIndent"/>
        <w:tabs>
          <w:tab w:val="left" w:pos="1134"/>
        </w:tabs>
        <w:rPr>
          <w:lang w:val="en-AU"/>
        </w:rPr>
      </w:pPr>
      <w:r>
        <w:rPr>
          <w:lang w:val="en-AU"/>
        </w:rPr>
        <w:t xml:space="preserve">Aim: Graduates of the </w:t>
      </w:r>
      <w:r w:rsidR="00811AC4" w:rsidRPr="00811AC4">
        <w:rPr>
          <w:lang w:val="en-AU"/>
        </w:rPr>
        <w:t xml:space="preserve">Master of Design </w:t>
      </w:r>
      <w:r>
        <w:rPr>
          <w:lang w:val="en-AU"/>
        </w:rPr>
        <w:t>will</w:t>
      </w:r>
      <w:r w:rsidR="00811AC4" w:rsidRPr="00811AC4">
        <w:rPr>
          <w:lang w:val="en-AU"/>
        </w:rPr>
        <w:t xml:space="preserve"> demonstrate mastery of </w:t>
      </w:r>
      <w:r w:rsidR="00811AC4" w:rsidRPr="00811AC4">
        <w:rPr>
          <w:lang w:val="en-US"/>
        </w:rPr>
        <w:t>theoretically sophisticated subject matter through a body of scholarly creative work</w:t>
      </w:r>
      <w:r w:rsidR="00DE7958">
        <w:rPr>
          <w:lang w:val="en-US"/>
        </w:rPr>
        <w:t>,</w:t>
      </w:r>
      <w:r w:rsidR="00811AC4" w:rsidRPr="00811AC4">
        <w:rPr>
          <w:lang w:val="en-US"/>
        </w:rPr>
        <w:t xml:space="preserve"> </w:t>
      </w:r>
      <w:r w:rsidR="009C4414">
        <w:rPr>
          <w:lang w:val="en-US"/>
        </w:rPr>
        <w:t>which is presented in a public forum and supported by an exegesis</w:t>
      </w:r>
      <w:r w:rsidR="004021DC">
        <w:rPr>
          <w:lang w:val="en-US"/>
        </w:rPr>
        <w:t xml:space="preserve"> or equivalent</w:t>
      </w:r>
      <w:r w:rsidR="009C4414">
        <w:rPr>
          <w:lang w:val="en-US"/>
        </w:rPr>
        <w:t xml:space="preserve">, </w:t>
      </w:r>
      <w:r w:rsidR="00AB4DFA">
        <w:rPr>
          <w:lang w:val="en-US"/>
        </w:rPr>
        <w:t>or through a thesis, which could form the basis of scholarly journal articles</w:t>
      </w:r>
      <w:r w:rsidR="00633EFE">
        <w:rPr>
          <w:lang w:val="en-US"/>
        </w:rPr>
        <w:t xml:space="preserve">. </w:t>
      </w:r>
      <w:r w:rsidR="00811AC4">
        <w:rPr>
          <w:lang w:val="en-US"/>
        </w:rPr>
        <w:t>The work will respond</w:t>
      </w:r>
      <w:r w:rsidR="00811AC4" w:rsidRPr="00811AC4">
        <w:rPr>
          <w:lang w:val="en-US"/>
        </w:rPr>
        <w:t xml:space="preserve"> to societal needs</w:t>
      </w:r>
      <w:r w:rsidR="00811AC4">
        <w:rPr>
          <w:lang w:val="en-US"/>
        </w:rPr>
        <w:t xml:space="preserve">, </w:t>
      </w:r>
      <w:r w:rsidR="00811AC4" w:rsidRPr="00811AC4">
        <w:rPr>
          <w:lang w:val="en-US"/>
        </w:rPr>
        <w:t>address</w:t>
      </w:r>
      <w:r w:rsidR="00811AC4" w:rsidRPr="00811AC4">
        <w:rPr>
          <w:lang w:val="en-AU"/>
        </w:rPr>
        <w:t xml:space="preserve"> sustainability from multiple perspectives</w:t>
      </w:r>
      <w:r w:rsidR="00811AC4">
        <w:rPr>
          <w:lang w:val="en-AU"/>
        </w:rPr>
        <w:t xml:space="preserve"> </w:t>
      </w:r>
      <w:r w:rsidR="00811AC4" w:rsidRPr="00811AC4">
        <w:rPr>
          <w:lang w:val="en-US"/>
        </w:rPr>
        <w:t xml:space="preserve">and </w:t>
      </w:r>
      <w:r w:rsidR="00811AC4">
        <w:rPr>
          <w:lang w:val="en-US"/>
        </w:rPr>
        <w:t>be</w:t>
      </w:r>
      <w:r w:rsidR="00811AC4" w:rsidRPr="00811AC4">
        <w:rPr>
          <w:lang w:val="en-US"/>
        </w:rPr>
        <w:t xml:space="preserve"> positioned within a wider framework of academic and applied research</w:t>
      </w:r>
      <w:r w:rsidR="00633EFE">
        <w:rPr>
          <w:lang w:val="en-US"/>
        </w:rPr>
        <w:t xml:space="preserve">. </w:t>
      </w:r>
      <w:r w:rsidR="00811AC4" w:rsidRPr="00811AC4">
        <w:t xml:space="preserve">This qualification prepares students for </w:t>
      </w:r>
      <w:r w:rsidR="00811AC4">
        <w:t>doctoral level</w:t>
      </w:r>
      <w:r w:rsidR="00811AC4" w:rsidRPr="00811AC4">
        <w:t xml:space="preserve"> </w:t>
      </w:r>
      <w:r w:rsidR="00811AC4">
        <w:t xml:space="preserve">study, </w:t>
      </w:r>
      <w:r w:rsidR="00811AC4" w:rsidRPr="00811AC4">
        <w:t>a</w:t>
      </w:r>
      <w:r w:rsidR="00811AC4">
        <w:t>n academic</w:t>
      </w:r>
      <w:r w:rsidR="00811AC4" w:rsidRPr="00811AC4">
        <w:t xml:space="preserve"> career </w:t>
      </w:r>
      <w:r w:rsidR="00811AC4">
        <w:t xml:space="preserve">or a lead </w:t>
      </w:r>
      <w:r w:rsidR="00811AC4" w:rsidRPr="00811AC4">
        <w:t>design</w:t>
      </w:r>
      <w:r w:rsidR="00811AC4">
        <w:t xml:space="preserve"> or design</w:t>
      </w:r>
      <w:r w:rsidR="00811AC4" w:rsidRPr="00811AC4">
        <w:t xml:space="preserve"> management role.</w:t>
      </w:r>
    </w:p>
    <w:p w14:paraId="7939EB24" w14:textId="77777777" w:rsidR="00406E95" w:rsidRPr="007422CE" w:rsidRDefault="00406E95" w:rsidP="00434FC5">
      <w:pPr>
        <w:pStyle w:val="Heading2"/>
        <w:keepLines/>
      </w:pPr>
      <w:bookmarkStart w:id="17" w:name="_Toc424551884"/>
      <w:bookmarkStart w:id="18" w:name="_Toc430263507"/>
      <w:r w:rsidRPr="007422CE">
        <w:t>Graduate Profile</w:t>
      </w:r>
      <w:r w:rsidR="00046CC0" w:rsidRPr="007422CE">
        <w:t xml:space="preserve">/Graduate </w:t>
      </w:r>
      <w:r w:rsidRPr="007422CE">
        <w:t>Outcomes</w:t>
      </w:r>
      <w:bookmarkEnd w:id="17"/>
      <w:bookmarkEnd w:id="18"/>
    </w:p>
    <w:p w14:paraId="3C5700E3" w14:textId="7E23CCD9" w:rsidR="00811AC4" w:rsidRDefault="00811AC4" w:rsidP="00434FC5">
      <w:pPr>
        <w:pStyle w:val="BodyTextIndent"/>
        <w:keepNext/>
        <w:keepLines/>
        <w:tabs>
          <w:tab w:val="clear" w:pos="851"/>
          <w:tab w:val="left" w:pos="1134"/>
        </w:tabs>
        <w:spacing w:before="120" w:after="60"/>
      </w:pPr>
      <w:r w:rsidRPr="00811AC4">
        <w:t xml:space="preserve">Graduates of the </w:t>
      </w:r>
      <w:r>
        <w:t>Bachelor of</w:t>
      </w:r>
      <w:r w:rsidRPr="00811AC4">
        <w:t xml:space="preserve"> Design</w:t>
      </w:r>
      <w:r>
        <w:t xml:space="preserve"> (Honours)</w:t>
      </w:r>
      <w:r w:rsidRPr="00811AC4">
        <w:t xml:space="preserve"> will be able to:</w:t>
      </w:r>
    </w:p>
    <w:p w14:paraId="3601E4AA" w14:textId="07A7D837" w:rsidR="00B009B1" w:rsidRDefault="00811AC4" w:rsidP="00353C4B">
      <w:pPr>
        <w:pStyle w:val="BodyTextIndent"/>
        <w:tabs>
          <w:tab w:val="left" w:pos="1134"/>
        </w:tabs>
        <w:spacing w:after="60"/>
        <w:ind w:left="1127" w:hanging="276"/>
      </w:pPr>
      <w:r>
        <w:t>•</w:t>
      </w:r>
      <w:r>
        <w:tab/>
      </w:r>
      <w:r w:rsidR="00B009B1">
        <w:t>demonstrate an applied understanding of the historical and contemporary conventions of their field</w:t>
      </w:r>
    </w:p>
    <w:p w14:paraId="01AE21C2" w14:textId="10C762F1" w:rsidR="00B009B1" w:rsidRDefault="00B009B1" w:rsidP="00916976">
      <w:pPr>
        <w:pStyle w:val="BodyTextIndent"/>
        <w:tabs>
          <w:tab w:val="left" w:pos="1134"/>
        </w:tabs>
        <w:spacing w:after="60"/>
        <w:ind w:left="1127" w:hanging="276"/>
      </w:pPr>
      <w:r>
        <w:t>•</w:t>
      </w:r>
      <w:r>
        <w:tab/>
        <w:t xml:space="preserve">engage with a range of design research methods </w:t>
      </w:r>
    </w:p>
    <w:p w14:paraId="1051B458" w14:textId="77777777" w:rsidR="00B009B1" w:rsidRDefault="00B009B1" w:rsidP="00564E84">
      <w:pPr>
        <w:pStyle w:val="BodyTextIndent"/>
        <w:tabs>
          <w:tab w:val="left" w:pos="1134"/>
        </w:tabs>
        <w:spacing w:after="60"/>
        <w:ind w:left="1127" w:hanging="276"/>
      </w:pPr>
      <w:r>
        <w:t>•</w:t>
      </w:r>
      <w:r>
        <w:tab/>
        <w:t>demonstrate intellectual independence, analytic rigour, and the ability to understand and evaluate new knowledge and ideas</w:t>
      </w:r>
    </w:p>
    <w:p w14:paraId="29805589" w14:textId="77777777" w:rsidR="00B009B1" w:rsidRDefault="00B009B1" w:rsidP="00564E84">
      <w:pPr>
        <w:pStyle w:val="BodyTextIndent"/>
        <w:tabs>
          <w:tab w:val="left" w:pos="1134"/>
        </w:tabs>
        <w:spacing w:after="60"/>
        <w:ind w:left="1127" w:hanging="276"/>
      </w:pPr>
      <w:r>
        <w:t>•</w:t>
      </w:r>
      <w:r>
        <w:tab/>
        <w:t>incorporate critique to produce a proposal-based body of critically engaged applied design research expressed through a design outcome</w:t>
      </w:r>
    </w:p>
    <w:p w14:paraId="3B5E30C7" w14:textId="77777777" w:rsidR="00B009B1" w:rsidRDefault="00B009B1" w:rsidP="00564E84">
      <w:pPr>
        <w:pStyle w:val="BodyTextIndent"/>
        <w:tabs>
          <w:tab w:val="left" w:pos="1134"/>
        </w:tabs>
        <w:spacing w:after="60"/>
        <w:ind w:left="1127" w:hanging="276"/>
      </w:pPr>
      <w:r>
        <w:t>•</w:t>
      </w:r>
      <w:r>
        <w:tab/>
        <w:t>reflect on the application of professional practices in a design studio or workplace environment</w:t>
      </w:r>
    </w:p>
    <w:p w14:paraId="27820B20" w14:textId="77777777" w:rsidR="00B009B1" w:rsidRDefault="00B009B1" w:rsidP="00564E84">
      <w:pPr>
        <w:pStyle w:val="BodyTextIndent"/>
        <w:tabs>
          <w:tab w:val="left" w:pos="1134"/>
        </w:tabs>
        <w:spacing w:after="60"/>
        <w:ind w:left="1127" w:hanging="276"/>
      </w:pPr>
      <w:r>
        <w:t>•</w:t>
      </w:r>
      <w:r>
        <w:tab/>
        <w:t>address sustainability from cultural, social, environmental and/or economic perspectives through their chosen project</w:t>
      </w:r>
    </w:p>
    <w:p w14:paraId="42F19361" w14:textId="77777777" w:rsidR="00B009B1" w:rsidRDefault="00B009B1" w:rsidP="00564E84">
      <w:pPr>
        <w:pStyle w:val="BodyTextIndent"/>
        <w:tabs>
          <w:tab w:val="left" w:pos="1134"/>
        </w:tabs>
        <w:spacing w:after="60"/>
        <w:ind w:left="1127" w:hanging="276"/>
      </w:pPr>
      <w:r>
        <w:t>•</w:t>
      </w:r>
      <w:r>
        <w:tab/>
      </w:r>
      <w:r w:rsidRPr="00491EAC">
        <w:t>a</w:t>
      </w:r>
      <w:r>
        <w:t>cquire the ability to assess and e</w:t>
      </w:r>
      <w:r w:rsidRPr="00491EAC">
        <w:t xml:space="preserve">valuate the cultural, social, environmental and/or economic impact </w:t>
      </w:r>
      <w:r>
        <w:t>via completion of an impact assessment report</w:t>
      </w:r>
    </w:p>
    <w:p w14:paraId="48AFD863" w14:textId="77777777" w:rsidR="00B009B1" w:rsidRDefault="00B009B1" w:rsidP="00564E84">
      <w:pPr>
        <w:pStyle w:val="BodyTextIndent"/>
        <w:tabs>
          <w:tab w:val="left" w:pos="1134"/>
        </w:tabs>
        <w:spacing w:after="60"/>
      </w:pPr>
      <w:r>
        <w:t>•</w:t>
      </w:r>
      <w:r>
        <w:tab/>
        <w:t>evaluate and articulate how their work is positioned within a wider context</w:t>
      </w:r>
    </w:p>
    <w:p w14:paraId="1D0D3A3D" w14:textId="77777777" w:rsidR="00B009B1" w:rsidRDefault="00B009B1" w:rsidP="00564E84">
      <w:pPr>
        <w:pStyle w:val="BodyTextIndent"/>
        <w:tabs>
          <w:tab w:val="left" w:pos="1134"/>
        </w:tabs>
        <w:spacing w:after="60"/>
      </w:pPr>
      <w:r>
        <w:t>•</w:t>
      </w:r>
      <w:r>
        <w:tab/>
        <w:t xml:space="preserve">produce a scholarly research document or equivalent that supports their chosen project </w:t>
      </w:r>
    </w:p>
    <w:p w14:paraId="1F7FFBB2" w14:textId="77777777" w:rsidR="00B009B1" w:rsidRDefault="00B009B1" w:rsidP="00564E84">
      <w:pPr>
        <w:pStyle w:val="BodyTextIndent"/>
        <w:tabs>
          <w:tab w:val="clear" w:pos="851"/>
          <w:tab w:val="left" w:pos="1134"/>
        </w:tabs>
        <w:spacing w:after="60"/>
      </w:pPr>
      <w:r>
        <w:t>•</w:t>
      </w:r>
      <w:r>
        <w:tab/>
        <w:t>exhibit or present project findings in a public forum</w:t>
      </w:r>
    </w:p>
    <w:p w14:paraId="0BE7A4B9" w14:textId="77777777" w:rsidR="00B009B1" w:rsidRDefault="00B009B1" w:rsidP="00B009B1">
      <w:pPr>
        <w:pStyle w:val="BodyTextIndent"/>
        <w:tabs>
          <w:tab w:val="clear" w:pos="851"/>
          <w:tab w:val="left" w:pos="1134"/>
        </w:tabs>
        <w:spacing w:after="0"/>
      </w:pPr>
    </w:p>
    <w:p w14:paraId="50A70481" w14:textId="77777777" w:rsidR="00B009B1" w:rsidRDefault="00B009B1" w:rsidP="00564E84">
      <w:pPr>
        <w:pStyle w:val="BodyTextIndent"/>
        <w:tabs>
          <w:tab w:val="clear" w:pos="851"/>
          <w:tab w:val="left" w:pos="1134"/>
        </w:tabs>
        <w:spacing w:after="60"/>
      </w:pPr>
      <w:r>
        <w:t xml:space="preserve">Graduates of the Postgraduate Certificate in Design will be able to: </w:t>
      </w:r>
    </w:p>
    <w:p w14:paraId="3264A4A7" w14:textId="77777777" w:rsidR="00B009B1" w:rsidRDefault="00B009B1" w:rsidP="00564E84">
      <w:pPr>
        <w:pStyle w:val="BodyTextIndent"/>
        <w:tabs>
          <w:tab w:val="left" w:pos="1134"/>
        </w:tabs>
        <w:spacing w:after="60"/>
        <w:ind w:left="1127" w:hanging="276"/>
      </w:pPr>
      <w:r>
        <w:t>•</w:t>
      </w:r>
      <w:r>
        <w:tab/>
        <w:t>work independently to explore skills, techniques and ideas associated with an applied design project</w:t>
      </w:r>
    </w:p>
    <w:p w14:paraId="5A0D61B3" w14:textId="77777777" w:rsidR="00B009B1" w:rsidRDefault="00B009B1" w:rsidP="00564E84">
      <w:pPr>
        <w:pStyle w:val="BodyTextIndent"/>
        <w:tabs>
          <w:tab w:val="left" w:pos="1134"/>
        </w:tabs>
        <w:spacing w:after="60"/>
        <w:ind w:left="1127" w:hanging="276"/>
      </w:pPr>
      <w:r>
        <w:t>•</w:t>
      </w:r>
      <w:r>
        <w:tab/>
        <w:t xml:space="preserve">analyse a range of information and incorporate critique to arrive at a resolved final design outcome </w:t>
      </w:r>
    </w:p>
    <w:p w14:paraId="4E69F15C" w14:textId="77777777" w:rsidR="00B009B1" w:rsidRDefault="00B009B1" w:rsidP="00564E84">
      <w:pPr>
        <w:pStyle w:val="BodyTextIndent"/>
        <w:tabs>
          <w:tab w:val="left" w:pos="1134"/>
        </w:tabs>
        <w:spacing w:after="60"/>
        <w:ind w:left="1127" w:hanging="276"/>
      </w:pPr>
      <w:r>
        <w:t>•</w:t>
      </w:r>
      <w:r>
        <w:tab/>
        <w:t>reflect on the application of professional practices in a design studio or workplace environment</w:t>
      </w:r>
    </w:p>
    <w:p w14:paraId="515D2E63" w14:textId="77777777" w:rsidR="00B009B1" w:rsidRDefault="00B009B1" w:rsidP="00564E84">
      <w:pPr>
        <w:pStyle w:val="BodyTextIndent"/>
        <w:tabs>
          <w:tab w:val="left" w:pos="1134"/>
        </w:tabs>
        <w:spacing w:after="60"/>
      </w:pPr>
      <w:r>
        <w:t>•</w:t>
      </w:r>
      <w:r>
        <w:tab/>
        <w:t>address sustainability from cultural, social, environmental and/or economic perspectives</w:t>
      </w:r>
    </w:p>
    <w:p w14:paraId="7EC96F3E" w14:textId="77777777" w:rsidR="00B009B1" w:rsidRDefault="00B009B1" w:rsidP="00564E84">
      <w:pPr>
        <w:pStyle w:val="BodyTextIndent"/>
        <w:tabs>
          <w:tab w:val="left" w:pos="1134"/>
        </w:tabs>
        <w:spacing w:after="60"/>
      </w:pPr>
      <w:r>
        <w:t>•</w:t>
      </w:r>
      <w:r>
        <w:tab/>
        <w:t>apply skills, techniques and ideas through an applied design project</w:t>
      </w:r>
    </w:p>
    <w:p w14:paraId="10BD9137" w14:textId="77777777" w:rsidR="00B009B1" w:rsidRPr="00D30D89" w:rsidRDefault="00B009B1" w:rsidP="00564E84">
      <w:pPr>
        <w:pStyle w:val="BodyTextIndent"/>
        <w:numPr>
          <w:ilvl w:val="0"/>
          <w:numId w:val="8"/>
        </w:numPr>
        <w:tabs>
          <w:tab w:val="left" w:pos="1134"/>
        </w:tabs>
        <w:spacing w:after="60"/>
        <w:ind w:left="1276" w:hanging="425"/>
      </w:pPr>
      <w:r w:rsidRPr="008808A6">
        <w:t xml:space="preserve">evaluate how their work is </w:t>
      </w:r>
      <w:r w:rsidRPr="00D30D89">
        <w:t>position</w:t>
      </w:r>
      <w:r w:rsidRPr="008808A6">
        <w:t xml:space="preserve">ed </w:t>
      </w:r>
      <w:r w:rsidRPr="00D30D89">
        <w:t>in a wider context</w:t>
      </w:r>
    </w:p>
    <w:p w14:paraId="5378AFD7" w14:textId="670365D1" w:rsidR="00B009B1" w:rsidRDefault="00B009B1" w:rsidP="00983F37">
      <w:pPr>
        <w:pStyle w:val="BodyTextIndent"/>
        <w:tabs>
          <w:tab w:val="clear" w:pos="851"/>
          <w:tab w:val="left" w:pos="1134"/>
        </w:tabs>
        <w:spacing w:after="60"/>
        <w:ind w:left="1127" w:hanging="276"/>
      </w:pPr>
      <w:r>
        <w:lastRenderedPageBreak/>
        <w:t>•</w:t>
      </w:r>
      <w:r>
        <w:tab/>
      </w:r>
      <w:r w:rsidRPr="00D30D89">
        <w:t>assess and evaluate the cultural, social, environmental and/or economic impact of a project</w:t>
      </w:r>
    </w:p>
    <w:p w14:paraId="57FEA22C" w14:textId="77777777" w:rsidR="00B009B1" w:rsidRDefault="00B009B1" w:rsidP="00B009B1">
      <w:pPr>
        <w:pStyle w:val="BodyTextIndent"/>
        <w:tabs>
          <w:tab w:val="clear" w:pos="851"/>
          <w:tab w:val="left" w:pos="1134"/>
        </w:tabs>
        <w:spacing w:after="0"/>
      </w:pPr>
    </w:p>
    <w:p w14:paraId="5EA04E5F" w14:textId="77777777" w:rsidR="00B009B1" w:rsidRDefault="00B009B1" w:rsidP="00564E84">
      <w:pPr>
        <w:pStyle w:val="BodyTextIndent"/>
        <w:tabs>
          <w:tab w:val="clear" w:pos="851"/>
          <w:tab w:val="left" w:pos="1134"/>
        </w:tabs>
        <w:spacing w:after="60"/>
      </w:pPr>
      <w:r>
        <w:t xml:space="preserve">Graduates of the Postgraduate Diploma in Design will be able to: </w:t>
      </w:r>
    </w:p>
    <w:p w14:paraId="46EB6AED" w14:textId="77777777" w:rsidR="00B009B1" w:rsidRDefault="00B009B1" w:rsidP="00564E84">
      <w:pPr>
        <w:pStyle w:val="BodyTextIndent"/>
        <w:tabs>
          <w:tab w:val="left" w:pos="1134"/>
        </w:tabs>
        <w:spacing w:after="60"/>
        <w:ind w:left="1127" w:hanging="276"/>
      </w:pPr>
      <w:r>
        <w:t>•</w:t>
      </w:r>
      <w:r>
        <w:tab/>
        <w:t>work independently to explore skills, techniques and ideas associated with an applied design project</w:t>
      </w:r>
    </w:p>
    <w:p w14:paraId="5071ECD3" w14:textId="77777777" w:rsidR="00B009B1" w:rsidRDefault="00B009B1" w:rsidP="00564E84">
      <w:pPr>
        <w:pStyle w:val="BodyTextIndent"/>
        <w:tabs>
          <w:tab w:val="left" w:pos="1134"/>
        </w:tabs>
        <w:spacing w:after="60"/>
        <w:ind w:left="1127" w:hanging="276"/>
      </w:pPr>
      <w:r>
        <w:t>•</w:t>
      </w:r>
      <w:r>
        <w:tab/>
        <w:t>demonstrate an applied understanding of the historical and contemporary conventions of their field</w:t>
      </w:r>
    </w:p>
    <w:p w14:paraId="3D97359E" w14:textId="77777777" w:rsidR="00B009B1" w:rsidRDefault="00B009B1" w:rsidP="00564E84">
      <w:pPr>
        <w:pStyle w:val="BodyTextIndent"/>
        <w:tabs>
          <w:tab w:val="left" w:pos="1134"/>
        </w:tabs>
        <w:spacing w:after="60"/>
        <w:ind w:left="1127" w:hanging="276"/>
      </w:pPr>
      <w:r>
        <w:t>•</w:t>
      </w:r>
      <w:r>
        <w:tab/>
        <w:t>engage with a range of design research methods to develop a draft proposal for an applied design research project</w:t>
      </w:r>
    </w:p>
    <w:p w14:paraId="6CF0B581" w14:textId="77777777" w:rsidR="00B009B1" w:rsidRDefault="00B009B1" w:rsidP="00564E84">
      <w:pPr>
        <w:pStyle w:val="BodyTextIndent"/>
        <w:tabs>
          <w:tab w:val="left" w:pos="1134"/>
        </w:tabs>
        <w:spacing w:after="60"/>
        <w:ind w:left="1127" w:hanging="276"/>
      </w:pPr>
      <w:r>
        <w:t>•</w:t>
      </w:r>
      <w:r>
        <w:tab/>
        <w:t xml:space="preserve">analyse sophisticated information and incorporate critique to arrive at a resolved final design outcome </w:t>
      </w:r>
    </w:p>
    <w:p w14:paraId="696FFE29" w14:textId="77777777" w:rsidR="00B009B1" w:rsidRDefault="00B009B1" w:rsidP="00564E84">
      <w:pPr>
        <w:pStyle w:val="BodyTextIndent"/>
        <w:tabs>
          <w:tab w:val="left" w:pos="1134"/>
        </w:tabs>
        <w:spacing w:after="60"/>
        <w:ind w:left="1127" w:hanging="276"/>
      </w:pPr>
      <w:r>
        <w:t>•</w:t>
      </w:r>
      <w:r>
        <w:tab/>
        <w:t>reflect on the application of professional practices in a design studio or workplace environment</w:t>
      </w:r>
    </w:p>
    <w:p w14:paraId="0876651B" w14:textId="77777777" w:rsidR="00B009B1" w:rsidRDefault="00B009B1" w:rsidP="00564E84">
      <w:pPr>
        <w:pStyle w:val="BodyTextIndent"/>
        <w:tabs>
          <w:tab w:val="left" w:pos="1134"/>
        </w:tabs>
        <w:spacing w:after="60"/>
        <w:ind w:left="1127" w:hanging="276"/>
      </w:pPr>
      <w:r>
        <w:t>•</w:t>
      </w:r>
      <w:r>
        <w:tab/>
        <w:t xml:space="preserve">produce a proposal-based body of critically engaged applied design research expressed through a design outcome </w:t>
      </w:r>
    </w:p>
    <w:p w14:paraId="41117A1A" w14:textId="77777777" w:rsidR="00B009B1" w:rsidRDefault="00B009B1" w:rsidP="00564E84">
      <w:pPr>
        <w:pStyle w:val="BodyTextIndent"/>
        <w:tabs>
          <w:tab w:val="left" w:pos="1134"/>
        </w:tabs>
        <w:spacing w:after="60"/>
        <w:ind w:left="1127" w:hanging="276"/>
      </w:pPr>
      <w:r>
        <w:t>•</w:t>
      </w:r>
      <w:r>
        <w:tab/>
        <w:t>address sustainability from cultural, social, environmental and/or economic perspectives</w:t>
      </w:r>
    </w:p>
    <w:p w14:paraId="56860140" w14:textId="77777777" w:rsidR="00B009B1" w:rsidRPr="00D30D89" w:rsidRDefault="00B009B1" w:rsidP="00564E84">
      <w:pPr>
        <w:pStyle w:val="BodyTextIndent"/>
        <w:tabs>
          <w:tab w:val="left" w:pos="1134"/>
        </w:tabs>
        <w:spacing w:after="60"/>
        <w:ind w:left="1127" w:hanging="276"/>
      </w:pPr>
      <w:r>
        <w:t>•</w:t>
      </w:r>
      <w:r>
        <w:tab/>
      </w:r>
      <w:r w:rsidRPr="00D30D89">
        <w:t xml:space="preserve">assess and evaluate the cultural, social, environmental and/or economic impact of a project </w:t>
      </w:r>
    </w:p>
    <w:p w14:paraId="6DEACADD" w14:textId="17D784D3" w:rsidR="00B009B1" w:rsidRDefault="00B009B1" w:rsidP="001471DB">
      <w:pPr>
        <w:pStyle w:val="BodyTextIndent"/>
        <w:tabs>
          <w:tab w:val="left" w:pos="1134"/>
        </w:tabs>
        <w:spacing w:after="60"/>
      </w:pPr>
      <w:r>
        <w:t>•</w:t>
      </w:r>
      <w:r>
        <w:tab/>
      </w:r>
      <w:r w:rsidR="001471DB">
        <w:t xml:space="preserve">produce a </w:t>
      </w:r>
      <w:r w:rsidR="00BE4854">
        <w:t xml:space="preserve">scholarly </w:t>
      </w:r>
      <w:r w:rsidR="001471DB">
        <w:t>research document or equivalent that supports a chosen project</w:t>
      </w:r>
    </w:p>
    <w:p w14:paraId="63757F96" w14:textId="77777777" w:rsidR="00B009B1" w:rsidRDefault="00B009B1" w:rsidP="00564E84">
      <w:pPr>
        <w:pStyle w:val="BodyTextIndent"/>
        <w:tabs>
          <w:tab w:val="left" w:pos="1134"/>
        </w:tabs>
        <w:spacing w:after="60"/>
      </w:pPr>
      <w:r>
        <w:t>•</w:t>
      </w:r>
      <w:r>
        <w:tab/>
      </w:r>
      <w:r w:rsidRPr="00D30D89">
        <w:t>evaluate and articulate how their work is positioned within a wider context</w:t>
      </w:r>
    </w:p>
    <w:p w14:paraId="2DAC8EB6" w14:textId="77777777" w:rsidR="00B009B1" w:rsidRDefault="00B009B1" w:rsidP="00564E84">
      <w:pPr>
        <w:pStyle w:val="BodyTextIndent"/>
        <w:tabs>
          <w:tab w:val="clear" w:pos="851"/>
          <w:tab w:val="left" w:pos="1134"/>
        </w:tabs>
        <w:spacing w:after="60"/>
      </w:pPr>
      <w:r>
        <w:t>•</w:t>
      </w:r>
      <w:r>
        <w:tab/>
        <w:t>exhibit or present their project in a public forum</w:t>
      </w:r>
    </w:p>
    <w:p w14:paraId="4FEBA133" w14:textId="77777777" w:rsidR="00B009B1" w:rsidRDefault="00B009B1" w:rsidP="00B009B1">
      <w:pPr>
        <w:pStyle w:val="BodyTextIndent"/>
        <w:spacing w:after="0"/>
        <w:ind w:left="0"/>
      </w:pPr>
    </w:p>
    <w:p w14:paraId="1D940D80" w14:textId="77777777" w:rsidR="00B009B1" w:rsidRDefault="00B009B1" w:rsidP="00564E84">
      <w:pPr>
        <w:pStyle w:val="BodyTextIndent"/>
        <w:spacing w:after="60"/>
      </w:pPr>
      <w:r w:rsidRPr="00811AC4">
        <w:t xml:space="preserve">Graduates of the </w:t>
      </w:r>
      <w:r>
        <w:t>Master of</w:t>
      </w:r>
      <w:r w:rsidRPr="00811AC4">
        <w:t xml:space="preserve"> Design will be able to: </w:t>
      </w:r>
    </w:p>
    <w:p w14:paraId="53D6B786" w14:textId="77777777" w:rsidR="00B009B1" w:rsidRDefault="00B009B1" w:rsidP="00564E84">
      <w:pPr>
        <w:pStyle w:val="BodyTextIndent"/>
        <w:tabs>
          <w:tab w:val="left" w:pos="1134"/>
        </w:tabs>
        <w:spacing w:after="60"/>
      </w:pPr>
      <w:r>
        <w:t>•</w:t>
      </w:r>
      <w:r>
        <w:tab/>
        <w:t>demonstrate mastery of skills, techniques and methods associated with their discipline</w:t>
      </w:r>
    </w:p>
    <w:p w14:paraId="6F4B6937" w14:textId="0DB82060" w:rsidR="00B009B1" w:rsidRDefault="00B009B1" w:rsidP="00252299">
      <w:pPr>
        <w:pStyle w:val="BodyTextIndent"/>
        <w:tabs>
          <w:tab w:val="left" w:pos="1134"/>
        </w:tabs>
        <w:spacing w:after="60"/>
        <w:ind w:left="1127" w:hanging="276"/>
      </w:pPr>
      <w:r>
        <w:t>•</w:t>
      </w:r>
      <w:r>
        <w:tab/>
        <w:t>analyse sophisticated information and incorporate critique to arrive at a resolved final design outcome or thesis</w:t>
      </w:r>
    </w:p>
    <w:p w14:paraId="3B106582" w14:textId="6309E58C" w:rsidR="00B009B1" w:rsidRDefault="00B009B1" w:rsidP="00252299">
      <w:pPr>
        <w:pStyle w:val="BodyTextIndent"/>
        <w:tabs>
          <w:tab w:val="left" w:pos="1134"/>
        </w:tabs>
        <w:spacing w:after="60"/>
        <w:ind w:left="1127" w:hanging="276"/>
      </w:pPr>
      <w:r>
        <w:t>•</w:t>
      </w:r>
      <w:r>
        <w:tab/>
      </w:r>
      <w:r w:rsidR="00252299" w:rsidRPr="00D9113F">
        <w:rPr>
          <w:lang w:val="en-AU"/>
        </w:rPr>
        <w:t>demonstrate</w:t>
      </w:r>
      <w:r w:rsidRPr="00D9113F">
        <w:rPr>
          <w:lang w:val="en-AU"/>
        </w:rPr>
        <w:t xml:space="preserve"> a high order of skill in the planning, execution and completion of a piece of original research or creative scholarly work</w:t>
      </w:r>
    </w:p>
    <w:p w14:paraId="7F12EFBC" w14:textId="77777777" w:rsidR="00B009B1" w:rsidRDefault="00B009B1" w:rsidP="00564E84">
      <w:pPr>
        <w:pStyle w:val="BodyTextIndent"/>
        <w:tabs>
          <w:tab w:val="left" w:pos="1134"/>
        </w:tabs>
        <w:spacing w:after="60"/>
        <w:ind w:left="1127" w:hanging="276"/>
      </w:pPr>
      <w:r>
        <w:t>•</w:t>
      </w:r>
      <w:r>
        <w:tab/>
      </w:r>
      <w:r w:rsidRPr="0062715C">
        <w:t>address sustainability from cultural, social, environmental and/or economic perspectives through the body of creative work OR thesis</w:t>
      </w:r>
    </w:p>
    <w:p w14:paraId="1483F264" w14:textId="77777777" w:rsidR="00B009B1" w:rsidRDefault="00B009B1" w:rsidP="00564E84">
      <w:pPr>
        <w:pStyle w:val="BodyTextIndent"/>
        <w:tabs>
          <w:tab w:val="left" w:pos="1134"/>
        </w:tabs>
        <w:spacing w:after="60"/>
        <w:ind w:left="1127" w:hanging="276"/>
      </w:pPr>
      <w:r>
        <w:t>•</w:t>
      </w:r>
      <w:r>
        <w:tab/>
      </w:r>
      <w:r w:rsidRPr="00D30D89">
        <w:t>assess and evaluate the cultural, social, environmental and/or economic impact of a project or subject matter</w:t>
      </w:r>
    </w:p>
    <w:p w14:paraId="24F699CE" w14:textId="0BE1B85C" w:rsidR="00B009B1" w:rsidRDefault="00B009B1" w:rsidP="00564E84">
      <w:pPr>
        <w:pStyle w:val="BodyTextIndent"/>
        <w:tabs>
          <w:tab w:val="left" w:pos="1134"/>
        </w:tabs>
        <w:spacing w:after="60"/>
        <w:ind w:left="1127" w:hanging="276"/>
      </w:pPr>
      <w:r>
        <w:t>•</w:t>
      </w:r>
      <w:r>
        <w:tab/>
        <w:t>confidently articulate the impact and contribution o</w:t>
      </w:r>
      <w:r w:rsidR="00252299">
        <w:t>f their work in a wider context</w:t>
      </w:r>
    </w:p>
    <w:p w14:paraId="23774583" w14:textId="6BBEC7A8" w:rsidR="00B009B1" w:rsidRDefault="00B009B1" w:rsidP="00252299">
      <w:pPr>
        <w:pStyle w:val="BodyTextIndent"/>
        <w:tabs>
          <w:tab w:val="left" w:pos="1134"/>
        </w:tabs>
        <w:spacing w:after="60"/>
        <w:ind w:left="1127" w:hanging="276"/>
      </w:pPr>
      <w:r w:rsidRPr="00491A8B">
        <w:t>•</w:t>
      </w:r>
      <w:r w:rsidRPr="00491A8B">
        <w:tab/>
      </w:r>
      <w:r>
        <w:t>exhibit or present their work in a local, national and/or international forum</w:t>
      </w:r>
    </w:p>
    <w:p w14:paraId="31B2659E" w14:textId="77777777" w:rsidR="00B009B1" w:rsidRDefault="00B009B1" w:rsidP="00564E84">
      <w:pPr>
        <w:pStyle w:val="BodyTextIndent"/>
        <w:tabs>
          <w:tab w:val="left" w:pos="1134"/>
        </w:tabs>
        <w:spacing w:after="60"/>
        <w:ind w:left="1127" w:hanging="276"/>
      </w:pPr>
      <w:r>
        <w:t>•</w:t>
      </w:r>
      <w:r>
        <w:tab/>
        <w:t>craft sophisticated creative solutions and respond to professional challenges</w:t>
      </w:r>
    </w:p>
    <w:p w14:paraId="23F12CA0" w14:textId="318F27D7" w:rsidR="00B009B1" w:rsidRPr="00D30D89" w:rsidRDefault="00B009B1" w:rsidP="008F297A">
      <w:pPr>
        <w:pStyle w:val="BodyTextIndent"/>
        <w:numPr>
          <w:ilvl w:val="0"/>
          <w:numId w:val="17"/>
        </w:numPr>
        <w:tabs>
          <w:tab w:val="left" w:pos="1134"/>
        </w:tabs>
        <w:spacing w:after="60"/>
        <w:ind w:firstLine="65"/>
      </w:pPr>
      <w:r w:rsidRPr="00D30D89">
        <w:t>apply the skills learned</w:t>
      </w:r>
      <w:r>
        <w:t xml:space="preserve"> in this programme</w:t>
      </w:r>
      <w:r w:rsidR="009B591C">
        <w:t xml:space="preserve"> to new situations</w:t>
      </w:r>
    </w:p>
    <w:p w14:paraId="03218B66" w14:textId="77777777" w:rsidR="00434FC5" w:rsidRDefault="00434FC5" w:rsidP="00B009B1">
      <w:pPr>
        <w:pStyle w:val="BodyTextIndent"/>
        <w:tabs>
          <w:tab w:val="left" w:pos="1134"/>
        </w:tabs>
        <w:ind w:left="1127" w:hanging="276"/>
      </w:pPr>
    </w:p>
    <w:p w14:paraId="38ED6F3F" w14:textId="77777777" w:rsidR="00434FC5" w:rsidRDefault="00434FC5" w:rsidP="00B009B1">
      <w:pPr>
        <w:pStyle w:val="BodyTextIndent"/>
        <w:tabs>
          <w:tab w:val="left" w:pos="1134"/>
        </w:tabs>
        <w:ind w:left="1127" w:hanging="276"/>
        <w:sectPr w:rsidR="00434FC5" w:rsidSect="008348AF">
          <w:footerReference w:type="default" r:id="rId24"/>
          <w:footnotePr>
            <w:pos w:val="beneathText"/>
          </w:footnotePr>
          <w:pgSz w:w="11907" w:h="16840" w:code="9"/>
          <w:pgMar w:top="1440" w:right="1134" w:bottom="1440" w:left="1701" w:header="720" w:footer="720" w:gutter="0"/>
          <w:cols w:space="720"/>
          <w:docGrid w:linePitch="360"/>
        </w:sectPr>
      </w:pPr>
    </w:p>
    <w:p w14:paraId="6DE5BC21" w14:textId="0562AFE0" w:rsidR="000B6ED5" w:rsidRPr="00B009B1" w:rsidRDefault="000B6ED5" w:rsidP="00BE4854">
      <w:pPr>
        <w:pStyle w:val="Heading2"/>
      </w:pPr>
      <w:bookmarkStart w:id="19" w:name="_Toc424551885"/>
      <w:bookmarkStart w:id="20" w:name="_Toc430263508"/>
      <w:r w:rsidRPr="00B009B1">
        <w:lastRenderedPageBreak/>
        <w:t>Programme Structure</w:t>
      </w:r>
      <w:bookmarkEnd w:id="19"/>
      <w:bookmarkEnd w:id="20"/>
    </w:p>
    <w:p w14:paraId="726F75D7" w14:textId="77777777" w:rsidR="00A950AA" w:rsidRDefault="00A950AA" w:rsidP="00A950AA">
      <w:pPr>
        <w:rPr>
          <w:noProof/>
        </w:rPr>
      </w:pPr>
      <w:r>
        <w:rPr>
          <w:noProof/>
          <w:lang w:val="en-US" w:eastAsia="en-US"/>
        </w:rPr>
        <mc:AlternateContent>
          <mc:Choice Requires="wps">
            <w:drawing>
              <wp:anchor distT="0" distB="0" distL="114300" distR="114300" simplePos="0" relativeHeight="251702784" behindDoc="0" locked="0" layoutInCell="1" allowOverlap="1" wp14:anchorId="3908B5B6" wp14:editId="1E2FE3A8">
                <wp:simplePos x="0" y="0"/>
                <wp:positionH relativeFrom="column">
                  <wp:posOffset>4572000</wp:posOffset>
                </wp:positionH>
                <wp:positionV relativeFrom="paragraph">
                  <wp:posOffset>1092200</wp:posOffset>
                </wp:positionV>
                <wp:extent cx="0" cy="622300"/>
                <wp:effectExtent l="0" t="0" r="19050" b="25400"/>
                <wp:wrapNone/>
                <wp:docPr id="31" name="Straight Connector 31"/>
                <wp:cNvGraphicFramePr/>
                <a:graphic xmlns:a="http://schemas.openxmlformats.org/drawingml/2006/main">
                  <a:graphicData uri="http://schemas.microsoft.com/office/word/2010/wordprocessingShape">
                    <wps:wsp>
                      <wps:cNvCnPr/>
                      <wps:spPr>
                        <a:xfrm flipV="1">
                          <a:off x="0" y="0"/>
                          <a:ext cx="0" cy="622300"/>
                        </a:xfrm>
                        <a:prstGeom prst="line">
                          <a:avLst/>
                        </a:prstGeom>
                        <a:ln w="9525">
                          <a:solidFill>
                            <a:schemeClr val="tx1">
                              <a:lumMod val="50000"/>
                              <a:lumOff val="50000"/>
                            </a:schemeClr>
                          </a:solidFill>
                          <a:prstDash val="dashDot"/>
                        </a:ln>
                        <a:effectLst/>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1" o:spid="_x0000_s1026" style="position:absolute;flip:y;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in,86pt" to="5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" strokecolor="gray [1629]">
                <v:stroke dashstyle="dashDot"/>
              </v:line>
            </w:pict>
          </mc:Fallback>
        </mc:AlternateContent>
      </w:r>
      <w:r>
        <w:rPr>
          <w:noProof/>
          <w:lang w:val="en-US" w:eastAsia="en-US"/>
        </w:rPr>
        <mc:AlternateContent>
          <mc:Choice Requires="wps">
            <w:drawing>
              <wp:anchor distT="0" distB="0" distL="114300" distR="114300" simplePos="0" relativeHeight="251685376" behindDoc="0" locked="0" layoutInCell="1" allowOverlap="1" wp14:anchorId="2E3D6405" wp14:editId="0432F24E">
                <wp:simplePos x="0" y="0"/>
                <wp:positionH relativeFrom="column">
                  <wp:posOffset>4800600</wp:posOffset>
                </wp:positionH>
                <wp:positionV relativeFrom="paragraph">
                  <wp:posOffset>2400300</wp:posOffset>
                </wp:positionV>
                <wp:extent cx="0" cy="253365"/>
                <wp:effectExtent l="38100" t="38100" r="57150" b="13335"/>
                <wp:wrapNone/>
                <wp:docPr id="34" name="Straight Connector 34"/>
                <wp:cNvGraphicFramePr/>
                <a:graphic xmlns:a="http://schemas.openxmlformats.org/drawingml/2006/main">
                  <a:graphicData uri="http://schemas.microsoft.com/office/word/2010/wordprocessingShape">
                    <wps:wsp>
                      <wps:cNvCnPr/>
                      <wps:spPr>
                        <a:xfrm flipV="1">
                          <a:off x="0" y="0"/>
                          <a:ext cx="0" cy="253365"/>
                        </a:xfrm>
                        <a:prstGeom prst="line">
                          <a:avLst/>
                        </a:prstGeom>
                        <a:noFill/>
                        <a:ln w="9525" cap="flat" cmpd="sng" algn="ctr">
                          <a:solidFill>
                            <a:sysClr val="window" lastClr="FFFFFF">
                              <a:lumMod val="50000"/>
                            </a:sysClr>
                          </a:solidFill>
                          <a:prstDash val="solid"/>
                          <a:headEnd type="none"/>
                          <a:tailEnd type="triangle" w="sm" len="sm"/>
                        </a:ln>
                        <a:effectLst/>
                      </wps:spPr>
                      <wps:bodyPr/>
                    </wps:wsp>
                  </a:graphicData>
                </a:graphic>
                <wp14:sizeRelH relativeFrom="margin">
                  <wp14:pctWidth>0</wp14:pctWidth>
                </wp14:sizeRelH>
                <wp14:sizeRelV relativeFrom="margin">
                  <wp14:pctHeight>0</wp14:pctHeight>
                </wp14:sizeRelV>
              </wp:anchor>
            </w:drawing>
          </mc:Choice>
          <mc:Fallback>
            <w:pict>
              <v:line id="Straight Connector 34" o:spid="_x0000_s1026" style="position:absolute;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189pt" to="378pt,2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" strokecolor="#7f7f7f">
                <v:stroke endarrow="block" endarrowwidth="narrow" endarrowlength="short"/>
              </v:line>
            </w:pict>
          </mc:Fallback>
        </mc:AlternateContent>
      </w:r>
      <w:r>
        <w:rPr>
          <w:noProof/>
          <w:lang w:val="en-US" w:eastAsia="en-US"/>
        </w:rPr>
        <mc:AlternateContent>
          <mc:Choice Requires="wps">
            <w:drawing>
              <wp:anchor distT="0" distB="0" distL="114300" distR="114300" simplePos="0" relativeHeight="251701760" behindDoc="0" locked="0" layoutInCell="1" allowOverlap="1" wp14:anchorId="31864FB0" wp14:editId="08ABD301">
                <wp:simplePos x="0" y="0"/>
                <wp:positionH relativeFrom="column">
                  <wp:posOffset>3086100</wp:posOffset>
                </wp:positionH>
                <wp:positionV relativeFrom="paragraph">
                  <wp:posOffset>1092200</wp:posOffset>
                </wp:positionV>
                <wp:extent cx="1409700" cy="165100"/>
                <wp:effectExtent l="0" t="38100" r="76200" b="25400"/>
                <wp:wrapNone/>
                <wp:docPr id="32" name="Elbow Connector 32"/>
                <wp:cNvGraphicFramePr/>
                <a:graphic xmlns:a="http://schemas.openxmlformats.org/drawingml/2006/main">
                  <a:graphicData uri="http://schemas.microsoft.com/office/word/2010/wordprocessingShape">
                    <wps:wsp>
                      <wps:cNvCnPr/>
                      <wps:spPr>
                        <a:xfrm flipV="1">
                          <a:off x="0" y="0"/>
                          <a:ext cx="1409700" cy="165100"/>
                        </a:xfrm>
                        <a:prstGeom prst="bentConnector3">
                          <a:avLst>
                            <a:gd name="adj1" fmla="val 100151"/>
                          </a:avLst>
                        </a:prstGeom>
                        <a:ln w="6350" cmpd="sng">
                          <a:solidFill>
                            <a:schemeClr val="tx1">
                              <a:lumMod val="50000"/>
                              <a:lumOff val="50000"/>
                            </a:schemeClr>
                          </a:solidFill>
                          <a:tailEnd type="triangle" w="sm" len="sm"/>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 o:spid="_x0000_s1026" type="#_x0000_t34" style="position:absolute;margin-left:243pt;margin-top:86pt;width:111pt;height:13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" adj="21633" strokecolor="gray [1629]" strokeweight=".5pt">
                <v:stroke endarrow="block" endarrowwidth="narrow" endarrowlength="short"/>
              </v:shape>
            </w:pict>
          </mc:Fallback>
        </mc:AlternateContent>
      </w:r>
      <w:r>
        <w:rPr>
          <w:noProof/>
          <w:lang w:val="en-US" w:eastAsia="en-US"/>
        </w:rPr>
        <mc:AlternateContent>
          <mc:Choice Requires="wps">
            <w:drawing>
              <wp:anchor distT="0" distB="0" distL="114300" distR="114300" simplePos="0" relativeHeight="251699712" behindDoc="0" locked="0" layoutInCell="1" allowOverlap="1" wp14:anchorId="42CA8C74" wp14:editId="6F7B15BB">
                <wp:simplePos x="0" y="0"/>
                <wp:positionH relativeFrom="column">
                  <wp:posOffset>3873500</wp:posOffset>
                </wp:positionH>
                <wp:positionV relativeFrom="paragraph">
                  <wp:posOffset>152400</wp:posOffset>
                </wp:positionV>
                <wp:extent cx="1143000" cy="91440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1143000" cy="914400"/>
                        </a:xfrm>
                        <a:prstGeom prst="roundRect">
                          <a:avLst>
                            <a:gd name="adj" fmla="val 22821"/>
                          </a:avLst>
                        </a:prstGeom>
                        <a:solidFill>
                          <a:schemeClr val="lt1">
                            <a:alpha val="0"/>
                          </a:schemeClr>
                        </a:solidFill>
                        <a:ln>
                          <a:solidFill>
                            <a:schemeClr val="bg1">
                              <a:lumMod val="75000"/>
                            </a:schemeClr>
                          </a:solidFill>
                        </a:ln>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B19E8AD" w14:textId="77777777" w:rsidR="00DC757E" w:rsidRDefault="00DC757E" w:rsidP="00A950AA">
                            <w:pPr>
                              <w:jc w:val="center"/>
                              <w:rPr>
                                <w:rFonts w:cs="Arial"/>
                                <w:b/>
                                <w:color w:val="595959" w:themeColor="text1" w:themeTint="A6"/>
                              </w:rPr>
                            </w:pPr>
                            <w:r w:rsidRPr="00536119">
                              <w:rPr>
                                <w:rFonts w:cs="Arial"/>
                                <w:b/>
                                <w:color w:val="595959" w:themeColor="text1" w:themeTint="A6"/>
                              </w:rPr>
                              <w:t xml:space="preserve">MDE </w:t>
                            </w:r>
                          </w:p>
                          <w:p w14:paraId="4BFFF18A" w14:textId="77777777" w:rsidR="00DC757E" w:rsidRPr="00536119" w:rsidRDefault="00DC757E" w:rsidP="00A950AA">
                            <w:pPr>
                              <w:jc w:val="center"/>
                              <w:rPr>
                                <w:rFonts w:cs="Arial"/>
                                <w:b/>
                                <w:color w:val="595959" w:themeColor="text1" w:themeTint="A6"/>
                              </w:rPr>
                            </w:pPr>
                            <w:r w:rsidRPr="00536119">
                              <w:rPr>
                                <w:rFonts w:cs="Arial"/>
                                <w:color w:val="595959" w:themeColor="text1" w:themeTint="A6"/>
                                <w:sz w:val="18"/>
                                <w:szCs w:val="18"/>
                              </w:rPr>
                              <w:t>Master of Design</w:t>
                            </w:r>
                            <w:r w:rsidRPr="00536119">
                              <w:rPr>
                                <w:color w:val="595959" w:themeColor="text1" w:themeTint="A6"/>
                              </w:rPr>
                              <w:t xml:space="preserve"> </w:t>
                            </w:r>
                            <w:r w:rsidRPr="00536119">
                              <w:rPr>
                                <w:rFonts w:cs="Arial"/>
                                <w:color w:val="595959" w:themeColor="text1" w:themeTint="A6"/>
                                <w:sz w:val="18"/>
                                <w:szCs w:val="18"/>
                              </w:rPr>
                              <w:t>Enterprise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33" o:spid="_x0000_s1026" style="position:absolute;margin-left:305pt;margin-top:12pt;width:90pt;height:1in;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49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" fillcolor="white [3201]" strokecolor="#bfbfbf [2412]" strokeweight="2pt">
                <v:fill opacity="0"/>
                <v:textbox>
                  <w:txbxContent>
                    <w:p w14:paraId="1B19E8AD" w14:textId="77777777" w:rsidR="00DC757E" w:rsidRDefault="00DC757E" w:rsidP="00A950AA">
                      <w:pPr>
                        <w:jc w:val="center"/>
                        <w:rPr>
                          <w:rFonts w:cs="Arial"/>
                          <w:b/>
                          <w:color w:val="595959" w:themeColor="text1" w:themeTint="A6"/>
                        </w:rPr>
                      </w:pPr>
                      <w:r w:rsidRPr="00536119">
                        <w:rPr>
                          <w:rFonts w:cs="Arial"/>
                          <w:b/>
                          <w:color w:val="595959" w:themeColor="text1" w:themeTint="A6"/>
                        </w:rPr>
                        <w:t xml:space="preserve">MDE </w:t>
                      </w:r>
                    </w:p>
                    <w:p w14:paraId="4BFFF18A" w14:textId="77777777" w:rsidR="00DC757E" w:rsidRPr="00536119" w:rsidRDefault="00DC757E" w:rsidP="00A950AA">
                      <w:pPr>
                        <w:jc w:val="center"/>
                        <w:rPr>
                          <w:rFonts w:cs="Arial"/>
                          <w:b/>
                          <w:color w:val="595959" w:themeColor="text1" w:themeTint="A6"/>
                        </w:rPr>
                      </w:pPr>
                      <w:r w:rsidRPr="00536119">
                        <w:rPr>
                          <w:rFonts w:cs="Arial"/>
                          <w:color w:val="595959" w:themeColor="text1" w:themeTint="A6"/>
                          <w:sz w:val="18"/>
                          <w:szCs w:val="18"/>
                        </w:rPr>
                        <w:t>Master of Design</w:t>
                      </w:r>
                      <w:r w:rsidRPr="00536119">
                        <w:rPr>
                          <w:color w:val="595959" w:themeColor="text1" w:themeTint="A6"/>
                        </w:rPr>
                        <w:t xml:space="preserve"> </w:t>
                      </w:r>
                      <w:r w:rsidRPr="00536119">
                        <w:rPr>
                          <w:rFonts w:cs="Arial"/>
                          <w:color w:val="595959" w:themeColor="text1" w:themeTint="A6"/>
                          <w:sz w:val="18"/>
                          <w:szCs w:val="18"/>
                        </w:rPr>
                        <w:t>Enterprise</w:t>
                      </w:r>
                    </w:p>
                  </w:txbxContent>
                </v:textbox>
              </v:roundrect>
            </w:pict>
          </mc:Fallback>
        </mc:AlternateContent>
      </w:r>
      <w:r>
        <w:rPr>
          <w:noProof/>
          <w:lang w:val="en-US" w:eastAsia="en-US"/>
        </w:rPr>
        <mc:AlternateContent>
          <mc:Choice Requires="wps">
            <w:drawing>
              <wp:anchor distT="0" distB="0" distL="114300" distR="114300" simplePos="0" relativeHeight="251703808" behindDoc="0" locked="0" layoutInCell="1" allowOverlap="1" wp14:anchorId="5FFD8DBC" wp14:editId="1D33473B">
                <wp:simplePos x="0" y="0"/>
                <wp:positionH relativeFrom="column">
                  <wp:posOffset>4343400</wp:posOffset>
                </wp:positionH>
                <wp:positionV relativeFrom="paragraph">
                  <wp:posOffset>3314700</wp:posOffset>
                </wp:positionV>
                <wp:extent cx="228600" cy="0"/>
                <wp:effectExtent l="25400" t="76200" r="0" b="101600"/>
                <wp:wrapNone/>
                <wp:docPr id="35" name="Straight Arrow Connector 35"/>
                <wp:cNvGraphicFramePr/>
                <a:graphic xmlns:a="http://schemas.openxmlformats.org/drawingml/2006/main">
                  <a:graphicData uri="http://schemas.microsoft.com/office/word/2010/wordprocessingShape">
                    <wps:wsp>
                      <wps:cNvCnPr/>
                      <wps:spPr>
                        <a:xfrm flipH="1">
                          <a:off x="0" y="0"/>
                          <a:ext cx="228600" cy="0"/>
                        </a:xfrm>
                        <a:prstGeom prst="straightConnector1">
                          <a:avLst/>
                        </a:prstGeom>
                        <a:ln w="9525">
                          <a:solidFill>
                            <a:schemeClr val="tx1">
                              <a:lumMod val="50000"/>
                              <a:lumOff val="50000"/>
                            </a:schemeClr>
                          </a:solidFill>
                          <a:prstDash val="solid"/>
                          <a:tailEnd type="triangle" w="sm" len="sm"/>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5" o:spid="_x0000_s1026" type="#_x0000_t32" style="position:absolute;margin-left:342pt;margin-top:261pt;width:18pt;height:0;flip:x;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" strokecolor="gray [1629]">
                <v:stroke endarrow="block" endarrowwidth="narrow" endarrowlength="short"/>
              </v:shape>
            </w:pict>
          </mc:Fallback>
        </mc:AlternateContent>
      </w:r>
      <w:r>
        <w:rPr>
          <w:noProof/>
          <w:lang w:val="en-US" w:eastAsia="en-US"/>
        </w:rPr>
        <mc:AlternateContent>
          <mc:Choice Requires="wps">
            <w:drawing>
              <wp:anchor distT="0" distB="0" distL="114300" distR="114300" simplePos="0" relativeHeight="251684352" behindDoc="0" locked="0" layoutInCell="1" allowOverlap="1" wp14:anchorId="5340656B" wp14:editId="687FA28B">
                <wp:simplePos x="0" y="0"/>
                <wp:positionH relativeFrom="column">
                  <wp:posOffset>3176905</wp:posOffset>
                </wp:positionH>
                <wp:positionV relativeFrom="paragraph">
                  <wp:posOffset>2649855</wp:posOffset>
                </wp:positionV>
                <wp:extent cx="1966595" cy="207010"/>
                <wp:effectExtent l="0" t="0" r="40005" b="46990"/>
                <wp:wrapNone/>
                <wp:docPr id="36" name="Straight Connector 33"/>
                <wp:cNvGraphicFramePr/>
                <a:graphic xmlns:a="http://schemas.openxmlformats.org/drawingml/2006/main">
                  <a:graphicData uri="http://schemas.microsoft.com/office/word/2010/wordprocessingShape">
                    <wps:wsp>
                      <wps:cNvCnPr/>
                      <wps:spPr>
                        <a:xfrm rot="10800000">
                          <a:off x="0" y="0"/>
                          <a:ext cx="1966595" cy="207010"/>
                        </a:xfrm>
                        <a:prstGeom prst="bentConnector3">
                          <a:avLst>
                            <a:gd name="adj1" fmla="val -73"/>
                          </a:avLst>
                        </a:prstGeom>
                        <a:noFill/>
                        <a:ln w="9525" cap="flat" cmpd="sng" algn="ctr">
                          <a:solidFill>
                            <a:sysClr val="window" lastClr="FFFFFF">
                              <a:lumMod val="50000"/>
                            </a:sysClr>
                          </a:solidFill>
                          <a:prstDash val="solid"/>
                          <a:headEnd type="none"/>
                          <a:tailEnd type="none"/>
                        </a:ln>
                        <a:effectLst/>
                      </wps:spPr>
                      <wps:bodyPr/>
                    </wps:wsp>
                  </a:graphicData>
                </a:graphic>
                <wp14:sizeRelH relativeFrom="margin">
                  <wp14:pctWidth>0</wp14:pctWidth>
                </wp14:sizeRelH>
                <wp14:sizeRelV relativeFrom="margin">
                  <wp14:pctHeight>0</wp14:pctHeight>
                </wp14:sizeRelV>
              </wp:anchor>
            </w:drawing>
          </mc:Choice>
          <mc:Fallback>
            <w:pict>
              <v:shape id="Straight Connector 33" o:spid="_x0000_s1026" type="#_x0000_t34" style="position:absolute;margin-left:250.15pt;margin-top:208.65pt;width:154.85pt;height:16.3pt;rotation:180;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" adj="-16" strokecolor="#7f7f7f"/>
            </w:pict>
          </mc:Fallback>
        </mc:AlternateContent>
      </w:r>
      <w:r>
        <w:rPr>
          <w:noProof/>
          <w:lang w:val="en-US" w:eastAsia="en-US"/>
        </w:rPr>
        <mc:AlternateContent>
          <mc:Choice Requires="wps">
            <w:drawing>
              <wp:anchor distT="0" distB="0" distL="114300" distR="114300" simplePos="0" relativeHeight="251686400" behindDoc="0" locked="0" layoutInCell="1" allowOverlap="1" wp14:anchorId="038BA530" wp14:editId="1F4CCB20">
                <wp:simplePos x="0" y="0"/>
                <wp:positionH relativeFrom="column">
                  <wp:posOffset>3886200</wp:posOffset>
                </wp:positionH>
                <wp:positionV relativeFrom="paragraph">
                  <wp:posOffset>1714502</wp:posOffset>
                </wp:positionV>
                <wp:extent cx="914400" cy="114299"/>
                <wp:effectExtent l="0" t="0" r="38100" b="19685"/>
                <wp:wrapNone/>
                <wp:docPr id="37" name="Straight Connector 35"/>
                <wp:cNvGraphicFramePr/>
                <a:graphic xmlns:a="http://schemas.openxmlformats.org/drawingml/2006/main">
                  <a:graphicData uri="http://schemas.microsoft.com/office/word/2010/wordprocessingShape">
                    <wps:wsp>
                      <wps:cNvCnPr/>
                      <wps:spPr>
                        <a:xfrm rot="10800000">
                          <a:off x="0" y="0"/>
                          <a:ext cx="914400" cy="114299"/>
                        </a:xfrm>
                        <a:prstGeom prst="bentConnector3">
                          <a:avLst>
                            <a:gd name="adj1" fmla="val -769"/>
                          </a:avLst>
                        </a:prstGeom>
                        <a:noFill/>
                        <a:ln w="9525" cap="flat" cmpd="sng" algn="ctr">
                          <a:solidFill>
                            <a:sysClr val="window" lastClr="FFFFFF">
                              <a:lumMod val="50000"/>
                            </a:sysClr>
                          </a:solidFill>
                          <a:prstDash val="dashDot"/>
                          <a:headEnd type="none"/>
                          <a:tailEnd type="none"/>
                        </a:ln>
                        <a:effectLst/>
                      </wps:spPr>
                      <wps:bodyPr/>
                    </wps:wsp>
                  </a:graphicData>
                </a:graphic>
                <wp14:sizeRelH relativeFrom="margin">
                  <wp14:pctWidth>0</wp14:pctWidth>
                </wp14:sizeRelH>
                <wp14:sizeRelV relativeFrom="margin">
                  <wp14:pctHeight>0</wp14:pctHeight>
                </wp14:sizeRelV>
              </wp:anchor>
            </w:drawing>
          </mc:Choice>
          <mc:Fallback>
            <w:pict>
              <v:shape id="Straight Connector 35" o:spid="_x0000_s1026" type="#_x0000_t34" style="position:absolute;margin-left:306pt;margin-top:135pt;width:1in;height:9pt;rotation:18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" adj="-166" strokecolor="#7f7f7f">
                <v:stroke dashstyle="dashDot"/>
              </v:shape>
            </w:pict>
          </mc:Fallback>
        </mc:AlternateContent>
      </w:r>
      <w:r>
        <w:rPr>
          <w:noProof/>
          <w:lang w:val="en-US" w:eastAsia="en-US"/>
        </w:rPr>
        <mc:AlternateContent>
          <mc:Choice Requires="wps">
            <w:drawing>
              <wp:anchor distT="0" distB="0" distL="114300" distR="114300" simplePos="0" relativeHeight="251697664" behindDoc="0" locked="0" layoutInCell="1" allowOverlap="1" wp14:anchorId="6019564D" wp14:editId="4710B358">
                <wp:simplePos x="0" y="0"/>
                <wp:positionH relativeFrom="column">
                  <wp:posOffset>2057400</wp:posOffset>
                </wp:positionH>
                <wp:positionV relativeFrom="paragraph">
                  <wp:posOffset>1714500</wp:posOffset>
                </wp:positionV>
                <wp:extent cx="457200" cy="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457200" cy="0"/>
                        </a:xfrm>
                        <a:prstGeom prst="line">
                          <a:avLst/>
                        </a:prstGeom>
                        <a:noFill/>
                        <a:ln w="9525" cap="flat" cmpd="sng" algn="ctr">
                          <a:solidFill>
                            <a:sysClr val="window" lastClr="FFFFFF">
                              <a:lumMod val="50000"/>
                            </a:sysClr>
                          </a:solidFill>
                          <a:prstDash val="dashDot"/>
                        </a:ln>
                        <a:effectLst/>
                      </wps:spPr>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135pt" to="19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" strokecolor="#7f7f7f">
                <v:stroke dashstyle="dashDot"/>
              </v:line>
            </w:pict>
          </mc:Fallback>
        </mc:AlternateContent>
      </w:r>
      <w:r>
        <w:rPr>
          <w:noProof/>
          <w:lang w:val="en-US" w:eastAsia="en-US"/>
        </w:rPr>
        <mc:AlternateContent>
          <mc:Choice Requires="wps">
            <w:drawing>
              <wp:anchor distT="0" distB="0" distL="114300" distR="114300" simplePos="0" relativeHeight="251689472" behindDoc="0" locked="0" layoutInCell="1" allowOverlap="1" wp14:anchorId="66BD1BF8" wp14:editId="7FE6F399">
                <wp:simplePos x="0" y="0"/>
                <wp:positionH relativeFrom="column">
                  <wp:posOffset>1485900</wp:posOffset>
                </wp:positionH>
                <wp:positionV relativeFrom="paragraph">
                  <wp:posOffset>1257300</wp:posOffset>
                </wp:positionV>
                <wp:extent cx="1721485" cy="106680"/>
                <wp:effectExtent l="25400" t="0" r="31115" b="45720"/>
                <wp:wrapNone/>
                <wp:docPr id="41" name="Straight Connector 41"/>
                <wp:cNvGraphicFramePr/>
                <a:graphic xmlns:a="http://schemas.openxmlformats.org/drawingml/2006/main">
                  <a:graphicData uri="http://schemas.microsoft.com/office/word/2010/wordprocessingShape">
                    <wps:wsp>
                      <wps:cNvCnPr/>
                      <wps:spPr>
                        <a:xfrm flipV="1">
                          <a:off x="0" y="0"/>
                          <a:ext cx="1721485" cy="106680"/>
                        </a:xfrm>
                        <a:prstGeom prst="bentConnector3">
                          <a:avLst>
                            <a:gd name="adj1" fmla="val -136"/>
                          </a:avLst>
                        </a:prstGeom>
                        <a:noFill/>
                        <a:ln w="9525" cap="flat" cmpd="sng" algn="ctr">
                          <a:solidFill>
                            <a:sysClr val="window" lastClr="FFFFFF">
                              <a:lumMod val="50000"/>
                            </a:sysClr>
                          </a:solidFill>
                          <a:prstDash val="solid"/>
                          <a:headEnd type="none"/>
                          <a:tailEnd type="none"/>
                        </a:ln>
                        <a:effectLst/>
                      </wps:spPr>
                      <wps:bodyPr/>
                    </wps:wsp>
                  </a:graphicData>
                </a:graphic>
                <wp14:sizeRelH relativeFrom="margin">
                  <wp14:pctWidth>0</wp14:pctWidth>
                </wp14:sizeRelH>
                <wp14:sizeRelV relativeFrom="margin">
                  <wp14:pctHeight>0</wp14:pctHeight>
                </wp14:sizeRelV>
              </wp:anchor>
            </w:drawing>
          </mc:Choice>
          <mc:Fallback>
            <w:pict>
              <v:shape id="Straight Connector 41" o:spid="_x0000_s1026" type="#_x0000_t34" style="position:absolute;margin-left:117pt;margin-top:99pt;width:135.55pt;height:8.4pt;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" adj="-29" strokecolor="#7f7f7f"/>
            </w:pict>
          </mc:Fallback>
        </mc:AlternateContent>
      </w:r>
      <w:r>
        <w:rPr>
          <w:noProof/>
          <w:lang w:val="en-US" w:eastAsia="en-US"/>
        </w:rPr>
        <mc:AlternateContent>
          <mc:Choice Requires="wps">
            <w:drawing>
              <wp:anchor distT="0" distB="0" distL="114300" distR="114300" simplePos="0" relativeHeight="251690496" behindDoc="0" locked="0" layoutInCell="1" allowOverlap="1" wp14:anchorId="5A1C341C" wp14:editId="0707F5DC">
                <wp:simplePos x="0" y="0"/>
                <wp:positionH relativeFrom="column">
                  <wp:posOffset>3200400</wp:posOffset>
                </wp:positionH>
                <wp:positionV relativeFrom="paragraph">
                  <wp:posOffset>1257300</wp:posOffset>
                </wp:positionV>
                <wp:extent cx="134620" cy="114300"/>
                <wp:effectExtent l="25400" t="0" r="17780" b="38100"/>
                <wp:wrapNone/>
                <wp:docPr id="42" name="Straight Connector 42"/>
                <wp:cNvGraphicFramePr/>
                <a:graphic xmlns:a="http://schemas.openxmlformats.org/drawingml/2006/main">
                  <a:graphicData uri="http://schemas.microsoft.com/office/word/2010/wordprocessingShape">
                    <wps:wsp>
                      <wps:cNvCnPr/>
                      <wps:spPr>
                        <a:xfrm flipV="1">
                          <a:off x="0" y="0"/>
                          <a:ext cx="134620" cy="114300"/>
                        </a:xfrm>
                        <a:prstGeom prst="bentConnector3">
                          <a:avLst>
                            <a:gd name="adj1" fmla="val -7475"/>
                          </a:avLst>
                        </a:prstGeom>
                        <a:noFill/>
                        <a:ln w="9525" cap="flat" cmpd="sng" algn="ctr">
                          <a:solidFill>
                            <a:sysClr val="window" lastClr="FFFFFF">
                              <a:lumMod val="50000"/>
                            </a:sysClr>
                          </a:solidFill>
                          <a:prstDash val="solid"/>
                          <a:headEnd type="none"/>
                          <a:tailEnd type="none"/>
                        </a:ln>
                        <a:effectLst/>
                      </wps:spPr>
                      <wps:bodyPr/>
                    </wps:wsp>
                  </a:graphicData>
                </a:graphic>
                <wp14:sizeRelH relativeFrom="margin">
                  <wp14:pctWidth>0</wp14:pctWidth>
                </wp14:sizeRelH>
                <wp14:sizeRelV relativeFrom="margin">
                  <wp14:pctHeight>0</wp14:pctHeight>
                </wp14:sizeRelV>
              </wp:anchor>
            </w:drawing>
          </mc:Choice>
          <mc:Fallback>
            <w:pict>
              <v:shape id="Straight Connector 42" o:spid="_x0000_s1026" type="#_x0000_t34" style="position:absolute;margin-left:252pt;margin-top:99pt;width:10.6pt;height:9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" adj="-1615" strokecolor="#7f7f7f"/>
            </w:pict>
          </mc:Fallback>
        </mc:AlternateContent>
      </w:r>
      <w:r>
        <w:rPr>
          <w:noProof/>
          <w:lang w:val="en-US" w:eastAsia="en-US"/>
        </w:rPr>
        <mc:AlternateContent>
          <mc:Choice Requires="wps">
            <w:drawing>
              <wp:anchor distT="0" distB="0" distL="114300" distR="114300" simplePos="0" relativeHeight="251700736" behindDoc="0" locked="0" layoutInCell="1" allowOverlap="1" wp14:anchorId="576FAAAC" wp14:editId="71F379B3">
                <wp:simplePos x="0" y="0"/>
                <wp:positionH relativeFrom="column">
                  <wp:posOffset>3429000</wp:posOffset>
                </wp:positionH>
                <wp:positionV relativeFrom="paragraph">
                  <wp:posOffset>685800</wp:posOffset>
                </wp:positionV>
                <wp:extent cx="457200" cy="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457200" cy="0"/>
                        </a:xfrm>
                        <a:prstGeom prst="line">
                          <a:avLst/>
                        </a:prstGeom>
                        <a:ln w="9525" cmpd="sng">
                          <a:solidFill>
                            <a:schemeClr val="tx1">
                              <a:lumMod val="50000"/>
                              <a:lumOff val="50000"/>
                            </a:schemeClr>
                          </a:solidFill>
                          <a:prstDash val="dashDot"/>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8"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270pt,54pt" to="306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" strokecolor="gray [1629]">
                <v:stroke dashstyle="dashDot"/>
              </v:line>
            </w:pict>
          </mc:Fallback>
        </mc:AlternateContent>
      </w:r>
      <w:r>
        <w:rPr>
          <w:noProof/>
          <w:lang w:val="en-US" w:eastAsia="en-US"/>
        </w:rPr>
        <mc:AlternateContent>
          <mc:Choice Requires="wps">
            <w:drawing>
              <wp:anchor distT="0" distB="0" distL="114300" distR="114300" simplePos="0" relativeHeight="251693568" behindDoc="0" locked="0" layoutInCell="1" allowOverlap="1" wp14:anchorId="2490B37A" wp14:editId="5E4214ED">
                <wp:simplePos x="0" y="0"/>
                <wp:positionH relativeFrom="column">
                  <wp:posOffset>2857500</wp:posOffset>
                </wp:positionH>
                <wp:positionV relativeFrom="paragraph">
                  <wp:posOffset>1028700</wp:posOffset>
                </wp:positionV>
                <wp:extent cx="0" cy="232410"/>
                <wp:effectExtent l="38100" t="38100" r="57150" b="15240"/>
                <wp:wrapNone/>
                <wp:docPr id="45" name="Straight Connector 45"/>
                <wp:cNvGraphicFramePr/>
                <a:graphic xmlns:a="http://schemas.openxmlformats.org/drawingml/2006/main">
                  <a:graphicData uri="http://schemas.microsoft.com/office/word/2010/wordprocessingShape">
                    <wps:wsp>
                      <wps:cNvCnPr/>
                      <wps:spPr>
                        <a:xfrm flipV="1">
                          <a:off x="0" y="0"/>
                          <a:ext cx="0" cy="232410"/>
                        </a:xfrm>
                        <a:prstGeom prst="line">
                          <a:avLst/>
                        </a:prstGeom>
                        <a:noFill/>
                        <a:ln w="9525" cap="flat" cmpd="sng" algn="ctr">
                          <a:solidFill>
                            <a:sysClr val="window" lastClr="FFFFFF">
                              <a:lumMod val="50000"/>
                            </a:sysClr>
                          </a:solidFill>
                          <a:prstDash val="solid"/>
                          <a:headEnd type="none"/>
                          <a:tailEnd type="triangle" w="sm" len="sm"/>
                        </a:ln>
                        <a:effectLst/>
                      </wps:spPr>
                      <wps:bodyPr/>
                    </wps:wsp>
                  </a:graphicData>
                </a:graphic>
                <wp14:sizeRelH relativeFrom="margin">
                  <wp14:pctWidth>0</wp14:pctWidth>
                </wp14:sizeRelH>
                <wp14:sizeRelV relativeFrom="margin">
                  <wp14:pctHeight>0</wp14:pctHeight>
                </wp14:sizeRelV>
              </wp:anchor>
            </w:drawing>
          </mc:Choice>
          <mc:Fallback>
            <w:pict>
              <v:line id="Straight Connector 45" o:spid="_x0000_s1026" style="position:absolute;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81pt" to="225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" strokecolor="#7f7f7f">
                <v:stroke endarrow="block" endarrowwidth="narrow" endarrowlength="short"/>
              </v:line>
            </w:pict>
          </mc:Fallback>
        </mc:AlternateContent>
      </w:r>
      <w:r>
        <w:rPr>
          <w:noProof/>
          <w:lang w:val="en-US" w:eastAsia="en-US"/>
        </w:rPr>
        <mc:AlternateContent>
          <mc:Choice Requires="wps">
            <w:drawing>
              <wp:anchor distT="0" distB="0" distL="114300" distR="114300" simplePos="0" relativeHeight="251675136" behindDoc="0" locked="0" layoutInCell="1" allowOverlap="1" wp14:anchorId="2829BE7C" wp14:editId="647D7496">
                <wp:simplePos x="0" y="0"/>
                <wp:positionH relativeFrom="column">
                  <wp:posOffset>57785</wp:posOffset>
                </wp:positionH>
                <wp:positionV relativeFrom="paragraph">
                  <wp:posOffset>301456</wp:posOffset>
                </wp:positionV>
                <wp:extent cx="400050" cy="82423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400050" cy="824230"/>
                        </a:xfrm>
                        <a:prstGeom prst="rect">
                          <a:avLst/>
                        </a:prstGeom>
                        <a:noFill/>
                        <a:ln>
                          <a:noFill/>
                        </a:ln>
                        <a:effectLst/>
                      </wps:spPr>
                      <wps:txbx>
                        <w:txbxContent>
                          <w:p w14:paraId="61091D97" w14:textId="77777777" w:rsidR="00DC757E" w:rsidRPr="00543BF1" w:rsidRDefault="00DC757E" w:rsidP="00A950AA">
                            <w:pPr>
                              <w:jc w:val="center"/>
                              <w:rPr>
                                <w:rFonts w:cs="Arial"/>
                                <w:b/>
                                <w:noProof/>
                                <w:color w:val="F8F8F8"/>
                                <w:spacing w:val="30"/>
                                <w:sz w:val="56"/>
                                <w:szCs w:val="56"/>
                                <w14:shadow w14:blurRad="25400" w14:dist="0" w14:dir="0" w14:sx="100000" w14:sy="100000" w14:kx="0" w14:ky="0" w14:algn="tl">
                                  <w14:srgbClr w14:val="000000">
                                    <w14:alpha w14:val="57000"/>
                                  </w14:srgbClr>
                                </w14:shadow>
                                <w14:textOutline w14:w="5715" w14:cap="flat" w14:cmpd="sng" w14:algn="ctr">
                                  <w14:noFill/>
                                  <w14:prstDash w14:val="solid"/>
                                  <w14:round/>
                                </w14:textOutline>
                                <w14:props3d w14:extrusionH="0" w14:contourW="0" w14:prstMaterial="warmMatte">
                                  <w14:bevelT w14:w="27940" w14:h="12700" w14:prst="circle"/>
                                  <w14:contourClr>
                                    <w14:srgbClr w14:val="DDDDDD"/>
                                  </w14:contourClr>
                                </w14:props3d>
                              </w:rPr>
                            </w:pPr>
                            <w:r w:rsidRPr="00543BF1">
                              <w:rPr>
                                <w:rFonts w:cs="Arial"/>
                                <w:b/>
                                <w:noProof/>
                                <w:color w:val="F8F8F8"/>
                                <w:spacing w:val="30"/>
                                <w:sz w:val="56"/>
                                <w:szCs w:val="56"/>
                                <w14:shadow w14:blurRad="25400" w14:dist="0" w14:dir="0" w14:sx="100000" w14:sy="100000" w14:kx="0" w14:ky="0" w14:algn="tl">
                                  <w14:srgbClr w14:val="000000">
                                    <w14:alpha w14:val="57000"/>
                                  </w14:srgbClr>
                                </w14:shadow>
                                <w14:textOutline w14:w="5715" w14:cap="flat" w14:cmpd="sng" w14:algn="ctr">
                                  <w14:noFill/>
                                  <w14:prstDash w14:val="solid"/>
                                  <w14:round/>
                                </w14:textOutline>
                                <w14:props3d w14:extrusionH="0" w14:contourW="0" w14:prstMaterial="warmMatte">
                                  <w14:bevelT w14:w="27940" w14:h="12700" w14:prst="circle"/>
                                  <w14:contourClr>
                                    <w14:srgbClr w14:val="DDDDDD"/>
                                  </w14:contourClr>
                                </w14:props3d>
                              </w:rPr>
                              <w:t>9</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 o:spid="_x0000_s1027" type="#_x0000_t202" style="position:absolute;margin-left:4.55pt;margin-top:23.75pt;width:31.5pt;height:64.9pt;z-index:251675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" filled="f" stroked="f">
                <v:textbox>
                  <w:txbxContent>
                    <w:p w14:paraId="61091D97" w14:textId="77777777" w:rsidR="00DC757E" w:rsidRPr="00543BF1" w:rsidRDefault="00DC757E" w:rsidP="00A950AA">
                      <w:pPr>
                        <w:jc w:val="center"/>
                        <w:rPr>
                          <w:rFonts w:cs="Arial"/>
                          <w:b/>
                          <w:noProof/>
                          <w:color w:val="F8F8F8"/>
                          <w:spacing w:val="30"/>
                          <w:sz w:val="56"/>
                          <w:szCs w:val="56"/>
                          <w14:shadow w14:blurRad="25400" w14:dist="0" w14:dir="0" w14:sx="100000" w14:sy="100000" w14:kx="0" w14:ky="0" w14:algn="tl">
                            <w14:srgbClr w14:val="000000">
                              <w14:alpha w14:val="57000"/>
                            </w14:srgbClr>
                          </w14:shadow>
                          <w14:textOutline w14:w="5715" w14:cap="flat" w14:cmpd="sng" w14:algn="ctr">
                            <w14:noFill/>
                            <w14:prstDash w14:val="solid"/>
                            <w14:round/>
                          </w14:textOutline>
                          <w14:props3d w14:extrusionH="0" w14:contourW="0" w14:prstMaterial="warmMatte">
                            <w14:bevelT w14:w="27940" w14:h="12700" w14:prst="circle"/>
                            <w14:contourClr>
                              <w14:srgbClr w14:val="DDDDDD"/>
                            </w14:contourClr>
                          </w14:props3d>
                        </w:rPr>
                      </w:pPr>
                      <w:r w:rsidRPr="00543BF1">
                        <w:rPr>
                          <w:rFonts w:cs="Arial"/>
                          <w:b/>
                          <w:noProof/>
                          <w:color w:val="F8F8F8"/>
                          <w:spacing w:val="30"/>
                          <w:sz w:val="56"/>
                          <w:szCs w:val="56"/>
                          <w14:shadow w14:blurRad="25400" w14:dist="0" w14:dir="0" w14:sx="100000" w14:sy="100000" w14:kx="0" w14:ky="0" w14:algn="tl">
                            <w14:srgbClr w14:val="000000">
                              <w14:alpha w14:val="57000"/>
                            </w14:srgbClr>
                          </w14:shadow>
                          <w14:textOutline w14:w="5715" w14:cap="flat" w14:cmpd="sng" w14:algn="ctr">
                            <w14:noFill/>
                            <w14:prstDash w14:val="solid"/>
                            <w14:round/>
                          </w14:textOutline>
                          <w14:props3d w14:extrusionH="0" w14:contourW="0" w14:prstMaterial="warmMatte">
                            <w14:bevelT w14:w="27940" w14:h="12700" w14:prst="circle"/>
                            <w14:contourClr>
                              <w14:srgbClr w14:val="DDDDDD"/>
                            </w14:contourClr>
                          </w14:props3d>
                        </w:rPr>
                        <w:t>9</w:t>
                      </w:r>
                    </w:p>
                  </w:txbxContent>
                </v:textbox>
              </v:shape>
            </w:pict>
          </mc:Fallback>
        </mc:AlternateContent>
      </w:r>
      <w:r>
        <w:rPr>
          <w:noProof/>
          <w:lang w:val="en-US" w:eastAsia="en-US"/>
        </w:rPr>
        <mc:AlternateContent>
          <mc:Choice Requires="wps">
            <w:drawing>
              <wp:anchor distT="0" distB="0" distL="114300" distR="114300" simplePos="0" relativeHeight="251698688" behindDoc="0" locked="0" layoutInCell="1" allowOverlap="1" wp14:anchorId="3BEE7AA8" wp14:editId="46E4428B">
                <wp:simplePos x="0" y="0"/>
                <wp:positionH relativeFrom="column">
                  <wp:posOffset>4794885</wp:posOffset>
                </wp:positionH>
                <wp:positionV relativeFrom="paragraph">
                  <wp:posOffset>4999355</wp:posOffset>
                </wp:positionV>
                <wp:extent cx="284480" cy="0"/>
                <wp:effectExtent l="0" t="0" r="20320" b="19050"/>
                <wp:wrapNone/>
                <wp:docPr id="55" name="Straight Connector 55"/>
                <wp:cNvGraphicFramePr/>
                <a:graphic xmlns:a="http://schemas.openxmlformats.org/drawingml/2006/main">
                  <a:graphicData uri="http://schemas.microsoft.com/office/word/2010/wordprocessingShape">
                    <wps:wsp>
                      <wps:cNvCnPr/>
                      <wps:spPr>
                        <a:xfrm>
                          <a:off x="0" y="0"/>
                          <a:ext cx="284480" cy="0"/>
                        </a:xfrm>
                        <a:prstGeom prst="line">
                          <a:avLst/>
                        </a:prstGeom>
                        <a:ln>
                          <a:solidFill>
                            <a:schemeClr val="bg1">
                              <a:lumMod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5"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55pt,393.65pt" to="399.95pt,3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" strokecolor="#7f7f7f [1612]">
                <v:stroke dashstyle="dashDot"/>
              </v:line>
            </w:pict>
          </mc:Fallback>
        </mc:AlternateContent>
      </w:r>
      <w:r>
        <w:rPr>
          <w:noProof/>
          <w:lang w:val="en-US" w:eastAsia="en-US"/>
        </w:rPr>
        <mc:AlternateContent>
          <mc:Choice Requires="wps">
            <w:drawing>
              <wp:anchor distT="0" distB="0" distL="114300" distR="114300" simplePos="0" relativeHeight="251695616" behindDoc="0" locked="0" layoutInCell="1" allowOverlap="1" wp14:anchorId="3DD99B39" wp14:editId="6024B38B">
                <wp:simplePos x="0" y="0"/>
                <wp:positionH relativeFrom="column">
                  <wp:posOffset>4772660</wp:posOffset>
                </wp:positionH>
                <wp:positionV relativeFrom="paragraph">
                  <wp:posOffset>4280535</wp:posOffset>
                </wp:positionV>
                <wp:extent cx="305435" cy="0"/>
                <wp:effectExtent l="0" t="0" r="18415" b="19050"/>
                <wp:wrapNone/>
                <wp:docPr id="48" name="Straight Connector 48"/>
                <wp:cNvGraphicFramePr/>
                <a:graphic xmlns:a="http://schemas.openxmlformats.org/drawingml/2006/main">
                  <a:graphicData uri="http://schemas.microsoft.com/office/word/2010/wordprocessingShape">
                    <wps:wsp>
                      <wps:cNvCnPr/>
                      <wps:spPr>
                        <a:xfrm>
                          <a:off x="0" y="0"/>
                          <a:ext cx="305435" cy="0"/>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8" o:spid="_x0000_s1026" style="position:absolute;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5.8pt,337.05pt" to="399.85pt,3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" strokecolor="#7f7f7f [1612]" strokeweight="1.5pt"/>
            </w:pict>
          </mc:Fallback>
        </mc:AlternateContent>
      </w:r>
      <w:r>
        <w:rPr>
          <w:noProof/>
          <w:lang w:val="en-US" w:eastAsia="en-US"/>
        </w:rPr>
        <mc:AlternateContent>
          <mc:Choice Requires="wps">
            <w:drawing>
              <wp:anchor distT="0" distB="0" distL="114300" distR="114300" simplePos="0" relativeHeight="251696640" behindDoc="0" locked="0" layoutInCell="1" allowOverlap="1" wp14:anchorId="7B08D387" wp14:editId="1CA7E1CC">
                <wp:simplePos x="0" y="0"/>
                <wp:positionH relativeFrom="column">
                  <wp:posOffset>4773295</wp:posOffset>
                </wp:positionH>
                <wp:positionV relativeFrom="paragraph">
                  <wp:posOffset>4654550</wp:posOffset>
                </wp:positionV>
                <wp:extent cx="306070" cy="0"/>
                <wp:effectExtent l="0" t="0" r="0" b="19050"/>
                <wp:wrapNone/>
                <wp:docPr id="52" name="Straight Connector 52"/>
                <wp:cNvGraphicFramePr/>
                <a:graphic xmlns:a="http://schemas.openxmlformats.org/drawingml/2006/main">
                  <a:graphicData uri="http://schemas.microsoft.com/office/word/2010/wordprocessingShape">
                    <wps:wsp>
                      <wps:cNvCnPr/>
                      <wps:spPr>
                        <a:xfrm>
                          <a:off x="0" y="0"/>
                          <a:ext cx="306070" cy="0"/>
                        </a:xfrm>
                        <a:prstGeom prst="line">
                          <a:avLst/>
                        </a:prstGeom>
                        <a:ln w="19050">
                          <a:solidFill>
                            <a:schemeClr val="bg1">
                              <a:lumMod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2"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85pt,366.5pt" to="399.9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" strokecolor="#7f7f7f [1612]" strokeweight="1.5pt">
                <v:stroke dashstyle="3 1"/>
              </v:line>
            </w:pict>
          </mc:Fallback>
        </mc:AlternateContent>
      </w:r>
      <w:r>
        <w:rPr>
          <w:noProof/>
          <w:lang w:val="en-US" w:eastAsia="en-US"/>
        </w:rPr>
        <mc:AlternateContent>
          <mc:Choice Requires="wps">
            <w:drawing>
              <wp:anchor distT="0" distB="0" distL="114300" distR="114300" simplePos="0" relativeHeight="251694592" behindDoc="0" locked="0" layoutInCell="1" allowOverlap="1" wp14:anchorId="6F8E1D68" wp14:editId="3A0B17DE">
                <wp:simplePos x="0" y="0"/>
                <wp:positionH relativeFrom="column">
                  <wp:posOffset>4650740</wp:posOffset>
                </wp:positionH>
                <wp:positionV relativeFrom="paragraph">
                  <wp:posOffset>4191000</wp:posOffset>
                </wp:positionV>
                <wp:extent cx="1007110" cy="1278890"/>
                <wp:effectExtent l="0" t="0" r="2540" b="0"/>
                <wp:wrapNone/>
                <wp:docPr id="47" name="Text Box 47"/>
                <wp:cNvGraphicFramePr/>
                <a:graphic xmlns:a="http://schemas.openxmlformats.org/drawingml/2006/main">
                  <a:graphicData uri="http://schemas.microsoft.com/office/word/2010/wordprocessingShape">
                    <wps:wsp>
                      <wps:cNvSpPr txBox="1"/>
                      <wps:spPr>
                        <a:xfrm>
                          <a:off x="0" y="0"/>
                          <a:ext cx="1007110" cy="1278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1D9D8" w14:textId="77777777" w:rsidR="00DC757E" w:rsidRPr="00011BA4" w:rsidRDefault="00DC757E" w:rsidP="00A950AA">
                            <w:pPr>
                              <w:ind w:left="360"/>
                              <w:jc w:val="right"/>
                              <w:rPr>
                                <w:rFonts w:cs="Arial"/>
                                <w:sz w:val="14"/>
                                <w:szCs w:val="14"/>
                              </w:rPr>
                            </w:pPr>
                            <w:r>
                              <w:tab/>
                            </w:r>
                            <w:r w:rsidRPr="00011BA4">
                              <w:rPr>
                                <w:rFonts w:cs="Arial"/>
                                <w:sz w:val="14"/>
                                <w:szCs w:val="14"/>
                              </w:rPr>
                              <w:t xml:space="preserve">Existing programme </w:t>
                            </w:r>
                          </w:p>
                          <w:p w14:paraId="6C6F2356" w14:textId="77777777" w:rsidR="00DC757E" w:rsidRPr="00011BA4" w:rsidRDefault="00DC757E" w:rsidP="00A950AA">
                            <w:pPr>
                              <w:ind w:left="360"/>
                              <w:jc w:val="right"/>
                              <w:rPr>
                                <w:rFonts w:cs="Arial"/>
                                <w:sz w:val="14"/>
                                <w:szCs w:val="14"/>
                              </w:rPr>
                            </w:pPr>
                            <w:r w:rsidRPr="00011BA4">
                              <w:rPr>
                                <w:rFonts w:cs="Arial"/>
                                <w:sz w:val="14"/>
                                <w:szCs w:val="14"/>
                              </w:rPr>
                              <w:t>Proposed programme</w:t>
                            </w:r>
                          </w:p>
                          <w:p w14:paraId="7EAB7B59" w14:textId="77777777" w:rsidR="00DC757E" w:rsidRPr="00011BA4" w:rsidRDefault="00DC757E" w:rsidP="00A950AA">
                            <w:pPr>
                              <w:ind w:left="360" w:firstLine="360"/>
                              <w:jc w:val="right"/>
                              <w:rPr>
                                <w:rFonts w:cs="Arial"/>
                                <w:sz w:val="14"/>
                                <w:szCs w:val="14"/>
                              </w:rPr>
                            </w:pPr>
                            <w:r w:rsidRPr="00011BA4">
                              <w:rPr>
                                <w:rFonts w:cs="Arial"/>
                                <w:sz w:val="14"/>
                                <w:szCs w:val="14"/>
                              </w:rPr>
                              <w:t>Shared content</w:t>
                            </w:r>
                          </w:p>
                          <w:p w14:paraId="13A7EEC2" w14:textId="77777777" w:rsidR="00DC757E" w:rsidRPr="00CA1067" w:rsidRDefault="00DC757E" w:rsidP="00A950AA">
                            <w:pPr>
                              <w:ind w:left="360"/>
                              <w:jc w:val="right"/>
                              <w:rPr>
                                <w:rFonts w:cs="Arial"/>
                                <w:sz w:val="12"/>
                                <w:szCs w:val="18"/>
                              </w:rPr>
                            </w:pPr>
                          </w:p>
                          <w:p w14:paraId="2C7F51D5" w14:textId="77777777" w:rsidR="00DC757E" w:rsidRPr="00CA1067" w:rsidRDefault="00DC757E" w:rsidP="00A950AA">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28" type="#_x0000_t202" style="position:absolute;margin-left:366.2pt;margin-top:330pt;width:79.3pt;height:100.7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" fillcolor="white [3201]" stroked="f" strokeweight=".5pt">
                <v:textbox>
                  <w:txbxContent>
                    <w:p w14:paraId="4DE1D9D8" w14:textId="77777777" w:rsidR="00DC757E" w:rsidRPr="00011BA4" w:rsidRDefault="00DC757E" w:rsidP="00A950AA">
                      <w:pPr>
                        <w:ind w:left="360"/>
                        <w:jc w:val="right"/>
                        <w:rPr>
                          <w:rFonts w:cs="Arial"/>
                          <w:sz w:val="14"/>
                          <w:szCs w:val="14"/>
                        </w:rPr>
                      </w:pPr>
                      <w:r>
                        <w:tab/>
                      </w:r>
                      <w:r w:rsidRPr="00011BA4">
                        <w:rPr>
                          <w:rFonts w:cs="Arial"/>
                          <w:sz w:val="14"/>
                          <w:szCs w:val="14"/>
                        </w:rPr>
                        <w:t xml:space="preserve">Existing programme </w:t>
                      </w:r>
                    </w:p>
                    <w:p w14:paraId="6C6F2356" w14:textId="77777777" w:rsidR="00DC757E" w:rsidRPr="00011BA4" w:rsidRDefault="00DC757E" w:rsidP="00A950AA">
                      <w:pPr>
                        <w:ind w:left="360"/>
                        <w:jc w:val="right"/>
                        <w:rPr>
                          <w:rFonts w:cs="Arial"/>
                          <w:sz w:val="14"/>
                          <w:szCs w:val="14"/>
                        </w:rPr>
                      </w:pPr>
                      <w:r w:rsidRPr="00011BA4">
                        <w:rPr>
                          <w:rFonts w:cs="Arial"/>
                          <w:sz w:val="14"/>
                          <w:szCs w:val="14"/>
                        </w:rPr>
                        <w:t>Proposed programme</w:t>
                      </w:r>
                    </w:p>
                    <w:p w14:paraId="7EAB7B59" w14:textId="77777777" w:rsidR="00DC757E" w:rsidRPr="00011BA4" w:rsidRDefault="00DC757E" w:rsidP="00A950AA">
                      <w:pPr>
                        <w:ind w:left="360" w:firstLine="360"/>
                        <w:jc w:val="right"/>
                        <w:rPr>
                          <w:rFonts w:cs="Arial"/>
                          <w:sz w:val="14"/>
                          <w:szCs w:val="14"/>
                        </w:rPr>
                      </w:pPr>
                      <w:r w:rsidRPr="00011BA4">
                        <w:rPr>
                          <w:rFonts w:cs="Arial"/>
                          <w:sz w:val="14"/>
                          <w:szCs w:val="14"/>
                        </w:rPr>
                        <w:t>Shared content</w:t>
                      </w:r>
                    </w:p>
                    <w:p w14:paraId="13A7EEC2" w14:textId="77777777" w:rsidR="00DC757E" w:rsidRPr="00CA1067" w:rsidRDefault="00DC757E" w:rsidP="00A950AA">
                      <w:pPr>
                        <w:ind w:left="360"/>
                        <w:jc w:val="right"/>
                        <w:rPr>
                          <w:rFonts w:cs="Arial"/>
                          <w:sz w:val="12"/>
                          <w:szCs w:val="18"/>
                        </w:rPr>
                      </w:pPr>
                    </w:p>
                    <w:p w14:paraId="2C7F51D5" w14:textId="77777777" w:rsidR="00DC757E" w:rsidRPr="00CA1067" w:rsidRDefault="00DC757E" w:rsidP="00A950AA">
                      <w:pPr>
                        <w:ind w:left="360"/>
                      </w:pPr>
                    </w:p>
                  </w:txbxContent>
                </v:textbox>
              </v:shape>
            </w:pict>
          </mc:Fallback>
        </mc:AlternateContent>
      </w:r>
      <w:r>
        <w:rPr>
          <w:noProof/>
          <w:lang w:val="en-US" w:eastAsia="en-US"/>
        </w:rPr>
        <mc:AlternateContent>
          <mc:Choice Requires="wps">
            <w:drawing>
              <wp:anchor distT="0" distB="0" distL="114300" distR="114300" simplePos="0" relativeHeight="251679232" behindDoc="0" locked="0" layoutInCell="1" allowOverlap="1" wp14:anchorId="569F6781" wp14:editId="3C52A11F">
                <wp:simplePos x="0" y="0"/>
                <wp:positionH relativeFrom="column">
                  <wp:posOffset>2332355</wp:posOffset>
                </wp:positionH>
                <wp:positionV relativeFrom="paragraph">
                  <wp:posOffset>4999355</wp:posOffset>
                </wp:positionV>
                <wp:extent cx="541020" cy="0"/>
                <wp:effectExtent l="0" t="0" r="11430" b="19050"/>
                <wp:wrapNone/>
                <wp:docPr id="40" name="Straight Connector 40"/>
                <wp:cNvGraphicFramePr/>
                <a:graphic xmlns:a="http://schemas.openxmlformats.org/drawingml/2006/main">
                  <a:graphicData uri="http://schemas.microsoft.com/office/word/2010/wordprocessingShape">
                    <wps:wsp>
                      <wps:cNvCnPr/>
                      <wps:spPr>
                        <a:xfrm>
                          <a:off x="0" y="0"/>
                          <a:ext cx="541020" cy="0"/>
                        </a:xfrm>
                        <a:prstGeom prst="line">
                          <a:avLst/>
                        </a:prstGeom>
                        <a:ln>
                          <a:solidFill>
                            <a:schemeClr val="bg1">
                              <a:lumMod val="5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65pt,393.65pt" to="226.25pt,3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" strokecolor="#7f7f7f [1612]">
                <v:stroke dashstyle="1 1"/>
              </v:line>
            </w:pict>
          </mc:Fallback>
        </mc:AlternateContent>
      </w:r>
      <w:r>
        <w:rPr>
          <w:noProof/>
          <w:lang w:val="en-US" w:eastAsia="en-US"/>
        </w:rPr>
        <mc:AlternateContent>
          <mc:Choice Requires="wps">
            <w:drawing>
              <wp:anchor distT="0" distB="0" distL="114300" distR="114300" simplePos="0" relativeHeight="251681280" behindDoc="0" locked="0" layoutInCell="1" allowOverlap="1" wp14:anchorId="48FBF342" wp14:editId="04B01262">
                <wp:simplePos x="0" y="0"/>
                <wp:positionH relativeFrom="column">
                  <wp:posOffset>1979295</wp:posOffset>
                </wp:positionH>
                <wp:positionV relativeFrom="paragraph">
                  <wp:posOffset>4279900</wp:posOffset>
                </wp:positionV>
                <wp:extent cx="1591310" cy="447040"/>
                <wp:effectExtent l="0" t="0" r="27940" b="29210"/>
                <wp:wrapNone/>
                <wp:docPr id="43" name="Straight Connector 28"/>
                <wp:cNvGraphicFramePr/>
                <a:graphic xmlns:a="http://schemas.openxmlformats.org/drawingml/2006/main">
                  <a:graphicData uri="http://schemas.microsoft.com/office/word/2010/wordprocessingShape">
                    <wps:wsp>
                      <wps:cNvCnPr/>
                      <wps:spPr>
                        <a:xfrm>
                          <a:off x="0" y="0"/>
                          <a:ext cx="1591310" cy="447040"/>
                        </a:xfrm>
                        <a:prstGeom prst="bentConnector3">
                          <a:avLst>
                            <a:gd name="adj1" fmla="val 100126"/>
                          </a:avLst>
                        </a:prstGeom>
                        <a:ln>
                          <a:solidFill>
                            <a:schemeClr val="bg1">
                              <a:lumMod val="50000"/>
                            </a:schemeClr>
                          </a:solidFill>
                          <a:head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Connector 28" o:spid="_x0000_s1026" type="#_x0000_t34" style="position:absolute;margin-left:155.85pt;margin-top:337pt;width:125.3pt;height:35.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" adj="21627" strokecolor="#7f7f7f [1612]"/>
            </w:pict>
          </mc:Fallback>
        </mc:AlternateContent>
      </w:r>
      <w:r>
        <w:rPr>
          <w:noProof/>
          <w:lang w:val="en-US" w:eastAsia="en-US"/>
        </w:rPr>
        <mc:AlternateContent>
          <mc:Choice Requires="wps">
            <w:drawing>
              <wp:anchor distT="0" distB="0" distL="114300" distR="114300" simplePos="0" relativeHeight="251691520" behindDoc="0" locked="0" layoutInCell="1" allowOverlap="1" wp14:anchorId="71BDE030" wp14:editId="1C4E802F">
                <wp:simplePos x="0" y="0"/>
                <wp:positionH relativeFrom="column">
                  <wp:posOffset>3181350</wp:posOffset>
                </wp:positionH>
                <wp:positionV relativeFrom="paragraph">
                  <wp:posOffset>2266950</wp:posOffset>
                </wp:positionV>
                <wp:extent cx="0" cy="385445"/>
                <wp:effectExtent l="50800" t="50800" r="76200" b="20955"/>
                <wp:wrapNone/>
                <wp:docPr id="44" name="Straight Connector 44"/>
                <wp:cNvGraphicFramePr/>
                <a:graphic xmlns:a="http://schemas.openxmlformats.org/drawingml/2006/main">
                  <a:graphicData uri="http://schemas.microsoft.com/office/word/2010/wordprocessingShape">
                    <wps:wsp>
                      <wps:cNvCnPr/>
                      <wps:spPr>
                        <a:xfrm flipV="1">
                          <a:off x="0" y="0"/>
                          <a:ext cx="0" cy="385445"/>
                        </a:xfrm>
                        <a:prstGeom prst="line">
                          <a:avLst/>
                        </a:prstGeom>
                        <a:noFill/>
                        <a:ln w="9525" cap="flat" cmpd="sng" algn="ctr">
                          <a:solidFill>
                            <a:sysClr val="window" lastClr="FFFFFF">
                              <a:lumMod val="50000"/>
                            </a:sysClr>
                          </a:solidFill>
                          <a:prstDash val="solid"/>
                          <a:headEnd type="none"/>
                          <a:tailEnd type="triangle" w="sm" len="sm"/>
                        </a:ln>
                        <a:effectLst/>
                      </wps:spPr>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178.5pt" to="250.5pt,2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" strokecolor="#7f7f7f">
                <v:stroke endarrow="block" endarrowwidth="narrow" endarrowlength="short"/>
              </v:line>
            </w:pict>
          </mc:Fallback>
        </mc:AlternateContent>
      </w:r>
      <w:r>
        <w:rPr>
          <w:noProof/>
          <w:lang w:val="en-US" w:eastAsia="en-US"/>
        </w:rPr>
        <mc:AlternateContent>
          <mc:Choice Requires="wps">
            <w:drawing>
              <wp:anchor distT="0" distB="0" distL="114300" distR="114300" simplePos="0" relativeHeight="251683328" behindDoc="0" locked="0" layoutInCell="1" allowOverlap="1" wp14:anchorId="0A985063" wp14:editId="10509A1E">
                <wp:simplePos x="0" y="0"/>
                <wp:positionH relativeFrom="column">
                  <wp:posOffset>1321387</wp:posOffset>
                </wp:positionH>
                <wp:positionV relativeFrom="paragraph">
                  <wp:posOffset>2652506</wp:posOffset>
                </wp:positionV>
                <wp:extent cx="625476" cy="114301"/>
                <wp:effectExtent l="0" t="0" r="22225" b="19050"/>
                <wp:wrapNone/>
                <wp:docPr id="46" name="Straight Connector 31"/>
                <wp:cNvGraphicFramePr/>
                <a:graphic xmlns:a="http://schemas.openxmlformats.org/drawingml/2006/main">
                  <a:graphicData uri="http://schemas.microsoft.com/office/word/2010/wordprocessingShape">
                    <wps:wsp>
                      <wps:cNvCnPr/>
                      <wps:spPr>
                        <a:xfrm rot="10800000">
                          <a:off x="0" y="0"/>
                          <a:ext cx="625476" cy="114301"/>
                        </a:xfrm>
                        <a:prstGeom prst="bentConnector3">
                          <a:avLst>
                            <a:gd name="adj1" fmla="val 142"/>
                          </a:avLst>
                        </a:prstGeom>
                        <a:noFill/>
                        <a:ln w="9525" cap="flat" cmpd="sng" algn="ctr">
                          <a:solidFill>
                            <a:sysClr val="window" lastClr="FFFFFF">
                              <a:lumMod val="50000"/>
                            </a:sysClr>
                          </a:solidFill>
                          <a:prstDash val="solid"/>
                          <a:headEnd type="none"/>
                          <a:tailEnd type="none"/>
                        </a:ln>
                        <a:effectLst/>
                      </wps:spPr>
                      <wps:bodyPr/>
                    </wps:wsp>
                  </a:graphicData>
                </a:graphic>
                <wp14:sizeRelH relativeFrom="margin">
                  <wp14:pctWidth>0</wp14:pctWidth>
                </wp14:sizeRelH>
                <wp14:sizeRelV relativeFrom="margin">
                  <wp14:pctHeight>0</wp14:pctHeight>
                </wp14:sizeRelV>
              </wp:anchor>
            </w:drawing>
          </mc:Choice>
          <mc:Fallback>
            <w:pict>
              <v:shape id="Straight Connector 31" o:spid="_x0000_s1026" type="#_x0000_t34" style="position:absolute;margin-left:104.05pt;margin-top:208.85pt;width:49.25pt;height:9pt;rotation:18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" adj="31" strokecolor="#7f7f7f"/>
            </w:pict>
          </mc:Fallback>
        </mc:AlternateContent>
      </w:r>
      <w:r>
        <w:rPr>
          <w:noProof/>
          <w:lang w:val="en-US" w:eastAsia="en-US"/>
        </w:rPr>
        <mc:AlternateContent>
          <mc:Choice Requires="wps">
            <w:drawing>
              <wp:anchor distT="0" distB="0" distL="114300" distR="114300" simplePos="0" relativeHeight="251687424" behindDoc="0" locked="0" layoutInCell="1" allowOverlap="1" wp14:anchorId="7F35348E" wp14:editId="372E2C9D">
                <wp:simplePos x="0" y="0"/>
                <wp:positionH relativeFrom="column">
                  <wp:posOffset>1323340</wp:posOffset>
                </wp:positionH>
                <wp:positionV relativeFrom="paragraph">
                  <wp:posOffset>2266315</wp:posOffset>
                </wp:positionV>
                <wp:extent cx="0" cy="389255"/>
                <wp:effectExtent l="38100" t="38100" r="57150" b="10795"/>
                <wp:wrapNone/>
                <wp:docPr id="49" name="Straight Connector 49"/>
                <wp:cNvGraphicFramePr/>
                <a:graphic xmlns:a="http://schemas.openxmlformats.org/drawingml/2006/main">
                  <a:graphicData uri="http://schemas.microsoft.com/office/word/2010/wordprocessingShape">
                    <wps:wsp>
                      <wps:cNvCnPr/>
                      <wps:spPr>
                        <a:xfrm flipV="1">
                          <a:off x="0" y="0"/>
                          <a:ext cx="0" cy="389255"/>
                        </a:xfrm>
                        <a:prstGeom prst="line">
                          <a:avLst/>
                        </a:prstGeom>
                        <a:noFill/>
                        <a:ln w="9525" cap="flat" cmpd="sng" algn="ctr">
                          <a:solidFill>
                            <a:sysClr val="window" lastClr="FFFFFF">
                              <a:lumMod val="50000"/>
                            </a:sysClr>
                          </a:solidFill>
                          <a:prstDash val="solid"/>
                          <a:headEnd type="none"/>
                          <a:tailEnd type="triangle" w="sm" len="sm"/>
                        </a:ln>
                        <a:effectLst/>
                      </wps:spPr>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2pt,178.45pt" to="104.2pt,2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" strokecolor="#7f7f7f">
                <v:stroke endarrow="block" endarrowwidth="narrow" endarrowlength="short"/>
              </v:line>
            </w:pict>
          </mc:Fallback>
        </mc:AlternateContent>
      </w:r>
      <w:r>
        <w:rPr>
          <w:noProof/>
          <w:lang w:val="en-US" w:eastAsia="en-US"/>
        </w:rPr>
        <mc:AlternateContent>
          <mc:Choice Requires="wps">
            <w:drawing>
              <wp:anchor distT="0" distB="0" distL="114300" distR="114300" simplePos="0" relativeHeight="251674112" behindDoc="0" locked="0" layoutInCell="1" allowOverlap="1" wp14:anchorId="017254A3" wp14:editId="1A259D46">
                <wp:simplePos x="0" y="0"/>
                <wp:positionH relativeFrom="column">
                  <wp:posOffset>57150</wp:posOffset>
                </wp:positionH>
                <wp:positionV relativeFrom="paragraph">
                  <wp:posOffset>4153535</wp:posOffset>
                </wp:positionV>
                <wp:extent cx="5600700" cy="0"/>
                <wp:effectExtent l="0" t="0" r="0" b="19050"/>
                <wp:wrapNone/>
                <wp:docPr id="50" name="Straight Connector 50"/>
                <wp:cNvGraphicFramePr/>
                <a:graphic xmlns:a="http://schemas.openxmlformats.org/drawingml/2006/main">
                  <a:graphicData uri="http://schemas.microsoft.com/office/word/2010/wordprocessingShape">
                    <wps:wsp>
                      <wps:cNvCnPr/>
                      <wps:spPr>
                        <a:xfrm>
                          <a:off x="0" y="0"/>
                          <a:ext cx="5600700" cy="0"/>
                        </a:xfrm>
                        <a:prstGeom prst="line">
                          <a:avLst/>
                        </a:prstGeom>
                        <a:noFill/>
                        <a:ln w="6350" cap="flat" cmpd="dbl" algn="ctr">
                          <a:solidFill>
                            <a:schemeClr val="bg1">
                              <a:lumMod val="50000"/>
                            </a:schemeClr>
                          </a:solidFill>
                          <a:prstDash val="sysDot"/>
                        </a:ln>
                        <a:effectLst/>
                      </wps:spPr>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327.05pt" to="445.5pt,3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" strokecolor="#7f7f7f [1612]" strokeweight=".5pt">
                <v:stroke dashstyle="1 1" linestyle="thinThin"/>
              </v:line>
            </w:pict>
          </mc:Fallback>
        </mc:AlternateContent>
      </w:r>
      <w:r>
        <w:rPr>
          <w:noProof/>
          <w:lang w:val="en-US" w:eastAsia="en-US"/>
        </w:rPr>
        <mc:AlternateContent>
          <mc:Choice Requires="wps">
            <w:drawing>
              <wp:anchor distT="0" distB="0" distL="114300" distR="114300" simplePos="0" relativeHeight="251688448" behindDoc="0" locked="0" layoutInCell="1" allowOverlap="1" wp14:anchorId="300F58C7" wp14:editId="57CDA12C">
                <wp:simplePos x="0" y="0"/>
                <wp:positionH relativeFrom="column">
                  <wp:posOffset>3783330</wp:posOffset>
                </wp:positionH>
                <wp:positionV relativeFrom="paragraph">
                  <wp:posOffset>2649855</wp:posOffset>
                </wp:positionV>
                <wp:extent cx="1040130" cy="121285"/>
                <wp:effectExtent l="19050" t="0" r="26670" b="31115"/>
                <wp:wrapNone/>
                <wp:docPr id="51" name="Straight Connector 39"/>
                <wp:cNvGraphicFramePr/>
                <a:graphic xmlns:a="http://schemas.openxmlformats.org/drawingml/2006/main">
                  <a:graphicData uri="http://schemas.microsoft.com/office/word/2010/wordprocessingShape">
                    <wps:wsp>
                      <wps:cNvCnPr/>
                      <wps:spPr>
                        <a:xfrm flipV="1">
                          <a:off x="0" y="0"/>
                          <a:ext cx="1040130" cy="121285"/>
                        </a:xfrm>
                        <a:prstGeom prst="bentConnector3">
                          <a:avLst>
                            <a:gd name="adj1" fmla="val -684"/>
                          </a:avLst>
                        </a:prstGeom>
                        <a:noFill/>
                        <a:ln w="9525" cap="flat" cmpd="sng" algn="ctr">
                          <a:solidFill>
                            <a:sysClr val="window" lastClr="FFFFFF">
                              <a:lumMod val="50000"/>
                            </a:sysClr>
                          </a:solidFill>
                          <a:prstDash val="solid"/>
                          <a:headEnd type="none"/>
                          <a:tailEnd type="none"/>
                        </a:ln>
                        <a:effectLst/>
                      </wps:spPr>
                      <wps:bodyPr/>
                    </wps:wsp>
                  </a:graphicData>
                </a:graphic>
                <wp14:sizeRelH relativeFrom="margin">
                  <wp14:pctWidth>0</wp14:pctWidth>
                </wp14:sizeRelH>
                <wp14:sizeRelV relativeFrom="margin">
                  <wp14:pctHeight>0</wp14:pctHeight>
                </wp14:sizeRelV>
              </wp:anchor>
            </w:drawing>
          </mc:Choice>
          <mc:Fallback>
            <w:pict>
              <v:shape id="Straight Connector 39" o:spid="_x0000_s1026" type="#_x0000_t34" style="position:absolute;margin-left:297.9pt;margin-top:208.65pt;width:81.9pt;height:9.55pt;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" adj="-148" strokecolor="#7f7f7f"/>
            </w:pict>
          </mc:Fallback>
        </mc:AlternateContent>
      </w:r>
      <w:r>
        <w:rPr>
          <w:noProof/>
          <w:lang w:val="en-US" w:eastAsia="en-US"/>
        </w:rPr>
        <mc:AlternateContent>
          <mc:Choice Requires="wps">
            <w:drawing>
              <wp:anchor distT="0" distB="0" distL="114300" distR="114300" simplePos="0" relativeHeight="251680256" behindDoc="0" locked="0" layoutInCell="1" allowOverlap="1" wp14:anchorId="06ACF323" wp14:editId="33F82EED">
                <wp:simplePos x="0" y="0"/>
                <wp:positionH relativeFrom="column">
                  <wp:posOffset>1555879</wp:posOffset>
                </wp:positionH>
                <wp:positionV relativeFrom="paragraph">
                  <wp:posOffset>4014497</wp:posOffset>
                </wp:positionV>
                <wp:extent cx="513714" cy="329565"/>
                <wp:effectExtent l="0" t="41593" r="73978" b="16827"/>
                <wp:wrapNone/>
                <wp:docPr id="54" name="Straight Connector 22"/>
                <wp:cNvGraphicFramePr/>
                <a:graphic xmlns:a="http://schemas.openxmlformats.org/drawingml/2006/main">
                  <a:graphicData uri="http://schemas.microsoft.com/office/word/2010/wordprocessingShape">
                    <wps:wsp>
                      <wps:cNvCnPr/>
                      <wps:spPr>
                        <a:xfrm rot="5400000" flipH="1" flipV="1">
                          <a:off x="0" y="0"/>
                          <a:ext cx="513714" cy="329565"/>
                        </a:xfrm>
                        <a:prstGeom prst="bentConnector3">
                          <a:avLst>
                            <a:gd name="adj1" fmla="val 29958"/>
                          </a:avLst>
                        </a:prstGeom>
                        <a:ln>
                          <a:solidFill>
                            <a:schemeClr val="bg1">
                              <a:lumMod val="50000"/>
                            </a:schemeClr>
                          </a:solidFill>
                          <a:headEnd type="none"/>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Connector 22" o:spid="_x0000_s1026" type="#_x0000_t34" style="position:absolute;margin-left:122.5pt;margin-top:316.1pt;width:40.45pt;height:25.95pt;rotation:90;flip:x 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" adj="6471" strokecolor="#7f7f7f [1612]">
                <v:stroke endarrow="block" endarrowwidth="narrow" endarrowlength="short"/>
              </v:shape>
            </w:pict>
          </mc:Fallback>
        </mc:AlternateContent>
      </w:r>
      <w:r>
        <w:rPr>
          <w:noProof/>
          <w:lang w:val="en-US" w:eastAsia="en-US"/>
        </w:rPr>
        <mc:AlternateContent>
          <mc:Choice Requires="wps">
            <w:drawing>
              <wp:anchor distT="0" distB="0" distL="114300" distR="114300" simplePos="0" relativeHeight="251673088" behindDoc="0" locked="0" layoutInCell="1" allowOverlap="1" wp14:anchorId="532D1030" wp14:editId="02D2F654">
                <wp:simplePos x="0" y="0"/>
                <wp:positionH relativeFrom="column">
                  <wp:posOffset>57150</wp:posOffset>
                </wp:positionH>
                <wp:positionV relativeFrom="paragraph">
                  <wp:posOffset>1134110</wp:posOffset>
                </wp:positionV>
                <wp:extent cx="5600700" cy="5080"/>
                <wp:effectExtent l="0" t="0" r="19050" b="33020"/>
                <wp:wrapNone/>
                <wp:docPr id="56" name="Straight Connector 56"/>
                <wp:cNvGraphicFramePr/>
                <a:graphic xmlns:a="http://schemas.openxmlformats.org/drawingml/2006/main">
                  <a:graphicData uri="http://schemas.microsoft.com/office/word/2010/wordprocessingShape">
                    <wps:wsp>
                      <wps:cNvCnPr/>
                      <wps:spPr>
                        <a:xfrm>
                          <a:off x="0" y="0"/>
                          <a:ext cx="5600700" cy="5080"/>
                        </a:xfrm>
                        <a:prstGeom prst="line">
                          <a:avLst/>
                        </a:prstGeom>
                        <a:noFill/>
                        <a:ln w="6350" cap="flat" cmpd="sng" algn="ctr">
                          <a:solidFill>
                            <a:schemeClr val="bg1">
                              <a:lumMod val="50000"/>
                            </a:schemeClr>
                          </a:solidFill>
                          <a:prstDash val="sysDot"/>
                        </a:ln>
                        <a:effectLst/>
                      </wps:spPr>
                      <wps:bodyPr/>
                    </wps:wsp>
                  </a:graphicData>
                </a:graphic>
                <wp14:sizeRelH relativeFrom="margin">
                  <wp14:pctWidth>0</wp14:pctWidth>
                </wp14:sizeRelH>
                <wp14:sizeRelV relativeFrom="margin">
                  <wp14:pctHeight>0</wp14:pctHeight>
                </wp14:sizeRelV>
              </wp:anchor>
            </w:drawing>
          </mc:Choice>
          <mc:Fallback>
            <w:pict>
              <v:line id="Straight Connector 56"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9.3pt" to="445.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" strokecolor="#7f7f7f [1612]" strokeweight=".5pt">
                <v:stroke dashstyle="1 1"/>
              </v:line>
            </w:pict>
          </mc:Fallback>
        </mc:AlternateContent>
      </w:r>
      <w:r>
        <w:rPr>
          <w:noProof/>
          <w:lang w:val="en-US" w:eastAsia="en-US"/>
        </w:rPr>
        <mc:AlternateContent>
          <mc:Choice Requires="wps">
            <w:drawing>
              <wp:anchor distT="0" distB="0" distL="114300" distR="114300" simplePos="0" relativeHeight="251672064" behindDoc="0" locked="0" layoutInCell="1" allowOverlap="1" wp14:anchorId="7240B5C7" wp14:editId="378A7527">
                <wp:simplePos x="0" y="0"/>
                <wp:positionH relativeFrom="column">
                  <wp:posOffset>57150</wp:posOffset>
                </wp:positionH>
                <wp:positionV relativeFrom="paragraph">
                  <wp:posOffset>2524125</wp:posOffset>
                </wp:positionV>
                <wp:extent cx="5600700" cy="0"/>
                <wp:effectExtent l="0" t="0" r="0" b="19050"/>
                <wp:wrapNone/>
                <wp:docPr id="57" name="Straight Connector 57"/>
                <wp:cNvGraphicFramePr/>
                <a:graphic xmlns:a="http://schemas.openxmlformats.org/drawingml/2006/main">
                  <a:graphicData uri="http://schemas.microsoft.com/office/word/2010/wordprocessingShape">
                    <wps:wsp>
                      <wps:cNvCnPr/>
                      <wps:spPr>
                        <a:xfrm>
                          <a:off x="0" y="0"/>
                          <a:ext cx="5600700" cy="0"/>
                        </a:xfrm>
                        <a:prstGeom prst="line">
                          <a:avLst/>
                        </a:prstGeom>
                        <a:ln w="6350">
                          <a:solidFill>
                            <a:schemeClr val="bg1">
                              <a:lumMod val="50000"/>
                            </a:schemeClr>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7"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98.75pt" to="445.5pt,1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" strokecolor="#7f7f7f [1612]" strokeweight=".5pt">
                <v:stroke dashstyle="1 1"/>
              </v:line>
            </w:pict>
          </mc:Fallback>
        </mc:AlternateContent>
      </w:r>
      <w:r>
        <w:rPr>
          <w:noProof/>
          <w:lang w:val="en-US" w:eastAsia="en-US"/>
        </w:rPr>
        <mc:AlternateContent>
          <mc:Choice Requires="wps">
            <w:drawing>
              <wp:anchor distT="0" distB="0" distL="114300" distR="114300" simplePos="0" relativeHeight="251692544" behindDoc="0" locked="0" layoutInCell="1" allowOverlap="1" wp14:anchorId="55BD2C1D" wp14:editId="5552314C">
                <wp:simplePos x="0" y="0"/>
                <wp:positionH relativeFrom="column">
                  <wp:posOffset>1944707</wp:posOffset>
                </wp:positionH>
                <wp:positionV relativeFrom="paragraph">
                  <wp:posOffset>2649894</wp:posOffset>
                </wp:positionV>
                <wp:extent cx="1232263" cy="4664"/>
                <wp:effectExtent l="0" t="0" r="25400" b="33655"/>
                <wp:wrapNone/>
                <wp:docPr id="58" name="Straight Connector 58"/>
                <wp:cNvGraphicFramePr/>
                <a:graphic xmlns:a="http://schemas.openxmlformats.org/drawingml/2006/main">
                  <a:graphicData uri="http://schemas.microsoft.com/office/word/2010/wordprocessingShape">
                    <wps:wsp>
                      <wps:cNvCnPr/>
                      <wps:spPr>
                        <a:xfrm flipH="1">
                          <a:off x="0" y="0"/>
                          <a:ext cx="1232263" cy="4664"/>
                        </a:xfrm>
                        <a:prstGeom prst="line">
                          <a:avLst/>
                        </a:prstGeom>
                        <a:noFill/>
                        <a:ln w="9525" cap="flat" cmpd="sng" algn="ctr">
                          <a:solidFill>
                            <a:sysClr val="window" lastClr="FFFFFF">
                              <a:lumMod val="50000"/>
                            </a:sysClr>
                          </a:solidFill>
                          <a:prstDash val="solid"/>
                          <a:headEnd type="none"/>
                          <a:tailEnd type="none"/>
                        </a:ln>
                        <a:effectLst/>
                      </wps:spPr>
                      <wps:bodyPr/>
                    </wps:wsp>
                  </a:graphicData>
                </a:graphic>
                <wp14:sizeRelH relativeFrom="margin">
                  <wp14:pctWidth>0</wp14:pctWidth>
                </wp14:sizeRelH>
                <wp14:sizeRelV relativeFrom="margin">
                  <wp14:pctHeight>0</wp14:pctHeight>
                </wp14:sizeRelV>
              </wp:anchor>
            </w:drawing>
          </mc:Choice>
          <mc:Fallback>
            <w:pict>
              <v:line id="Straight Connector 58" o:spid="_x0000_s1026" style="position:absolute;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15pt,208.65pt" to="250.2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" strokecolor="#7f7f7f"/>
            </w:pict>
          </mc:Fallback>
        </mc:AlternateContent>
      </w:r>
      <w:r>
        <w:rPr>
          <w:noProof/>
          <w:lang w:val="en-US" w:eastAsia="en-US"/>
        </w:rPr>
        <mc:AlternateContent>
          <mc:Choice Requires="wps">
            <w:drawing>
              <wp:anchor distT="0" distB="0" distL="114300" distR="114300" simplePos="0" relativeHeight="251682304" behindDoc="0" locked="0" layoutInCell="1" allowOverlap="1" wp14:anchorId="4D3A0581" wp14:editId="45F1F7FC">
                <wp:simplePos x="0" y="0"/>
                <wp:positionH relativeFrom="column">
                  <wp:posOffset>3013788</wp:posOffset>
                </wp:positionH>
                <wp:positionV relativeFrom="paragraph">
                  <wp:posOffset>3303037</wp:posOffset>
                </wp:positionV>
                <wp:extent cx="237930" cy="0"/>
                <wp:effectExtent l="0" t="0" r="10160" b="19050"/>
                <wp:wrapNone/>
                <wp:docPr id="59" name="Straight Connector 59"/>
                <wp:cNvGraphicFramePr/>
                <a:graphic xmlns:a="http://schemas.openxmlformats.org/drawingml/2006/main">
                  <a:graphicData uri="http://schemas.microsoft.com/office/word/2010/wordprocessingShape">
                    <wps:wsp>
                      <wps:cNvCnPr/>
                      <wps:spPr>
                        <a:xfrm>
                          <a:off x="0" y="0"/>
                          <a:ext cx="237930" cy="0"/>
                        </a:xfrm>
                        <a:prstGeom prst="line">
                          <a:avLst/>
                        </a:prstGeom>
                        <a:noFill/>
                        <a:ln w="9525" cap="flat" cmpd="sng" algn="ctr">
                          <a:solidFill>
                            <a:sysClr val="window" lastClr="FFFFFF">
                              <a:lumMod val="50000"/>
                            </a:sysClr>
                          </a:solidFill>
                          <a:prstDash val="sysDot"/>
                        </a:ln>
                        <a:effectLst/>
                      </wps:spPr>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3pt,260.1pt" to="256.05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" strokecolor="#7f7f7f">
                <v:stroke dashstyle="1 1"/>
              </v:line>
            </w:pict>
          </mc:Fallback>
        </mc:AlternateContent>
      </w:r>
      <w:r>
        <w:rPr>
          <w:noProof/>
          <w:lang w:val="en-US" w:eastAsia="en-US"/>
        </w:rPr>
        <mc:AlternateContent>
          <mc:Choice Requires="wps">
            <w:drawing>
              <wp:anchor distT="0" distB="0" distL="114300" distR="114300" simplePos="0" relativeHeight="251678208" behindDoc="0" locked="0" layoutInCell="1" allowOverlap="1" wp14:anchorId="6EC35B61" wp14:editId="57959A76">
                <wp:simplePos x="0" y="0"/>
                <wp:positionH relativeFrom="column">
                  <wp:posOffset>57150</wp:posOffset>
                </wp:positionH>
                <wp:positionV relativeFrom="paragraph">
                  <wp:posOffset>4438650</wp:posOffset>
                </wp:positionV>
                <wp:extent cx="381000" cy="9194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81000" cy="919480"/>
                        </a:xfrm>
                        <a:prstGeom prst="rect">
                          <a:avLst/>
                        </a:prstGeom>
                        <a:noFill/>
                        <a:ln>
                          <a:noFill/>
                        </a:ln>
                        <a:effectLst/>
                      </wps:spPr>
                      <wps:txbx>
                        <w:txbxContent>
                          <w:p w14:paraId="7C5A8B86" w14:textId="77777777" w:rsidR="00DC757E" w:rsidRPr="00543BF1" w:rsidRDefault="00DC757E" w:rsidP="00A950AA">
                            <w:pPr>
                              <w:jc w:val="center"/>
                              <w:rPr>
                                <w:rFonts w:cs="Arial"/>
                                <w:noProof/>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543BF1">
                              <w:rPr>
                                <w:rFonts w:cs="Arial"/>
                                <w:noProof/>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4</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Text Box 60" o:spid="_x0000_s1029" type="#_x0000_t202" style="position:absolute;margin-left:4.5pt;margin-top:349.5pt;width:30pt;height:72.4pt;z-index:251678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" filled="f" stroked="f">
                <v:textbox>
                  <w:txbxContent>
                    <w:p w14:paraId="7C5A8B86" w14:textId="77777777" w:rsidR="00DC757E" w:rsidRPr="00543BF1" w:rsidRDefault="00DC757E" w:rsidP="00A950AA">
                      <w:pPr>
                        <w:jc w:val="center"/>
                        <w:rPr>
                          <w:rFonts w:cs="Arial"/>
                          <w:noProof/>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543BF1">
                        <w:rPr>
                          <w:rFonts w:cs="Arial"/>
                          <w:noProof/>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4</w:t>
                      </w:r>
                    </w:p>
                  </w:txbxContent>
                </v:textbox>
              </v:shape>
            </w:pict>
          </mc:Fallback>
        </mc:AlternateContent>
      </w:r>
      <w:r>
        <w:rPr>
          <w:noProof/>
          <w:lang w:val="en-US" w:eastAsia="en-US"/>
        </w:rPr>
        <mc:AlternateContent>
          <mc:Choice Requires="wps">
            <w:drawing>
              <wp:anchor distT="0" distB="0" distL="114300" distR="114300" simplePos="0" relativeHeight="251677184" behindDoc="0" locked="0" layoutInCell="1" allowOverlap="1" wp14:anchorId="2153953C" wp14:editId="1E90D5A6">
                <wp:simplePos x="0" y="0"/>
                <wp:positionH relativeFrom="column">
                  <wp:posOffset>0</wp:posOffset>
                </wp:positionH>
                <wp:positionV relativeFrom="paragraph">
                  <wp:posOffset>2933700</wp:posOffset>
                </wp:positionV>
                <wp:extent cx="697230" cy="9194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697230" cy="919480"/>
                        </a:xfrm>
                        <a:prstGeom prst="rect">
                          <a:avLst/>
                        </a:prstGeom>
                        <a:noFill/>
                        <a:ln>
                          <a:noFill/>
                        </a:ln>
                        <a:effectLst/>
                      </wps:spPr>
                      <wps:txbx>
                        <w:txbxContent>
                          <w:p w14:paraId="0D4914A7" w14:textId="77777777" w:rsidR="00DC757E" w:rsidRPr="00543BF1" w:rsidRDefault="00DC757E" w:rsidP="00A950AA">
                            <w:pPr>
                              <w:jc w:val="center"/>
                              <w:rPr>
                                <w:rFonts w:cs="Arial"/>
                                <w:noProof/>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543BF1">
                              <w:rPr>
                                <w:rFonts w:cs="Arial"/>
                                <w:noProof/>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5-7</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Text Box 61" o:spid="_x0000_s1030" type="#_x0000_t202" style="position:absolute;margin-left:0;margin-top:231pt;width:54.9pt;height:72.4pt;z-index:25167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" filled="f" stroked="f">
                <v:textbox>
                  <w:txbxContent>
                    <w:p w14:paraId="0D4914A7" w14:textId="77777777" w:rsidR="00DC757E" w:rsidRPr="00543BF1" w:rsidRDefault="00DC757E" w:rsidP="00A950AA">
                      <w:pPr>
                        <w:jc w:val="center"/>
                        <w:rPr>
                          <w:rFonts w:cs="Arial"/>
                          <w:noProof/>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543BF1">
                        <w:rPr>
                          <w:rFonts w:cs="Arial"/>
                          <w:noProof/>
                          <w:sz w:val="56"/>
                          <w:szCs w:val="5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5-7</w:t>
                      </w:r>
                    </w:p>
                  </w:txbxContent>
                </v:textbox>
              </v:shape>
            </w:pict>
          </mc:Fallback>
        </mc:AlternateContent>
      </w:r>
      <w:r>
        <w:rPr>
          <w:noProof/>
          <w:lang w:val="en-US" w:eastAsia="en-US"/>
        </w:rPr>
        <mc:AlternateContent>
          <mc:Choice Requires="wps">
            <w:drawing>
              <wp:anchor distT="0" distB="0" distL="114300" distR="114300" simplePos="0" relativeHeight="251676160" behindDoc="0" locked="0" layoutInCell="1" allowOverlap="1" wp14:anchorId="3560F348" wp14:editId="6361F0EA">
                <wp:simplePos x="0" y="0"/>
                <wp:positionH relativeFrom="column">
                  <wp:posOffset>57150</wp:posOffset>
                </wp:positionH>
                <wp:positionV relativeFrom="paragraph">
                  <wp:posOffset>1390015</wp:posOffset>
                </wp:positionV>
                <wp:extent cx="400050" cy="9194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400050" cy="919480"/>
                        </a:xfrm>
                        <a:prstGeom prst="rect">
                          <a:avLst/>
                        </a:prstGeom>
                        <a:noFill/>
                        <a:ln>
                          <a:noFill/>
                        </a:ln>
                        <a:effectLst/>
                      </wps:spPr>
                      <wps:txbx>
                        <w:txbxContent>
                          <w:p w14:paraId="5E65502C" w14:textId="77777777" w:rsidR="00DC757E" w:rsidRPr="00543BF1" w:rsidRDefault="00DC757E" w:rsidP="00A950AA">
                            <w:pPr>
                              <w:jc w:val="center"/>
                              <w:rPr>
                                <w:rFonts w:cs="Arial"/>
                                <w:b/>
                                <w:noProof/>
                                <w:color w:val="F8F8F8"/>
                                <w:spacing w:val="30"/>
                                <w:sz w:val="56"/>
                                <w:szCs w:val="56"/>
                                <w14:shadow w14:blurRad="25400" w14:dist="0" w14:dir="0" w14:sx="100000" w14:sy="100000" w14:kx="0" w14:ky="0" w14:algn="tl">
                                  <w14:srgbClr w14:val="000000">
                                    <w14:alpha w14:val="57000"/>
                                  </w14:srgbClr>
                                </w14:shadow>
                                <w14:textOutline w14:w="5715" w14:cap="flat" w14:cmpd="sng" w14:algn="ctr">
                                  <w14:noFill/>
                                  <w14:prstDash w14:val="solid"/>
                                  <w14:round/>
                                </w14:textOutline>
                                <w14:props3d w14:extrusionH="0" w14:contourW="0" w14:prstMaterial="warmMatte">
                                  <w14:bevelT w14:w="27940" w14:h="12700" w14:prst="circle"/>
                                  <w14:contourClr>
                                    <w14:srgbClr w14:val="DDDDDD"/>
                                  </w14:contourClr>
                                </w14:props3d>
                              </w:rPr>
                            </w:pPr>
                            <w:r w:rsidRPr="00543BF1">
                              <w:rPr>
                                <w:rFonts w:cs="Arial"/>
                                <w:b/>
                                <w:noProof/>
                                <w:color w:val="F8F8F8"/>
                                <w:spacing w:val="30"/>
                                <w:sz w:val="56"/>
                                <w:szCs w:val="56"/>
                                <w14:shadow w14:blurRad="25400" w14:dist="0" w14:dir="0" w14:sx="100000" w14:sy="100000" w14:kx="0" w14:ky="0" w14:algn="tl">
                                  <w14:srgbClr w14:val="000000">
                                    <w14:alpha w14:val="57000"/>
                                  </w14:srgbClr>
                                </w14:shadow>
                                <w14:textOutline w14:w="5715" w14:cap="flat" w14:cmpd="sng" w14:algn="ctr">
                                  <w14:noFill/>
                                  <w14:prstDash w14:val="solid"/>
                                  <w14:round/>
                                </w14:textOutline>
                                <w14:props3d w14:extrusionH="0" w14:contourW="0" w14:prstMaterial="warmMatte">
                                  <w14:bevelT w14:w="27940" w14:h="12700" w14:prst="circle"/>
                                  <w14:contourClr>
                                    <w14:srgbClr w14:val="DDDDDD"/>
                                  </w14:contourClr>
                                </w14:props3d>
                              </w:rPr>
                              <w:t>8</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Text Box 62" o:spid="_x0000_s1031" type="#_x0000_t202" style="position:absolute;margin-left:4.5pt;margin-top:109.45pt;width:31.5pt;height:72.4pt;z-index:251676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" filled="f" stroked="f">
                <v:textbox>
                  <w:txbxContent>
                    <w:p w14:paraId="5E65502C" w14:textId="77777777" w:rsidR="00DC757E" w:rsidRPr="00543BF1" w:rsidRDefault="00DC757E" w:rsidP="00A950AA">
                      <w:pPr>
                        <w:jc w:val="center"/>
                        <w:rPr>
                          <w:rFonts w:cs="Arial"/>
                          <w:b/>
                          <w:noProof/>
                          <w:color w:val="F8F8F8"/>
                          <w:spacing w:val="30"/>
                          <w:sz w:val="56"/>
                          <w:szCs w:val="56"/>
                          <w14:shadow w14:blurRad="25400" w14:dist="0" w14:dir="0" w14:sx="100000" w14:sy="100000" w14:kx="0" w14:ky="0" w14:algn="tl">
                            <w14:srgbClr w14:val="000000">
                              <w14:alpha w14:val="57000"/>
                            </w14:srgbClr>
                          </w14:shadow>
                          <w14:textOutline w14:w="5715" w14:cap="flat" w14:cmpd="sng" w14:algn="ctr">
                            <w14:noFill/>
                            <w14:prstDash w14:val="solid"/>
                            <w14:round/>
                          </w14:textOutline>
                          <w14:props3d w14:extrusionH="0" w14:contourW="0" w14:prstMaterial="warmMatte">
                            <w14:bevelT w14:w="27940" w14:h="12700" w14:prst="circle"/>
                            <w14:contourClr>
                              <w14:srgbClr w14:val="DDDDDD"/>
                            </w14:contourClr>
                          </w14:props3d>
                        </w:rPr>
                      </w:pPr>
                      <w:r w:rsidRPr="00543BF1">
                        <w:rPr>
                          <w:rFonts w:cs="Arial"/>
                          <w:b/>
                          <w:noProof/>
                          <w:color w:val="F8F8F8"/>
                          <w:spacing w:val="30"/>
                          <w:sz w:val="56"/>
                          <w:szCs w:val="56"/>
                          <w14:shadow w14:blurRad="25400" w14:dist="0" w14:dir="0" w14:sx="100000" w14:sy="100000" w14:kx="0" w14:ky="0" w14:algn="tl">
                            <w14:srgbClr w14:val="000000">
                              <w14:alpha w14:val="57000"/>
                            </w14:srgbClr>
                          </w14:shadow>
                          <w14:textOutline w14:w="5715" w14:cap="flat" w14:cmpd="sng" w14:algn="ctr">
                            <w14:noFill/>
                            <w14:prstDash w14:val="solid"/>
                            <w14:round/>
                          </w14:textOutline>
                          <w14:props3d w14:extrusionH="0" w14:contourW="0" w14:prstMaterial="warmMatte">
                            <w14:bevelT w14:w="27940" w14:h="12700" w14:prst="circle"/>
                            <w14:contourClr>
                              <w14:srgbClr w14:val="DDDDDD"/>
                            </w14:contourClr>
                          </w14:props3d>
                        </w:rPr>
                        <w:t>8</w:t>
                      </w:r>
                    </w:p>
                  </w:txbxContent>
                </v:textbox>
              </v:shape>
            </w:pict>
          </mc:Fallback>
        </mc:AlternateContent>
      </w:r>
      <w:r>
        <w:rPr>
          <w:noProof/>
          <w:lang w:val="en-US" w:eastAsia="en-US"/>
        </w:rPr>
        <w:drawing>
          <wp:inline distT="0" distB="0" distL="0" distR="0" wp14:anchorId="3F642018" wp14:editId="59FA388B">
            <wp:extent cx="5715000" cy="5402425"/>
            <wp:effectExtent l="0" t="152400" r="38100" b="27305"/>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216F3AAC" w14:textId="75B4D395" w:rsidR="00910991" w:rsidRDefault="0022401B" w:rsidP="00BD37FC">
      <w:pPr>
        <w:pStyle w:val="BodyTextIndent"/>
        <w:numPr>
          <w:ilvl w:val="0"/>
          <w:numId w:val="7"/>
        </w:numPr>
        <w:tabs>
          <w:tab w:val="clear" w:pos="851"/>
          <w:tab w:val="left" w:pos="1134"/>
        </w:tabs>
        <w:spacing w:before="240"/>
        <w:ind w:left="1134" w:hanging="283"/>
      </w:pPr>
      <w:r w:rsidRPr="0013747F">
        <w:t xml:space="preserve">Refer to </w:t>
      </w:r>
      <w:r w:rsidR="006F2EAA" w:rsidRPr="0013747F">
        <w:rPr>
          <w:color w:val="0000FF"/>
          <w:u w:val="single"/>
        </w:rPr>
        <w:fldChar w:fldCharType="begin"/>
      </w:r>
      <w:r w:rsidR="006F2EAA" w:rsidRPr="0013747F">
        <w:rPr>
          <w:color w:val="0000FF"/>
          <w:u w:val="single"/>
        </w:rPr>
        <w:instrText xml:space="preserve"> REF _Ref414607319 \h</w:instrText>
      </w:r>
      <w:r w:rsidR="00F77041" w:rsidRPr="0013747F">
        <w:rPr>
          <w:color w:val="0000FF"/>
          <w:u w:val="single"/>
        </w:rPr>
        <w:instrText xml:space="preserve"> \* Charformat</w:instrText>
      </w:r>
      <w:r w:rsidR="006F2EAA" w:rsidRPr="0013747F">
        <w:rPr>
          <w:color w:val="0000FF"/>
          <w:u w:val="single"/>
        </w:rPr>
        <w:instrText xml:space="preserve"> </w:instrText>
      </w:r>
      <w:r w:rsidR="00F77041" w:rsidRPr="0013747F">
        <w:rPr>
          <w:color w:val="0000FF"/>
          <w:u w:val="single"/>
        </w:rPr>
        <w:instrText xml:space="preserve"> \* MERGEFORMAT </w:instrText>
      </w:r>
      <w:r w:rsidR="006F2EAA" w:rsidRPr="0013747F">
        <w:rPr>
          <w:color w:val="0000FF"/>
          <w:u w:val="single"/>
        </w:rPr>
      </w:r>
      <w:r w:rsidR="006F2EAA" w:rsidRPr="0013747F">
        <w:rPr>
          <w:color w:val="0000FF"/>
          <w:u w:val="single"/>
        </w:rPr>
        <w:fldChar w:fldCharType="separate"/>
      </w:r>
      <w:r w:rsidR="0046679F" w:rsidRPr="0046679F">
        <w:rPr>
          <w:color w:val="0000FF"/>
          <w:u w:val="single"/>
        </w:rPr>
        <w:t>Appendix 1.: Course Descriptors</w:t>
      </w:r>
      <w:r w:rsidR="006F2EAA" w:rsidRPr="0013747F">
        <w:rPr>
          <w:color w:val="0000FF"/>
          <w:u w:val="single"/>
        </w:rPr>
        <w:fldChar w:fldCharType="end"/>
      </w:r>
      <w:r w:rsidR="004857A6">
        <w:rPr>
          <w:color w:val="0000FF"/>
          <w:u w:val="single"/>
        </w:rPr>
        <w:t>.</w:t>
      </w:r>
    </w:p>
    <w:p w14:paraId="30695E57" w14:textId="77777777" w:rsidR="007732E2" w:rsidRPr="00E02758" w:rsidRDefault="007732E2" w:rsidP="00AE0B3A">
      <w:pPr>
        <w:pStyle w:val="Heading4"/>
        <w:keepLines/>
        <w:tabs>
          <w:tab w:val="left" w:pos="851"/>
        </w:tabs>
        <w:spacing w:before="240" w:after="120"/>
        <w:ind w:firstLine="851"/>
        <w:rPr>
          <w:sz w:val="20"/>
        </w:rPr>
      </w:pPr>
      <w:r w:rsidRPr="00E02758">
        <w:rPr>
          <w:sz w:val="20"/>
        </w:rPr>
        <w:t xml:space="preserve">Bachelor of </w:t>
      </w:r>
      <w:r>
        <w:rPr>
          <w:sz w:val="20"/>
        </w:rPr>
        <w:t>Design</w:t>
      </w:r>
      <w:r w:rsidRPr="00E02758">
        <w:rPr>
          <w:sz w:val="20"/>
        </w:rPr>
        <w:t xml:space="preserve"> (Honours)</w:t>
      </w:r>
    </w:p>
    <w:p w14:paraId="5554F669" w14:textId="77777777" w:rsidR="007732E2" w:rsidRPr="00AD4777" w:rsidRDefault="007732E2" w:rsidP="00AE0B3A">
      <w:pPr>
        <w:pStyle w:val="BodyTextIndent"/>
        <w:keepNext/>
        <w:keepLines/>
      </w:pPr>
      <w:r w:rsidRPr="00AD4777">
        <w:t xml:space="preserve">This one-year full-time programme is comprised of 120 credits at level 8 divided into two semesters of 60 credits each. </w:t>
      </w:r>
    </w:p>
    <w:p w14:paraId="377E0CEF" w14:textId="4394641E" w:rsidR="007732E2" w:rsidRDefault="007732E2" w:rsidP="00E17C60">
      <w:pPr>
        <w:pStyle w:val="BodyTextIndent"/>
        <w:keepNext/>
        <w:keepLines/>
        <w:tabs>
          <w:tab w:val="clear" w:pos="851"/>
          <w:tab w:val="left" w:pos="2977"/>
        </w:tabs>
        <w:spacing w:after="0"/>
      </w:pPr>
      <w:r w:rsidRPr="00AD4777">
        <w:t xml:space="preserve">Semester One: </w:t>
      </w:r>
      <w:r w:rsidRPr="00AD4777">
        <w:tab/>
      </w:r>
      <w:r>
        <w:t xml:space="preserve">Professional Design Practice, </w:t>
      </w:r>
      <w:r w:rsidR="00564E84">
        <w:t>30</w:t>
      </w:r>
      <w:r w:rsidRPr="00AD4777">
        <w:t xml:space="preserve"> credits</w:t>
      </w:r>
    </w:p>
    <w:p w14:paraId="79C31126" w14:textId="0691FF23" w:rsidR="007732E2" w:rsidRDefault="007732E2" w:rsidP="00E17C60">
      <w:pPr>
        <w:pStyle w:val="BodyTextIndent"/>
        <w:tabs>
          <w:tab w:val="clear" w:pos="851"/>
          <w:tab w:val="left" w:pos="2977"/>
        </w:tabs>
        <w:spacing w:after="0"/>
      </w:pPr>
      <w:r>
        <w:tab/>
        <w:t>Applied Design Project 1, 30 credits</w:t>
      </w:r>
    </w:p>
    <w:p w14:paraId="4B75E753" w14:textId="77777777" w:rsidR="007732E2" w:rsidRPr="00AD4777" w:rsidRDefault="007732E2" w:rsidP="00E17C60">
      <w:pPr>
        <w:pStyle w:val="BodyTextIndent"/>
        <w:tabs>
          <w:tab w:val="clear" w:pos="851"/>
          <w:tab w:val="left" w:pos="2977"/>
        </w:tabs>
        <w:spacing w:after="0"/>
      </w:pPr>
    </w:p>
    <w:p w14:paraId="7BD75C8C" w14:textId="77777777" w:rsidR="00E17C60" w:rsidRDefault="007732E2" w:rsidP="00E17C60">
      <w:pPr>
        <w:pStyle w:val="BodyTextIndent"/>
        <w:keepNext/>
        <w:keepLines/>
        <w:tabs>
          <w:tab w:val="clear" w:pos="851"/>
          <w:tab w:val="left" w:pos="2977"/>
        </w:tabs>
        <w:spacing w:after="0"/>
      </w:pPr>
      <w:r w:rsidRPr="00AD4777">
        <w:t xml:space="preserve">Semester Two: </w:t>
      </w:r>
      <w:r w:rsidRPr="00AD4777">
        <w:tab/>
      </w:r>
      <w:r>
        <w:t>Design Research Methods, 15</w:t>
      </w:r>
      <w:r w:rsidRPr="00AD4777">
        <w:t xml:space="preserve"> credits</w:t>
      </w:r>
    </w:p>
    <w:p w14:paraId="05383332" w14:textId="5BCC0C5F" w:rsidR="007732E2" w:rsidRDefault="007732E2" w:rsidP="00E17C60">
      <w:pPr>
        <w:pStyle w:val="BodyTextIndent"/>
        <w:keepNext/>
        <w:keepLines/>
        <w:tabs>
          <w:tab w:val="clear" w:pos="851"/>
          <w:tab w:val="left" w:pos="2977"/>
        </w:tabs>
        <w:spacing w:after="0"/>
      </w:pPr>
      <w:r>
        <w:tab/>
        <w:t>Major Research Project, 45 credits</w:t>
      </w:r>
    </w:p>
    <w:p w14:paraId="38DB5ED2" w14:textId="77777777" w:rsidR="00E17C60" w:rsidRDefault="00E17C60" w:rsidP="00E17C60">
      <w:pPr>
        <w:pStyle w:val="BodyTextIndent"/>
        <w:keepNext/>
        <w:keepLines/>
        <w:tabs>
          <w:tab w:val="clear" w:pos="851"/>
          <w:tab w:val="left" w:pos="2977"/>
        </w:tabs>
        <w:spacing w:after="0"/>
      </w:pPr>
    </w:p>
    <w:p w14:paraId="7B0C5CF4" w14:textId="77777777" w:rsidR="004E2147" w:rsidRDefault="007732E2" w:rsidP="007732E2">
      <w:pPr>
        <w:pStyle w:val="BodyTextIndent"/>
      </w:pPr>
      <w:r>
        <w:t>Applied Design Project 1 and Major Research Project may be treated as one larger project with two assessment points</w:t>
      </w:r>
      <w:r w:rsidR="00633EFE">
        <w:t xml:space="preserve">. </w:t>
      </w:r>
      <w:r>
        <w:t>The Major Research Project includes a dissertation of 5-8,000 words.</w:t>
      </w:r>
    </w:p>
    <w:p w14:paraId="24570889" w14:textId="77777777" w:rsidR="004E2147" w:rsidRDefault="004E2147" w:rsidP="007732E2">
      <w:pPr>
        <w:pStyle w:val="BodyTextIndent"/>
        <w:sectPr w:rsidR="004E2147" w:rsidSect="008348AF">
          <w:footnotePr>
            <w:pos w:val="beneathText"/>
          </w:footnotePr>
          <w:pgSz w:w="11907" w:h="16840" w:code="9"/>
          <w:pgMar w:top="1440" w:right="1134" w:bottom="1440" w:left="1701" w:header="720" w:footer="720" w:gutter="0"/>
          <w:cols w:space="720"/>
          <w:docGrid w:linePitch="360"/>
        </w:sectPr>
      </w:pPr>
    </w:p>
    <w:p w14:paraId="1FDF2FB2" w14:textId="77777777" w:rsidR="007732E2" w:rsidRPr="00E02758" w:rsidRDefault="007732E2" w:rsidP="00564E84">
      <w:pPr>
        <w:pStyle w:val="Heading4"/>
        <w:keepLines/>
        <w:tabs>
          <w:tab w:val="left" w:pos="851"/>
        </w:tabs>
        <w:spacing w:before="240" w:after="120"/>
        <w:ind w:firstLine="851"/>
        <w:rPr>
          <w:sz w:val="20"/>
        </w:rPr>
      </w:pPr>
      <w:r w:rsidRPr="00E02758">
        <w:rPr>
          <w:sz w:val="20"/>
        </w:rPr>
        <w:lastRenderedPageBreak/>
        <w:t xml:space="preserve">Postgraduate Certificate in </w:t>
      </w:r>
      <w:r>
        <w:rPr>
          <w:sz w:val="20"/>
        </w:rPr>
        <w:t>Design</w:t>
      </w:r>
    </w:p>
    <w:p w14:paraId="50359335" w14:textId="23DE946A" w:rsidR="007732E2" w:rsidRPr="00AD4777" w:rsidRDefault="007732E2" w:rsidP="00564E84">
      <w:pPr>
        <w:pStyle w:val="BodyTextIndent"/>
        <w:keepNext/>
        <w:keepLines/>
      </w:pPr>
      <w:r w:rsidRPr="00AD4777">
        <w:t xml:space="preserve">This one semester full-time programme is comprised </w:t>
      </w:r>
      <w:r w:rsidR="0062715C">
        <w:t xml:space="preserve">of </w:t>
      </w:r>
      <w:r w:rsidRPr="00AD4777">
        <w:t>60 credits at level 8.</w:t>
      </w:r>
    </w:p>
    <w:p w14:paraId="325D4666" w14:textId="519911AB" w:rsidR="007732E2" w:rsidRDefault="007732E2" w:rsidP="006D215A">
      <w:pPr>
        <w:pStyle w:val="BodyTextIndent"/>
        <w:tabs>
          <w:tab w:val="clear" w:pos="851"/>
          <w:tab w:val="left" w:pos="2835"/>
        </w:tabs>
        <w:spacing w:after="0"/>
      </w:pPr>
      <w:r w:rsidRPr="00AD4777">
        <w:t xml:space="preserve">Semester One: </w:t>
      </w:r>
      <w:r w:rsidRPr="00AD4777">
        <w:tab/>
      </w:r>
      <w:r>
        <w:t>Professional Design Practice, 3</w:t>
      </w:r>
      <w:r w:rsidRPr="00AD4777">
        <w:t>0 credits</w:t>
      </w:r>
    </w:p>
    <w:p w14:paraId="3F629158" w14:textId="5B026159" w:rsidR="007732E2" w:rsidRDefault="007732E2" w:rsidP="006D215A">
      <w:pPr>
        <w:pStyle w:val="BodyTextIndent"/>
        <w:tabs>
          <w:tab w:val="clear" w:pos="851"/>
          <w:tab w:val="left" w:pos="2835"/>
        </w:tabs>
        <w:spacing w:after="0"/>
      </w:pPr>
      <w:r>
        <w:tab/>
        <w:t>Applied Design Project 1, 30 credits</w:t>
      </w:r>
    </w:p>
    <w:p w14:paraId="08B2DD06" w14:textId="77777777" w:rsidR="007732E2" w:rsidRPr="00E02758" w:rsidRDefault="007732E2" w:rsidP="00BD37FC">
      <w:pPr>
        <w:pStyle w:val="Heading4"/>
        <w:keepLines/>
        <w:tabs>
          <w:tab w:val="left" w:pos="851"/>
        </w:tabs>
        <w:spacing w:before="240" w:after="120"/>
        <w:ind w:left="850" w:firstLine="1"/>
        <w:rPr>
          <w:sz w:val="20"/>
        </w:rPr>
      </w:pPr>
      <w:r w:rsidRPr="00E02758">
        <w:rPr>
          <w:sz w:val="20"/>
        </w:rPr>
        <w:t xml:space="preserve">Postgraduate Diploma in </w:t>
      </w:r>
      <w:r>
        <w:rPr>
          <w:sz w:val="20"/>
        </w:rPr>
        <w:t>Design</w:t>
      </w:r>
    </w:p>
    <w:p w14:paraId="50D5D94A" w14:textId="77777777" w:rsidR="007732E2" w:rsidRPr="00AD4777" w:rsidRDefault="007732E2" w:rsidP="007732E2">
      <w:pPr>
        <w:pStyle w:val="BodyTextIndent"/>
        <w:keepNext/>
        <w:keepLines/>
        <w:ind w:left="850" w:firstLine="1"/>
      </w:pPr>
      <w:r w:rsidRPr="00AD4777">
        <w:t xml:space="preserve">This one-year full-time programme is comprised of 120 credits at level 8 divided into two semesters of 60 credits each. </w:t>
      </w:r>
    </w:p>
    <w:p w14:paraId="36FDC8DF" w14:textId="06082F33" w:rsidR="007732E2" w:rsidRDefault="007732E2" w:rsidP="006D215A">
      <w:pPr>
        <w:pStyle w:val="BodyTextIndent"/>
        <w:tabs>
          <w:tab w:val="clear" w:pos="851"/>
          <w:tab w:val="left" w:pos="2835"/>
        </w:tabs>
        <w:spacing w:after="0"/>
      </w:pPr>
      <w:r w:rsidRPr="00AD4777">
        <w:t xml:space="preserve">Semester One: </w:t>
      </w:r>
      <w:r w:rsidRPr="00AD4777">
        <w:tab/>
      </w:r>
      <w:r>
        <w:t>Professional Design Practice, 3</w:t>
      </w:r>
      <w:r w:rsidRPr="00AD4777">
        <w:t>0 credits</w:t>
      </w:r>
    </w:p>
    <w:p w14:paraId="410FD673" w14:textId="754BC418" w:rsidR="007732E2" w:rsidRDefault="007732E2" w:rsidP="006D215A">
      <w:pPr>
        <w:pStyle w:val="BodyTextIndent"/>
        <w:tabs>
          <w:tab w:val="clear" w:pos="851"/>
          <w:tab w:val="left" w:pos="2835"/>
        </w:tabs>
        <w:spacing w:after="0"/>
      </w:pPr>
      <w:r>
        <w:tab/>
        <w:t>Applied Design Project 1, 30 credits</w:t>
      </w:r>
    </w:p>
    <w:p w14:paraId="17A2BF8A" w14:textId="7BED2832" w:rsidR="00A305F9" w:rsidRDefault="00A305F9">
      <w:pPr>
        <w:suppressAutoHyphens w:val="0"/>
        <w:spacing w:line="240" w:lineRule="auto"/>
      </w:pPr>
      <w:r>
        <w:br w:type="page"/>
      </w:r>
    </w:p>
    <w:p w14:paraId="542C022B" w14:textId="77777777" w:rsidR="007732E2" w:rsidRPr="00AD4777" w:rsidRDefault="007732E2" w:rsidP="007732E2">
      <w:pPr>
        <w:pStyle w:val="BodyTextIndent"/>
        <w:spacing w:after="0"/>
      </w:pPr>
    </w:p>
    <w:p w14:paraId="00535A7B" w14:textId="60CFDF8C" w:rsidR="006D215A" w:rsidRDefault="007732E2" w:rsidP="006D215A">
      <w:pPr>
        <w:pStyle w:val="BodyTextIndent"/>
        <w:tabs>
          <w:tab w:val="clear" w:pos="851"/>
          <w:tab w:val="left" w:pos="2835"/>
        </w:tabs>
        <w:spacing w:after="0"/>
      </w:pPr>
      <w:r w:rsidRPr="00AD4777">
        <w:t xml:space="preserve">Semester Two: </w:t>
      </w:r>
      <w:r w:rsidRPr="00AD4777">
        <w:tab/>
      </w:r>
      <w:r>
        <w:t>Design Research Methods, 15</w:t>
      </w:r>
      <w:r w:rsidRPr="00AD4777">
        <w:t xml:space="preserve"> credits</w:t>
      </w:r>
    </w:p>
    <w:p w14:paraId="59CD4737" w14:textId="77777777" w:rsidR="006D215A" w:rsidRDefault="006D215A" w:rsidP="006D215A">
      <w:pPr>
        <w:pStyle w:val="BodyTextIndent"/>
        <w:tabs>
          <w:tab w:val="clear" w:pos="851"/>
          <w:tab w:val="left" w:pos="2835"/>
        </w:tabs>
        <w:spacing w:after="0"/>
      </w:pPr>
      <w:r>
        <w:tab/>
      </w:r>
      <w:r w:rsidR="007732E2">
        <w:t>Applied Design Project 2, 45 credits</w:t>
      </w:r>
    </w:p>
    <w:p w14:paraId="1D69D1DC" w14:textId="77777777" w:rsidR="006D215A" w:rsidRDefault="006D215A" w:rsidP="006D215A">
      <w:pPr>
        <w:pStyle w:val="BodyTextIndent"/>
        <w:tabs>
          <w:tab w:val="clear" w:pos="851"/>
          <w:tab w:val="left" w:pos="2835"/>
        </w:tabs>
        <w:spacing w:after="0"/>
      </w:pPr>
    </w:p>
    <w:p w14:paraId="22137F3C" w14:textId="3331ED50" w:rsidR="007732E2" w:rsidRPr="00E02758" w:rsidRDefault="007732E2" w:rsidP="006D215A">
      <w:pPr>
        <w:pStyle w:val="BodyTextIndent"/>
        <w:tabs>
          <w:tab w:val="clear" w:pos="851"/>
          <w:tab w:val="left" w:pos="2835"/>
        </w:tabs>
        <w:spacing w:after="0"/>
      </w:pPr>
      <w:r>
        <w:t xml:space="preserve">Applied Design Project 1 and 2 may be treated as one larger project with two assessment points. </w:t>
      </w:r>
    </w:p>
    <w:p w14:paraId="11C62DCD" w14:textId="77777777" w:rsidR="007732E2" w:rsidRPr="00E02758" w:rsidRDefault="007732E2" w:rsidP="00BD37FC">
      <w:pPr>
        <w:pStyle w:val="Heading4"/>
        <w:tabs>
          <w:tab w:val="left" w:pos="851"/>
        </w:tabs>
        <w:spacing w:before="240" w:after="120"/>
        <w:ind w:firstLine="851"/>
        <w:rPr>
          <w:sz w:val="20"/>
        </w:rPr>
      </w:pPr>
      <w:r w:rsidRPr="00E02758">
        <w:rPr>
          <w:sz w:val="20"/>
        </w:rPr>
        <w:t xml:space="preserve">Master of </w:t>
      </w:r>
      <w:r>
        <w:rPr>
          <w:sz w:val="20"/>
        </w:rPr>
        <w:t>Design</w:t>
      </w:r>
    </w:p>
    <w:p w14:paraId="7AD7DB59" w14:textId="2CF05EA1" w:rsidR="007732E2" w:rsidRDefault="007732E2" w:rsidP="007732E2">
      <w:pPr>
        <w:tabs>
          <w:tab w:val="left" w:pos="851"/>
        </w:tabs>
        <w:spacing w:after="120"/>
        <w:ind w:left="851"/>
      </w:pPr>
      <w:r>
        <w:t xml:space="preserve">This one year full-time programme is comprised </w:t>
      </w:r>
      <w:r w:rsidR="0062715C">
        <w:t xml:space="preserve">of </w:t>
      </w:r>
      <w:r>
        <w:t>120 credits at Level 9</w:t>
      </w:r>
    </w:p>
    <w:p w14:paraId="1FB1C442" w14:textId="7F220F54" w:rsidR="000C4283" w:rsidRDefault="001D196E" w:rsidP="007732E2">
      <w:pPr>
        <w:tabs>
          <w:tab w:val="left" w:pos="851"/>
        </w:tabs>
        <w:spacing w:after="120"/>
        <w:ind w:left="851"/>
      </w:pPr>
      <w:r>
        <w:t xml:space="preserve">Semesters One and </w:t>
      </w:r>
      <w:r w:rsidR="007732E2">
        <w:t>Two:</w:t>
      </w:r>
      <w:r w:rsidR="007732E2">
        <w:tab/>
      </w:r>
    </w:p>
    <w:p w14:paraId="289187EB" w14:textId="77777777" w:rsidR="00B144B2" w:rsidRDefault="00AB2184" w:rsidP="00AB2184">
      <w:pPr>
        <w:tabs>
          <w:tab w:val="left" w:pos="2835"/>
        </w:tabs>
        <w:spacing w:after="120"/>
        <w:ind w:left="851"/>
      </w:pPr>
      <w:r>
        <w:tab/>
      </w:r>
      <w:r w:rsidR="007732E2">
        <w:t>Integrated Body of Creative Work incl</w:t>
      </w:r>
      <w:r w:rsidR="00F73868">
        <w:t>uding an</w:t>
      </w:r>
      <w:r w:rsidR="007732E2">
        <w:t xml:space="preserve"> exegesis</w:t>
      </w:r>
      <w:r w:rsidR="00F73868">
        <w:t xml:space="preserve"> of</w:t>
      </w:r>
      <w:r w:rsidR="000C4283">
        <w:t xml:space="preserve"> 8 - 12,000 </w:t>
      </w:r>
      <w:r>
        <w:tab/>
      </w:r>
      <w:r w:rsidR="000C4283">
        <w:t>words</w:t>
      </w:r>
      <w:r w:rsidR="00894413">
        <w:t xml:space="preserve"> or equivalent</w:t>
      </w:r>
      <w:r w:rsidR="000C4283">
        <w:t>,</w:t>
      </w:r>
      <w:r w:rsidR="007732E2">
        <w:t xml:space="preserve"> 120 credits</w:t>
      </w:r>
    </w:p>
    <w:p w14:paraId="4606E948" w14:textId="4443030B" w:rsidR="007732E2" w:rsidRDefault="00B144B2" w:rsidP="00AB2184">
      <w:pPr>
        <w:tabs>
          <w:tab w:val="left" w:pos="2835"/>
        </w:tabs>
        <w:spacing w:after="120"/>
        <w:ind w:left="851"/>
      </w:pPr>
      <w:r>
        <w:tab/>
      </w:r>
      <w:r>
        <w:tab/>
      </w:r>
      <w:r>
        <w:tab/>
      </w:r>
      <w:r>
        <w:tab/>
      </w:r>
      <w:r w:rsidRPr="00B144B2">
        <w:t xml:space="preserve"> </w:t>
      </w:r>
      <w:r>
        <w:t>OR</w:t>
      </w:r>
    </w:p>
    <w:p w14:paraId="1230440E" w14:textId="55B40581" w:rsidR="007732E2" w:rsidRPr="00AD4777" w:rsidRDefault="007732E2" w:rsidP="00B144B2">
      <w:pPr>
        <w:tabs>
          <w:tab w:val="left" w:pos="1560"/>
          <w:tab w:val="left" w:pos="2835"/>
        </w:tabs>
        <w:spacing w:after="120"/>
        <w:ind w:left="851"/>
      </w:pPr>
      <w:r>
        <w:tab/>
      </w:r>
      <w:r>
        <w:tab/>
        <w:t xml:space="preserve">Masters thesis, </w:t>
      </w:r>
      <w:r w:rsidR="000C4283">
        <w:t>20-30,000 words</w:t>
      </w:r>
      <w:r>
        <w:t>, 120 credits</w:t>
      </w:r>
    </w:p>
    <w:p w14:paraId="36351A89" w14:textId="6014DE72" w:rsidR="003D0110" w:rsidRPr="008F1AA6" w:rsidRDefault="00D66C09" w:rsidP="00E17C60">
      <w:pPr>
        <w:pStyle w:val="Heading2"/>
      </w:pPr>
      <w:bookmarkStart w:id="21" w:name="_Toc424551886"/>
      <w:bookmarkStart w:id="22" w:name="_Toc430263509"/>
      <w:r w:rsidRPr="008F1AA6">
        <w:t>Certification</w:t>
      </w:r>
      <w:r w:rsidR="008F1AA6">
        <w:t xml:space="preserve"> Rules</w:t>
      </w:r>
      <w:bookmarkEnd w:id="21"/>
      <w:bookmarkEnd w:id="22"/>
    </w:p>
    <w:p w14:paraId="2E47DAE1" w14:textId="61F9DECC" w:rsidR="003D0110" w:rsidRPr="00E17C60" w:rsidRDefault="00E17C60" w:rsidP="00E17C60">
      <w:pPr>
        <w:pStyle w:val="Heading4"/>
        <w:tabs>
          <w:tab w:val="left" w:pos="851"/>
        </w:tabs>
        <w:spacing w:before="240" w:after="120"/>
        <w:ind w:firstLine="851"/>
        <w:rPr>
          <w:sz w:val="20"/>
        </w:rPr>
      </w:pPr>
      <w:r w:rsidRPr="00E17C60">
        <w:rPr>
          <w:sz w:val="20"/>
        </w:rPr>
        <w:t>Bachelor of Design (Honours)</w:t>
      </w:r>
    </w:p>
    <w:p w14:paraId="49E514DF" w14:textId="26FAE77B" w:rsidR="00E17C60" w:rsidRDefault="001E61FC" w:rsidP="00F9567B">
      <w:pPr>
        <w:pStyle w:val="BodyTextIndent"/>
      </w:pPr>
      <w:r>
        <w:t xml:space="preserve">To be awarded the </w:t>
      </w:r>
      <w:r w:rsidRPr="005B4A45">
        <w:rPr>
          <w:b/>
          <w:bCs/>
          <w:i/>
          <w:iCs/>
        </w:rPr>
        <w:t>Bachelor of Design (Honours),</w:t>
      </w:r>
      <w:r>
        <w:t xml:space="preserve"> learners</w:t>
      </w:r>
      <w:r w:rsidR="00E17C60">
        <w:t xml:space="preserve"> must </w:t>
      </w:r>
      <w:r w:rsidR="00F9567B">
        <w:t xml:space="preserve">achieve </w:t>
      </w:r>
      <w:r>
        <w:t>120 credits at level 8</w:t>
      </w:r>
      <w:r w:rsidR="001A3461">
        <w:t>.</w:t>
      </w:r>
    </w:p>
    <w:p w14:paraId="3F5F0579" w14:textId="3EB44BF0" w:rsidR="001E61FC" w:rsidRDefault="001E61FC" w:rsidP="00F9567B">
      <w:pPr>
        <w:pStyle w:val="BodyTextIndent"/>
      </w:pPr>
      <w:r>
        <w:t xml:space="preserve">To be awarded the </w:t>
      </w:r>
      <w:r w:rsidRPr="005B4A45">
        <w:rPr>
          <w:b/>
          <w:bCs/>
          <w:i/>
          <w:iCs/>
        </w:rPr>
        <w:t>Bachelor of Design (Honours)</w:t>
      </w:r>
      <w:r w:rsidR="00F9567B" w:rsidRPr="005B4A45">
        <w:rPr>
          <w:b/>
          <w:bCs/>
          <w:i/>
          <w:iCs/>
        </w:rPr>
        <w:t xml:space="preserve"> Second Class</w:t>
      </w:r>
      <w:r w:rsidR="00F9567B">
        <w:t xml:space="preserve">, learners must achieve 120 credits at level 8 with an overall grade of </w:t>
      </w:r>
      <w:r w:rsidR="00F9567B" w:rsidRPr="00327ECB">
        <w:rPr>
          <w:bCs/>
        </w:rPr>
        <w:t>B</w:t>
      </w:r>
      <w:r w:rsidR="00F9567B">
        <w:rPr>
          <w:bCs/>
        </w:rPr>
        <w:t xml:space="preserve"> </w:t>
      </w:r>
      <w:r w:rsidR="00F9567B" w:rsidRPr="00327ECB">
        <w:rPr>
          <w:bCs/>
        </w:rPr>
        <w:t>+</w:t>
      </w:r>
      <w:r w:rsidR="00F9567B">
        <w:rPr>
          <w:bCs/>
        </w:rPr>
        <w:t>or B (70-79%).</w:t>
      </w:r>
    </w:p>
    <w:p w14:paraId="1C4CE7D3" w14:textId="77B6B435" w:rsidR="00F9567B" w:rsidRDefault="00F9567B" w:rsidP="00F9567B">
      <w:pPr>
        <w:pStyle w:val="BodyTextIndent"/>
      </w:pPr>
      <w:r>
        <w:t xml:space="preserve">To be awarded the </w:t>
      </w:r>
      <w:r w:rsidRPr="005B4A45">
        <w:rPr>
          <w:b/>
          <w:bCs/>
          <w:i/>
          <w:iCs/>
        </w:rPr>
        <w:t>Bachelor of Design (Honours) First Class</w:t>
      </w:r>
      <w:r>
        <w:t xml:space="preserve">, learners must achieve 120 credits at level 8 with an overall grade of </w:t>
      </w:r>
      <w:r w:rsidRPr="00327ECB">
        <w:rPr>
          <w:bCs/>
        </w:rPr>
        <w:t xml:space="preserve">A </w:t>
      </w:r>
      <w:r>
        <w:rPr>
          <w:bCs/>
        </w:rPr>
        <w:t>or higher (80% or greater).</w:t>
      </w:r>
    </w:p>
    <w:p w14:paraId="68F72D67" w14:textId="0EA9E428" w:rsidR="00E17C60" w:rsidRPr="00E17C60" w:rsidRDefault="00E17C60" w:rsidP="00E17C60">
      <w:pPr>
        <w:pStyle w:val="Heading4"/>
        <w:tabs>
          <w:tab w:val="left" w:pos="851"/>
        </w:tabs>
        <w:spacing w:before="240" w:after="120"/>
        <w:ind w:firstLine="851"/>
        <w:rPr>
          <w:sz w:val="20"/>
        </w:rPr>
      </w:pPr>
      <w:r w:rsidRPr="00E17C60">
        <w:rPr>
          <w:sz w:val="20"/>
        </w:rPr>
        <w:t>Postgraduate Certificate in Design</w:t>
      </w:r>
    </w:p>
    <w:p w14:paraId="735A76D5" w14:textId="5F49379B" w:rsidR="00E63568" w:rsidRDefault="00E63568" w:rsidP="00E63568">
      <w:pPr>
        <w:pStyle w:val="BodyTextIndent"/>
        <w:rPr>
          <w:bCs/>
        </w:rPr>
      </w:pPr>
      <w:r w:rsidRPr="00327ECB">
        <w:rPr>
          <w:bCs/>
        </w:rPr>
        <w:t xml:space="preserve">To be awarded the </w:t>
      </w:r>
      <w:r w:rsidRPr="005B4A45">
        <w:rPr>
          <w:b/>
          <w:bCs/>
          <w:i/>
          <w:iCs/>
        </w:rPr>
        <w:t>Postgraduate Certificate in Design</w:t>
      </w:r>
      <w:r w:rsidRPr="00327ECB">
        <w:rPr>
          <w:bCs/>
        </w:rPr>
        <w:t xml:space="preserve">, learners must achieve </w:t>
      </w:r>
      <w:r>
        <w:rPr>
          <w:bCs/>
        </w:rPr>
        <w:t>60</w:t>
      </w:r>
      <w:r w:rsidRPr="00327ECB">
        <w:rPr>
          <w:bCs/>
        </w:rPr>
        <w:t xml:space="preserve"> credits at level </w:t>
      </w:r>
      <w:r>
        <w:rPr>
          <w:bCs/>
        </w:rPr>
        <w:t>8.</w:t>
      </w:r>
    </w:p>
    <w:p w14:paraId="01CDC9FC" w14:textId="77829FA1" w:rsidR="00E63568" w:rsidRDefault="00E63568" w:rsidP="001E61FC">
      <w:pPr>
        <w:pStyle w:val="BodyTextIndent"/>
      </w:pPr>
      <w:r>
        <w:rPr>
          <w:bCs/>
        </w:rPr>
        <w:t>No endorsements are available.</w:t>
      </w:r>
    </w:p>
    <w:p w14:paraId="46463204" w14:textId="3C815301" w:rsidR="00E17C60" w:rsidRPr="00E17C60" w:rsidRDefault="00E17C60" w:rsidP="00E17C60">
      <w:pPr>
        <w:pStyle w:val="Heading4"/>
        <w:tabs>
          <w:tab w:val="left" w:pos="851"/>
        </w:tabs>
        <w:spacing w:before="240" w:after="120"/>
        <w:ind w:firstLine="851"/>
        <w:rPr>
          <w:sz w:val="20"/>
        </w:rPr>
      </w:pPr>
      <w:r w:rsidRPr="00E17C60">
        <w:rPr>
          <w:sz w:val="20"/>
        </w:rPr>
        <w:t>Postgraduate Diploma in Design</w:t>
      </w:r>
    </w:p>
    <w:p w14:paraId="59671BCD" w14:textId="6F9C805D" w:rsidR="00E63568" w:rsidRPr="00E63568" w:rsidRDefault="00E63568" w:rsidP="005B4A45">
      <w:pPr>
        <w:pStyle w:val="BodyTextIndent"/>
        <w:rPr>
          <w:bCs/>
        </w:rPr>
      </w:pPr>
      <w:r w:rsidRPr="00327ECB">
        <w:rPr>
          <w:bCs/>
        </w:rPr>
        <w:t xml:space="preserve">To be awarded the </w:t>
      </w:r>
      <w:r w:rsidRPr="005B4A45">
        <w:rPr>
          <w:b/>
          <w:bCs/>
          <w:i/>
          <w:iCs/>
        </w:rPr>
        <w:t>Post</w:t>
      </w:r>
      <w:r w:rsidR="005B4A45">
        <w:rPr>
          <w:b/>
          <w:bCs/>
          <w:i/>
          <w:iCs/>
        </w:rPr>
        <w:t>g</w:t>
      </w:r>
      <w:r w:rsidRPr="005B4A45">
        <w:rPr>
          <w:b/>
          <w:bCs/>
          <w:i/>
          <w:iCs/>
        </w:rPr>
        <w:t>raduate Diploma in Design</w:t>
      </w:r>
      <w:r w:rsidRPr="00327ECB">
        <w:rPr>
          <w:bCs/>
        </w:rPr>
        <w:t xml:space="preserve">, </w:t>
      </w:r>
      <w:r w:rsidRPr="00E63568">
        <w:rPr>
          <w:bCs/>
        </w:rPr>
        <w:t>learners must achieve 120 credits at level 8</w:t>
      </w:r>
      <w:r>
        <w:rPr>
          <w:bCs/>
        </w:rPr>
        <w:t>.</w:t>
      </w:r>
    </w:p>
    <w:p w14:paraId="2B785C70" w14:textId="77777777" w:rsidR="00E63568" w:rsidRDefault="00E63568" w:rsidP="00E63568">
      <w:pPr>
        <w:pStyle w:val="BodyTextIndent"/>
      </w:pPr>
      <w:r>
        <w:rPr>
          <w:bCs/>
        </w:rPr>
        <w:t>No endorsements are available.</w:t>
      </w:r>
    </w:p>
    <w:p w14:paraId="4514CDC5" w14:textId="63A278D6" w:rsidR="00E17C60" w:rsidRPr="00E17C60" w:rsidRDefault="00E17C60" w:rsidP="00E17C60">
      <w:pPr>
        <w:pStyle w:val="Heading4"/>
        <w:tabs>
          <w:tab w:val="left" w:pos="851"/>
        </w:tabs>
        <w:spacing w:before="240" w:after="120"/>
        <w:ind w:firstLine="851"/>
        <w:rPr>
          <w:sz w:val="20"/>
        </w:rPr>
      </w:pPr>
      <w:r w:rsidRPr="00E17C60">
        <w:rPr>
          <w:sz w:val="20"/>
        </w:rPr>
        <w:t>Master of Design</w:t>
      </w:r>
    </w:p>
    <w:p w14:paraId="4A26DDF3" w14:textId="1C8E5288" w:rsidR="00E17C60" w:rsidRDefault="001E61FC" w:rsidP="00E63568">
      <w:pPr>
        <w:pStyle w:val="BodyTextIndent"/>
      </w:pPr>
      <w:r>
        <w:t>To be awarded the</w:t>
      </w:r>
      <w:r w:rsidR="00E63568">
        <w:t xml:space="preserve"> </w:t>
      </w:r>
      <w:r w:rsidR="00E63568" w:rsidRPr="005B4A45">
        <w:rPr>
          <w:b/>
          <w:bCs/>
          <w:i/>
          <w:iCs/>
        </w:rPr>
        <w:t>Master of Design</w:t>
      </w:r>
      <w:r w:rsidR="00E63568">
        <w:t xml:space="preserve">, </w:t>
      </w:r>
      <w:r>
        <w:t>learners</w:t>
      </w:r>
      <w:r w:rsidR="00117136">
        <w:t xml:space="preserve"> must </w:t>
      </w:r>
      <w:r w:rsidR="00E63568">
        <w:t xml:space="preserve">achieve </w:t>
      </w:r>
      <w:r w:rsidR="00117136">
        <w:t>120 credits at level 9.</w:t>
      </w:r>
    </w:p>
    <w:p w14:paraId="795DA53E" w14:textId="407490AD" w:rsidR="00E63568" w:rsidRDefault="00E63568" w:rsidP="00E63568">
      <w:pPr>
        <w:pStyle w:val="BodyTextIndent"/>
        <w:rPr>
          <w:bCs/>
        </w:rPr>
      </w:pPr>
      <w:r>
        <w:rPr>
          <w:bCs/>
        </w:rPr>
        <w:t xml:space="preserve">To be awarded the </w:t>
      </w:r>
      <w:r w:rsidRPr="005B4A45">
        <w:rPr>
          <w:b/>
          <w:bCs/>
          <w:i/>
          <w:iCs/>
        </w:rPr>
        <w:t>Master of Design with Merit</w:t>
      </w:r>
      <w:r>
        <w:rPr>
          <w:bCs/>
        </w:rPr>
        <w:t>, learners must achieve 120 credits at level 9 with an overall grade of B+.</w:t>
      </w:r>
    </w:p>
    <w:p w14:paraId="47AF5619" w14:textId="6721286B" w:rsidR="00E63568" w:rsidRDefault="00E63568" w:rsidP="00E63568">
      <w:pPr>
        <w:pStyle w:val="BodyTextIndent"/>
      </w:pPr>
      <w:r>
        <w:rPr>
          <w:bCs/>
        </w:rPr>
        <w:t xml:space="preserve">To be awarded the </w:t>
      </w:r>
      <w:r w:rsidRPr="005B4A45">
        <w:rPr>
          <w:b/>
          <w:bCs/>
          <w:i/>
          <w:iCs/>
        </w:rPr>
        <w:t>Master of Design with Distinction</w:t>
      </w:r>
      <w:r>
        <w:rPr>
          <w:bCs/>
        </w:rPr>
        <w:t>, learners must achieve 120 credits at level 9 with an overall grade of A or higher.</w:t>
      </w:r>
    </w:p>
    <w:p w14:paraId="3648D4FC" w14:textId="77777777" w:rsidR="001E61FC" w:rsidRPr="00A464EB" w:rsidRDefault="001E61FC">
      <w:pPr>
        <w:pStyle w:val="BodyTextIndent"/>
        <w:ind w:left="0" w:firstLine="851"/>
      </w:pPr>
    </w:p>
    <w:p w14:paraId="6E8C3BC3" w14:textId="77777777" w:rsidR="00612572" w:rsidRPr="0013747F" w:rsidRDefault="00612572" w:rsidP="00612572">
      <w:pPr>
        <w:pStyle w:val="BodyTextIndent"/>
        <w:tabs>
          <w:tab w:val="clear" w:pos="851"/>
          <w:tab w:val="left" w:pos="1134"/>
        </w:tabs>
        <w:rPr>
          <w:highlight w:val="yellow"/>
        </w:rPr>
        <w:sectPr w:rsidR="00612572" w:rsidRPr="0013747F" w:rsidSect="008348AF">
          <w:footnotePr>
            <w:pos w:val="beneathText"/>
          </w:footnotePr>
          <w:pgSz w:w="11907" w:h="16840" w:code="9"/>
          <w:pgMar w:top="1440" w:right="1134" w:bottom="1440" w:left="1701" w:header="720" w:footer="720" w:gutter="0"/>
          <w:cols w:space="720"/>
          <w:docGrid w:linePitch="360"/>
        </w:sectPr>
      </w:pPr>
    </w:p>
    <w:p w14:paraId="14DDA3D9" w14:textId="77777777" w:rsidR="00E8313D" w:rsidRPr="0013747F" w:rsidRDefault="00B461D9" w:rsidP="008255AB">
      <w:pPr>
        <w:pStyle w:val="Heading1"/>
      </w:pPr>
      <w:bookmarkStart w:id="23" w:name="_Toc125792995"/>
      <w:bookmarkStart w:id="24" w:name="_Toc424551887"/>
      <w:bookmarkStart w:id="25" w:name="_Toc430263510"/>
      <w:bookmarkEnd w:id="23"/>
      <w:r w:rsidRPr="0013747F">
        <w:lastRenderedPageBreak/>
        <w:t>DELIVERY METHODS</w:t>
      </w:r>
      <w:bookmarkEnd w:id="24"/>
      <w:bookmarkEnd w:id="25"/>
    </w:p>
    <w:p w14:paraId="019E66D8" w14:textId="77777777" w:rsidR="001D196E" w:rsidRPr="0013747F" w:rsidRDefault="001D196E" w:rsidP="00434FC5">
      <w:pPr>
        <w:spacing w:after="120"/>
        <w:ind w:leftChars="425" w:left="850"/>
      </w:pPr>
      <w:bookmarkStart w:id="26" w:name="_Toc125793001"/>
      <w:bookmarkEnd w:id="26"/>
      <w:r w:rsidRPr="0013747F">
        <w:t xml:space="preserve">Experiential learning is the underpinning learning and teaching methodology used at Otago Polytechnic.  It is used to facilitate learning through experience, </w:t>
      </w:r>
      <w:r>
        <w:t xml:space="preserve">reflection and taking action.  </w:t>
      </w:r>
      <w:r w:rsidRPr="0013747F">
        <w:t xml:space="preserve">In addition to experiential learning all Otago Polytechnic programmes are required to use a blended learning approach.  All programmes must </w:t>
      </w:r>
      <w:r>
        <w:t xml:space="preserve">provide opportunities for online learning, authentic work experiences and student-managed learning. </w:t>
      </w:r>
      <w:r w:rsidRPr="0013747F">
        <w:t xml:space="preserve">Programmes are expected to embed experiential learning and blended learning as part of the curriculum design process.  </w:t>
      </w:r>
    </w:p>
    <w:p w14:paraId="54BE5281" w14:textId="77777777" w:rsidR="008444C1" w:rsidRPr="0013747F" w:rsidRDefault="008444C1" w:rsidP="00564E84">
      <w:pPr>
        <w:pStyle w:val="Heading2"/>
      </w:pPr>
      <w:bookmarkStart w:id="27" w:name="_Toc424551888"/>
      <w:bookmarkStart w:id="28" w:name="_Toc430263511"/>
      <w:r w:rsidRPr="0013747F">
        <w:t>Experiential Learning</w:t>
      </w:r>
      <w:bookmarkEnd w:id="27"/>
      <w:bookmarkEnd w:id="28"/>
    </w:p>
    <w:p w14:paraId="59A478F6" w14:textId="77777777" w:rsidR="001D196E" w:rsidRDefault="001D196E" w:rsidP="00564E84">
      <w:pPr>
        <w:pStyle w:val="NoSpacing"/>
        <w:spacing w:after="120" w:line="264" w:lineRule="auto"/>
        <w:ind w:left="851"/>
        <w:rPr>
          <w:rFonts w:ascii="Arial" w:hAnsi="Arial"/>
          <w:sz w:val="20"/>
          <w:szCs w:val="20"/>
        </w:rPr>
      </w:pPr>
      <w:r w:rsidRPr="00911952">
        <w:rPr>
          <w:rFonts w:ascii="Arial" w:hAnsi="Arial"/>
          <w:sz w:val="20"/>
          <w:szCs w:val="20"/>
        </w:rPr>
        <w:t>Definition</w:t>
      </w:r>
      <w:r>
        <w:rPr>
          <w:rFonts w:ascii="Arial" w:hAnsi="Arial"/>
          <w:sz w:val="20"/>
          <w:szCs w:val="20"/>
        </w:rPr>
        <w:t xml:space="preserve">: </w:t>
      </w:r>
      <w:r w:rsidRPr="00911952">
        <w:rPr>
          <w:rFonts w:ascii="Arial" w:hAnsi="Arial"/>
          <w:sz w:val="20"/>
          <w:szCs w:val="20"/>
        </w:rPr>
        <w:t xml:space="preserve">Experiential learning is learning through reflecting on experience within the context of programmes and courses, including the face-to-face activities, online activities, student-managed activities and authentic work experiences that have been designed to enable learning.  </w:t>
      </w:r>
    </w:p>
    <w:p w14:paraId="37B18BC4" w14:textId="77777777" w:rsidR="001D196E" w:rsidRPr="00911952" w:rsidRDefault="001D196E" w:rsidP="00564E84">
      <w:pPr>
        <w:pStyle w:val="NoSpacing"/>
        <w:spacing w:after="120" w:line="264" w:lineRule="auto"/>
        <w:ind w:left="851"/>
        <w:rPr>
          <w:rFonts w:ascii="Arial" w:hAnsi="Arial"/>
          <w:sz w:val="20"/>
          <w:szCs w:val="20"/>
        </w:rPr>
      </w:pPr>
      <w:r w:rsidRPr="00911952">
        <w:rPr>
          <w:rFonts w:ascii="Arial" w:hAnsi="Arial"/>
          <w:sz w:val="20"/>
          <w:szCs w:val="20"/>
        </w:rPr>
        <w:t xml:space="preserve">Further explanation: Experiential learning experiences are designed to engage learners in an activity and to initiate the reflection process. Learning takes place through a cycle whereby learners reflect on the activity (think about it; asking ‘what?’), explore abstract concepts (ideas, theories, beliefs; asking ‘so what?’) and make connections between theory and the learner’s actual experiences (linking, correlations, relationships; asking ‘now what?’) and apply this learning to new activities or work contexts (take action). </w:t>
      </w:r>
    </w:p>
    <w:p w14:paraId="680970EF" w14:textId="77777777" w:rsidR="00564E84" w:rsidRDefault="001D196E" w:rsidP="00564E84">
      <w:pPr>
        <w:pStyle w:val="NoSpacing"/>
        <w:spacing w:after="120" w:line="264" w:lineRule="auto"/>
        <w:ind w:left="851"/>
        <w:rPr>
          <w:rFonts w:ascii="Arial" w:hAnsi="Arial"/>
          <w:sz w:val="20"/>
          <w:szCs w:val="20"/>
        </w:rPr>
      </w:pPr>
      <w:r w:rsidRPr="00911952">
        <w:rPr>
          <w:rFonts w:ascii="Arial" w:hAnsi="Arial"/>
          <w:sz w:val="20"/>
          <w:szCs w:val="20"/>
        </w:rPr>
        <w:t>The experiential learning cycle encourages learners to think more deeply, reflect, develop critical-thinking skills, transfer their learning into action and apply what they learned in one situation into another. Experiential learning happens through the learner’s reflection “in” and “on” experiences using analytic skills (investigation and questioning).  The cycle includes more than one reflection point.  It involves constant reflecting, reinforcing and re-examining to gain a deep understanding.  It can occur with or without facilitation by a teacher.</w:t>
      </w:r>
    </w:p>
    <w:p w14:paraId="13F68E43" w14:textId="6E7EE287" w:rsidR="001D196E" w:rsidRDefault="001D196E" w:rsidP="00564E84">
      <w:pPr>
        <w:pStyle w:val="NoSpacing"/>
        <w:spacing w:after="120" w:line="264" w:lineRule="auto"/>
        <w:ind w:left="851"/>
        <w:rPr>
          <w:rFonts w:ascii="Arial" w:hAnsi="Arial"/>
          <w:color w:val="1C1C1C"/>
          <w:sz w:val="20"/>
          <w:szCs w:val="20"/>
        </w:rPr>
      </w:pPr>
      <w:r w:rsidRPr="00911952">
        <w:rPr>
          <w:rFonts w:ascii="Arial" w:hAnsi="Arial"/>
          <w:color w:val="1C1C1C"/>
          <w:sz w:val="20"/>
          <w:szCs w:val="20"/>
        </w:rPr>
        <w:t xml:space="preserve">Learning through everyday experience is not enough; it is the on-going reflective process of multiple cycles of action, reflection and taking action as a result of the reflection that facilitates an individual’s learning.  Through this process learners will develop their own understandings and conclusions relevant to them.  The learning will be personal to each learner and the teacher cannot predict the learning an individual will take from the experience. </w:t>
      </w:r>
    </w:p>
    <w:p w14:paraId="77B33CC2" w14:textId="516ED8C2" w:rsidR="001D196E" w:rsidRDefault="001D196E" w:rsidP="00035A0B">
      <w:pPr>
        <w:pStyle w:val="NoSpacing"/>
        <w:spacing w:after="120" w:line="264" w:lineRule="auto"/>
        <w:ind w:left="851"/>
        <w:rPr>
          <w:rFonts w:ascii="Arial" w:hAnsi="Arial"/>
          <w:color w:val="1C1C1C"/>
          <w:sz w:val="20"/>
          <w:szCs w:val="20"/>
        </w:rPr>
      </w:pPr>
      <w:r w:rsidRPr="00911952">
        <w:rPr>
          <w:rFonts w:ascii="Arial" w:hAnsi="Arial"/>
          <w:color w:val="1C1C1C"/>
          <w:sz w:val="20"/>
          <w:szCs w:val="20"/>
        </w:rPr>
        <w:t>Individuals may take very different messages from a single event. When students engage in on-going cycles of experience/activity, reflection, conceptual thinking and identification and application of learni</w:t>
      </w:r>
      <w:r>
        <w:rPr>
          <w:rFonts w:ascii="Arial" w:hAnsi="Arial"/>
          <w:color w:val="1C1C1C"/>
          <w:sz w:val="20"/>
          <w:szCs w:val="20"/>
        </w:rPr>
        <w:t xml:space="preserve">ng their learning is enhanced. </w:t>
      </w:r>
      <w:r w:rsidRPr="00911952">
        <w:rPr>
          <w:rFonts w:ascii="Arial" w:hAnsi="Arial"/>
          <w:color w:val="1C1C1C"/>
          <w:sz w:val="20"/>
          <w:szCs w:val="20"/>
        </w:rPr>
        <w:t xml:space="preserve">A learning experience is a means to an end, not an end in itself. The essence of effective experiential learning is that the entire process is centred on the learner and not the task, allowing the learner to derive meaning from an experience and developing the learner as an individual. </w:t>
      </w:r>
    </w:p>
    <w:p w14:paraId="322ECECC" w14:textId="77777777" w:rsidR="001D196E" w:rsidRPr="00911952" w:rsidRDefault="001D196E" w:rsidP="00564E84">
      <w:pPr>
        <w:pStyle w:val="NoSpacing"/>
        <w:spacing w:after="120" w:line="264" w:lineRule="auto"/>
        <w:ind w:left="851"/>
        <w:rPr>
          <w:rFonts w:ascii="Arial" w:hAnsi="Arial"/>
          <w:color w:val="1C1C1C"/>
          <w:sz w:val="20"/>
          <w:szCs w:val="20"/>
        </w:rPr>
      </w:pPr>
      <w:r w:rsidRPr="00911952">
        <w:rPr>
          <w:rFonts w:ascii="Arial" w:hAnsi="Arial"/>
          <w:color w:val="1C1C1C"/>
          <w:sz w:val="20"/>
          <w:szCs w:val="20"/>
        </w:rPr>
        <w:t>Teachers can support experiential learning by:</w:t>
      </w:r>
    </w:p>
    <w:p w14:paraId="48C02660" w14:textId="77777777" w:rsidR="001D196E" w:rsidRPr="00911952" w:rsidRDefault="001D196E" w:rsidP="00EE0A51">
      <w:pPr>
        <w:pStyle w:val="NoSpacing"/>
        <w:ind w:left="1435" w:hanging="584"/>
        <w:rPr>
          <w:rFonts w:ascii="Arial" w:hAnsi="Arial"/>
          <w:color w:val="1C1C1C"/>
          <w:sz w:val="20"/>
          <w:szCs w:val="20"/>
        </w:rPr>
      </w:pPr>
      <w:r w:rsidRPr="00911952">
        <w:rPr>
          <w:rFonts w:ascii="Arial" w:hAnsi="Arial"/>
          <w:color w:val="1C1C1C"/>
          <w:sz w:val="20"/>
          <w:szCs w:val="20"/>
        </w:rPr>
        <w:t>•</w:t>
      </w:r>
      <w:r w:rsidRPr="00911952">
        <w:rPr>
          <w:rFonts w:ascii="Arial" w:hAnsi="Arial"/>
          <w:color w:val="1C1C1C"/>
          <w:sz w:val="20"/>
          <w:szCs w:val="20"/>
        </w:rPr>
        <w:tab/>
        <w:t>creating an appropriate learning environment where learners are a able to undertake each element of the experiential learning cycle safely to develop reflection skills and critical thinking skills</w:t>
      </w:r>
    </w:p>
    <w:p w14:paraId="0E8D088B" w14:textId="77777777" w:rsidR="001D196E" w:rsidRPr="00911952" w:rsidRDefault="001D196E" w:rsidP="00EE0A51">
      <w:pPr>
        <w:pStyle w:val="NoSpacing"/>
        <w:ind w:left="1435" w:hanging="584"/>
        <w:rPr>
          <w:rFonts w:ascii="Arial" w:hAnsi="Arial"/>
          <w:color w:val="1C1C1C"/>
          <w:sz w:val="20"/>
          <w:szCs w:val="20"/>
        </w:rPr>
      </w:pPr>
      <w:r w:rsidRPr="00911952">
        <w:rPr>
          <w:rFonts w:ascii="Arial" w:hAnsi="Arial"/>
          <w:color w:val="1C1C1C"/>
          <w:sz w:val="20"/>
          <w:szCs w:val="20"/>
        </w:rPr>
        <w:t>•</w:t>
      </w:r>
      <w:r w:rsidRPr="00911952">
        <w:rPr>
          <w:rFonts w:ascii="Arial" w:hAnsi="Arial"/>
          <w:color w:val="1C1C1C"/>
          <w:sz w:val="20"/>
          <w:szCs w:val="20"/>
        </w:rPr>
        <w:tab/>
        <w:t>designing a meaningful experience (activity) that will initiate the experiential learning process</w:t>
      </w:r>
    </w:p>
    <w:p w14:paraId="538D83E7" w14:textId="77777777" w:rsidR="001D196E" w:rsidRPr="00911952" w:rsidRDefault="001D196E" w:rsidP="00EE0A51">
      <w:pPr>
        <w:pStyle w:val="NoSpacing"/>
        <w:ind w:left="1435" w:hanging="584"/>
        <w:rPr>
          <w:rFonts w:ascii="Arial" w:hAnsi="Arial"/>
          <w:color w:val="1C1C1C"/>
          <w:sz w:val="20"/>
          <w:szCs w:val="20"/>
        </w:rPr>
      </w:pPr>
      <w:r w:rsidRPr="00911952">
        <w:rPr>
          <w:rFonts w:ascii="Arial" w:hAnsi="Arial"/>
          <w:color w:val="1C1C1C"/>
          <w:sz w:val="20"/>
          <w:szCs w:val="20"/>
        </w:rPr>
        <w:t>•</w:t>
      </w:r>
      <w:r w:rsidRPr="00911952">
        <w:rPr>
          <w:rFonts w:ascii="Arial" w:hAnsi="Arial"/>
          <w:color w:val="1C1C1C"/>
          <w:sz w:val="20"/>
          <w:szCs w:val="20"/>
        </w:rPr>
        <w:tab/>
        <w:t>guiding thinking, purposefully questioning and challenging learners’ thinking to develop understanding</w:t>
      </w:r>
    </w:p>
    <w:p w14:paraId="770A12BA" w14:textId="77777777" w:rsidR="001D196E" w:rsidRPr="00911952" w:rsidRDefault="001D196E" w:rsidP="00EE0A51">
      <w:pPr>
        <w:pStyle w:val="NoSpacing"/>
        <w:ind w:left="1435" w:hanging="584"/>
        <w:rPr>
          <w:rFonts w:ascii="Arial" w:hAnsi="Arial"/>
          <w:color w:val="1C1C1C"/>
          <w:sz w:val="20"/>
          <w:szCs w:val="20"/>
        </w:rPr>
      </w:pPr>
      <w:r w:rsidRPr="00911952">
        <w:rPr>
          <w:rFonts w:ascii="Arial" w:hAnsi="Arial"/>
          <w:color w:val="1C1C1C"/>
          <w:sz w:val="20"/>
          <w:szCs w:val="20"/>
        </w:rPr>
        <w:t>•</w:t>
      </w:r>
      <w:r w:rsidRPr="00911952">
        <w:rPr>
          <w:rFonts w:ascii="Arial" w:hAnsi="Arial"/>
          <w:color w:val="1C1C1C"/>
          <w:sz w:val="20"/>
          <w:szCs w:val="20"/>
        </w:rPr>
        <w:tab/>
        <w:t>ensuring that any conceptual thinking is progressed to meaningful conclusion and opportunities for improvement identified</w:t>
      </w:r>
    </w:p>
    <w:p w14:paraId="587D534B" w14:textId="77777777" w:rsidR="001D196E" w:rsidRPr="009C5260" w:rsidRDefault="001D196E" w:rsidP="00EE0A51">
      <w:pPr>
        <w:pStyle w:val="NoSpacing"/>
        <w:ind w:left="1435" w:hanging="584"/>
        <w:rPr>
          <w:rFonts w:ascii="Arial" w:hAnsi="Arial"/>
          <w:color w:val="1C1C1C"/>
          <w:sz w:val="20"/>
          <w:szCs w:val="20"/>
        </w:rPr>
      </w:pPr>
      <w:r w:rsidRPr="00911952">
        <w:rPr>
          <w:rFonts w:ascii="Arial" w:hAnsi="Arial"/>
          <w:color w:val="1C1C1C"/>
          <w:sz w:val="20"/>
          <w:szCs w:val="20"/>
        </w:rPr>
        <w:lastRenderedPageBreak/>
        <w:t>•</w:t>
      </w:r>
      <w:r w:rsidRPr="00911952">
        <w:rPr>
          <w:rFonts w:ascii="Arial" w:hAnsi="Arial"/>
          <w:color w:val="1C1C1C"/>
          <w:sz w:val="20"/>
          <w:szCs w:val="20"/>
        </w:rPr>
        <w:tab/>
        <w:t>where appropriate, ensuring opportunities for students to plan their own learning outcomes within specific courses such as electives and within specific assessments, e.g. learner managed projects.</w:t>
      </w:r>
    </w:p>
    <w:p w14:paraId="70E06012" w14:textId="77777777" w:rsidR="001D196E" w:rsidRPr="001D4DDE" w:rsidRDefault="001D196E" w:rsidP="00C91375">
      <w:pPr>
        <w:pStyle w:val="Heading2"/>
      </w:pPr>
      <w:bookmarkStart w:id="29" w:name="_Toc424551889"/>
      <w:bookmarkStart w:id="30" w:name="_Toc430263512"/>
      <w:r>
        <w:t>Programme Incorporation of Experiential Learning into Course Design</w:t>
      </w:r>
      <w:bookmarkEnd w:id="29"/>
      <w:bookmarkEnd w:id="30"/>
    </w:p>
    <w:p w14:paraId="45D32A7D" w14:textId="77777777" w:rsidR="001D196E" w:rsidRDefault="00D67E75" w:rsidP="00434FC5">
      <w:pPr>
        <w:pStyle w:val="BodyTextIndent"/>
      </w:pPr>
      <w:r>
        <w:t xml:space="preserve">The design process is based on </w:t>
      </w:r>
      <w:r w:rsidR="00CD6743">
        <w:t>an iterative cycl</w:t>
      </w:r>
      <w:r w:rsidR="009B3758" w:rsidRPr="001D4DDE">
        <w:t xml:space="preserve">e of action-reflection-action making and doing, </w:t>
      </w:r>
      <w:r>
        <w:t xml:space="preserve">underpinned by </w:t>
      </w:r>
      <w:r w:rsidR="009B3758" w:rsidRPr="001D4DDE">
        <w:t>design research methods and professional desi</w:t>
      </w:r>
      <w:r w:rsidR="001D4DDE">
        <w:t>g</w:t>
      </w:r>
      <w:r w:rsidR="009B3758" w:rsidRPr="001D4DDE">
        <w:t>n practices</w:t>
      </w:r>
      <w:r w:rsidR="00633EFE">
        <w:t xml:space="preserve">. </w:t>
      </w:r>
      <w:r w:rsidR="0008046B" w:rsidRPr="001D4DDE">
        <w:t>Designs of all types (Communications, Fashion, Food, Interiors and Products) go through a number of iterations based on reflection-in-action before resolution</w:t>
      </w:r>
      <w:r w:rsidR="00633EFE">
        <w:t xml:space="preserve">. </w:t>
      </w:r>
      <w:r w:rsidR="0008046B" w:rsidRPr="001D4DDE">
        <w:t xml:space="preserve">Ideas, processes and practices related to sustainability and other issues will be incorporated into </w:t>
      </w:r>
      <w:r w:rsidRPr="001D4DDE">
        <w:t>th</w:t>
      </w:r>
      <w:r>
        <w:t xml:space="preserve">is </w:t>
      </w:r>
      <w:r w:rsidR="0008046B" w:rsidRPr="001D4DDE">
        <w:t>experiential learning as it occurs</w:t>
      </w:r>
      <w:r w:rsidR="00633EFE">
        <w:t xml:space="preserve">. </w:t>
      </w:r>
      <w:r w:rsidR="009B3758" w:rsidRPr="001D4DDE">
        <w:t xml:space="preserve">As experienced learners with undergraduate degree qualifications in Design this </w:t>
      </w:r>
      <w:r w:rsidR="0008046B" w:rsidRPr="001D4DDE">
        <w:t>method</w:t>
      </w:r>
      <w:r w:rsidR="009B3758" w:rsidRPr="001D4DDE">
        <w:t xml:space="preserve"> of learning will not be new to most of our expected learners, but may not be familiar to some international learners who may join these programmes</w:t>
      </w:r>
      <w:r w:rsidR="00633EFE">
        <w:t xml:space="preserve">. </w:t>
      </w:r>
      <w:r w:rsidR="009B3758" w:rsidRPr="001D4DDE">
        <w:t xml:space="preserve">Facilitation by a </w:t>
      </w:r>
      <w:r>
        <w:t>lecturer</w:t>
      </w:r>
      <w:r w:rsidR="009B3758" w:rsidRPr="001D4DDE">
        <w:t xml:space="preserve"> will ensure that all students practice their skills and develop their learning using this mechanism</w:t>
      </w:r>
      <w:r w:rsidR="00633EFE">
        <w:t xml:space="preserve">. </w:t>
      </w:r>
      <w:r w:rsidR="009B3758" w:rsidRPr="001D4DDE">
        <w:t xml:space="preserve">In design </w:t>
      </w:r>
      <w:r w:rsidR="0008046B" w:rsidRPr="001D4DDE">
        <w:t xml:space="preserve">studio </w:t>
      </w:r>
      <w:r w:rsidR="009B3758" w:rsidRPr="001D4DDE">
        <w:t>practice some form of workbook (online or paper-based)</w:t>
      </w:r>
      <w:r w:rsidR="0008046B" w:rsidRPr="001D4DDE">
        <w:t xml:space="preserve"> is used to record the experiential</w:t>
      </w:r>
      <w:r w:rsidR="009B3758" w:rsidRPr="001D4DDE">
        <w:t xml:space="preserve"> learning process as it occurs</w:t>
      </w:r>
      <w:r w:rsidR="00633EFE">
        <w:t xml:space="preserve">. </w:t>
      </w:r>
      <w:r w:rsidR="009B3758" w:rsidRPr="001D4DDE">
        <w:t xml:space="preserve">These workbooks will always be available for studio </w:t>
      </w:r>
      <w:r w:rsidR="0008046B" w:rsidRPr="001D4DDE">
        <w:t>conversations and critique sessions</w:t>
      </w:r>
      <w:r w:rsidR="00633EFE">
        <w:t xml:space="preserve">. </w:t>
      </w:r>
      <w:r w:rsidR="0008046B" w:rsidRPr="001D4DDE">
        <w:t xml:space="preserve">Written components of the postgraduate qualifications will </w:t>
      </w:r>
      <w:r w:rsidR="000C4283">
        <w:t xml:space="preserve">refer to </w:t>
      </w:r>
      <w:r w:rsidR="00410A8D" w:rsidRPr="001D4DDE">
        <w:t xml:space="preserve">the experiential learning process as it occurred for that student. </w:t>
      </w:r>
    </w:p>
    <w:p w14:paraId="4AC3A301" w14:textId="5111C950" w:rsidR="001D196E" w:rsidRPr="00C91375" w:rsidRDefault="001D196E" w:rsidP="00C91375">
      <w:pPr>
        <w:pStyle w:val="Heading2"/>
        <w:keepNext w:val="0"/>
      </w:pPr>
      <w:bookmarkStart w:id="31" w:name="_Toc424551890"/>
      <w:bookmarkStart w:id="32" w:name="_Toc430263513"/>
      <w:r w:rsidRPr="00C91375">
        <w:t>Blended Learning</w:t>
      </w:r>
      <w:bookmarkEnd w:id="31"/>
      <w:bookmarkEnd w:id="32"/>
    </w:p>
    <w:p w14:paraId="701B4C71" w14:textId="77777777" w:rsidR="001D196E" w:rsidRPr="00BC4234" w:rsidRDefault="001D196E" w:rsidP="00BC4234">
      <w:pPr>
        <w:spacing w:after="120"/>
        <w:ind w:left="851"/>
      </w:pPr>
      <w:r w:rsidRPr="00BC4234">
        <w:rPr>
          <w:rFonts w:eastAsia="SimSun"/>
        </w:rPr>
        <w:t>Definition</w:t>
      </w:r>
      <w:r w:rsidRPr="00BC4234">
        <w:t xml:space="preserve">: </w:t>
      </w:r>
      <w:r w:rsidRPr="00BC4234">
        <w:rPr>
          <w:rFonts w:eastAsia="SimSun"/>
        </w:rPr>
        <w:t>Learning through a blend of modes including face-to-face, online, authentic work experiences and student-managed learning.</w:t>
      </w:r>
    </w:p>
    <w:p w14:paraId="62507140" w14:textId="77777777" w:rsidR="001D196E" w:rsidRPr="00BC4234" w:rsidRDefault="001D196E" w:rsidP="00BC4234">
      <w:pPr>
        <w:spacing w:after="120"/>
        <w:ind w:left="851"/>
        <w:rPr>
          <w:rFonts w:eastAsia="SimSun"/>
        </w:rPr>
      </w:pPr>
      <w:r w:rsidRPr="00BC4234">
        <w:rPr>
          <w:rFonts w:eastAsia="SimSun"/>
        </w:rPr>
        <w:t>Further explanation: All Otago Polytechnic on-campus programmes will be designed to ensure learning opportunities that blend face-to-face learning, on-line learning, authentic work experiences and student-managed learning.  While programmes must blend these four modes, individual courses may use single modes or a combination of modes to best facilitate student learning within the course. All learning opportunities will be underpinned by experiential learning.</w:t>
      </w:r>
    </w:p>
    <w:p w14:paraId="43159B29" w14:textId="77777777" w:rsidR="001D196E" w:rsidRPr="00BC4234" w:rsidRDefault="001D196E" w:rsidP="00BC4234">
      <w:pPr>
        <w:spacing w:after="120"/>
        <w:ind w:left="851"/>
        <w:rPr>
          <w:rFonts w:eastAsia="SimSun"/>
        </w:rPr>
      </w:pPr>
      <w:r w:rsidRPr="00BC4234">
        <w:rPr>
          <w:rFonts w:eastAsia="SimSun"/>
        </w:rPr>
        <w:t>Face-to-face learning is where students are physically present with others involved in the learning process.  For example: classroom learning experiences; small group tutorials; laboratories; studios; community experiences; and student projects.</w:t>
      </w:r>
    </w:p>
    <w:p w14:paraId="2EEE57DA" w14:textId="77777777" w:rsidR="001D196E" w:rsidRPr="00BC4234" w:rsidRDefault="001D196E" w:rsidP="00BC4234">
      <w:pPr>
        <w:spacing w:after="120"/>
        <w:ind w:left="851"/>
        <w:rPr>
          <w:rFonts w:eastAsia="SimSun"/>
        </w:rPr>
      </w:pPr>
      <w:r w:rsidRPr="00BC4234">
        <w:rPr>
          <w:rFonts w:eastAsia="SimSun"/>
        </w:rPr>
        <w:t>On-line learning uses electronic technology to deliver learning materials and activities. Students can engage in online learning activities at the same time (synchronous), for example in online tutorials or discussion.  Student can engage with online activities in their own time (asynchronous), for example working through modules on the Learning Management System or website, posting a blog or engaging in a discussion forum.  For all courses students will have online access to course information including timetables, assessments, online modules, work experience information and course-related messages from teachers.</w:t>
      </w:r>
    </w:p>
    <w:p w14:paraId="08AD0583" w14:textId="0B3432E7" w:rsidR="001D196E" w:rsidRPr="00BC4234" w:rsidRDefault="001D196E" w:rsidP="00BC4234">
      <w:pPr>
        <w:spacing w:after="120"/>
        <w:ind w:left="851"/>
        <w:rPr>
          <w:rFonts w:eastAsia="SimSun"/>
        </w:rPr>
      </w:pPr>
      <w:r w:rsidRPr="00BC4234">
        <w:rPr>
          <w:rFonts w:eastAsia="SimSun" w:cs="Arial"/>
          <w:iCs/>
          <w:lang w:eastAsia="zh-CN"/>
        </w:rPr>
        <w:t>Authentic work experiences cover a wide range of learning opportunities focussed on work. These might be real work experiences or they might be interactive learning activities that have been designed to replicate as much as possible the tasks or activities or settings of real world work. In other words activities that are designed to ‘feel’ like a real work place situation. For examples of authentic work experiences</w:t>
      </w:r>
      <w:r w:rsidR="00D64DAC" w:rsidRPr="00BC4234">
        <w:rPr>
          <w:rFonts w:eastAsia="SimSun" w:cs="Arial"/>
          <w:iCs/>
          <w:lang w:eastAsia="zh-CN"/>
        </w:rPr>
        <w:t xml:space="preserve"> </w:t>
      </w:r>
      <w:r w:rsidR="0046347C">
        <w:rPr>
          <w:rFonts w:eastAsia="SimSun" w:cs="Arial"/>
          <w:iCs/>
          <w:lang w:eastAsia="zh-CN"/>
        </w:rPr>
        <w:t>(</w:t>
      </w:r>
      <w:r w:rsidR="00D64DAC" w:rsidRPr="00BC4234">
        <w:rPr>
          <w:rFonts w:eastAsia="SimSun" w:cs="Arial"/>
          <w:iCs/>
          <w:lang w:eastAsia="zh-CN"/>
        </w:rPr>
        <w:t>refer</w:t>
      </w:r>
      <w:r w:rsidR="0046347C">
        <w:rPr>
          <w:rFonts w:eastAsia="SimSun" w:cs="Arial"/>
          <w:iCs/>
          <w:lang w:eastAsia="zh-CN"/>
        </w:rPr>
        <w:t xml:space="preserve"> to</w:t>
      </w:r>
      <w:r w:rsidR="00D64DAC" w:rsidRPr="00BC4234">
        <w:rPr>
          <w:rFonts w:eastAsia="SimSun" w:cs="Arial"/>
          <w:iCs/>
          <w:lang w:eastAsia="zh-CN"/>
        </w:rPr>
        <w:t xml:space="preserve"> </w:t>
      </w:r>
      <w:r w:rsidR="00D64DAC" w:rsidRPr="00BC4234">
        <w:rPr>
          <w:rFonts w:eastAsia="SimSun" w:cs="Arial"/>
          <w:iCs/>
          <w:color w:val="0000FF"/>
          <w:lang w:eastAsia="zh-CN"/>
        </w:rPr>
        <w:fldChar w:fldCharType="begin"/>
      </w:r>
      <w:r w:rsidR="00D64DAC" w:rsidRPr="00BC4234">
        <w:rPr>
          <w:rFonts w:eastAsia="SimSun" w:cs="Arial"/>
          <w:iCs/>
          <w:color w:val="0000FF"/>
          <w:lang w:eastAsia="zh-CN"/>
        </w:rPr>
        <w:instrText xml:space="preserve"> REF _Ref423089882 \h  \* MERGEFORMAT </w:instrText>
      </w:r>
      <w:r w:rsidR="00D64DAC" w:rsidRPr="00BC4234">
        <w:rPr>
          <w:rFonts w:eastAsia="SimSun" w:cs="Arial"/>
          <w:iCs/>
          <w:color w:val="0000FF"/>
          <w:lang w:eastAsia="zh-CN"/>
        </w:rPr>
      </w:r>
      <w:r w:rsidR="00D64DAC" w:rsidRPr="00BC4234">
        <w:rPr>
          <w:rFonts w:eastAsia="SimSun" w:cs="Arial"/>
          <w:iCs/>
          <w:color w:val="0000FF"/>
          <w:lang w:eastAsia="zh-CN"/>
        </w:rPr>
        <w:fldChar w:fldCharType="separate"/>
      </w:r>
      <w:r w:rsidR="0046679F" w:rsidRPr="0046679F">
        <w:rPr>
          <w:color w:val="0000FF"/>
        </w:rPr>
        <w:t>Appendix 27.: Examples of Authentic Work Experiences</w:t>
      </w:r>
      <w:r w:rsidR="00D64DAC" w:rsidRPr="00BC4234">
        <w:rPr>
          <w:rFonts w:eastAsia="SimSun" w:cs="Arial"/>
          <w:iCs/>
          <w:color w:val="0000FF"/>
          <w:lang w:eastAsia="zh-CN"/>
        </w:rPr>
        <w:fldChar w:fldCharType="end"/>
      </w:r>
      <w:r w:rsidR="0046347C">
        <w:rPr>
          <w:rFonts w:eastAsia="SimSun" w:cs="Arial"/>
          <w:iCs/>
          <w:lang w:eastAsia="zh-CN"/>
        </w:rPr>
        <w:t>).</w:t>
      </w:r>
    </w:p>
    <w:p w14:paraId="4FEF8C52" w14:textId="5C69A47C" w:rsidR="001D196E" w:rsidRPr="008808A6" w:rsidRDefault="001D196E" w:rsidP="00D64DAC">
      <w:pPr>
        <w:pStyle w:val="Heading2"/>
        <w:keepNext w:val="0"/>
      </w:pPr>
      <w:bookmarkStart w:id="33" w:name="_Toc424551891"/>
      <w:bookmarkStart w:id="34" w:name="_Toc430263514"/>
      <w:r>
        <w:t>Programme Incorporation of Blended Learning into Course Design</w:t>
      </w:r>
      <w:bookmarkEnd w:id="33"/>
      <w:bookmarkEnd w:id="34"/>
    </w:p>
    <w:p w14:paraId="428A36E6" w14:textId="33B317DE" w:rsidR="001D196E" w:rsidRDefault="001D196E" w:rsidP="00035A0B">
      <w:pPr>
        <w:pStyle w:val="BodyTextIndent"/>
      </w:pPr>
      <w:r w:rsidRPr="008808A6">
        <w:t>The suite includes blended learning in all courses</w:t>
      </w:r>
      <w:r>
        <w:t xml:space="preserve"> to cater for a range of student learning needs and situations</w:t>
      </w:r>
      <w:r w:rsidRPr="008808A6">
        <w:t xml:space="preserve">. </w:t>
      </w:r>
      <w:r>
        <w:t xml:space="preserve">Students are required to interact with discipline-specific on-line </w:t>
      </w:r>
      <w:r>
        <w:lastRenderedPageBreak/>
        <w:t xml:space="preserve">information, resources and tools in all programmes. </w:t>
      </w:r>
      <w:r w:rsidRPr="008808A6">
        <w:t xml:space="preserve">On-line and self-directed learning is complemented by face-to-face sessions including seminars, critiques, guest speakers, workshop tutorials, and writing supervision. The postgraduate suite </w:t>
      </w:r>
      <w:r>
        <w:t xml:space="preserve">caters for on-campus, studio-based as well as workplace-based learning. It </w:t>
      </w:r>
      <w:r w:rsidRPr="008808A6">
        <w:t>is envisaged that</w:t>
      </w:r>
      <w:r>
        <w:t xml:space="preserve"> most</w:t>
      </w:r>
      <w:r w:rsidRPr="008808A6">
        <w:t xml:space="preserve"> learners </w:t>
      </w:r>
      <w:r>
        <w:t>will choose to be</w:t>
      </w:r>
      <w:r w:rsidRPr="008808A6">
        <w:t xml:space="preserve"> on-campus </w:t>
      </w:r>
      <w:r>
        <w:t>for part or all of the Le</w:t>
      </w:r>
      <w:r w:rsidRPr="00F07E5A">
        <w:t>vel 8 programmes</w:t>
      </w:r>
      <w:r>
        <w:t xml:space="preserve"> to take advantage of the</w:t>
      </w:r>
      <w:r w:rsidRPr="00CE049B">
        <w:t xml:space="preserve"> dynamic interactions amongst </w:t>
      </w:r>
      <w:r>
        <w:t xml:space="preserve">fellow </w:t>
      </w:r>
      <w:r w:rsidRPr="00CE049B">
        <w:t>graduate students, with staff, and the wider community of practice</w:t>
      </w:r>
      <w:r>
        <w:t>. At masters level there is an expectation that some students will be based off-site for part or all of their study</w:t>
      </w:r>
      <w:r w:rsidRPr="008808A6">
        <w:t xml:space="preserve">. </w:t>
      </w:r>
      <w:r>
        <w:t xml:space="preserve">The existing Master of Design Enterprise programme, which has a large workplace learning component, has catered for a number of students outside of Dunedin using a blended delivery model. </w:t>
      </w:r>
    </w:p>
    <w:p w14:paraId="770039C0" w14:textId="77777777" w:rsidR="001D196E" w:rsidRPr="008808A6" w:rsidRDefault="001D196E" w:rsidP="00D64DAC">
      <w:pPr>
        <w:pStyle w:val="BodyTextIndent"/>
        <w:spacing w:before="240"/>
      </w:pPr>
      <w:r>
        <w:rPr>
          <w:b/>
        </w:rPr>
        <w:t>Authentic Work Experience</w:t>
      </w:r>
    </w:p>
    <w:p w14:paraId="663AC7E1" w14:textId="4D1F0FA7" w:rsidR="00CE049B" w:rsidRPr="00C515B8" w:rsidRDefault="009C3C94" w:rsidP="00C515B8">
      <w:pPr>
        <w:pStyle w:val="BodyTextIndent"/>
      </w:pPr>
      <w:r w:rsidRPr="00C515B8">
        <w:rPr>
          <w:iCs/>
        </w:rPr>
        <w:t xml:space="preserve">Students are encouraged to undertake internships during their post graduate study and the Professional Design Practice course </w:t>
      </w:r>
      <w:r w:rsidR="00CE049B" w:rsidRPr="00C515B8">
        <w:rPr>
          <w:iCs/>
        </w:rPr>
        <w:t>prepares students for this opportunity</w:t>
      </w:r>
      <w:r w:rsidR="00633EFE">
        <w:rPr>
          <w:iCs/>
        </w:rPr>
        <w:t xml:space="preserve">. </w:t>
      </w:r>
      <w:r w:rsidR="00CE049B" w:rsidRPr="00C515B8">
        <w:rPr>
          <w:iCs/>
        </w:rPr>
        <w:t>They are also able to undertake individual or team-based projects with a community or industry partner, some of which may be workplace-based.</w:t>
      </w:r>
    </w:p>
    <w:p w14:paraId="391F8595" w14:textId="691C685E" w:rsidR="009C3C94" w:rsidRPr="00C515B8" w:rsidRDefault="009C3C94" w:rsidP="00C515B8">
      <w:pPr>
        <w:pStyle w:val="BodyTextIndent"/>
      </w:pPr>
      <w:r w:rsidRPr="00C515B8">
        <w:rPr>
          <w:iCs/>
        </w:rPr>
        <w:t>A period of supervised practical training, an internship consists of an exchange of services for experience between the student and an organi</w:t>
      </w:r>
      <w:r w:rsidR="00CE049B" w:rsidRPr="00C515B8">
        <w:rPr>
          <w:iCs/>
        </w:rPr>
        <w:t>s</w:t>
      </w:r>
      <w:r w:rsidRPr="00C515B8">
        <w:rPr>
          <w:iCs/>
        </w:rPr>
        <w:t>ation</w:t>
      </w:r>
      <w:r w:rsidR="00633EFE">
        <w:rPr>
          <w:iCs/>
        </w:rPr>
        <w:t xml:space="preserve">. </w:t>
      </w:r>
      <w:r w:rsidRPr="00C515B8">
        <w:rPr>
          <w:iCs/>
        </w:rPr>
        <w:t>It is an opportunity offered by an employer to potential employees, called "interns", to work at a firm for a fixed, limited period of time</w:t>
      </w:r>
      <w:r w:rsidR="00633EFE">
        <w:rPr>
          <w:iCs/>
        </w:rPr>
        <w:t xml:space="preserve">. </w:t>
      </w:r>
      <w:r w:rsidRPr="00C515B8">
        <w:rPr>
          <w:iCs/>
        </w:rPr>
        <w:t>Interns will work full time or part time depending on the course requirements and the employer’s situation, allowing them to experience how their studies are applied in the "real world"</w:t>
      </w:r>
      <w:r w:rsidR="00633EFE">
        <w:rPr>
          <w:iCs/>
        </w:rPr>
        <w:t xml:space="preserve">. </w:t>
      </w:r>
      <w:r w:rsidRPr="00C515B8">
        <w:rPr>
          <w:iCs/>
        </w:rPr>
        <w:t>Interns do not generally, get paid</w:t>
      </w:r>
      <w:r w:rsidR="00633EFE">
        <w:rPr>
          <w:iCs/>
        </w:rPr>
        <w:t xml:space="preserve">. </w:t>
      </w:r>
      <w:r w:rsidRPr="00C515B8">
        <w:rPr>
          <w:iCs/>
        </w:rPr>
        <w:t xml:space="preserve">Such experience can be highly attractive to potential employers on a candidate's </w:t>
      </w:r>
      <w:r w:rsidR="00CE049B" w:rsidRPr="00C515B8">
        <w:rPr>
          <w:iCs/>
        </w:rPr>
        <w:t>curriculum vitae</w:t>
      </w:r>
      <w:r w:rsidR="00633EFE">
        <w:rPr>
          <w:iCs/>
        </w:rPr>
        <w:t xml:space="preserve">. </w:t>
      </w:r>
      <w:r w:rsidRPr="00C515B8">
        <w:rPr>
          <w:iCs/>
        </w:rPr>
        <w:t>Students can also use an internship to determine if they have an interest in a particular career, create a network of contacts or gain school credit</w:t>
      </w:r>
      <w:r w:rsidR="00633EFE">
        <w:rPr>
          <w:iCs/>
        </w:rPr>
        <w:t xml:space="preserve">. </w:t>
      </w:r>
      <w:r w:rsidRPr="00C515B8">
        <w:rPr>
          <w:iCs/>
        </w:rPr>
        <w:t xml:space="preserve">Interns have a </w:t>
      </w:r>
      <w:r w:rsidR="00CE049B" w:rsidRPr="00C515B8">
        <w:rPr>
          <w:iCs/>
        </w:rPr>
        <w:t xml:space="preserve">workplace </w:t>
      </w:r>
      <w:r w:rsidRPr="00C515B8">
        <w:rPr>
          <w:iCs/>
        </w:rPr>
        <w:t>supervisor who assigns specific tasks and evaluates the intern</w:t>
      </w:r>
      <w:r w:rsidR="00CE049B" w:rsidRPr="00C515B8">
        <w:rPr>
          <w:iCs/>
        </w:rPr>
        <w:t>’</w:t>
      </w:r>
      <w:r w:rsidRPr="00C515B8">
        <w:rPr>
          <w:iCs/>
        </w:rPr>
        <w:t xml:space="preserve">s overall work, </w:t>
      </w:r>
      <w:r w:rsidR="00CE049B" w:rsidRPr="00C515B8">
        <w:rPr>
          <w:iCs/>
        </w:rPr>
        <w:t xml:space="preserve">as well as a </w:t>
      </w:r>
      <w:r w:rsidRPr="00C515B8">
        <w:rPr>
          <w:iCs/>
        </w:rPr>
        <w:t>School of Design liaison person to ensure that the necessary learning is taking place</w:t>
      </w:r>
      <w:r w:rsidR="00633EFE">
        <w:rPr>
          <w:iCs/>
        </w:rPr>
        <w:t xml:space="preserve">. </w:t>
      </w:r>
      <w:r w:rsidR="00325C14" w:rsidRPr="00C515B8">
        <w:rPr>
          <w:iCs/>
        </w:rPr>
        <w:t xml:space="preserve">An internship information sheet named </w:t>
      </w:r>
      <w:r w:rsidR="00491C7D" w:rsidRPr="00C515B8">
        <w:rPr>
          <w:i/>
          <w:iCs/>
        </w:rPr>
        <w:t>What you need to know about interning at workSpace</w:t>
      </w:r>
      <w:r w:rsidR="00491C7D" w:rsidRPr="00C515B8">
        <w:rPr>
          <w:iCs/>
        </w:rPr>
        <w:t xml:space="preserve">, </w:t>
      </w:r>
      <w:r w:rsidR="00325C14" w:rsidRPr="00C515B8">
        <w:rPr>
          <w:iCs/>
        </w:rPr>
        <w:t xml:space="preserve">has been developed </w:t>
      </w:r>
      <w:r w:rsidR="004D0C60" w:rsidRPr="00C515B8">
        <w:rPr>
          <w:iCs/>
        </w:rPr>
        <w:t>by Lynda Henderson of workSpace who manages students and graduates from the School of Design working as paid and unpaid interns in this in-house commercial design studio</w:t>
      </w:r>
      <w:r w:rsidR="00325C14" w:rsidRPr="00C515B8">
        <w:rPr>
          <w:iCs/>
        </w:rPr>
        <w:t xml:space="preserve"> </w:t>
      </w:r>
      <w:r w:rsidR="00325C14" w:rsidRPr="00E10DB5">
        <w:rPr>
          <w:iCs/>
        </w:rPr>
        <w:t>(</w:t>
      </w:r>
      <w:r w:rsidR="00270848" w:rsidRPr="00E10DB5">
        <w:rPr>
          <w:iCs/>
        </w:rPr>
        <w:t>refer to</w:t>
      </w:r>
      <w:r w:rsidR="00BC4234">
        <w:rPr>
          <w:iCs/>
        </w:rPr>
        <w:t xml:space="preserve"> </w:t>
      </w:r>
      <w:r w:rsidR="00BC4234" w:rsidRPr="00BC4234">
        <w:rPr>
          <w:iCs/>
          <w:color w:val="0000FF"/>
        </w:rPr>
        <w:fldChar w:fldCharType="begin"/>
      </w:r>
      <w:r w:rsidR="00BC4234" w:rsidRPr="00BC4234">
        <w:rPr>
          <w:iCs/>
          <w:color w:val="0000FF"/>
        </w:rPr>
        <w:instrText xml:space="preserve"> REF _Ref423081700 \h </w:instrText>
      </w:r>
      <w:r w:rsidR="00BC4234">
        <w:rPr>
          <w:iCs/>
          <w:color w:val="0000FF"/>
        </w:rPr>
        <w:instrText xml:space="preserve"> \* MERGEFORMAT </w:instrText>
      </w:r>
      <w:r w:rsidR="00BC4234" w:rsidRPr="00BC4234">
        <w:rPr>
          <w:iCs/>
          <w:color w:val="0000FF"/>
        </w:rPr>
      </w:r>
      <w:r w:rsidR="00BC4234" w:rsidRPr="00BC4234">
        <w:rPr>
          <w:iCs/>
          <w:color w:val="0000FF"/>
        </w:rPr>
        <w:fldChar w:fldCharType="separate"/>
      </w:r>
      <w:r w:rsidR="0046679F" w:rsidRPr="0046679F">
        <w:rPr>
          <w:color w:val="0000FF"/>
        </w:rPr>
        <w:t>Appendix 25.: workspace – Interns Agreement</w:t>
      </w:r>
      <w:r w:rsidR="00BC4234" w:rsidRPr="00BC4234">
        <w:rPr>
          <w:iCs/>
          <w:color w:val="0000FF"/>
        </w:rPr>
        <w:fldChar w:fldCharType="end"/>
      </w:r>
      <w:r w:rsidR="00BC3F58" w:rsidRPr="00BC3F58">
        <w:rPr>
          <w:color w:val="113681"/>
        </w:rPr>
        <w:t>)</w:t>
      </w:r>
      <w:r w:rsidR="009B2484" w:rsidRPr="00C515B8">
        <w:rPr>
          <w:iCs/>
        </w:rPr>
        <w:t>.</w:t>
      </w:r>
    </w:p>
    <w:p w14:paraId="09547F59" w14:textId="19F3C01D" w:rsidR="009C3C94" w:rsidRPr="00C515B8" w:rsidRDefault="009C3C94" w:rsidP="00C515B8">
      <w:pPr>
        <w:pStyle w:val="BodyTextIndent"/>
        <w:rPr>
          <w:iCs/>
        </w:rPr>
      </w:pPr>
      <w:r w:rsidRPr="00C515B8">
        <w:rPr>
          <w:iCs/>
        </w:rPr>
        <w:t>Workplace learning is learning that takes place in a work place, learning-as-participation, including reflection</w:t>
      </w:r>
      <w:r w:rsidR="00633EFE">
        <w:rPr>
          <w:iCs/>
        </w:rPr>
        <w:t xml:space="preserve">. </w:t>
      </w:r>
      <w:r w:rsidRPr="00C515B8">
        <w:rPr>
          <w:iCs/>
        </w:rPr>
        <w:t>The relations, content and context of work can be experienced and reflected on</w:t>
      </w:r>
      <w:r w:rsidR="00633EFE">
        <w:rPr>
          <w:iCs/>
        </w:rPr>
        <w:t xml:space="preserve">. </w:t>
      </w:r>
      <w:r w:rsidRPr="00C515B8">
        <w:rPr>
          <w:iCs/>
        </w:rPr>
        <w:t>The design expectations, responsibilities and outcomes are managed by other colleagues or supervisors in the workplace team</w:t>
      </w:r>
      <w:r w:rsidR="00633EFE">
        <w:rPr>
          <w:iCs/>
        </w:rPr>
        <w:t xml:space="preserve">. </w:t>
      </w:r>
      <w:r w:rsidRPr="00C515B8">
        <w:rPr>
          <w:iCs/>
        </w:rPr>
        <w:t>Students are able to move from novice to expert, through application of classroom theory, gaining of situated and tacit work-related knowledge and skill, sociali</w:t>
      </w:r>
      <w:r w:rsidR="00CE049B" w:rsidRPr="00C515B8">
        <w:rPr>
          <w:iCs/>
        </w:rPr>
        <w:t>s</w:t>
      </w:r>
      <w:r w:rsidRPr="00C515B8">
        <w:rPr>
          <w:iCs/>
        </w:rPr>
        <w:t>ation, and incorporation into a community of practice</w:t>
      </w:r>
      <w:r w:rsidR="00633EFE">
        <w:rPr>
          <w:iCs/>
        </w:rPr>
        <w:t xml:space="preserve">. </w:t>
      </w:r>
      <w:r w:rsidRPr="00C515B8">
        <w:rPr>
          <w:iCs/>
        </w:rPr>
        <w:t>Workplace learning can bridge the gap between different types of knowledge and learning, relevant to the education of contemporary design students.</w:t>
      </w:r>
      <w:r w:rsidR="004D0C60" w:rsidRPr="00C515B8">
        <w:rPr>
          <w:iCs/>
        </w:rPr>
        <w:t xml:space="preserve"> </w:t>
      </w:r>
    </w:p>
    <w:p w14:paraId="557EF5E7" w14:textId="23E07F8F" w:rsidR="004A7856" w:rsidRPr="004A7856" w:rsidRDefault="009C3C94" w:rsidP="008808A6">
      <w:pPr>
        <w:pStyle w:val="Heading2"/>
      </w:pPr>
      <w:bookmarkStart w:id="35" w:name="_Toc424551892"/>
      <w:bookmarkStart w:id="36" w:name="_Toc430263515"/>
      <w:r w:rsidRPr="004A7856">
        <w:t xml:space="preserve">Supporting </w:t>
      </w:r>
      <w:r w:rsidR="004A7856">
        <w:t>D</w:t>
      </w:r>
      <w:r w:rsidRPr="004A7856">
        <w:t xml:space="preserve">ocuments for </w:t>
      </w:r>
      <w:r w:rsidR="004A7856">
        <w:t>I</w:t>
      </w:r>
      <w:r w:rsidRPr="004A7856">
        <w:t>nternships</w:t>
      </w:r>
      <w:bookmarkEnd w:id="35"/>
      <w:bookmarkEnd w:id="36"/>
    </w:p>
    <w:p w14:paraId="2EFFF34F" w14:textId="7D04C454" w:rsidR="00513466" w:rsidRPr="00BE4854" w:rsidRDefault="00BE4854" w:rsidP="00BE4854">
      <w:pPr>
        <w:pStyle w:val="BodyTextIndent"/>
        <w:rPr>
          <w:bCs/>
          <w:iCs/>
        </w:rPr>
      </w:pPr>
      <w:r>
        <w:rPr>
          <w:iCs/>
        </w:rPr>
        <w:t>R</w:t>
      </w:r>
      <w:r w:rsidRPr="00BE4854">
        <w:rPr>
          <w:iCs/>
        </w:rPr>
        <w:t xml:space="preserve">efer to </w:t>
      </w:r>
      <w:r w:rsidR="00BC4234" w:rsidRPr="00BC4234">
        <w:rPr>
          <w:iCs/>
          <w:color w:val="0000FF"/>
        </w:rPr>
        <w:fldChar w:fldCharType="begin"/>
      </w:r>
      <w:r w:rsidR="00BC4234" w:rsidRPr="00BC4234">
        <w:rPr>
          <w:iCs/>
          <w:color w:val="0000FF"/>
        </w:rPr>
        <w:instrText xml:space="preserve"> REF _Ref423081700 \h </w:instrText>
      </w:r>
      <w:r w:rsidR="00BC4234">
        <w:rPr>
          <w:iCs/>
          <w:color w:val="0000FF"/>
        </w:rPr>
        <w:instrText xml:space="preserve"> \* MERGEFORMAT </w:instrText>
      </w:r>
      <w:r w:rsidR="00BC4234" w:rsidRPr="00BC4234">
        <w:rPr>
          <w:iCs/>
          <w:color w:val="0000FF"/>
        </w:rPr>
      </w:r>
      <w:r w:rsidR="00BC4234" w:rsidRPr="00BC4234">
        <w:rPr>
          <w:iCs/>
          <w:color w:val="0000FF"/>
        </w:rPr>
        <w:fldChar w:fldCharType="separate"/>
      </w:r>
      <w:r w:rsidR="0046679F" w:rsidRPr="0046679F">
        <w:rPr>
          <w:color w:val="0000FF"/>
        </w:rPr>
        <w:t>Appendix 25.: workspace – Interns Agreement</w:t>
      </w:r>
      <w:r w:rsidR="00BC4234" w:rsidRPr="00BC4234">
        <w:rPr>
          <w:iCs/>
          <w:color w:val="0000FF"/>
        </w:rPr>
        <w:fldChar w:fldCharType="end"/>
      </w:r>
      <w:bookmarkStart w:id="37" w:name="OLE_LINK1"/>
      <w:r>
        <w:t xml:space="preserve">, and </w:t>
      </w:r>
      <w:r w:rsidR="00BC4234" w:rsidRPr="00BC4234">
        <w:rPr>
          <w:color w:val="0000FF"/>
        </w:rPr>
        <w:fldChar w:fldCharType="begin"/>
      </w:r>
      <w:r w:rsidR="00BC4234" w:rsidRPr="00BC4234">
        <w:rPr>
          <w:color w:val="0000FF"/>
        </w:rPr>
        <w:instrText xml:space="preserve"> REF _Ref423099359 \h </w:instrText>
      </w:r>
      <w:r w:rsidR="00BC4234">
        <w:rPr>
          <w:color w:val="0000FF"/>
        </w:rPr>
        <w:instrText xml:space="preserve"> \* MERGEFORMAT </w:instrText>
      </w:r>
      <w:r w:rsidR="00BC4234" w:rsidRPr="00BC4234">
        <w:rPr>
          <w:color w:val="0000FF"/>
        </w:rPr>
      </w:r>
      <w:r w:rsidR="00BC4234" w:rsidRPr="00BC4234">
        <w:rPr>
          <w:color w:val="0000FF"/>
        </w:rPr>
        <w:fldChar w:fldCharType="separate"/>
      </w:r>
      <w:r w:rsidR="0046679F" w:rsidRPr="0046679F">
        <w:rPr>
          <w:color w:val="0000FF"/>
        </w:rPr>
        <w:t>Appendix 2.: Internship Agreement</w:t>
      </w:r>
      <w:r w:rsidR="00BC4234" w:rsidRPr="00BC4234">
        <w:rPr>
          <w:color w:val="0000FF"/>
        </w:rPr>
        <w:fldChar w:fldCharType="end"/>
      </w:r>
      <w:r w:rsidR="00513466" w:rsidRPr="008808A6">
        <w:rPr>
          <w:b/>
        </w:rPr>
        <w:t xml:space="preserve"> </w:t>
      </w:r>
      <w:r w:rsidRPr="00BE4854">
        <w:rPr>
          <w:bCs/>
        </w:rPr>
        <w:t>for e</w:t>
      </w:r>
      <w:r w:rsidR="00513466" w:rsidRPr="00BE4854">
        <w:rPr>
          <w:bCs/>
        </w:rPr>
        <w:t>xample</w:t>
      </w:r>
      <w:r w:rsidRPr="00BE4854">
        <w:rPr>
          <w:bCs/>
        </w:rPr>
        <w:t>s</w:t>
      </w:r>
      <w:r w:rsidR="00513466" w:rsidRPr="00BE4854">
        <w:rPr>
          <w:bCs/>
        </w:rPr>
        <w:t xml:space="preserve"> of Code of Professional Practice &amp; Work Documents used in the School of Design.</w:t>
      </w:r>
    </w:p>
    <w:bookmarkEnd w:id="37"/>
    <w:p w14:paraId="6E4FD0FE" w14:textId="77777777" w:rsidR="00572650" w:rsidRDefault="00572650" w:rsidP="008808A6">
      <w:pPr>
        <w:pStyle w:val="BodyTextIndent"/>
        <w:tabs>
          <w:tab w:val="clear" w:pos="851"/>
        </w:tabs>
        <w:ind w:left="1134"/>
        <w:sectPr w:rsidR="00572650" w:rsidSect="008348AF">
          <w:footnotePr>
            <w:pos w:val="beneathText"/>
          </w:footnotePr>
          <w:pgSz w:w="11907" w:h="16840" w:code="9"/>
          <w:pgMar w:top="1440" w:right="1134" w:bottom="1440" w:left="1701" w:header="720" w:footer="720" w:gutter="0"/>
          <w:cols w:space="720"/>
          <w:docGrid w:linePitch="360"/>
        </w:sectPr>
      </w:pPr>
    </w:p>
    <w:p w14:paraId="79DD3AB5" w14:textId="77777777" w:rsidR="00B461D9" w:rsidRPr="0013747F" w:rsidRDefault="00B461D9" w:rsidP="00BB345D">
      <w:pPr>
        <w:pStyle w:val="Heading1"/>
      </w:pPr>
      <w:bookmarkStart w:id="38" w:name="_Toc125793011"/>
      <w:bookmarkStart w:id="39" w:name="_Toc125873230"/>
      <w:bookmarkStart w:id="40" w:name="_Toc125873493"/>
      <w:bookmarkStart w:id="41" w:name="_Toc125793013"/>
      <w:bookmarkStart w:id="42" w:name="_Toc424551893"/>
      <w:bookmarkStart w:id="43" w:name="_Toc430263516"/>
      <w:bookmarkEnd w:id="38"/>
      <w:bookmarkEnd w:id="39"/>
      <w:bookmarkEnd w:id="40"/>
      <w:bookmarkEnd w:id="41"/>
      <w:r w:rsidRPr="0013747F">
        <w:lastRenderedPageBreak/>
        <w:t>PROGRAMME REGULATIONS</w:t>
      </w:r>
      <w:bookmarkEnd w:id="42"/>
      <w:bookmarkEnd w:id="43"/>
    </w:p>
    <w:p w14:paraId="37222478" w14:textId="77777777" w:rsidR="0077607C" w:rsidRPr="008808A6" w:rsidRDefault="0077607C" w:rsidP="00514886">
      <w:pPr>
        <w:pStyle w:val="Heading2"/>
      </w:pPr>
      <w:bookmarkStart w:id="44" w:name="_Toc424551894"/>
      <w:bookmarkStart w:id="45" w:name="_Toc430263517"/>
      <w:r w:rsidRPr="008808A6">
        <w:t>Admission to the Programme</w:t>
      </w:r>
      <w:bookmarkEnd w:id="44"/>
      <w:bookmarkEnd w:id="45"/>
    </w:p>
    <w:p w14:paraId="33DDED08" w14:textId="77777777" w:rsidR="005A6BB7" w:rsidRPr="008808A6" w:rsidRDefault="005A6BB7" w:rsidP="005A6BB7">
      <w:pPr>
        <w:pStyle w:val="BodyTextIndent"/>
        <w:rPr>
          <w:b/>
        </w:rPr>
      </w:pPr>
      <w:r w:rsidRPr="008808A6">
        <w:rPr>
          <w:b/>
        </w:rPr>
        <w:t>Entry Requirements</w:t>
      </w:r>
    </w:p>
    <w:p w14:paraId="63DB12C9" w14:textId="164354CB" w:rsidR="00790C7E" w:rsidRPr="006914CF" w:rsidRDefault="00790C7E" w:rsidP="00572650">
      <w:pPr>
        <w:pStyle w:val="BodyTextIndent"/>
        <w:spacing w:before="240"/>
      </w:pPr>
      <w:r>
        <w:rPr>
          <w:u w:val="single"/>
        </w:rPr>
        <w:t>Bachelor of Design (Honours)</w:t>
      </w:r>
      <w:r w:rsidR="006914CF" w:rsidRPr="00035A27">
        <w:t xml:space="preserve">   </w:t>
      </w:r>
    </w:p>
    <w:p w14:paraId="666CA2C7" w14:textId="77777777" w:rsidR="00790C7E" w:rsidRDefault="00790C7E" w:rsidP="002A29A2">
      <w:pPr>
        <w:pStyle w:val="BodyTextIndent"/>
        <w:spacing w:after="60"/>
      </w:pPr>
      <w:r>
        <w:t>Minimum entry requirements are</w:t>
      </w:r>
    </w:p>
    <w:p w14:paraId="70AD8C80" w14:textId="5910EEFC" w:rsidR="00790C7E" w:rsidRDefault="00790C7E" w:rsidP="002A29A2">
      <w:pPr>
        <w:pStyle w:val="BodyTextIndent"/>
        <w:numPr>
          <w:ilvl w:val="0"/>
          <w:numId w:val="9"/>
        </w:numPr>
        <w:spacing w:before="60" w:after="0"/>
        <w:rPr>
          <w:ins w:id="46" w:author="Otago Polytechnic" w:date="2015-11-03T17:29:00Z"/>
        </w:rPr>
      </w:pPr>
      <w:r>
        <w:t>The Bachelor of Design (discipline</w:t>
      </w:r>
      <w:r w:rsidR="00574A38">
        <w:t xml:space="preserve"> endorsed</w:t>
      </w:r>
      <w:r>
        <w:t>) Level 7</w:t>
      </w:r>
      <w:r w:rsidR="004859CE">
        <w:t>,</w:t>
      </w:r>
      <w:r>
        <w:t xml:space="preserve"> or an equivalent qualification at bachelor level or above with an overall grade of B</w:t>
      </w:r>
      <w:r w:rsidR="00802527">
        <w:t>+</w:t>
      </w:r>
      <w:r>
        <w:t xml:space="preserve"> </w:t>
      </w:r>
      <w:del w:id="47" w:author="Otago Polytechnic" w:date="2015-11-03T17:30:00Z">
        <w:r w:rsidDel="001B2E1C">
          <w:delText>(</w:delText>
        </w:r>
        <w:r w:rsidR="000A3498" w:rsidDel="001B2E1C">
          <w:delText>7</w:delText>
        </w:r>
        <w:r w:rsidR="00802527" w:rsidDel="001B2E1C">
          <w:delText>5</w:delText>
        </w:r>
        <w:r w:rsidDel="001B2E1C">
          <w:delText xml:space="preserve">%) </w:delText>
        </w:r>
      </w:del>
      <w:r>
        <w:t xml:space="preserve">or higher </w:t>
      </w:r>
      <w:r w:rsidRPr="00F81353">
        <w:t>in</w:t>
      </w:r>
      <w:r w:rsidR="00F81353" w:rsidRPr="008808A6">
        <w:t xml:space="preserve"> final year </w:t>
      </w:r>
      <w:r w:rsidR="00891707" w:rsidRPr="00F81353">
        <w:t>level 7 courses.</w:t>
      </w:r>
    </w:p>
    <w:p w14:paraId="21D3F54D" w14:textId="77777777" w:rsidR="001B2E1C" w:rsidRPr="001B2E1C" w:rsidRDefault="001B2E1C" w:rsidP="001B2E1C">
      <w:pPr>
        <w:pStyle w:val="ListParagraph"/>
        <w:numPr>
          <w:ilvl w:val="0"/>
          <w:numId w:val="9"/>
        </w:numPr>
        <w:rPr>
          <w:ins w:id="48" w:author="Otago Polytechnic" w:date="2015-11-03T17:29:00Z"/>
          <w:rFonts w:eastAsia="Times New Roman"/>
          <w:szCs w:val="20"/>
          <w:lang w:val="en-NZ" w:eastAsia="ar-SA"/>
        </w:rPr>
      </w:pPr>
      <w:ins w:id="49" w:author="Otago Polytechnic" w:date="2015-11-03T17:29:00Z">
        <w:r w:rsidRPr="001B2E1C">
          <w:rPr>
            <w:rFonts w:eastAsia="Times New Roman"/>
            <w:szCs w:val="20"/>
            <w:lang w:val="en-NZ" w:eastAsia="ar-SA"/>
          </w:rPr>
          <w:t>A physical or digital portfolio which demonstrates a depth of engagement with creative work relevant to their field.</w:t>
        </w:r>
      </w:ins>
    </w:p>
    <w:p w14:paraId="2EDBF8B5" w14:textId="3227A95B" w:rsidR="001B2E1C" w:rsidRPr="00F81353" w:rsidDel="001B2E1C" w:rsidRDefault="001B2E1C">
      <w:pPr>
        <w:pStyle w:val="BodyTextIndent"/>
        <w:spacing w:before="60" w:after="0"/>
        <w:ind w:left="1211"/>
        <w:rPr>
          <w:del w:id="50" w:author="Otago Polytechnic" w:date="2015-11-03T17:30:00Z"/>
        </w:rPr>
        <w:pPrChange w:id="51" w:author="Otago Polytechnic" w:date="2015-11-03T17:30:00Z">
          <w:pPr>
            <w:pStyle w:val="BodyTextIndent"/>
            <w:numPr>
              <w:numId w:val="9"/>
            </w:numPr>
            <w:spacing w:before="60" w:after="0"/>
            <w:ind w:left="1211" w:hanging="360"/>
          </w:pPr>
        </w:pPrChange>
      </w:pPr>
    </w:p>
    <w:p w14:paraId="4CF3ED08" w14:textId="180BF1AC" w:rsidR="00790C7E" w:rsidRDefault="00790C7E" w:rsidP="002A29A2">
      <w:pPr>
        <w:pStyle w:val="BodyTextIndent"/>
        <w:numPr>
          <w:ilvl w:val="0"/>
          <w:numId w:val="9"/>
        </w:numPr>
        <w:spacing w:before="60" w:after="0"/>
      </w:pPr>
      <w:r>
        <w:t xml:space="preserve">Commencement of the honours study must occur within </w:t>
      </w:r>
      <w:r w:rsidR="00CE049B">
        <w:t>five</w:t>
      </w:r>
      <w:r>
        <w:t xml:space="preserve"> years of the successful completion of the undergraduate degree</w:t>
      </w:r>
      <w:r w:rsidR="00633EFE">
        <w:t xml:space="preserve">. </w:t>
      </w:r>
      <w:r>
        <w:t>Exceptions require the approval of the postgraduate coord</w:t>
      </w:r>
      <w:r w:rsidR="00E6728D">
        <w:t>inator based on advice from the relevant academic leader and the supervisor.</w:t>
      </w:r>
    </w:p>
    <w:p w14:paraId="44D9205A" w14:textId="18D1FA7A" w:rsidR="00E6728D" w:rsidRPr="00790C7E" w:rsidRDefault="00E6728D" w:rsidP="002A29A2">
      <w:pPr>
        <w:pStyle w:val="BodyTextIndent"/>
        <w:numPr>
          <w:ilvl w:val="0"/>
          <w:numId w:val="9"/>
        </w:numPr>
        <w:spacing w:before="60" w:after="0"/>
      </w:pPr>
      <w:r>
        <w:t xml:space="preserve">International entrants must demonstrate that they have equivalent </w:t>
      </w:r>
      <w:r w:rsidR="00513466">
        <w:t>e</w:t>
      </w:r>
      <w:r>
        <w:t>xperience/</w:t>
      </w:r>
      <w:r w:rsidR="00D166BE">
        <w:t>qualifications</w:t>
      </w:r>
      <w:r w:rsidR="00574A38">
        <w:t xml:space="preserve"> as domestic entrants, and</w:t>
      </w:r>
      <w:r>
        <w:t xml:space="preserve">, for those whose first language is not English, must provide evidence of English language competence </w:t>
      </w:r>
      <w:r w:rsidR="00D166BE">
        <w:t>of</w:t>
      </w:r>
      <w:r w:rsidR="000A3498">
        <w:t xml:space="preserve"> </w:t>
      </w:r>
      <w:r>
        <w:t>IELTS academic band scor</w:t>
      </w:r>
      <w:r w:rsidR="00D166BE">
        <w:t>e</w:t>
      </w:r>
      <w:r>
        <w:t xml:space="preserve"> of 6.5 </w:t>
      </w:r>
      <w:r w:rsidR="00D166BE">
        <w:t xml:space="preserve">(overall) </w:t>
      </w:r>
      <w:r>
        <w:t xml:space="preserve">with no individual band less than 6.0, or equivalent. </w:t>
      </w:r>
    </w:p>
    <w:p w14:paraId="58BAEB5E" w14:textId="25B164AF" w:rsidR="00790C7E" w:rsidRDefault="00531B8A" w:rsidP="00572650">
      <w:pPr>
        <w:pStyle w:val="BodyTextIndent"/>
        <w:spacing w:before="240"/>
        <w:rPr>
          <w:u w:val="single"/>
        </w:rPr>
      </w:pPr>
      <w:r>
        <w:rPr>
          <w:u w:val="single"/>
        </w:rPr>
        <w:t>Post</w:t>
      </w:r>
      <w:r w:rsidR="00790C7E">
        <w:rPr>
          <w:u w:val="single"/>
        </w:rPr>
        <w:t>graduate Certificate</w:t>
      </w:r>
      <w:r w:rsidR="00574A38">
        <w:rPr>
          <w:u w:val="single"/>
        </w:rPr>
        <w:t xml:space="preserve"> </w:t>
      </w:r>
      <w:r>
        <w:rPr>
          <w:u w:val="single"/>
        </w:rPr>
        <w:t xml:space="preserve">in Design </w:t>
      </w:r>
      <w:r w:rsidR="00574A38">
        <w:rPr>
          <w:u w:val="single"/>
        </w:rPr>
        <w:t xml:space="preserve">and </w:t>
      </w:r>
      <w:r>
        <w:rPr>
          <w:u w:val="single"/>
        </w:rPr>
        <w:t>Postgraduate Diploma in Design</w:t>
      </w:r>
    </w:p>
    <w:p w14:paraId="3AF6165D" w14:textId="77777777" w:rsidR="000D3A1A" w:rsidRDefault="000D3A1A" w:rsidP="002A29A2">
      <w:pPr>
        <w:pStyle w:val="BodyTextIndent"/>
        <w:spacing w:after="60"/>
      </w:pPr>
      <w:r>
        <w:t>Minimum entry requirements are</w:t>
      </w:r>
    </w:p>
    <w:p w14:paraId="502F2047" w14:textId="16D8DFE3" w:rsidR="000D3A1A" w:rsidRDefault="00574A38" w:rsidP="002A29A2">
      <w:pPr>
        <w:pStyle w:val="BodyTextIndent"/>
        <w:numPr>
          <w:ilvl w:val="0"/>
          <w:numId w:val="10"/>
        </w:numPr>
        <w:spacing w:before="60" w:after="0"/>
      </w:pPr>
      <w:r>
        <w:t>The Bachelor of Design (discipline endorsed) Level 7</w:t>
      </w:r>
      <w:r w:rsidR="004859CE">
        <w:t>,</w:t>
      </w:r>
      <w:r>
        <w:t xml:space="preserve"> or an equivalent qualification at bachelor level in a </w:t>
      </w:r>
      <w:r w:rsidR="00FC7A8A">
        <w:t xml:space="preserve">related </w:t>
      </w:r>
      <w:r>
        <w:t>discipline</w:t>
      </w:r>
      <w:r w:rsidR="0062715C">
        <w:t>, or equivalent documented professional experience</w:t>
      </w:r>
      <w:r>
        <w:t>.</w:t>
      </w:r>
    </w:p>
    <w:p w14:paraId="33CAB3DE" w14:textId="77777777" w:rsidR="001B2E1C" w:rsidRPr="001B2E1C" w:rsidRDefault="001B2E1C" w:rsidP="001B2E1C">
      <w:pPr>
        <w:pStyle w:val="ListParagraph"/>
        <w:numPr>
          <w:ilvl w:val="0"/>
          <w:numId w:val="10"/>
        </w:numPr>
        <w:rPr>
          <w:ins w:id="52" w:author="Otago Polytechnic" w:date="2015-11-03T17:29:00Z"/>
          <w:rFonts w:eastAsia="Times New Roman"/>
          <w:szCs w:val="20"/>
          <w:lang w:val="en-NZ" w:eastAsia="ar-SA"/>
        </w:rPr>
      </w:pPr>
      <w:ins w:id="53" w:author="Otago Polytechnic" w:date="2015-11-03T17:29:00Z">
        <w:r w:rsidRPr="001B2E1C">
          <w:rPr>
            <w:rFonts w:eastAsia="Times New Roman"/>
            <w:szCs w:val="20"/>
            <w:lang w:val="en-NZ" w:eastAsia="ar-SA"/>
          </w:rPr>
          <w:t>A physical or digital portfolio which demonstrates a depth of engagement with creative work relevant to their field.</w:t>
        </w:r>
      </w:ins>
    </w:p>
    <w:p w14:paraId="035D35E3" w14:textId="23BA0E7E" w:rsidR="00574A38" w:rsidRPr="009C4414" w:rsidDel="001B2E1C" w:rsidRDefault="0062715C" w:rsidP="002A29A2">
      <w:pPr>
        <w:pStyle w:val="BodyTextIndent"/>
        <w:numPr>
          <w:ilvl w:val="0"/>
          <w:numId w:val="10"/>
        </w:numPr>
        <w:spacing w:before="60" w:after="0"/>
        <w:rPr>
          <w:del w:id="54" w:author="Otago Polytechnic" w:date="2015-11-03T17:29:00Z"/>
          <w:u w:val="single"/>
        </w:rPr>
      </w:pPr>
      <w:del w:id="55" w:author="Otago Polytechnic" w:date="2015-11-03T17:29:00Z">
        <w:r w:rsidRPr="009C4414" w:rsidDel="001B2E1C">
          <w:delText>A physical or digital portfolio which demonstrates a range of creative work relevant to their field</w:delText>
        </w:r>
      </w:del>
    </w:p>
    <w:p w14:paraId="0DC4CE12" w14:textId="36573564" w:rsidR="000D3A1A" w:rsidRPr="00531B8A" w:rsidRDefault="00574A38" w:rsidP="002A29A2">
      <w:pPr>
        <w:pStyle w:val="BodyTextIndent"/>
        <w:numPr>
          <w:ilvl w:val="0"/>
          <w:numId w:val="10"/>
        </w:numPr>
        <w:spacing w:before="60" w:after="0"/>
      </w:pPr>
      <w:r>
        <w:t>International entrants must demonstrate that they have equivalent experience/</w:t>
      </w:r>
      <w:r w:rsidR="00651765">
        <w:t>qualifications</w:t>
      </w:r>
      <w:r>
        <w:t xml:space="preserve"> as domestic entrants, and, for those whose first language is not English, must provide evidence of English language competence </w:t>
      </w:r>
      <w:r w:rsidR="00651765">
        <w:t xml:space="preserve">of </w:t>
      </w:r>
      <w:r>
        <w:t>IELTS academic band scor</w:t>
      </w:r>
      <w:r w:rsidR="006914CF">
        <w:t>e</w:t>
      </w:r>
      <w:r>
        <w:t xml:space="preserve"> of 6.5 </w:t>
      </w:r>
      <w:r w:rsidR="00651765">
        <w:t xml:space="preserve">(overall) </w:t>
      </w:r>
      <w:r>
        <w:t xml:space="preserve">with no individual band less than 6.0, or equivalent. </w:t>
      </w:r>
    </w:p>
    <w:p w14:paraId="76DEA1BA" w14:textId="77777777" w:rsidR="00790C7E" w:rsidRDefault="00790C7E" w:rsidP="00572650">
      <w:pPr>
        <w:pStyle w:val="BodyTextIndent"/>
        <w:spacing w:before="240"/>
        <w:rPr>
          <w:u w:val="single"/>
        </w:rPr>
      </w:pPr>
      <w:r>
        <w:rPr>
          <w:u w:val="single"/>
        </w:rPr>
        <w:t>Master of Design</w:t>
      </w:r>
    </w:p>
    <w:p w14:paraId="7B7D1329" w14:textId="77777777" w:rsidR="000D3A1A" w:rsidRDefault="000D3A1A" w:rsidP="002A29A2">
      <w:pPr>
        <w:pStyle w:val="BodyTextIndent"/>
        <w:spacing w:after="60"/>
      </w:pPr>
      <w:r>
        <w:t>Minimum entry requirements are</w:t>
      </w:r>
    </w:p>
    <w:p w14:paraId="08BDFC19" w14:textId="4AA8051C" w:rsidR="000D3A1A" w:rsidRDefault="00531B8A" w:rsidP="002A29A2">
      <w:pPr>
        <w:pStyle w:val="BodyTextIndent"/>
        <w:numPr>
          <w:ilvl w:val="0"/>
          <w:numId w:val="11"/>
        </w:numPr>
        <w:spacing w:before="60" w:after="0"/>
        <w:rPr>
          <w:ins w:id="56" w:author="Otago Polytechnic" w:date="2015-11-03T17:29:00Z"/>
        </w:rPr>
      </w:pPr>
      <w:r w:rsidRPr="00531B8A">
        <w:t xml:space="preserve">The </w:t>
      </w:r>
      <w:r w:rsidRPr="009C4414">
        <w:t>Bachelor of Design (Honours) at level 8</w:t>
      </w:r>
      <w:r w:rsidR="004859CE" w:rsidRPr="009C4414">
        <w:t>,</w:t>
      </w:r>
      <w:r w:rsidRPr="009C4414">
        <w:t xml:space="preserve"> or the Postgraduate Diploma in Design at level 8 </w:t>
      </w:r>
      <w:r w:rsidR="00513466" w:rsidRPr="009C4414">
        <w:t xml:space="preserve">with an overall grade of B+ (75%) in Design Research Methods and Applied Design Project 2 </w:t>
      </w:r>
      <w:r w:rsidRPr="009C4414">
        <w:t>or</w:t>
      </w:r>
      <w:r>
        <w:t xml:space="preserve"> an equivalent postgraduate qualification of 120 </w:t>
      </w:r>
      <w:r w:rsidR="00A473C0">
        <w:t>credits</w:t>
      </w:r>
      <w:r>
        <w:t xml:space="preserve"> in a related </w:t>
      </w:r>
      <w:r w:rsidRPr="009C4414">
        <w:t xml:space="preserve">area. </w:t>
      </w:r>
    </w:p>
    <w:p w14:paraId="666944F9" w14:textId="77777777" w:rsidR="001B2E1C" w:rsidRPr="001B2E1C" w:rsidRDefault="001B2E1C" w:rsidP="001B2E1C">
      <w:pPr>
        <w:pStyle w:val="ListParagraph"/>
        <w:numPr>
          <w:ilvl w:val="0"/>
          <w:numId w:val="11"/>
        </w:numPr>
        <w:rPr>
          <w:ins w:id="57" w:author="Otago Polytechnic" w:date="2015-11-03T17:29:00Z"/>
          <w:rFonts w:eastAsia="Times New Roman"/>
          <w:szCs w:val="20"/>
          <w:lang w:val="en-NZ" w:eastAsia="ar-SA"/>
        </w:rPr>
      </w:pPr>
      <w:ins w:id="58" w:author="Otago Polytechnic" w:date="2015-11-03T17:29:00Z">
        <w:r w:rsidRPr="001B2E1C">
          <w:rPr>
            <w:rFonts w:eastAsia="Times New Roman"/>
            <w:szCs w:val="20"/>
            <w:lang w:val="en-NZ" w:eastAsia="ar-SA"/>
          </w:rPr>
          <w:t>A physical or digital portfolio which demonstrates a depth of engagement with creative work relevant to their field.</w:t>
        </w:r>
      </w:ins>
    </w:p>
    <w:p w14:paraId="1C52B01C" w14:textId="3698CBDF" w:rsidR="001B2E1C" w:rsidRPr="009C4414" w:rsidDel="001B2E1C" w:rsidRDefault="001B2E1C">
      <w:pPr>
        <w:pStyle w:val="BodyTextIndent"/>
        <w:spacing w:before="60" w:after="0"/>
        <w:ind w:left="1211"/>
        <w:rPr>
          <w:del w:id="59" w:author="Otago Polytechnic" w:date="2015-11-03T17:30:00Z"/>
        </w:rPr>
        <w:pPrChange w:id="60" w:author="Otago Polytechnic" w:date="2015-11-03T17:30:00Z">
          <w:pPr>
            <w:pStyle w:val="BodyTextIndent"/>
            <w:numPr>
              <w:numId w:val="11"/>
            </w:numPr>
            <w:spacing w:before="60" w:after="0"/>
            <w:ind w:left="1211" w:hanging="360"/>
          </w:pPr>
        </w:pPrChange>
      </w:pPr>
    </w:p>
    <w:p w14:paraId="20933A91" w14:textId="5CB4CCFC" w:rsidR="00531B8A" w:rsidRPr="009C4414" w:rsidRDefault="00531B8A" w:rsidP="002A29A2">
      <w:pPr>
        <w:pStyle w:val="BodyTextIndent"/>
        <w:numPr>
          <w:ilvl w:val="0"/>
          <w:numId w:val="11"/>
        </w:numPr>
        <w:spacing w:before="60" w:after="0"/>
      </w:pPr>
      <w:r>
        <w:t xml:space="preserve">Exceptional applicants not meeting the entry requirements but with appropriate documented professional experience may </w:t>
      </w:r>
      <w:r w:rsidR="00FC7A8A">
        <w:t>also be considered</w:t>
      </w:r>
      <w:r>
        <w:t>.</w:t>
      </w:r>
      <w:r w:rsidR="0062715C">
        <w:t xml:space="preserve"> </w:t>
      </w:r>
    </w:p>
    <w:p w14:paraId="1F49FB45" w14:textId="77DE564B" w:rsidR="00531B8A" w:rsidRPr="00790C7E" w:rsidRDefault="00531B8A" w:rsidP="002A29A2">
      <w:pPr>
        <w:pStyle w:val="BodyTextIndent"/>
        <w:numPr>
          <w:ilvl w:val="0"/>
          <w:numId w:val="11"/>
        </w:numPr>
        <w:spacing w:before="60" w:after="0"/>
      </w:pPr>
      <w:r>
        <w:t>International entrants must demonstrate that they have equivalent experience/</w:t>
      </w:r>
      <w:r w:rsidR="00D75956">
        <w:t>qualifications</w:t>
      </w:r>
      <w:r>
        <w:t xml:space="preserve"> as domestic entrants, and, for those whose first language is not </w:t>
      </w:r>
      <w:r>
        <w:lastRenderedPageBreak/>
        <w:t xml:space="preserve">English, must provide evidence of English language competence </w:t>
      </w:r>
      <w:r w:rsidR="00D75956">
        <w:t xml:space="preserve">of </w:t>
      </w:r>
      <w:r>
        <w:t xml:space="preserve">IELTS academic band </w:t>
      </w:r>
      <w:r w:rsidR="00D75956">
        <w:t>score</w:t>
      </w:r>
      <w:r>
        <w:t xml:space="preserve"> of 6.5 </w:t>
      </w:r>
      <w:r w:rsidR="00D75956">
        <w:t xml:space="preserve">(overall) </w:t>
      </w:r>
      <w:r>
        <w:t xml:space="preserve">with no individual band less than 6.0, or equivalent. </w:t>
      </w:r>
    </w:p>
    <w:p w14:paraId="5C07584E" w14:textId="77159306" w:rsidR="005A6BB7" w:rsidRPr="008808A6" w:rsidRDefault="005A6BB7" w:rsidP="00124D5F">
      <w:pPr>
        <w:pStyle w:val="BodyTextIndent"/>
        <w:keepNext/>
        <w:keepLines/>
        <w:spacing w:before="240"/>
        <w:rPr>
          <w:b/>
        </w:rPr>
      </w:pPr>
      <w:r w:rsidRPr="008808A6">
        <w:rPr>
          <w:b/>
        </w:rPr>
        <w:t>Selection Criteria</w:t>
      </w:r>
    </w:p>
    <w:p w14:paraId="40E3724B" w14:textId="2F3DFF3D" w:rsidR="00FC7A8A" w:rsidRDefault="00FC7A8A" w:rsidP="00124D5F">
      <w:pPr>
        <w:pStyle w:val="BodyTextIndent"/>
        <w:keepNext/>
        <w:keepLines/>
        <w:spacing w:after="60"/>
      </w:pPr>
      <w:r>
        <w:t>An</w:t>
      </w:r>
      <w:r w:rsidR="00B03D2A">
        <w:t xml:space="preserve"> </w:t>
      </w:r>
      <w:r>
        <w:t xml:space="preserve">interview panel consisting of the </w:t>
      </w:r>
      <w:r w:rsidR="004E0DBF">
        <w:t>P</w:t>
      </w:r>
      <w:r>
        <w:t xml:space="preserve">ostgraduate </w:t>
      </w:r>
      <w:r w:rsidR="00B03D2A">
        <w:t xml:space="preserve">Coordinator </w:t>
      </w:r>
      <w:r>
        <w:t xml:space="preserve">and </w:t>
      </w:r>
      <w:r w:rsidRPr="00FC7A8A">
        <w:t>relev</w:t>
      </w:r>
      <w:r>
        <w:t>ant postgraduate supervisors</w:t>
      </w:r>
      <w:r w:rsidRPr="00FC7A8A">
        <w:t xml:space="preserve"> </w:t>
      </w:r>
      <w:r>
        <w:t>will interview and select applicants</w:t>
      </w:r>
      <w:r w:rsidR="00633EFE">
        <w:t xml:space="preserve">. </w:t>
      </w:r>
      <w:r w:rsidR="0062715C">
        <w:t>Where there are more applicants than places, candidates will be prioritised on</w:t>
      </w:r>
      <w:r w:rsidR="004E0DBF">
        <w:t xml:space="preserve"> the basis of:</w:t>
      </w:r>
    </w:p>
    <w:p w14:paraId="70A4838E" w14:textId="10CD101F" w:rsidR="00FC7A8A" w:rsidRPr="0062715C" w:rsidRDefault="0062715C" w:rsidP="008F297A">
      <w:pPr>
        <w:pStyle w:val="BodyTextIndent"/>
        <w:keepNext/>
        <w:keepLines/>
        <w:numPr>
          <w:ilvl w:val="0"/>
          <w:numId w:val="12"/>
        </w:numPr>
        <w:spacing w:before="60"/>
        <w:jc w:val="both"/>
      </w:pPr>
      <w:r w:rsidRPr="0062715C">
        <w:t xml:space="preserve">strength of </w:t>
      </w:r>
      <w:r w:rsidR="00513466" w:rsidRPr="0062715C">
        <w:t>a</w:t>
      </w:r>
      <w:r w:rsidR="00FC7A8A" w:rsidRPr="0062715C">
        <w:t>cademic record</w:t>
      </w:r>
    </w:p>
    <w:p w14:paraId="2EC8CB9E" w14:textId="4D19F9B8" w:rsidR="00FC7A8A" w:rsidRPr="008808A6" w:rsidRDefault="0062715C" w:rsidP="008F297A">
      <w:pPr>
        <w:pStyle w:val="BodyTextIndent"/>
        <w:keepNext/>
        <w:keepLines/>
        <w:numPr>
          <w:ilvl w:val="0"/>
          <w:numId w:val="12"/>
        </w:numPr>
        <w:spacing w:before="60"/>
        <w:jc w:val="both"/>
        <w:rPr>
          <w:lang w:val="en-GB" w:eastAsia="en-GB"/>
        </w:rPr>
      </w:pPr>
      <w:r w:rsidRPr="009C4414">
        <w:t>breadth and depth of their portfolio</w:t>
      </w:r>
    </w:p>
    <w:p w14:paraId="5952934A" w14:textId="7FEE755C" w:rsidR="00891707" w:rsidRPr="008808A6" w:rsidRDefault="00891707" w:rsidP="008F297A">
      <w:pPr>
        <w:pStyle w:val="BodyTextIndent"/>
        <w:keepNext/>
        <w:keepLines/>
        <w:numPr>
          <w:ilvl w:val="0"/>
          <w:numId w:val="12"/>
        </w:numPr>
        <w:spacing w:before="60"/>
        <w:jc w:val="both"/>
        <w:rPr>
          <w:lang w:val="en-GB" w:eastAsia="en-GB"/>
        </w:rPr>
      </w:pPr>
      <w:r>
        <w:t xml:space="preserve">an entry task that validates existing skills and knowledge </w:t>
      </w:r>
    </w:p>
    <w:p w14:paraId="4D569899" w14:textId="3678E81C" w:rsidR="00FC7A8A" w:rsidRDefault="00FC7A8A" w:rsidP="00124D5F">
      <w:pPr>
        <w:pStyle w:val="BodyTextIndent"/>
        <w:keepNext/>
        <w:keepLines/>
        <w:rPr>
          <w:lang w:val="en-GB" w:eastAsia="en-GB"/>
        </w:rPr>
      </w:pPr>
      <w:r>
        <w:rPr>
          <w:lang w:val="en-GB" w:eastAsia="en-GB"/>
        </w:rPr>
        <w:t xml:space="preserve">Applicants who do not meet the </w:t>
      </w:r>
      <w:r w:rsidR="00891707">
        <w:rPr>
          <w:lang w:val="en-GB" w:eastAsia="en-GB"/>
        </w:rPr>
        <w:t>entry or selection</w:t>
      </w:r>
      <w:r>
        <w:rPr>
          <w:lang w:val="en-GB" w:eastAsia="en-GB"/>
        </w:rPr>
        <w:t xml:space="preserve"> criteria will be </w:t>
      </w:r>
      <w:r>
        <w:rPr>
          <w:szCs w:val="24"/>
          <w:lang w:val="en-GB" w:eastAsia="en-GB"/>
        </w:rPr>
        <w:t xml:space="preserve">directed to a path of </w:t>
      </w:r>
      <w:r>
        <w:rPr>
          <w:lang w:val="en-GB" w:eastAsia="en-GB"/>
        </w:rPr>
        <w:t>study to help prepare them for application in the future</w:t>
      </w:r>
      <w:r w:rsidR="00B3161A">
        <w:rPr>
          <w:lang w:val="en-GB" w:eastAsia="en-GB"/>
        </w:rPr>
        <w:t xml:space="preserve">. </w:t>
      </w:r>
    </w:p>
    <w:p w14:paraId="33E06645" w14:textId="77777777" w:rsidR="00A07613" w:rsidRPr="0013747F" w:rsidRDefault="00A07613" w:rsidP="002A29A2">
      <w:pPr>
        <w:pStyle w:val="BodyTextIndent"/>
        <w:spacing w:before="240"/>
      </w:pPr>
      <w:r w:rsidRPr="0013747F">
        <w:rPr>
          <w:u w:val="single"/>
        </w:rPr>
        <w:t>Supporting Documents</w:t>
      </w:r>
    </w:p>
    <w:p w14:paraId="42C028E0" w14:textId="77777777" w:rsidR="00A07613" w:rsidRDefault="005B7FC6" w:rsidP="00B461D9">
      <w:pPr>
        <w:pStyle w:val="BodyTextIndent"/>
      </w:pPr>
      <w:r w:rsidRPr="0013747F">
        <w:t xml:space="preserve">Institutional </w:t>
      </w:r>
      <w:r w:rsidR="00A07613" w:rsidRPr="0013747F">
        <w:t xml:space="preserve">English Language </w:t>
      </w:r>
      <w:r w:rsidR="000875E6" w:rsidRPr="0013747F">
        <w:t xml:space="preserve">Entry </w:t>
      </w:r>
      <w:r w:rsidR="00A07613" w:rsidRPr="0013747F">
        <w:t>Requirements</w:t>
      </w:r>
      <w:r w:rsidR="002E4546" w:rsidRPr="0013747F">
        <w:t xml:space="preserve"> </w:t>
      </w:r>
      <w:r w:rsidRPr="0013747F">
        <w:t>policy</w:t>
      </w:r>
      <w:r w:rsidR="0015160A" w:rsidRPr="0013747F">
        <w:t xml:space="preserve"> – refer to </w:t>
      </w:r>
      <w:r w:rsidR="005F20C8" w:rsidRPr="0013747F">
        <w:rPr>
          <w:color w:val="0000FF"/>
        </w:rPr>
        <w:fldChar w:fldCharType="begin"/>
      </w:r>
      <w:r w:rsidR="005F20C8" w:rsidRPr="0013747F">
        <w:rPr>
          <w:color w:val="0000FF"/>
        </w:rPr>
        <w:instrText xml:space="preserve"> REF _Ref414607731 \h \* Charformat  \* MERGEFORMAT </w:instrText>
      </w:r>
      <w:r w:rsidR="005F20C8" w:rsidRPr="0013747F">
        <w:rPr>
          <w:color w:val="0000FF"/>
        </w:rPr>
      </w:r>
      <w:r w:rsidR="005F20C8" w:rsidRPr="0013747F">
        <w:rPr>
          <w:color w:val="0000FF"/>
        </w:rPr>
        <w:fldChar w:fldCharType="separate"/>
      </w:r>
      <w:r w:rsidR="0046679F" w:rsidRPr="0046679F">
        <w:rPr>
          <w:color w:val="0000FF"/>
        </w:rPr>
        <w:t>Appendix 3.: AP0520.02 English Language Requirements for those for whom English is an Additional Language</w:t>
      </w:r>
      <w:r w:rsidR="005F20C8" w:rsidRPr="0013747F">
        <w:rPr>
          <w:color w:val="0000FF"/>
        </w:rPr>
        <w:fldChar w:fldCharType="end"/>
      </w:r>
      <w:r w:rsidR="005F20C8" w:rsidRPr="0013747F">
        <w:t>.</w:t>
      </w:r>
    </w:p>
    <w:p w14:paraId="3FDC5577" w14:textId="458BB95C" w:rsidR="0046347C" w:rsidRPr="0013747F" w:rsidRDefault="0046347C" w:rsidP="0046347C">
      <w:pPr>
        <w:pStyle w:val="BodyTextIndent"/>
      </w:pPr>
      <w:r>
        <w:t xml:space="preserve">Institutional Application, Entry and Enrolment policy – refer to </w:t>
      </w:r>
      <w:r w:rsidRPr="002A29A2">
        <w:rPr>
          <w:color w:val="0000FF"/>
        </w:rPr>
        <w:fldChar w:fldCharType="begin"/>
      </w:r>
      <w:r w:rsidRPr="002A29A2">
        <w:rPr>
          <w:color w:val="0000FF"/>
        </w:rPr>
        <w:instrText xml:space="preserve"> REF _Ref423091431 \h </w:instrText>
      </w:r>
      <w:r>
        <w:rPr>
          <w:color w:val="0000FF"/>
        </w:rPr>
        <w:instrText xml:space="preserve"> \* MERGEFORMAT </w:instrText>
      </w:r>
      <w:r w:rsidRPr="002A29A2">
        <w:rPr>
          <w:color w:val="0000FF"/>
        </w:rPr>
      </w:r>
      <w:r w:rsidRPr="002A29A2">
        <w:rPr>
          <w:color w:val="0000FF"/>
        </w:rPr>
        <w:fldChar w:fldCharType="separate"/>
      </w:r>
      <w:r w:rsidR="0046679F" w:rsidRPr="0046679F">
        <w:rPr>
          <w:color w:val="0000FF"/>
        </w:rPr>
        <w:t>Appendix 29.: AP0504.04 Application, Entry and Enrolment</w:t>
      </w:r>
      <w:r w:rsidRPr="002A29A2">
        <w:rPr>
          <w:color w:val="0000FF"/>
        </w:rPr>
        <w:fldChar w:fldCharType="end"/>
      </w:r>
      <w:r>
        <w:rPr>
          <w:color w:val="0000FF"/>
        </w:rPr>
        <w:t>.</w:t>
      </w:r>
    </w:p>
    <w:p w14:paraId="60ED01F9" w14:textId="77777777" w:rsidR="004B2BBC" w:rsidRPr="008808A6" w:rsidRDefault="00B635C3" w:rsidP="00514886">
      <w:pPr>
        <w:pStyle w:val="Heading2"/>
        <w:rPr>
          <w:u w:val="none"/>
        </w:rPr>
      </w:pPr>
      <w:bookmarkStart w:id="61" w:name="_Toc424551895"/>
      <w:bookmarkStart w:id="62" w:name="_Toc430263518"/>
      <w:r w:rsidRPr="008808A6">
        <w:rPr>
          <w:u w:val="none"/>
        </w:rPr>
        <w:t>Recognition of Prior Learning, Cross Credit, and Credit Transfer</w:t>
      </w:r>
      <w:bookmarkEnd w:id="61"/>
      <w:bookmarkEnd w:id="62"/>
    </w:p>
    <w:p w14:paraId="34E153BB" w14:textId="35F7853B" w:rsidR="00802527" w:rsidRPr="008808A6" w:rsidRDefault="00802527" w:rsidP="00802527">
      <w:pPr>
        <w:pStyle w:val="BodyTextIndent"/>
        <w:tabs>
          <w:tab w:val="left" w:pos="1134"/>
        </w:tabs>
        <w:rPr>
          <w:u w:val="single"/>
        </w:rPr>
      </w:pPr>
      <w:r w:rsidRPr="008808A6">
        <w:rPr>
          <w:u w:val="single"/>
        </w:rPr>
        <w:t>Bachelor of Design (Hon</w:t>
      </w:r>
      <w:r w:rsidR="00E739EE" w:rsidRPr="008808A6">
        <w:rPr>
          <w:u w:val="single"/>
        </w:rPr>
        <w:t>our</w:t>
      </w:r>
      <w:r w:rsidRPr="008808A6">
        <w:rPr>
          <w:u w:val="single"/>
        </w:rPr>
        <w:t>s)</w:t>
      </w:r>
    </w:p>
    <w:p w14:paraId="73BEFAC7" w14:textId="529D3AF5" w:rsidR="00E739EE" w:rsidRDefault="004E0DBF" w:rsidP="00802527">
      <w:pPr>
        <w:pStyle w:val="BodyTextIndent"/>
        <w:tabs>
          <w:tab w:val="left" w:pos="1134"/>
        </w:tabs>
      </w:pPr>
      <w:r w:rsidRPr="004E0DBF">
        <w:t xml:space="preserve">Recognition of Prior Learning including Cross Credit or Credit Transfer </w:t>
      </w:r>
      <w:r>
        <w:t xml:space="preserve">is offered </w:t>
      </w:r>
      <w:r w:rsidRPr="004E0DBF">
        <w:t xml:space="preserve">for up to </w:t>
      </w:r>
      <w:r w:rsidR="00E739EE">
        <w:t>6</w:t>
      </w:r>
      <w:r w:rsidRPr="004E0DBF">
        <w:t>0 credits in this programme</w:t>
      </w:r>
      <w:r w:rsidR="00633EFE">
        <w:t xml:space="preserve">. </w:t>
      </w:r>
      <w:r>
        <w:t xml:space="preserve">This process will normally apply to </w:t>
      </w:r>
      <w:r w:rsidR="00802527" w:rsidRPr="00802527">
        <w:t xml:space="preserve">a student who has </w:t>
      </w:r>
      <w:r>
        <w:t xml:space="preserve">completed formal study at an equivalent level </w:t>
      </w:r>
      <w:r w:rsidR="00E739EE">
        <w:t xml:space="preserve">at Otago Polytechnic or </w:t>
      </w:r>
      <w:r w:rsidR="00802527" w:rsidRPr="00802527">
        <w:t>another institution</w:t>
      </w:r>
      <w:r w:rsidR="00E739EE">
        <w:t>.</w:t>
      </w:r>
    </w:p>
    <w:p w14:paraId="02ED09A6" w14:textId="0FF27D36" w:rsidR="00E739EE" w:rsidRDefault="00E739EE" w:rsidP="00E739EE">
      <w:pPr>
        <w:pStyle w:val="BodyTextIndent"/>
        <w:tabs>
          <w:tab w:val="left" w:pos="1134"/>
        </w:tabs>
      </w:pPr>
      <w:r>
        <w:t>Advanced Standing is available for up to 60 credits of this programme through the process of assessment of prior learning</w:t>
      </w:r>
      <w:r w:rsidR="00633EFE">
        <w:t xml:space="preserve">. </w:t>
      </w:r>
      <w:r>
        <w:t>Students may use a combination of formal and informal learning experiences to support their application.</w:t>
      </w:r>
    </w:p>
    <w:p w14:paraId="37502AD3" w14:textId="0D5D2F9A" w:rsidR="006276C4" w:rsidRDefault="009C4414" w:rsidP="00E739EE">
      <w:pPr>
        <w:pStyle w:val="BodyTextIndent"/>
        <w:tabs>
          <w:tab w:val="left" w:pos="1134"/>
        </w:tabs>
      </w:pPr>
      <w:r>
        <w:t>The</w:t>
      </w:r>
      <w:r w:rsidR="006276C4" w:rsidRPr="009C4414">
        <w:t xml:space="preserve"> Major Project </w:t>
      </w:r>
      <w:r>
        <w:t>is</w:t>
      </w:r>
      <w:r w:rsidR="006276C4" w:rsidRPr="009C4414">
        <w:t xml:space="preserve"> not eligible for credit recognition</w:t>
      </w:r>
      <w:r>
        <w:t>.</w:t>
      </w:r>
    </w:p>
    <w:p w14:paraId="5451E27E" w14:textId="32A59B30" w:rsidR="00802527" w:rsidRPr="008808A6" w:rsidRDefault="00802527" w:rsidP="00EA4830">
      <w:pPr>
        <w:pStyle w:val="BodyTextIndent"/>
        <w:tabs>
          <w:tab w:val="left" w:pos="1134"/>
        </w:tabs>
        <w:spacing w:before="240"/>
        <w:rPr>
          <w:u w:val="single"/>
        </w:rPr>
      </w:pPr>
      <w:r w:rsidRPr="008808A6">
        <w:rPr>
          <w:u w:val="single"/>
        </w:rPr>
        <w:t xml:space="preserve">Postgraduate Certificate in Design </w:t>
      </w:r>
    </w:p>
    <w:p w14:paraId="646AD5AF" w14:textId="0553C55C" w:rsidR="00802527" w:rsidRDefault="004E0DBF" w:rsidP="00802527">
      <w:pPr>
        <w:pStyle w:val="BodyTextIndent"/>
        <w:tabs>
          <w:tab w:val="left" w:pos="1134"/>
        </w:tabs>
      </w:pPr>
      <w:r>
        <w:t xml:space="preserve">Recognition of Prior Learning including Cross Credit or Credit Transfer </w:t>
      </w:r>
      <w:r w:rsidR="00802527">
        <w:t xml:space="preserve">is offered for </w:t>
      </w:r>
      <w:r>
        <w:t>up to 30 credits in this</w:t>
      </w:r>
      <w:r w:rsidR="00802527">
        <w:t xml:space="preserve"> programme. </w:t>
      </w:r>
    </w:p>
    <w:p w14:paraId="3E9FF4E6" w14:textId="44B9A906" w:rsidR="00E739EE" w:rsidRDefault="00E739EE" w:rsidP="00802527">
      <w:pPr>
        <w:pStyle w:val="BodyTextIndent"/>
        <w:tabs>
          <w:tab w:val="left" w:pos="1134"/>
        </w:tabs>
      </w:pPr>
      <w:r>
        <w:t>A</w:t>
      </w:r>
      <w:r w:rsidR="006276C4">
        <w:t>d</w:t>
      </w:r>
      <w:r>
        <w:t>va</w:t>
      </w:r>
      <w:r w:rsidR="006276C4">
        <w:t>n</w:t>
      </w:r>
      <w:r>
        <w:t xml:space="preserve">ced standing is not available for this programme. </w:t>
      </w:r>
    </w:p>
    <w:p w14:paraId="37C1F3A8" w14:textId="34DECDD5" w:rsidR="009C4414" w:rsidRDefault="009C4414" w:rsidP="00802527">
      <w:pPr>
        <w:pStyle w:val="BodyTextIndent"/>
        <w:tabs>
          <w:tab w:val="left" w:pos="1134"/>
        </w:tabs>
      </w:pPr>
      <w:r w:rsidRPr="009C4414">
        <w:t xml:space="preserve">Applied Design Project 1 </w:t>
      </w:r>
      <w:r>
        <w:t xml:space="preserve">is </w:t>
      </w:r>
      <w:r w:rsidRPr="009C4414">
        <w:t>not eligible for credit recognition</w:t>
      </w:r>
      <w:r>
        <w:t>.</w:t>
      </w:r>
    </w:p>
    <w:p w14:paraId="71949993" w14:textId="032B8385" w:rsidR="00802527" w:rsidRPr="008808A6" w:rsidRDefault="00802527" w:rsidP="00EA4830">
      <w:pPr>
        <w:pStyle w:val="BodyTextIndent"/>
        <w:tabs>
          <w:tab w:val="left" w:pos="1134"/>
        </w:tabs>
        <w:spacing w:before="240"/>
        <w:rPr>
          <w:u w:val="single"/>
        </w:rPr>
      </w:pPr>
      <w:r w:rsidRPr="008808A6">
        <w:rPr>
          <w:u w:val="single"/>
        </w:rPr>
        <w:t>Postgraduate Diploma in Design</w:t>
      </w:r>
    </w:p>
    <w:p w14:paraId="3833A6EB" w14:textId="57D77E18" w:rsidR="00E739EE" w:rsidRDefault="00802527" w:rsidP="00802527">
      <w:pPr>
        <w:pStyle w:val="BodyTextIndent"/>
        <w:tabs>
          <w:tab w:val="left" w:pos="1134"/>
        </w:tabs>
      </w:pPr>
      <w:r>
        <w:t xml:space="preserve">Recognition of Prior Learning including Cross Credit or Credit Transfer for up to </w:t>
      </w:r>
      <w:r w:rsidR="00E739EE">
        <w:t>6</w:t>
      </w:r>
      <w:r>
        <w:t>0 credits in this programme</w:t>
      </w:r>
      <w:r w:rsidR="00633EFE">
        <w:t xml:space="preserve">. </w:t>
      </w:r>
      <w:r>
        <w:t xml:space="preserve">This process will normally </w:t>
      </w:r>
      <w:r w:rsidR="004E0DBF" w:rsidRPr="004E0DBF">
        <w:t xml:space="preserve">apply to a student who has completed formal study at an equivalent level </w:t>
      </w:r>
      <w:r w:rsidR="00E739EE">
        <w:t>at Otago Polytechnic or</w:t>
      </w:r>
      <w:r w:rsidR="004E0DBF" w:rsidRPr="004E0DBF">
        <w:t xml:space="preserve"> another institution</w:t>
      </w:r>
      <w:r w:rsidR="00E739EE">
        <w:t>.</w:t>
      </w:r>
      <w:r>
        <w:t xml:space="preserve"> </w:t>
      </w:r>
    </w:p>
    <w:p w14:paraId="6CD49808" w14:textId="75DA799D" w:rsidR="00802527" w:rsidRDefault="00802527" w:rsidP="00802527">
      <w:pPr>
        <w:pStyle w:val="BodyTextIndent"/>
        <w:tabs>
          <w:tab w:val="left" w:pos="1134"/>
        </w:tabs>
      </w:pPr>
      <w:r>
        <w:t xml:space="preserve">Advanced Standing </w:t>
      </w:r>
      <w:r w:rsidR="004D0C60">
        <w:t xml:space="preserve">is available </w:t>
      </w:r>
      <w:r>
        <w:t>for up to 60 credits of this programme through the process of assessment of prior learning</w:t>
      </w:r>
      <w:r w:rsidR="00633EFE">
        <w:t xml:space="preserve">. </w:t>
      </w:r>
      <w:r>
        <w:t>Students may use a combination of formal and informal learning experiences to support their application.</w:t>
      </w:r>
    </w:p>
    <w:p w14:paraId="26B8C6E1" w14:textId="2D8DC11D" w:rsidR="009C4414" w:rsidRDefault="009C4414" w:rsidP="009C4414">
      <w:pPr>
        <w:pStyle w:val="BodyTextIndent"/>
        <w:tabs>
          <w:tab w:val="left" w:pos="1134"/>
        </w:tabs>
      </w:pPr>
      <w:r w:rsidRPr="000F1553">
        <w:t xml:space="preserve">Applied Design Project </w:t>
      </w:r>
      <w:r>
        <w:t>2</w:t>
      </w:r>
      <w:r w:rsidRPr="000F1553">
        <w:t xml:space="preserve"> </w:t>
      </w:r>
      <w:r>
        <w:t>is</w:t>
      </w:r>
      <w:r w:rsidRPr="000F1553">
        <w:t xml:space="preserve"> not eligible for credit recognition</w:t>
      </w:r>
      <w:r>
        <w:t>.</w:t>
      </w:r>
    </w:p>
    <w:p w14:paraId="32D96005" w14:textId="2905E753" w:rsidR="00802527" w:rsidRPr="008808A6" w:rsidRDefault="00802527" w:rsidP="00997ACD">
      <w:pPr>
        <w:pStyle w:val="BodyTextIndent"/>
        <w:keepNext/>
        <w:keepLines/>
        <w:tabs>
          <w:tab w:val="left" w:pos="1134"/>
        </w:tabs>
        <w:spacing w:before="240"/>
        <w:rPr>
          <w:u w:val="single"/>
        </w:rPr>
      </w:pPr>
      <w:r w:rsidRPr="008808A6">
        <w:rPr>
          <w:u w:val="single"/>
        </w:rPr>
        <w:lastRenderedPageBreak/>
        <w:t>Master of Design</w:t>
      </w:r>
    </w:p>
    <w:p w14:paraId="4D48DA67" w14:textId="7EA4C8E5" w:rsidR="00B03D2A" w:rsidRDefault="004859CE" w:rsidP="00B03D2A">
      <w:pPr>
        <w:pStyle w:val="BodyTextIndent"/>
        <w:tabs>
          <w:tab w:val="left" w:pos="1134"/>
        </w:tabs>
      </w:pPr>
      <w:r>
        <w:t>Recognition of Prior Learning including Cross Credit or Credit Transfer are not available for this programme</w:t>
      </w:r>
      <w:r w:rsidR="00633EFE">
        <w:t xml:space="preserve">. </w:t>
      </w:r>
      <w:r w:rsidR="00D85B39">
        <w:t xml:space="preserve">Advanced standing is not available for this programme. </w:t>
      </w:r>
    </w:p>
    <w:p w14:paraId="44A79A85" w14:textId="300BC1DA" w:rsidR="0077607C" w:rsidRPr="0013747F" w:rsidRDefault="0046347C" w:rsidP="00625DBA">
      <w:pPr>
        <w:pStyle w:val="BodyTextIndent"/>
        <w:spacing w:before="240"/>
        <w:rPr>
          <w:u w:val="single"/>
        </w:rPr>
      </w:pPr>
      <w:r>
        <w:rPr>
          <w:u w:val="single"/>
        </w:rPr>
        <w:t>Supporting Document</w:t>
      </w:r>
    </w:p>
    <w:p w14:paraId="6CDFABC4" w14:textId="77777777" w:rsidR="0077607C" w:rsidRPr="0013747F" w:rsidRDefault="0077607C" w:rsidP="002002FF">
      <w:pPr>
        <w:pStyle w:val="BodyTextIndent"/>
      </w:pPr>
      <w:r w:rsidRPr="0013747F">
        <w:t>Institutional R</w:t>
      </w:r>
      <w:r w:rsidR="00A317C2" w:rsidRPr="0013747F">
        <w:t xml:space="preserve">ecognition of Prior Learning </w:t>
      </w:r>
      <w:r w:rsidRPr="0013747F">
        <w:t xml:space="preserve">and </w:t>
      </w:r>
      <w:r w:rsidR="00A317C2" w:rsidRPr="0013747F">
        <w:t>C</w:t>
      </w:r>
      <w:r w:rsidRPr="0013747F">
        <w:t xml:space="preserve">redit </w:t>
      </w:r>
      <w:r w:rsidR="00A317C2" w:rsidRPr="0013747F">
        <w:t>R</w:t>
      </w:r>
      <w:r w:rsidRPr="0013747F">
        <w:t>ecognition policy</w:t>
      </w:r>
      <w:r w:rsidR="005B7FC6" w:rsidRPr="0013747F">
        <w:t xml:space="preserve"> </w:t>
      </w:r>
      <w:r w:rsidRPr="0013747F">
        <w:t>–</w:t>
      </w:r>
      <w:r w:rsidR="0015160A" w:rsidRPr="0013747F">
        <w:t xml:space="preserve"> refer to</w:t>
      </w:r>
      <w:r w:rsidRPr="0013747F">
        <w:t xml:space="preserve"> </w:t>
      </w:r>
      <w:r w:rsidR="0093035E" w:rsidRPr="0013747F">
        <w:rPr>
          <w:color w:val="0000FF"/>
          <w:u w:val="single"/>
        </w:rPr>
        <w:fldChar w:fldCharType="begin"/>
      </w:r>
      <w:r w:rsidR="0093035E" w:rsidRPr="0013747F">
        <w:rPr>
          <w:color w:val="0000FF"/>
          <w:u w:val="single"/>
        </w:rPr>
        <w:instrText xml:space="preserve"> REF _Ref414608100 \h</w:instrText>
      </w:r>
      <w:r w:rsidR="005F20C8" w:rsidRPr="0013747F">
        <w:rPr>
          <w:color w:val="0000FF"/>
          <w:u w:val="single"/>
        </w:rPr>
        <w:instrText xml:space="preserve"> \* Charformat</w:instrText>
      </w:r>
      <w:r w:rsidR="0093035E" w:rsidRPr="0013747F">
        <w:rPr>
          <w:color w:val="0000FF"/>
          <w:u w:val="single"/>
        </w:rPr>
        <w:instrText xml:space="preserve"> </w:instrText>
      </w:r>
      <w:r w:rsidR="005F20C8" w:rsidRPr="0013747F">
        <w:rPr>
          <w:color w:val="0000FF"/>
          <w:u w:val="single"/>
        </w:rPr>
        <w:instrText xml:space="preserve"> \* MERGEFORMAT </w:instrText>
      </w:r>
      <w:r w:rsidR="0093035E" w:rsidRPr="0013747F">
        <w:rPr>
          <w:color w:val="0000FF"/>
          <w:u w:val="single"/>
        </w:rPr>
      </w:r>
      <w:r w:rsidR="0093035E" w:rsidRPr="0013747F">
        <w:rPr>
          <w:color w:val="0000FF"/>
          <w:u w:val="single"/>
        </w:rPr>
        <w:fldChar w:fldCharType="separate"/>
      </w:r>
      <w:r w:rsidR="0046679F" w:rsidRPr="0046679F">
        <w:rPr>
          <w:color w:val="0000FF"/>
          <w:u w:val="single"/>
        </w:rPr>
        <w:t>Appendix 4.: AP0501.09 Recognition of Prior Learning (RPL)</w:t>
      </w:r>
      <w:r w:rsidR="0093035E" w:rsidRPr="0013747F">
        <w:rPr>
          <w:color w:val="0000FF"/>
          <w:u w:val="single"/>
        </w:rPr>
        <w:fldChar w:fldCharType="end"/>
      </w:r>
      <w:r w:rsidR="00B67396" w:rsidRPr="0013747F">
        <w:t>.</w:t>
      </w:r>
    </w:p>
    <w:p w14:paraId="5E4CDE25" w14:textId="305D98CF" w:rsidR="00C31EA9" w:rsidRPr="003F388E" w:rsidRDefault="002002FF" w:rsidP="003F388E">
      <w:pPr>
        <w:pStyle w:val="Heading2"/>
      </w:pPr>
      <w:bookmarkStart w:id="63" w:name="_Toc424551896"/>
      <w:bookmarkStart w:id="64" w:name="_Toc430263519"/>
      <w:r w:rsidRPr="0013747F">
        <w:t>Assessment Provisions</w:t>
      </w:r>
      <w:bookmarkEnd w:id="63"/>
      <w:bookmarkEnd w:id="64"/>
    </w:p>
    <w:p w14:paraId="45F31B04" w14:textId="77777777" w:rsidR="002002FF" w:rsidRPr="00631C06" w:rsidRDefault="002002FF" w:rsidP="002002FF">
      <w:pPr>
        <w:pStyle w:val="BodyTextIndent"/>
        <w:rPr>
          <w:u w:val="single"/>
        </w:rPr>
      </w:pPr>
      <w:r w:rsidRPr="00631C06">
        <w:rPr>
          <w:u w:val="single"/>
        </w:rPr>
        <w:t>Reassessment</w:t>
      </w:r>
    </w:p>
    <w:p w14:paraId="55D8253B" w14:textId="1BF4C5EB" w:rsidR="00631C06" w:rsidRDefault="00631C06" w:rsidP="00631C06">
      <w:pPr>
        <w:pStyle w:val="BodyTextIndent"/>
        <w:rPr>
          <w:lang w:val="en-US"/>
        </w:rPr>
      </w:pPr>
      <w:r w:rsidRPr="00631C06">
        <w:rPr>
          <w:lang w:val="en-US"/>
        </w:rPr>
        <w:t xml:space="preserve">Reassessments/Resits are not </w:t>
      </w:r>
      <w:r>
        <w:rPr>
          <w:lang w:val="en-US"/>
        </w:rPr>
        <w:t xml:space="preserve">available. </w:t>
      </w:r>
    </w:p>
    <w:p w14:paraId="38F7F75A" w14:textId="05ADEE81" w:rsidR="00631C06" w:rsidRPr="00631C06" w:rsidRDefault="00997ACD" w:rsidP="00997ACD">
      <w:pPr>
        <w:pStyle w:val="BodyTextIndent"/>
        <w:spacing w:before="240"/>
        <w:rPr>
          <w:u w:val="single"/>
          <w:lang w:val="en-US"/>
        </w:rPr>
      </w:pPr>
      <w:r>
        <w:rPr>
          <w:u w:val="single"/>
          <w:lang w:val="en-US"/>
        </w:rPr>
        <w:t>Resubmissions </w:t>
      </w:r>
    </w:p>
    <w:p w14:paraId="67A828D9" w14:textId="0D439AF3" w:rsidR="00631C06" w:rsidRPr="00631C06" w:rsidRDefault="00AA7B31" w:rsidP="00631C06">
      <w:pPr>
        <w:pStyle w:val="BodyTextIndent"/>
        <w:rPr>
          <w:lang w:val="en-US"/>
        </w:rPr>
      </w:pPr>
      <w:r>
        <w:rPr>
          <w:lang w:val="en-US"/>
        </w:rPr>
        <w:t>Students may be permitted to resubmit an assessment following a rework of part(s) of the original assessment.</w:t>
      </w:r>
    </w:p>
    <w:p w14:paraId="1A603FAC" w14:textId="77777777" w:rsidR="002002FF" w:rsidRPr="0069767A" w:rsidRDefault="002002FF" w:rsidP="00997ACD">
      <w:pPr>
        <w:pStyle w:val="BodyTextIndent"/>
        <w:spacing w:before="240"/>
        <w:rPr>
          <w:u w:val="single"/>
        </w:rPr>
      </w:pPr>
      <w:r w:rsidRPr="0069767A">
        <w:rPr>
          <w:u w:val="single"/>
        </w:rPr>
        <w:t>Criteria for an Aegrotat Pass</w:t>
      </w:r>
      <w:r w:rsidR="00FE6B4E" w:rsidRPr="0069767A">
        <w:rPr>
          <w:u w:val="single"/>
        </w:rPr>
        <w:t xml:space="preserve"> &amp; </w:t>
      </w:r>
      <w:r w:rsidRPr="0069767A">
        <w:rPr>
          <w:u w:val="single"/>
        </w:rPr>
        <w:t>Impaired Performance</w:t>
      </w:r>
    </w:p>
    <w:p w14:paraId="79776D71" w14:textId="178C9027" w:rsidR="002304F8" w:rsidRPr="0013747F" w:rsidRDefault="003F388E" w:rsidP="002304F8">
      <w:pPr>
        <w:pStyle w:val="BodyTextIndent"/>
      </w:pPr>
      <w:r>
        <w:t>Refer</w:t>
      </w:r>
      <w:r w:rsidR="0069767A">
        <w:t xml:space="preserve"> to </w:t>
      </w:r>
      <w:r w:rsidR="00071C17" w:rsidRPr="00071C17">
        <w:rPr>
          <w:color w:val="0000FF"/>
          <w:u w:val="single"/>
        </w:rPr>
        <w:fldChar w:fldCharType="begin"/>
      </w:r>
      <w:r w:rsidR="00071C17" w:rsidRPr="00071C17">
        <w:rPr>
          <w:color w:val="0000FF"/>
          <w:u w:val="single"/>
        </w:rPr>
        <w:instrText xml:space="preserve"> REF _Ref415665656 \h \MERGEFORMAT \* Charformat </w:instrText>
      </w:r>
      <w:r w:rsidR="00071C17">
        <w:rPr>
          <w:color w:val="0000FF"/>
          <w:u w:val="single"/>
        </w:rPr>
        <w:instrText xml:space="preserve"> \* MERGEFORMAT </w:instrText>
      </w:r>
      <w:r w:rsidR="00071C17" w:rsidRPr="00071C17">
        <w:rPr>
          <w:color w:val="0000FF"/>
          <w:u w:val="single"/>
        </w:rPr>
      </w:r>
      <w:r w:rsidR="00071C17" w:rsidRPr="00071C17">
        <w:rPr>
          <w:color w:val="0000FF"/>
          <w:u w:val="single"/>
        </w:rPr>
        <w:fldChar w:fldCharType="separate"/>
      </w:r>
      <w:r w:rsidR="0046679F" w:rsidRPr="0046679F">
        <w:rPr>
          <w:color w:val="0000FF"/>
          <w:u w:val="single"/>
        </w:rPr>
        <w:t>Appendix 7.: AP0907.00 Impaired Performance/Aegrotat</w:t>
      </w:r>
      <w:r w:rsidR="00071C17" w:rsidRPr="00071C17">
        <w:rPr>
          <w:color w:val="0000FF"/>
          <w:u w:val="single"/>
        </w:rPr>
        <w:fldChar w:fldCharType="end"/>
      </w:r>
      <w:r w:rsidR="00824D36">
        <w:rPr>
          <w:color w:val="0000FF"/>
          <w:u w:val="single"/>
        </w:rPr>
        <w:t>.</w:t>
      </w:r>
    </w:p>
    <w:p w14:paraId="423B281E" w14:textId="77777777" w:rsidR="002002FF" w:rsidRPr="0013747F" w:rsidRDefault="0077607C" w:rsidP="00997ACD">
      <w:pPr>
        <w:pStyle w:val="BodyTextIndent"/>
        <w:spacing w:before="240"/>
        <w:rPr>
          <w:u w:val="single"/>
        </w:rPr>
      </w:pPr>
      <w:r w:rsidRPr="0013747F">
        <w:rPr>
          <w:u w:val="single"/>
        </w:rPr>
        <w:t xml:space="preserve">Appeals Process </w:t>
      </w:r>
    </w:p>
    <w:p w14:paraId="727EE8D4" w14:textId="54F4C326" w:rsidR="004B2BBC" w:rsidRPr="0013747F" w:rsidRDefault="003F388E" w:rsidP="003F388E">
      <w:pPr>
        <w:pStyle w:val="BodyTextIndent"/>
        <w:tabs>
          <w:tab w:val="clear" w:pos="851"/>
          <w:tab w:val="left" w:pos="1134"/>
        </w:tabs>
      </w:pPr>
      <w:r>
        <w:t>Refer</w:t>
      </w:r>
      <w:r w:rsidR="00F1741E" w:rsidRPr="0013747F">
        <w:t xml:space="preserve"> to </w:t>
      </w:r>
      <w:r w:rsidR="00643D0B" w:rsidRPr="0013747F">
        <w:rPr>
          <w:color w:val="0000FF"/>
          <w:u w:val="single"/>
        </w:rPr>
        <w:fldChar w:fldCharType="begin"/>
      </w:r>
      <w:r w:rsidR="00643D0B" w:rsidRPr="0013747F">
        <w:rPr>
          <w:color w:val="0000FF"/>
          <w:u w:val="single"/>
        </w:rPr>
        <w:instrText xml:space="preserve"> REF _Ref414452715 \h</w:instrText>
      </w:r>
      <w:r w:rsidR="00E11270" w:rsidRPr="0013747F">
        <w:rPr>
          <w:color w:val="0000FF"/>
          <w:u w:val="single"/>
        </w:rPr>
        <w:instrText xml:space="preserve"> \* Charformat</w:instrText>
      </w:r>
      <w:r w:rsidR="00643D0B" w:rsidRPr="0013747F">
        <w:rPr>
          <w:color w:val="0000FF"/>
          <w:u w:val="single"/>
        </w:rPr>
        <w:instrText xml:space="preserve"> </w:instrText>
      </w:r>
      <w:r w:rsidR="00E11270" w:rsidRPr="0013747F">
        <w:rPr>
          <w:color w:val="0000FF"/>
          <w:u w:val="single"/>
        </w:rPr>
        <w:instrText xml:space="preserve"> \* MERGEFORMAT </w:instrText>
      </w:r>
      <w:r w:rsidR="00643D0B" w:rsidRPr="0013747F">
        <w:rPr>
          <w:color w:val="0000FF"/>
          <w:u w:val="single"/>
        </w:rPr>
      </w:r>
      <w:r w:rsidR="00643D0B" w:rsidRPr="0013747F">
        <w:rPr>
          <w:color w:val="0000FF"/>
          <w:u w:val="single"/>
        </w:rPr>
        <w:fldChar w:fldCharType="separate"/>
      </w:r>
      <w:r w:rsidR="0046679F" w:rsidRPr="0046679F">
        <w:rPr>
          <w:color w:val="0000FF"/>
          <w:u w:val="single"/>
        </w:rPr>
        <w:t>Appendix 8.: AP0600.05 Academic Appeal Process for Students</w:t>
      </w:r>
      <w:r w:rsidR="00643D0B" w:rsidRPr="0013747F">
        <w:rPr>
          <w:color w:val="0000FF"/>
          <w:u w:val="single"/>
        </w:rPr>
        <w:fldChar w:fldCharType="end"/>
      </w:r>
      <w:r w:rsidR="00E11270" w:rsidRPr="0013747F">
        <w:t>.</w:t>
      </w:r>
    </w:p>
    <w:p w14:paraId="2E39DCEF" w14:textId="77777777" w:rsidR="00933EDB" w:rsidRPr="008808A6" w:rsidRDefault="00933EDB" w:rsidP="00B461D9">
      <w:pPr>
        <w:pStyle w:val="Heading2"/>
        <w:rPr>
          <w:u w:val="none"/>
        </w:rPr>
      </w:pPr>
      <w:bookmarkStart w:id="65" w:name="_Toc424551897"/>
      <w:bookmarkStart w:id="66" w:name="_Toc430263520"/>
      <w:r w:rsidRPr="008808A6">
        <w:rPr>
          <w:u w:val="none"/>
        </w:rPr>
        <w:t>Progression</w:t>
      </w:r>
      <w:bookmarkEnd w:id="65"/>
      <w:bookmarkEnd w:id="66"/>
    </w:p>
    <w:p w14:paraId="36E30264" w14:textId="77777777" w:rsidR="003F388E" w:rsidRDefault="003F388E" w:rsidP="003F388E">
      <w:pPr>
        <w:pStyle w:val="BodyTextIndent"/>
      </w:pPr>
      <w:r w:rsidRPr="00A96045">
        <w:t>Normal progression requires students to enrol full time in semester one, year one</w:t>
      </w:r>
      <w:r>
        <w:t>,</w:t>
      </w:r>
      <w:r w:rsidRPr="00A96045">
        <w:t xml:space="preserve"> and complete the course requirements as set out for the Post</w:t>
      </w:r>
      <w:r>
        <w:t>g</w:t>
      </w:r>
      <w:r w:rsidRPr="00A96045">
        <w:t xml:space="preserve">raduate Certificate in Design in one semester. </w:t>
      </w:r>
      <w:r w:rsidRPr="008808A6">
        <w:t>This qualification can be completed part-time across a maximum of one year.</w:t>
      </w:r>
    </w:p>
    <w:p w14:paraId="3DDF944A" w14:textId="77777777" w:rsidR="003F388E" w:rsidRPr="008808A6" w:rsidRDefault="003F388E" w:rsidP="003F388E">
      <w:pPr>
        <w:pStyle w:val="BodyTextIndent"/>
      </w:pPr>
      <w:r w:rsidRPr="002E5FB3">
        <w:t>Those enrolled in the Post</w:t>
      </w:r>
      <w:r>
        <w:t>g</w:t>
      </w:r>
      <w:r w:rsidRPr="002E5FB3">
        <w:t xml:space="preserve">raduate Diploma in Design or the Bachelor of Design </w:t>
      </w:r>
      <w:r w:rsidRPr="00A96045">
        <w:t>(Honours) would normally proceed to semester two of the same year and complete those courses in the next semester.</w:t>
      </w:r>
      <w:r w:rsidRPr="008808A6">
        <w:t xml:space="preserve"> This qualification can be completed part-time across a maximum of two years.</w:t>
      </w:r>
    </w:p>
    <w:p w14:paraId="4548AC2E" w14:textId="3F9A05BC" w:rsidR="003F388E" w:rsidRPr="002E5FB3" w:rsidRDefault="003F388E" w:rsidP="003F388E">
      <w:pPr>
        <w:pStyle w:val="BodyTextIndent"/>
      </w:pPr>
      <w:r w:rsidRPr="002E5FB3">
        <w:t xml:space="preserve">The Master of Design </w:t>
      </w:r>
      <w:r w:rsidRPr="008808A6">
        <w:t>qualification is a stand-alone full-time qualification normally completed in</w:t>
      </w:r>
      <w:r w:rsidRPr="002E5FB3">
        <w:t xml:space="preserve"> one year</w:t>
      </w:r>
      <w:r w:rsidRPr="008808A6">
        <w:t xml:space="preserve">. </w:t>
      </w:r>
      <w:ins w:id="67" w:author="Otago Polytechnic" w:date="2015-11-03T17:31:00Z">
        <w:r w:rsidR="001B2E1C" w:rsidRPr="001B2E1C">
          <w:t>This qualification can be completed part-time across a maximum of three years.</w:t>
        </w:r>
      </w:ins>
      <w:del w:id="68" w:author="Otago Polytechnic" w:date="2015-11-03T17:31:00Z">
        <w:r w:rsidRPr="008808A6" w:rsidDel="001B2E1C">
          <w:delText xml:space="preserve">A part-time option is not available. </w:delText>
        </w:r>
      </w:del>
    </w:p>
    <w:p w14:paraId="1C29F7D7" w14:textId="04003E97" w:rsidR="003F388E" w:rsidRDefault="003F388E" w:rsidP="003F388E">
      <w:pPr>
        <w:pStyle w:val="BodyTextIndent"/>
        <w:rPr>
          <w:ins w:id="69" w:author="Otago Polytechnic" w:date="2015-11-03T17:42:00Z"/>
        </w:rPr>
      </w:pPr>
      <w:r w:rsidRPr="008808A6">
        <w:t xml:space="preserve">Students who do not pass a course within the required time frame are permitted two re-enrolments in the same course. </w:t>
      </w:r>
      <w:r w:rsidRPr="000F1553">
        <w:t>Students are re</w:t>
      </w:r>
      <w:r>
        <w:t>quired to pass each assessment.</w:t>
      </w:r>
    </w:p>
    <w:p w14:paraId="53E3E0EB" w14:textId="45EC6A9B" w:rsidR="00487A67" w:rsidRPr="00487A67" w:rsidRDefault="00487A67" w:rsidP="00487A67">
      <w:pPr>
        <w:pStyle w:val="BodyTextIndent"/>
        <w:rPr>
          <w:ins w:id="70" w:author="Otago Polytechnic" w:date="2015-11-03T17:42:00Z"/>
          <w:lang w:val="en-US"/>
        </w:rPr>
      </w:pPr>
      <w:ins w:id="71" w:author="Otago Polytechnic" w:date="2015-11-03T17:42:00Z">
        <w:r w:rsidRPr="00487A67">
          <w:rPr>
            <w:lang w:val="en-US"/>
          </w:rPr>
          <w:t xml:space="preserve">Students who encounter exceptional circumstances may apply to the Postgraduate Coordinator to defer their studies for maximum of two semesters, stating the reason for their request and supplying any relevant supporting material. The </w:t>
        </w:r>
      </w:ins>
      <w:ins w:id="72" w:author="Otago Polytechnic" w:date="2015-11-03T17:43:00Z">
        <w:r>
          <w:rPr>
            <w:lang w:val="en-US"/>
          </w:rPr>
          <w:t xml:space="preserve">School </w:t>
        </w:r>
      </w:ins>
      <w:ins w:id="73" w:author="Otago Polytechnic" w:date="2015-11-03T17:42:00Z">
        <w:r w:rsidRPr="00487A67">
          <w:rPr>
            <w:lang w:val="en-US"/>
          </w:rPr>
          <w:t xml:space="preserve">Research Committee </w:t>
        </w:r>
      </w:ins>
      <w:ins w:id="74" w:author="Otago Polytechnic" w:date="2015-11-03T17:43:00Z">
        <w:r>
          <w:rPr>
            <w:lang w:val="en-US"/>
          </w:rPr>
          <w:t xml:space="preserve">will make a final ruling </w:t>
        </w:r>
      </w:ins>
      <w:ins w:id="75" w:author="Otago Polytechnic" w:date="2015-11-03T17:42:00Z">
        <w:r w:rsidRPr="00487A67">
          <w:rPr>
            <w:lang w:val="en-US"/>
          </w:rPr>
          <w:t xml:space="preserve">and if approved, the maximum completion period for the programme will be extended. </w:t>
        </w:r>
      </w:ins>
    </w:p>
    <w:p w14:paraId="12DAD7D0" w14:textId="0480B970" w:rsidR="001B2E1C" w:rsidDel="00487A67" w:rsidRDefault="001B2E1C" w:rsidP="003F388E">
      <w:pPr>
        <w:pStyle w:val="BodyTextIndent"/>
        <w:rPr>
          <w:del w:id="76" w:author="Otago Polytechnic" w:date="2015-11-03T17:42:00Z"/>
        </w:rPr>
      </w:pPr>
    </w:p>
    <w:p w14:paraId="0A64889C" w14:textId="7ED8E189" w:rsidR="003F388E" w:rsidRPr="003F388E" w:rsidRDefault="003F388E" w:rsidP="003F388E">
      <w:pPr>
        <w:pStyle w:val="Heading2"/>
        <w:rPr>
          <w:bCs/>
          <w:u w:val="none"/>
        </w:rPr>
      </w:pPr>
      <w:bookmarkStart w:id="77" w:name="_Toc424551898"/>
      <w:bookmarkStart w:id="78" w:name="_Toc430263521"/>
      <w:r w:rsidRPr="003F388E">
        <w:rPr>
          <w:bCs/>
          <w:u w:val="none"/>
        </w:rPr>
        <w:t>Student Handbook</w:t>
      </w:r>
      <w:bookmarkEnd w:id="77"/>
      <w:bookmarkEnd w:id="78"/>
      <w:r w:rsidRPr="003F388E">
        <w:rPr>
          <w:bCs/>
          <w:u w:val="none"/>
        </w:rPr>
        <w:t xml:space="preserve"> </w:t>
      </w:r>
    </w:p>
    <w:p w14:paraId="4DD98058" w14:textId="77777777" w:rsidR="003F388E" w:rsidRPr="0013747F" w:rsidRDefault="003F388E" w:rsidP="003F388E">
      <w:pPr>
        <w:spacing w:after="120"/>
        <w:ind w:left="851"/>
      </w:pPr>
      <w:r>
        <w:t xml:space="preserve">At Otago Polytechnic, Schools have largely stopped providing Student Handbooks, as all students can access student rights and responsibilities and other information via the website. Each course also has a course outline that has been created using a standardised template, </w:t>
      </w:r>
      <w:r>
        <w:lastRenderedPageBreak/>
        <w:t xml:space="preserve">and a new policy is being created that will require all course outlines to be approved by the Learning and Teaching Committee before being delivered. The course outline will be held centrally and revised through a revision cycle, with only minor tweaks allowed between years. The course outline has all the details of the course including timetable, learning activities, all assessment details, authentic work experiences etc. </w:t>
      </w:r>
    </w:p>
    <w:p w14:paraId="1115BF9C" w14:textId="77777777" w:rsidR="003F388E" w:rsidRPr="008808A6" w:rsidRDefault="003F388E" w:rsidP="008808A6">
      <w:pPr>
        <w:pStyle w:val="BodyTextIndent"/>
        <w:sectPr w:rsidR="003F388E" w:rsidRPr="008808A6" w:rsidSect="008348AF">
          <w:footnotePr>
            <w:pos w:val="beneathText"/>
          </w:footnotePr>
          <w:pgSz w:w="11907" w:h="16840" w:code="9"/>
          <w:pgMar w:top="1440" w:right="1134" w:bottom="1440" w:left="1701" w:header="720" w:footer="720" w:gutter="0"/>
          <w:cols w:space="720"/>
          <w:docGrid w:linePitch="360"/>
        </w:sectPr>
      </w:pPr>
    </w:p>
    <w:p w14:paraId="49044A1F" w14:textId="77777777" w:rsidR="004B2BBC" w:rsidRPr="0013747F" w:rsidRDefault="00C55A89" w:rsidP="00B461D9">
      <w:pPr>
        <w:pStyle w:val="Heading1"/>
      </w:pPr>
      <w:bookmarkStart w:id="79" w:name="_Toc424551899"/>
      <w:bookmarkStart w:id="80" w:name="_Toc430263522"/>
      <w:r w:rsidRPr="0013747F">
        <w:lastRenderedPageBreak/>
        <w:t>ASSESSMENT AND MODERATION</w:t>
      </w:r>
      <w:bookmarkEnd w:id="79"/>
      <w:bookmarkEnd w:id="80"/>
    </w:p>
    <w:p w14:paraId="449C696B" w14:textId="77777777" w:rsidR="00240FCB" w:rsidRPr="0013747F" w:rsidRDefault="00240FCB" w:rsidP="00514886">
      <w:pPr>
        <w:pStyle w:val="Heading2"/>
      </w:pPr>
      <w:bookmarkStart w:id="81" w:name="_Toc424551900"/>
      <w:bookmarkStart w:id="82" w:name="_Toc430263523"/>
      <w:r w:rsidRPr="0013747F">
        <w:t>Assessment Expectations</w:t>
      </w:r>
      <w:bookmarkEnd w:id="81"/>
      <w:bookmarkEnd w:id="82"/>
    </w:p>
    <w:p w14:paraId="0931166D" w14:textId="77777777" w:rsidR="003F388E" w:rsidRPr="0013747F" w:rsidRDefault="003F388E" w:rsidP="003F388E">
      <w:pPr>
        <w:pStyle w:val="BodyTextIndent"/>
        <w:rPr>
          <w:rFonts w:cs="Arial"/>
        </w:rPr>
      </w:pPr>
      <w:r w:rsidRPr="0013747F">
        <w:t>Otago Polytechnic’s expectations around assessment and feedback are outlined in its Assessment Policy</w:t>
      </w:r>
      <w:r>
        <w:t>. D</w:t>
      </w:r>
      <w:r w:rsidRPr="0013747F">
        <w:t xml:space="preserve">egree and postgraduate programmes, excluding thesis marking, are expected to provide </w:t>
      </w:r>
      <w:r>
        <w:t>feedback to students</w:t>
      </w:r>
      <w:r w:rsidRPr="0013747F">
        <w:t xml:space="preserve"> within four weeks</w:t>
      </w:r>
      <w:r>
        <w:t xml:space="preserve">. </w:t>
      </w:r>
      <w:r w:rsidRPr="0013747F">
        <w:t xml:space="preserve">Students may request to be assessed in Te Reo </w:t>
      </w:r>
      <w:r w:rsidRPr="0013747F">
        <w:rPr>
          <w:rFonts w:cs="Arial"/>
        </w:rPr>
        <w:t xml:space="preserve">Māori. </w:t>
      </w:r>
    </w:p>
    <w:p w14:paraId="079C379E" w14:textId="77777777" w:rsidR="00240FCB" w:rsidRPr="0013747F" w:rsidRDefault="00240FCB" w:rsidP="00240FCB">
      <w:pPr>
        <w:pStyle w:val="BodyTextIndent"/>
        <w:rPr>
          <w:u w:val="single"/>
        </w:rPr>
      </w:pPr>
      <w:r w:rsidRPr="0013747F">
        <w:rPr>
          <w:u w:val="single"/>
        </w:rPr>
        <w:t>Supporting Documents</w:t>
      </w:r>
    </w:p>
    <w:p w14:paraId="0655E71D" w14:textId="281046E3" w:rsidR="003F388E" w:rsidRPr="0013747F" w:rsidRDefault="00AE2923" w:rsidP="003F388E">
      <w:pPr>
        <w:pStyle w:val="BodyTextIndent"/>
        <w:tabs>
          <w:tab w:val="clear" w:pos="851"/>
          <w:tab w:val="left" w:pos="1134"/>
        </w:tabs>
      </w:pPr>
      <w:r w:rsidRPr="0013747F">
        <w:t>Institutional Assessment in Te Reo</w:t>
      </w:r>
      <w:r>
        <w:t xml:space="preserve"> - r</w:t>
      </w:r>
      <w:r w:rsidR="003F388E">
        <w:t>efer to</w:t>
      </w:r>
      <w:r w:rsidR="003F388E" w:rsidRPr="0013747F">
        <w:t xml:space="preserve"> </w:t>
      </w:r>
      <w:r w:rsidR="003F388E" w:rsidRPr="0013747F">
        <w:rPr>
          <w:color w:val="0000FF"/>
          <w:u w:val="single"/>
        </w:rPr>
        <w:fldChar w:fldCharType="begin"/>
      </w:r>
      <w:r w:rsidR="003F388E" w:rsidRPr="0013747F">
        <w:rPr>
          <w:color w:val="0000FF"/>
          <w:u w:val="single"/>
        </w:rPr>
        <w:instrText xml:space="preserve"> REF _Ref414608480 \h  \* MERGEFORMAT \* Charformat </w:instrText>
      </w:r>
      <w:r w:rsidR="003F388E" w:rsidRPr="0013747F">
        <w:rPr>
          <w:color w:val="0000FF"/>
          <w:u w:val="single"/>
        </w:rPr>
      </w:r>
      <w:r w:rsidR="003F388E" w:rsidRPr="0013747F">
        <w:rPr>
          <w:color w:val="0000FF"/>
          <w:u w:val="single"/>
        </w:rPr>
        <w:fldChar w:fldCharType="separate"/>
      </w:r>
      <w:r w:rsidR="0046679F" w:rsidRPr="0046679F">
        <w:rPr>
          <w:color w:val="0000FF"/>
          <w:u w:val="single"/>
        </w:rPr>
        <w:t>Appendix 5.: AP0900.05 Assessment</w:t>
      </w:r>
      <w:r w:rsidR="003F388E" w:rsidRPr="0013747F">
        <w:rPr>
          <w:color w:val="0000FF"/>
          <w:u w:val="single"/>
        </w:rPr>
        <w:fldChar w:fldCharType="end"/>
      </w:r>
      <w:r w:rsidR="003F388E" w:rsidRPr="0013747F">
        <w:t>.</w:t>
      </w:r>
    </w:p>
    <w:p w14:paraId="288FF776" w14:textId="77777777" w:rsidR="003F388E" w:rsidRPr="0013747F" w:rsidRDefault="003F388E" w:rsidP="003F388E">
      <w:pPr>
        <w:pStyle w:val="BodyTextIndent"/>
        <w:tabs>
          <w:tab w:val="clear" w:pos="851"/>
          <w:tab w:val="left" w:pos="1134"/>
        </w:tabs>
      </w:pPr>
      <w:r w:rsidRPr="0013747F">
        <w:t xml:space="preserve">Institutional Assessment Committee policy – refer to </w:t>
      </w:r>
      <w:r w:rsidRPr="0013747F">
        <w:rPr>
          <w:color w:val="0000FF"/>
          <w:u w:val="single"/>
        </w:rPr>
        <w:fldChar w:fldCharType="begin"/>
      </w:r>
      <w:r w:rsidRPr="0013747F">
        <w:rPr>
          <w:color w:val="0000FF"/>
          <w:u w:val="single"/>
        </w:rPr>
        <w:instrText xml:space="preserve"> REF _Ref414608656 \h \* Charformat  \* MERGEFORMAT </w:instrText>
      </w:r>
      <w:r w:rsidRPr="0013747F">
        <w:rPr>
          <w:color w:val="0000FF"/>
          <w:u w:val="single"/>
        </w:rPr>
      </w:r>
      <w:r w:rsidRPr="0013747F">
        <w:rPr>
          <w:color w:val="0000FF"/>
          <w:u w:val="single"/>
        </w:rPr>
        <w:fldChar w:fldCharType="separate"/>
      </w:r>
      <w:r w:rsidR="0046679F" w:rsidRPr="0046679F">
        <w:rPr>
          <w:color w:val="0000FF"/>
          <w:u w:val="single"/>
        </w:rPr>
        <w:t>Appendix 6.: AP0910.00 Assessment Committee</w:t>
      </w:r>
      <w:r w:rsidRPr="0013747F">
        <w:rPr>
          <w:color w:val="0000FF"/>
          <w:u w:val="single"/>
        </w:rPr>
        <w:fldChar w:fldCharType="end"/>
      </w:r>
      <w:r w:rsidRPr="0013747F">
        <w:t>.</w:t>
      </w:r>
    </w:p>
    <w:p w14:paraId="3776D490" w14:textId="77777777" w:rsidR="00C55A89" w:rsidRPr="008808A6" w:rsidRDefault="00C55A89" w:rsidP="00514886">
      <w:pPr>
        <w:pStyle w:val="Heading2"/>
      </w:pPr>
      <w:bookmarkStart w:id="83" w:name="_Toc424551901"/>
      <w:bookmarkStart w:id="84" w:name="_Toc430263524"/>
      <w:r w:rsidRPr="008808A6">
        <w:t>Assessment Methodologies</w:t>
      </w:r>
      <w:bookmarkEnd w:id="83"/>
      <w:bookmarkEnd w:id="84"/>
    </w:p>
    <w:p w14:paraId="42D0D979" w14:textId="28236686" w:rsidR="0012789D" w:rsidRDefault="0012789D" w:rsidP="0012789D">
      <w:pPr>
        <w:spacing w:after="120"/>
        <w:ind w:left="851"/>
      </w:pPr>
      <w:r>
        <w:t>L</w:t>
      </w:r>
      <w:r w:rsidRPr="005D336B">
        <w:t>earning in these programmes is multidimensional</w:t>
      </w:r>
      <w:r>
        <w:t>,</w:t>
      </w:r>
      <w:r w:rsidRPr="005D336B">
        <w:t xml:space="preserve"> complex, integrated, and r</w:t>
      </w:r>
      <w:r>
        <w:t xml:space="preserve">evealed in student performance </w:t>
      </w:r>
      <w:r w:rsidRPr="005D336B">
        <w:t xml:space="preserve">over time, and is more often about application of knowledge to situations and practices. Assessment will therefore be embedded in each programme and use a diverse array of methods </w:t>
      </w:r>
      <w:r>
        <w:t xml:space="preserve">such as presentations, critiques, reports (verbal and written) and academic writing </w:t>
      </w:r>
      <w:r w:rsidRPr="005D336B">
        <w:t xml:space="preserve">as appropriate to the topic </w:t>
      </w:r>
      <w:r>
        <w:t xml:space="preserve">and level </w:t>
      </w:r>
      <w:r w:rsidRPr="005D336B">
        <w:t>to assess individuals agai</w:t>
      </w:r>
      <w:r>
        <w:t xml:space="preserve">nst course and student-derived </w:t>
      </w:r>
      <w:r w:rsidRPr="005D336B">
        <w:t>goals.</w:t>
      </w:r>
    </w:p>
    <w:p w14:paraId="6133CEFF" w14:textId="77777777" w:rsidR="0012789D" w:rsidRPr="005D336B" w:rsidRDefault="0012789D" w:rsidP="0012789D">
      <w:pPr>
        <w:spacing w:after="120"/>
        <w:ind w:left="851"/>
      </w:pPr>
      <w:r w:rsidRPr="005D336B">
        <w:t>Assessment will focus on outcomes and experiences leading to those outcomes so will include on-going internal, individual, formative assessment that is both formal and informal, and summative assessment. Formative assessments, and progress monitoring designed to improve student learning</w:t>
      </w:r>
      <w:r>
        <w:t>,</w:t>
      </w:r>
      <w:r w:rsidRPr="005D336B">
        <w:t xml:space="preserve"> will occur throughout the courses in each programme. </w:t>
      </w:r>
      <w:r>
        <w:t>Integrated s</w:t>
      </w:r>
      <w:r w:rsidRPr="005D336B">
        <w:t xml:space="preserve">ummative assessments involving external assessors will occur for </w:t>
      </w:r>
      <w:r>
        <w:t>Applied Design Project 2 and the Major Research Project at Level 8 and for the Master of Design, Integrated Body of Creative Work or Thesis at Level 9</w:t>
      </w:r>
      <w:r w:rsidRPr="005D336B">
        <w:t xml:space="preserve">. </w:t>
      </w:r>
    </w:p>
    <w:p w14:paraId="54BBCC1C" w14:textId="77777777" w:rsidR="0012789D" w:rsidRPr="005E65DF" w:rsidRDefault="0012789D" w:rsidP="00AE2923">
      <w:pPr>
        <w:pStyle w:val="BodyTextIndent"/>
        <w:tabs>
          <w:tab w:val="clear" w:pos="851"/>
          <w:tab w:val="left" w:pos="1134"/>
        </w:tabs>
        <w:spacing w:before="240"/>
      </w:pPr>
      <w:r w:rsidRPr="00B34939">
        <w:rPr>
          <w:b/>
          <w:bCs/>
        </w:rPr>
        <w:t>Assessment in Group Work</w:t>
      </w:r>
      <w:r>
        <w:t xml:space="preserve"> </w:t>
      </w:r>
    </w:p>
    <w:p w14:paraId="4F7010D6" w14:textId="1B00E3FB" w:rsidR="0076578E" w:rsidRDefault="00B138FA" w:rsidP="0012789D">
      <w:pPr>
        <w:pStyle w:val="BodyTextIndent"/>
        <w:rPr>
          <w:rFonts w:cs="Arial"/>
          <w:color w:val="000000"/>
          <w:shd w:val="clear" w:color="auto" w:fill="FFFFFF"/>
        </w:rPr>
      </w:pPr>
      <w:r w:rsidRPr="008808A6">
        <w:rPr>
          <w:rFonts w:cs="Arial"/>
          <w:color w:val="000000"/>
          <w:shd w:val="clear" w:color="auto" w:fill="FFFFFF"/>
        </w:rPr>
        <w:t>Various forms of peer, collaborative or cooperative learning, particularly small group activities, are used throughout the undergraduate and existing postgraduate programme in the School of Design</w:t>
      </w:r>
      <w:r w:rsidR="00633EFE">
        <w:rPr>
          <w:rFonts w:cs="Arial"/>
          <w:color w:val="000000"/>
          <w:shd w:val="clear" w:color="auto" w:fill="FFFFFF"/>
        </w:rPr>
        <w:t xml:space="preserve">. </w:t>
      </w:r>
      <w:r w:rsidRPr="008808A6">
        <w:rPr>
          <w:rFonts w:cs="Arial"/>
          <w:color w:val="000000"/>
          <w:shd w:val="clear" w:color="auto" w:fill="FFFFFF"/>
        </w:rPr>
        <w:t xml:space="preserve">The ability to work collaboratively with others is not only a hallmark of design </w:t>
      </w:r>
      <w:r w:rsidR="0012789D" w:rsidRPr="008808A6">
        <w:rPr>
          <w:rFonts w:cs="Arial"/>
          <w:color w:val="000000"/>
          <w:shd w:val="clear" w:color="auto" w:fill="FFFFFF"/>
        </w:rPr>
        <w:t>practice</w:t>
      </w:r>
      <w:r w:rsidR="0012789D">
        <w:rPr>
          <w:rFonts w:cs="Arial"/>
          <w:color w:val="000000"/>
          <w:shd w:val="clear" w:color="auto" w:fill="FFFFFF"/>
        </w:rPr>
        <w:t>, but</w:t>
      </w:r>
      <w:r w:rsidR="0012789D" w:rsidRPr="008808A6">
        <w:rPr>
          <w:rFonts w:cs="Arial"/>
          <w:color w:val="000000"/>
          <w:shd w:val="clear" w:color="auto" w:fill="FFFFFF"/>
        </w:rPr>
        <w:t xml:space="preserve"> is now seen as a core skill for the 21</w:t>
      </w:r>
      <w:r w:rsidR="0012789D" w:rsidRPr="008808A6">
        <w:rPr>
          <w:rFonts w:cs="Arial"/>
          <w:color w:val="000000"/>
          <w:shd w:val="clear" w:color="auto" w:fill="FFFFFF"/>
          <w:vertAlign w:val="superscript"/>
        </w:rPr>
        <w:t>st</w:t>
      </w:r>
      <w:r w:rsidR="0012789D" w:rsidRPr="008808A6">
        <w:rPr>
          <w:rFonts w:cs="Arial"/>
          <w:color w:val="000000"/>
          <w:shd w:val="clear" w:color="auto" w:fill="FFFFFF"/>
        </w:rPr>
        <w:t xml:space="preserve"> </w:t>
      </w:r>
      <w:r w:rsidR="0012789D" w:rsidRPr="003F121B">
        <w:rPr>
          <w:rFonts w:cs="Arial"/>
          <w:color w:val="000000"/>
          <w:shd w:val="clear" w:color="auto" w:fill="FFFFFF"/>
        </w:rPr>
        <w:t>c</w:t>
      </w:r>
      <w:r w:rsidR="0012789D" w:rsidRPr="008808A6">
        <w:rPr>
          <w:rFonts w:cs="Arial"/>
          <w:color w:val="000000"/>
          <w:shd w:val="clear" w:color="auto" w:fill="FFFFFF"/>
        </w:rPr>
        <w:t xml:space="preserve">entury workplace. </w:t>
      </w:r>
      <w:r w:rsidR="0012789D" w:rsidRPr="003F121B">
        <w:rPr>
          <w:rFonts w:cs="Arial"/>
          <w:color w:val="000000"/>
          <w:shd w:val="clear" w:color="auto" w:fill="FFFFFF"/>
        </w:rPr>
        <w:t xml:space="preserve">It is critical </w:t>
      </w:r>
      <w:r w:rsidR="0012789D">
        <w:rPr>
          <w:rFonts w:cs="Arial"/>
          <w:color w:val="000000"/>
          <w:shd w:val="clear" w:color="auto" w:fill="FFFFFF"/>
        </w:rPr>
        <w:t xml:space="preserve">therefore </w:t>
      </w:r>
      <w:r w:rsidR="0012789D" w:rsidRPr="003F121B">
        <w:rPr>
          <w:rFonts w:cs="Arial"/>
          <w:color w:val="000000"/>
          <w:shd w:val="clear" w:color="auto" w:fill="FFFFFF"/>
        </w:rPr>
        <w:t xml:space="preserve">that </w:t>
      </w:r>
      <w:r w:rsidR="0012789D" w:rsidRPr="00B138FA">
        <w:rPr>
          <w:rFonts w:cs="Arial"/>
          <w:color w:val="000000"/>
          <w:shd w:val="clear" w:color="auto" w:fill="FFFFFF"/>
        </w:rPr>
        <w:t>group assessment, peer feedback</w:t>
      </w:r>
      <w:r w:rsidR="0012789D">
        <w:rPr>
          <w:rFonts w:cs="Arial"/>
          <w:color w:val="000000"/>
          <w:shd w:val="clear" w:color="auto" w:fill="FFFFFF"/>
        </w:rPr>
        <w:t>,</w:t>
      </w:r>
      <w:r w:rsidR="0012789D" w:rsidRPr="00B138FA">
        <w:rPr>
          <w:rFonts w:cs="Arial"/>
          <w:color w:val="000000"/>
          <w:shd w:val="clear" w:color="auto" w:fill="FFFFFF"/>
        </w:rPr>
        <w:t xml:space="preserve"> self</w:t>
      </w:r>
      <w:r w:rsidR="0012789D">
        <w:rPr>
          <w:rFonts w:cs="Arial"/>
          <w:color w:val="000000"/>
          <w:shd w:val="clear" w:color="auto" w:fill="FFFFFF"/>
        </w:rPr>
        <w:t>-</w:t>
      </w:r>
      <w:r w:rsidR="0012789D" w:rsidRPr="008808A6">
        <w:rPr>
          <w:rFonts w:cs="Arial"/>
          <w:color w:val="000000"/>
          <w:shd w:val="clear" w:color="auto" w:fill="FFFFFF"/>
        </w:rPr>
        <w:t>a</w:t>
      </w:r>
      <w:r w:rsidR="0012789D" w:rsidRPr="003F121B">
        <w:rPr>
          <w:rFonts w:cs="Arial"/>
          <w:color w:val="000000"/>
          <w:shd w:val="clear" w:color="auto" w:fill="FFFFFF"/>
        </w:rPr>
        <w:t>ssessme</w:t>
      </w:r>
      <w:r w:rsidR="0012789D">
        <w:rPr>
          <w:rFonts w:cs="Arial"/>
          <w:color w:val="000000"/>
          <w:shd w:val="clear" w:color="auto" w:fill="FFFFFF"/>
        </w:rPr>
        <w:t xml:space="preserve">nt and </w:t>
      </w:r>
      <w:r w:rsidR="0012789D" w:rsidRPr="00B138FA">
        <w:rPr>
          <w:rFonts w:cs="Arial"/>
          <w:color w:val="000000"/>
          <w:shd w:val="clear" w:color="auto" w:fill="FFFFFF"/>
        </w:rPr>
        <w:t xml:space="preserve">assessment of </w:t>
      </w:r>
      <w:r w:rsidR="0012789D">
        <w:rPr>
          <w:rFonts w:cs="Arial"/>
          <w:color w:val="000000"/>
          <w:shd w:val="clear" w:color="auto" w:fill="FFFFFF"/>
        </w:rPr>
        <w:t>individual contribution to a group or team project occurs</w:t>
      </w:r>
      <w:r w:rsidR="00633EFE">
        <w:rPr>
          <w:rFonts w:cs="Arial"/>
          <w:color w:val="000000"/>
          <w:shd w:val="clear" w:color="auto" w:fill="FFFFFF"/>
        </w:rPr>
        <w:t xml:space="preserve">. </w:t>
      </w:r>
      <w:r w:rsidR="00BC4234">
        <w:rPr>
          <w:rFonts w:cs="Arial"/>
          <w:color w:val="000000"/>
          <w:shd w:val="clear" w:color="auto" w:fill="FFFFFF"/>
        </w:rPr>
        <w:t xml:space="preserve"> </w:t>
      </w:r>
      <w:r w:rsidR="0076578E" w:rsidRPr="0076578E">
        <w:rPr>
          <w:rFonts w:cs="Arial"/>
          <w:color w:val="0000FF"/>
          <w:shd w:val="clear" w:color="auto" w:fill="FFFFFF"/>
        </w:rPr>
        <w:fldChar w:fldCharType="begin"/>
      </w:r>
      <w:r w:rsidR="0076578E" w:rsidRPr="0076578E">
        <w:rPr>
          <w:rFonts w:cs="Arial"/>
          <w:color w:val="0000FF"/>
          <w:shd w:val="clear" w:color="auto" w:fill="FFFFFF"/>
        </w:rPr>
        <w:instrText xml:space="preserve"> REF _Ref423099528 \h </w:instrText>
      </w:r>
      <w:r w:rsidR="0076578E">
        <w:rPr>
          <w:rFonts w:cs="Arial"/>
          <w:color w:val="0000FF"/>
          <w:shd w:val="clear" w:color="auto" w:fill="FFFFFF"/>
        </w:rPr>
        <w:instrText xml:space="preserve"> \* MERGEFORMAT </w:instrText>
      </w:r>
      <w:r w:rsidR="0076578E" w:rsidRPr="0076578E">
        <w:rPr>
          <w:rFonts w:cs="Arial"/>
          <w:color w:val="0000FF"/>
          <w:shd w:val="clear" w:color="auto" w:fill="FFFFFF"/>
        </w:rPr>
      </w:r>
      <w:r w:rsidR="0076578E" w:rsidRPr="0076578E">
        <w:rPr>
          <w:rFonts w:cs="Arial"/>
          <w:color w:val="0000FF"/>
          <w:shd w:val="clear" w:color="auto" w:fill="FFFFFF"/>
        </w:rPr>
        <w:fldChar w:fldCharType="separate"/>
      </w:r>
      <w:r w:rsidR="0046679F" w:rsidRPr="0046679F">
        <w:rPr>
          <w:color w:val="0000FF"/>
        </w:rPr>
        <w:t>Appendix 2.: Internship Agreement</w:t>
      </w:r>
      <w:r w:rsidR="0076578E" w:rsidRPr="0076578E">
        <w:rPr>
          <w:rFonts w:cs="Arial"/>
          <w:color w:val="0000FF"/>
          <w:shd w:val="clear" w:color="auto" w:fill="FFFFFF"/>
        </w:rPr>
        <w:fldChar w:fldCharType="end"/>
      </w:r>
      <w:r w:rsidR="0076578E">
        <w:rPr>
          <w:rFonts w:cs="Arial"/>
          <w:color w:val="000000"/>
          <w:shd w:val="clear" w:color="auto" w:fill="FFFFFF"/>
        </w:rPr>
        <w:t xml:space="preserve"> an example of Code of Professional practice &amp; Work documents, contains examples of peer, self-assessment and client evaluation used in the School of Design. </w:t>
      </w:r>
    </w:p>
    <w:p w14:paraId="3BA4BFA7" w14:textId="77777777" w:rsidR="0012789D" w:rsidRPr="00B34939" w:rsidRDefault="0012789D" w:rsidP="00AE2923">
      <w:pPr>
        <w:pStyle w:val="BodyTextIndent"/>
        <w:tabs>
          <w:tab w:val="clear" w:pos="851"/>
          <w:tab w:val="left" w:pos="1134"/>
        </w:tabs>
        <w:spacing w:before="240"/>
        <w:rPr>
          <w:b/>
          <w:bCs/>
        </w:rPr>
      </w:pPr>
      <w:r>
        <w:rPr>
          <w:b/>
          <w:bCs/>
        </w:rPr>
        <w:t xml:space="preserve">Authenticity of Student Work </w:t>
      </w:r>
    </w:p>
    <w:p w14:paraId="4FF36257" w14:textId="77777777" w:rsidR="00D409DA" w:rsidRDefault="006409EA" w:rsidP="00AE2923">
      <w:pPr>
        <w:pStyle w:val="ListParagraph"/>
        <w:spacing w:before="240" w:after="120" w:line="264" w:lineRule="auto"/>
        <w:ind w:left="851"/>
        <w:sectPr w:rsidR="00D409DA" w:rsidSect="008348AF">
          <w:footnotePr>
            <w:pos w:val="beneathText"/>
          </w:footnotePr>
          <w:pgSz w:w="11907" w:h="16840" w:code="9"/>
          <w:pgMar w:top="1440" w:right="1134" w:bottom="1440" w:left="1701" w:header="720" w:footer="720" w:gutter="0"/>
          <w:cols w:space="720"/>
          <w:docGrid w:linePitch="360"/>
        </w:sectPr>
      </w:pPr>
      <w:r>
        <w:t>S</w:t>
      </w:r>
      <w:r w:rsidR="00531A07">
        <w:t xml:space="preserve">tudents </w:t>
      </w:r>
      <w:r>
        <w:t>who ar</w:t>
      </w:r>
      <w:r w:rsidR="00531A07">
        <w:t>e completing their project work on campus</w:t>
      </w:r>
      <w:r>
        <w:t xml:space="preserve"> or in workplace situations will be</w:t>
      </w:r>
      <w:r w:rsidR="00531A07">
        <w:t xml:space="preserve"> </w:t>
      </w:r>
      <w:r>
        <w:t xml:space="preserve">under regular </w:t>
      </w:r>
      <w:r w:rsidR="00531A07">
        <w:t xml:space="preserve">supervision during formative assessments, so the authorship of project work will be </w:t>
      </w:r>
      <w:r>
        <w:t>easily</w:t>
      </w:r>
      <w:r w:rsidR="00531A07">
        <w:t xml:space="preserve"> ascertained</w:t>
      </w:r>
      <w:r w:rsidR="00633EFE">
        <w:t xml:space="preserve">. </w:t>
      </w:r>
      <w:r>
        <w:t>Off-campus students will also be subject to ongoing supervision and regular formative assessments so will be required to discuss their project in detail making it very difficult to pass off someone else’s work as their own</w:t>
      </w:r>
      <w:r w:rsidR="00633EFE">
        <w:t xml:space="preserve">. </w:t>
      </w:r>
      <w:r w:rsidR="00531A07">
        <w:t xml:space="preserve">Turn-it-in is used in </w:t>
      </w:r>
      <w:r>
        <w:t>the</w:t>
      </w:r>
      <w:r w:rsidR="00531A07" w:rsidRPr="00531A07">
        <w:t xml:space="preserve"> </w:t>
      </w:r>
      <w:r w:rsidR="00531A07">
        <w:t xml:space="preserve">School of Design to monitor originality in written </w:t>
      </w:r>
      <w:r w:rsidR="001A0E9C">
        <w:t>work</w:t>
      </w:r>
      <w:r w:rsidR="00531A07">
        <w:t xml:space="preserve">. </w:t>
      </w:r>
    </w:p>
    <w:p w14:paraId="26731A0D" w14:textId="39998130" w:rsidR="004B2BBC" w:rsidRPr="008808A6" w:rsidRDefault="00D81218" w:rsidP="00514886">
      <w:pPr>
        <w:pStyle w:val="Heading2"/>
      </w:pPr>
      <w:bookmarkStart w:id="85" w:name="_Toc424551902"/>
      <w:bookmarkStart w:id="86" w:name="_Toc430263525"/>
      <w:r w:rsidRPr="008808A6">
        <w:lastRenderedPageBreak/>
        <w:t>Moderation</w:t>
      </w:r>
      <w:bookmarkEnd w:id="85"/>
      <w:bookmarkEnd w:id="86"/>
    </w:p>
    <w:p w14:paraId="50FDECB2" w14:textId="77777777" w:rsidR="0046347C" w:rsidRDefault="0046347C" w:rsidP="00AE3C6F">
      <w:pPr>
        <w:pStyle w:val="BodyTextIndent"/>
        <w:rPr>
          <w:b/>
          <w:bCs/>
        </w:rPr>
      </w:pPr>
      <w:r>
        <w:rPr>
          <w:b/>
          <w:bCs/>
        </w:rPr>
        <w:t xml:space="preserve">Internal </w:t>
      </w:r>
    </w:p>
    <w:p w14:paraId="5A1F51D9" w14:textId="386E55D6" w:rsidR="00FF5A26" w:rsidRPr="0013747F" w:rsidRDefault="00FF5A26" w:rsidP="00AE3C6F">
      <w:pPr>
        <w:pStyle w:val="BodyTextIndent"/>
      </w:pPr>
      <w:r>
        <w:t xml:space="preserve">Pre-assessment moderation will be done by the School of Design Assessment Committee prior to commencement dates. All summative assessments are moderated by a member of the postgraduate teaching team who will check that marking meets the requirements of the marking schedule for that assignment and that consistency and fairness has occurred in the marking of student work. Effective moderation will involve a partnership of respect between assessor and moderator. The assessor is responsible for submitting a signed moderation form for filing within the department. </w:t>
      </w:r>
    </w:p>
    <w:p w14:paraId="65D66E15" w14:textId="6E4A1A2E" w:rsidR="0046347C" w:rsidRPr="0046347C" w:rsidRDefault="0046347C" w:rsidP="00035A0B">
      <w:pPr>
        <w:pStyle w:val="BodyTextIndent"/>
        <w:rPr>
          <w:b/>
          <w:bCs/>
        </w:rPr>
      </w:pPr>
      <w:r>
        <w:rPr>
          <w:b/>
          <w:bCs/>
        </w:rPr>
        <w:t>External</w:t>
      </w:r>
    </w:p>
    <w:p w14:paraId="494702C5" w14:textId="2EDA6907" w:rsidR="00FE0EDB" w:rsidRPr="0013747F" w:rsidRDefault="00EE6E07" w:rsidP="00035A0B">
      <w:pPr>
        <w:pStyle w:val="BodyTextIndent"/>
      </w:pPr>
      <w:r>
        <w:t>Post-assessment e</w:t>
      </w:r>
      <w:r w:rsidR="005358FE" w:rsidRPr="008808A6">
        <w:t xml:space="preserve">xternal moderation </w:t>
      </w:r>
      <w:r>
        <w:t xml:space="preserve">is undertaken by the external examiner for </w:t>
      </w:r>
      <w:r w:rsidR="00035A0B">
        <w:t>the concluding</w:t>
      </w:r>
      <w:r w:rsidR="00FE0EDB">
        <w:t xml:space="preserve"> project</w:t>
      </w:r>
      <w:r>
        <w:t xml:space="preserve">s </w:t>
      </w:r>
      <w:r w:rsidR="00FE0EDB">
        <w:t>for the Postgraduate Diploma and B</w:t>
      </w:r>
      <w:r w:rsidR="001A0E9C">
        <w:t xml:space="preserve">achelor of </w:t>
      </w:r>
      <w:r w:rsidR="00FE0EDB">
        <w:t>Des</w:t>
      </w:r>
      <w:r w:rsidR="001A0E9C">
        <w:t>ign</w:t>
      </w:r>
      <w:r w:rsidR="00FE0EDB">
        <w:t xml:space="preserve"> (Honours) as well as the </w:t>
      </w:r>
      <w:r>
        <w:t xml:space="preserve">Master of Design, </w:t>
      </w:r>
      <w:r w:rsidR="00FE0EDB">
        <w:t>Integ</w:t>
      </w:r>
      <w:r>
        <w:t>rated Body of Creative Work or t</w:t>
      </w:r>
      <w:r w:rsidR="00FE0EDB">
        <w:t>hesis</w:t>
      </w:r>
      <w:r w:rsidRPr="00035A0B">
        <w:t>.</w:t>
      </w:r>
      <w:r w:rsidR="00E853CC" w:rsidRPr="00035A0B">
        <w:t xml:space="preserve"> External moderation </w:t>
      </w:r>
      <w:r w:rsidR="00035A0B">
        <w:t>would normally occur on</w:t>
      </w:r>
      <w:r w:rsidR="00E853CC" w:rsidRPr="00035A0B">
        <w:t xml:space="preserve"> a 3-yearly cycle</w:t>
      </w:r>
      <w:r w:rsidR="00035A0B">
        <w:t>,</w:t>
      </w:r>
      <w:r w:rsidR="00E853CC" w:rsidRPr="00035A0B">
        <w:t xml:space="preserve"> but due to the individual nature of each project, external moderation is happening at examination.</w:t>
      </w:r>
    </w:p>
    <w:p w14:paraId="1037F244" w14:textId="77777777" w:rsidR="004D7F98" w:rsidRPr="0013747F" w:rsidRDefault="004D7F98" w:rsidP="00F90667">
      <w:pPr>
        <w:pStyle w:val="BodyTextIndent"/>
        <w:rPr>
          <w:u w:val="single"/>
        </w:rPr>
      </w:pPr>
      <w:r w:rsidRPr="0013747F">
        <w:rPr>
          <w:u w:val="single"/>
        </w:rPr>
        <w:t>Supporting Documents</w:t>
      </w:r>
    </w:p>
    <w:p w14:paraId="2CD31A02" w14:textId="18F711E9" w:rsidR="0046347C" w:rsidRDefault="0046347C" w:rsidP="0046347C">
      <w:pPr>
        <w:pStyle w:val="BodyTextIndent"/>
      </w:pPr>
      <w:r w:rsidRPr="0013747F">
        <w:t xml:space="preserve">Refer to </w:t>
      </w:r>
      <w:r w:rsidRPr="0013747F">
        <w:rPr>
          <w:color w:val="0000FF"/>
          <w:u w:val="single"/>
        </w:rPr>
        <w:fldChar w:fldCharType="begin"/>
      </w:r>
      <w:r w:rsidRPr="0013747F">
        <w:rPr>
          <w:color w:val="0000FF"/>
          <w:u w:val="single"/>
        </w:rPr>
        <w:instrText xml:space="preserve"> REF _Ref414610201 \h \* Charformat  \* MERGEFORMAT </w:instrText>
      </w:r>
      <w:r w:rsidRPr="0013747F">
        <w:rPr>
          <w:color w:val="0000FF"/>
          <w:u w:val="single"/>
        </w:rPr>
      </w:r>
      <w:r w:rsidRPr="0013747F">
        <w:rPr>
          <w:color w:val="0000FF"/>
          <w:u w:val="single"/>
        </w:rPr>
        <w:fldChar w:fldCharType="separate"/>
      </w:r>
      <w:r w:rsidR="0046679F" w:rsidRPr="0046679F">
        <w:rPr>
          <w:color w:val="0000FF"/>
          <w:u w:val="single"/>
        </w:rPr>
        <w:t>Appendix 10.: Internal and External Moderation Plans</w:t>
      </w:r>
      <w:r w:rsidRPr="0013747F">
        <w:rPr>
          <w:color w:val="0000FF"/>
          <w:u w:val="single"/>
        </w:rPr>
        <w:fldChar w:fldCharType="end"/>
      </w:r>
      <w:r w:rsidRPr="0013747F">
        <w:t xml:space="preserve"> </w:t>
      </w:r>
      <w:r>
        <w:t>for the programme</w:t>
      </w:r>
      <w:r w:rsidRPr="0013747F">
        <w:t>s</w:t>
      </w:r>
      <w:r>
        <w:t>’</w:t>
      </w:r>
      <w:r w:rsidRPr="0013747F">
        <w:t xml:space="preserve"> internal and </w:t>
      </w:r>
      <w:r w:rsidRPr="0046347C">
        <w:rPr>
          <w:bCs/>
        </w:rPr>
        <w:t xml:space="preserve">external </w:t>
      </w:r>
      <w:r w:rsidRPr="004857A6">
        <w:t>m</w:t>
      </w:r>
      <w:r w:rsidRPr="0013747F">
        <w:t>oderation plans</w:t>
      </w:r>
      <w:r>
        <w:t xml:space="preserve">. </w:t>
      </w:r>
    </w:p>
    <w:p w14:paraId="40592D38" w14:textId="62209426" w:rsidR="00AE3C6F" w:rsidRDefault="0046347C" w:rsidP="0046347C">
      <w:pPr>
        <w:pStyle w:val="BodyTextIndent"/>
      </w:pPr>
      <w:r>
        <w:t>R</w:t>
      </w:r>
      <w:r w:rsidRPr="0013747F">
        <w:t xml:space="preserve">efer to </w:t>
      </w:r>
      <w:r w:rsidRPr="0013747F">
        <w:rPr>
          <w:color w:val="0000FF"/>
          <w:u w:val="single"/>
        </w:rPr>
        <w:fldChar w:fldCharType="begin"/>
      </w:r>
      <w:r w:rsidRPr="0013747F">
        <w:rPr>
          <w:color w:val="0000FF"/>
          <w:u w:val="single"/>
        </w:rPr>
        <w:instrText xml:space="preserve"> REF _Ref414454133 \h \* Charformat  \* MERGEFORMAT </w:instrText>
      </w:r>
      <w:r w:rsidRPr="0013747F">
        <w:rPr>
          <w:color w:val="0000FF"/>
          <w:u w:val="single"/>
        </w:rPr>
      </w:r>
      <w:r w:rsidRPr="0013747F">
        <w:rPr>
          <w:color w:val="0000FF"/>
          <w:u w:val="single"/>
        </w:rPr>
        <w:fldChar w:fldCharType="separate"/>
      </w:r>
      <w:r w:rsidR="0046679F" w:rsidRPr="0046679F">
        <w:rPr>
          <w:color w:val="0000FF"/>
          <w:u w:val="single"/>
        </w:rPr>
        <w:t>Appendix 11.: AP0908.00 Moderation of Assessment</w:t>
      </w:r>
      <w:r w:rsidRPr="0013747F">
        <w:rPr>
          <w:color w:val="0000FF"/>
          <w:u w:val="single"/>
        </w:rPr>
        <w:fldChar w:fldCharType="end"/>
      </w:r>
      <w:r>
        <w:t xml:space="preserve"> for the institutional Moderation of</w:t>
      </w:r>
      <w:r w:rsidRPr="0013747F">
        <w:t xml:space="preserve"> Assessment</w:t>
      </w:r>
      <w:r>
        <w:t xml:space="preserve"> policy.</w:t>
      </w:r>
    </w:p>
    <w:p w14:paraId="2E6F8148" w14:textId="77777777" w:rsidR="0065275C" w:rsidRDefault="0065275C" w:rsidP="0046347C">
      <w:pPr>
        <w:pStyle w:val="BodyTextIndent"/>
      </w:pPr>
    </w:p>
    <w:p w14:paraId="06BF6C22" w14:textId="77777777" w:rsidR="0065275C" w:rsidRDefault="0065275C" w:rsidP="0046347C">
      <w:pPr>
        <w:pStyle w:val="BodyTextIndent"/>
        <w:sectPr w:rsidR="0065275C" w:rsidSect="008348AF">
          <w:footnotePr>
            <w:pos w:val="beneathText"/>
          </w:footnotePr>
          <w:pgSz w:w="11907" w:h="16840" w:code="9"/>
          <w:pgMar w:top="1440" w:right="1134" w:bottom="1440" w:left="1701" w:header="720" w:footer="720" w:gutter="0"/>
          <w:cols w:space="720"/>
          <w:docGrid w:linePitch="360"/>
        </w:sectPr>
      </w:pPr>
    </w:p>
    <w:p w14:paraId="6FD9C9B9" w14:textId="77777777" w:rsidR="001A6906" w:rsidRPr="0013747F" w:rsidRDefault="00202AEE" w:rsidP="00BB345D">
      <w:pPr>
        <w:pStyle w:val="Heading1"/>
      </w:pPr>
      <w:bookmarkStart w:id="87" w:name="_Toc424551903"/>
      <w:bookmarkStart w:id="88" w:name="_Toc430263526"/>
      <w:r w:rsidRPr="0013747F">
        <w:lastRenderedPageBreak/>
        <w:t>R</w:t>
      </w:r>
      <w:r w:rsidR="00B461D9" w:rsidRPr="0013747F">
        <w:t>ESOURCES TO SUPPORT DELIVERY</w:t>
      </w:r>
      <w:bookmarkEnd w:id="87"/>
      <w:bookmarkEnd w:id="88"/>
    </w:p>
    <w:p w14:paraId="111CBA84" w14:textId="77777777" w:rsidR="00612F21" w:rsidRPr="008808A6" w:rsidRDefault="00BB345D" w:rsidP="00CD3140">
      <w:pPr>
        <w:pStyle w:val="Heading2"/>
      </w:pPr>
      <w:bookmarkStart w:id="89" w:name="_Toc424551904"/>
      <w:bookmarkStart w:id="90" w:name="_Toc430263527"/>
      <w:r w:rsidRPr="008808A6">
        <w:t>Teaching and Learning</w:t>
      </w:r>
      <w:r w:rsidR="004D7F98" w:rsidRPr="008808A6">
        <w:t xml:space="preserve"> Resources and Support Systems</w:t>
      </w:r>
      <w:r w:rsidRPr="008808A6">
        <w:t xml:space="preserve"> Available to the Learner</w:t>
      </w:r>
      <w:bookmarkEnd w:id="89"/>
      <w:bookmarkEnd w:id="90"/>
    </w:p>
    <w:p w14:paraId="7A367D9B" w14:textId="499AAE7A" w:rsidR="002467FC" w:rsidRPr="00D775C7" w:rsidRDefault="002467FC" w:rsidP="002467FC">
      <w:pPr>
        <w:pStyle w:val="BodyTextIndent"/>
        <w:tabs>
          <w:tab w:val="clear" w:pos="851"/>
          <w:tab w:val="left" w:pos="1134"/>
        </w:tabs>
        <w:rPr>
          <w:b/>
        </w:rPr>
      </w:pPr>
      <w:r w:rsidRPr="00D775C7">
        <w:rPr>
          <w:b/>
        </w:rPr>
        <w:t>Human</w:t>
      </w:r>
    </w:p>
    <w:p w14:paraId="585A096E" w14:textId="77777777" w:rsidR="00FF5A26" w:rsidRDefault="00FF5A26" w:rsidP="00AE3C6F">
      <w:pPr>
        <w:pStyle w:val="BodyTextIndent"/>
        <w:tabs>
          <w:tab w:val="clear" w:pos="851"/>
          <w:tab w:val="left" w:pos="1134"/>
        </w:tabs>
      </w:pPr>
      <w:r>
        <w:t>This suite will mainly draw on appropriately qualified teaching and research active staff located within Te Maru P</w:t>
      </w:r>
      <w:r>
        <w:rPr>
          <w:rFonts w:cs="Arial"/>
        </w:rPr>
        <w:t>ū</w:t>
      </w:r>
      <w:r>
        <w:t>manawa however will also be able to access staff for teaching and supervision from other schools and colleges at Otago Polytechnic such as the Dunedin School of Art (DSA), the College of Enterprise and Develoment (EAD) and the School of Architecture, Building and Engineering (ABE). Staff from EAD and ABE as well as the University of Otago and AUT in Auckland are already contributing to the Masters of Design Enterprise through delivery of course content and supervision. The School of Design is a member of DesignCo, formed in 2013, along with the College of Creative Arts at Massey University, the School of Art and Design at AUT, the School of Design at Victoria University. These providers, including Otago Polytechnic, were the four highest ranked Design schools in the 2012 Performance Based Research Funding round</w:t>
      </w:r>
      <w:r w:rsidRPr="003F121B">
        <w:t>. One of the benefits of this alliance i</w:t>
      </w:r>
      <w:r w:rsidRPr="008808A6">
        <w:t xml:space="preserve">s </w:t>
      </w:r>
      <w:r>
        <w:t>the opportunity to collaborate on</w:t>
      </w:r>
      <w:r w:rsidRPr="008808A6">
        <w:t xml:space="preserve"> </w:t>
      </w:r>
      <w:r>
        <w:t xml:space="preserve">projects and access to </w:t>
      </w:r>
      <w:r w:rsidRPr="008808A6">
        <w:t>researchers a</w:t>
      </w:r>
      <w:r>
        <w:t xml:space="preserve">nd co-supervisors </w:t>
      </w:r>
      <w:r w:rsidRPr="003F121B">
        <w:t>from the top</w:t>
      </w:r>
      <w:r>
        <w:t xml:space="preserve"> performing Design schools in the country. </w:t>
      </w:r>
    </w:p>
    <w:p w14:paraId="1128B81A" w14:textId="77777777" w:rsidR="00FF5A26" w:rsidRDefault="00FF5A26" w:rsidP="00AE3C6F">
      <w:pPr>
        <w:pStyle w:val="BodyTextIndent"/>
        <w:tabs>
          <w:tab w:val="clear" w:pos="851"/>
          <w:tab w:val="left" w:pos="1134"/>
        </w:tabs>
      </w:pPr>
      <w:r>
        <w:t>The School of Design holds a weekly research and practice seminar series during terms two and three of the academic year and this is an opportunity for students and staff to discuss their current research, deliver draft conference presentations and share experiences e.g. exchange and study abroad, visits to other institutions, conferences and symposia. Practicing design professionals already contribute their experience to specific classes in the Masters of Design Enterprise programme and visiting designers are invited to speak at the seminar series where possible.</w:t>
      </w:r>
    </w:p>
    <w:p w14:paraId="286D89B7" w14:textId="2C3C9E5D" w:rsidR="00DB3B7F" w:rsidRPr="0013747F" w:rsidRDefault="00DB3B7F" w:rsidP="00DB3B7F">
      <w:pPr>
        <w:pStyle w:val="BodyTextIndent"/>
        <w:ind w:left="0"/>
        <w:rPr>
          <w:u w:val="single"/>
        </w:rPr>
      </w:pPr>
      <w:r w:rsidRPr="00DB3B7F">
        <w:tab/>
      </w:r>
      <w:r w:rsidRPr="0013747F">
        <w:rPr>
          <w:u w:val="single"/>
        </w:rPr>
        <w:t>Supporting Documents Attached</w:t>
      </w:r>
    </w:p>
    <w:p w14:paraId="0D4901A8" w14:textId="77777777" w:rsidR="00DB3B7F" w:rsidRPr="0013747F" w:rsidRDefault="00DB3B7F" w:rsidP="00DB3B7F">
      <w:pPr>
        <w:pStyle w:val="BodyTextIndent"/>
        <w:numPr>
          <w:ilvl w:val="0"/>
          <w:numId w:val="7"/>
        </w:numPr>
        <w:tabs>
          <w:tab w:val="clear" w:pos="851"/>
          <w:tab w:val="left" w:pos="1134"/>
        </w:tabs>
        <w:ind w:left="1134" w:hanging="283"/>
      </w:pPr>
      <w:r w:rsidRPr="0013747F">
        <w:t xml:space="preserve">Staff CVs – refer to </w:t>
      </w:r>
      <w:r w:rsidRPr="0013747F">
        <w:rPr>
          <w:color w:val="0000FF"/>
          <w:u w:val="single"/>
        </w:rPr>
        <w:fldChar w:fldCharType="begin"/>
      </w:r>
      <w:r w:rsidRPr="0013747F">
        <w:rPr>
          <w:color w:val="0000FF"/>
          <w:u w:val="single"/>
        </w:rPr>
        <w:instrText xml:space="preserve"> REF _Ref414455485 \h \* Charformat  \* MERGEFORMAT </w:instrText>
      </w:r>
      <w:r w:rsidRPr="0013747F">
        <w:rPr>
          <w:color w:val="0000FF"/>
          <w:u w:val="single"/>
        </w:rPr>
      </w:r>
      <w:r w:rsidRPr="0013747F">
        <w:rPr>
          <w:color w:val="0000FF"/>
          <w:u w:val="single"/>
        </w:rPr>
        <w:fldChar w:fldCharType="separate"/>
      </w:r>
      <w:r w:rsidR="0046679F" w:rsidRPr="0046679F">
        <w:rPr>
          <w:color w:val="0000FF"/>
          <w:u w:val="single"/>
        </w:rPr>
        <w:t>Appendix 14.: Staff Curriculum Vitae</w:t>
      </w:r>
      <w:r w:rsidRPr="0013747F">
        <w:rPr>
          <w:color w:val="0000FF"/>
          <w:u w:val="single"/>
        </w:rPr>
        <w:fldChar w:fldCharType="end"/>
      </w:r>
      <w:r w:rsidRPr="0013747F">
        <w:t>.</w:t>
      </w:r>
    </w:p>
    <w:p w14:paraId="0BE8F7C7" w14:textId="7B088F48" w:rsidR="00DB3B7F" w:rsidRDefault="00DB3B7F" w:rsidP="00DB3B7F">
      <w:pPr>
        <w:pStyle w:val="BodyTextIndent"/>
        <w:numPr>
          <w:ilvl w:val="0"/>
          <w:numId w:val="7"/>
        </w:numPr>
        <w:tabs>
          <w:tab w:val="clear" w:pos="851"/>
          <w:tab w:val="left" w:pos="1134"/>
        </w:tabs>
        <w:ind w:left="1134" w:hanging="283"/>
      </w:pPr>
      <w:r>
        <w:t>Brief description of PG Coordinator</w:t>
      </w:r>
      <w:r w:rsidR="00DB2388">
        <w:t xml:space="preserve"> – refer to</w:t>
      </w:r>
      <w:r w:rsidR="00D8572B">
        <w:t xml:space="preserve"> </w:t>
      </w:r>
      <w:r w:rsidR="00D8572B" w:rsidRPr="00D8572B">
        <w:rPr>
          <w:color w:val="0000FF"/>
        </w:rPr>
        <w:fldChar w:fldCharType="begin"/>
      </w:r>
      <w:r w:rsidR="00D8572B" w:rsidRPr="00D8572B">
        <w:rPr>
          <w:color w:val="0000FF"/>
        </w:rPr>
        <w:instrText xml:space="preserve"> REF _Ref424550555 \h </w:instrText>
      </w:r>
      <w:r w:rsidR="00D8572B">
        <w:rPr>
          <w:color w:val="0000FF"/>
        </w:rPr>
        <w:instrText xml:space="preserve"> \* MERGEFORMAT </w:instrText>
      </w:r>
      <w:r w:rsidR="00D8572B" w:rsidRPr="00D8572B">
        <w:rPr>
          <w:color w:val="0000FF"/>
        </w:rPr>
      </w:r>
      <w:r w:rsidR="00D8572B" w:rsidRPr="00D8572B">
        <w:rPr>
          <w:color w:val="0000FF"/>
        </w:rPr>
        <w:fldChar w:fldCharType="separate"/>
      </w:r>
      <w:r w:rsidR="0046679F" w:rsidRPr="0046679F">
        <w:rPr>
          <w:color w:val="0000FF"/>
        </w:rPr>
        <w:t>Appendix 15.: Description of PG Coordinator</w:t>
      </w:r>
      <w:r w:rsidR="00D8572B" w:rsidRPr="00D8572B">
        <w:rPr>
          <w:color w:val="0000FF"/>
        </w:rPr>
        <w:fldChar w:fldCharType="end"/>
      </w:r>
    </w:p>
    <w:p w14:paraId="44D14B25" w14:textId="77777777" w:rsidR="00DB3B7F" w:rsidRDefault="00DB3B7F" w:rsidP="00DB3B7F">
      <w:pPr>
        <w:pStyle w:val="BodyTextIndent"/>
        <w:numPr>
          <w:ilvl w:val="0"/>
          <w:numId w:val="7"/>
        </w:numPr>
        <w:tabs>
          <w:tab w:val="clear" w:pos="851"/>
          <w:tab w:val="left" w:pos="1134"/>
        </w:tabs>
        <w:ind w:left="1134" w:hanging="283"/>
      </w:pPr>
      <w:r>
        <w:t xml:space="preserve">Research – refer to Section </w:t>
      </w:r>
      <w:r w:rsidRPr="000175F1">
        <w:rPr>
          <w:color w:val="0000FF"/>
          <w:u w:val="single"/>
        </w:rPr>
        <w:fldChar w:fldCharType="begin"/>
      </w:r>
      <w:r w:rsidRPr="000175F1">
        <w:rPr>
          <w:color w:val="0000FF"/>
          <w:u w:val="single"/>
        </w:rPr>
        <w:instrText xml:space="preserve"> REF _Ref423092473 \w \h </w:instrText>
      </w:r>
      <w:r w:rsidRPr="000175F1">
        <w:rPr>
          <w:color w:val="0000FF"/>
          <w:u w:val="single"/>
        </w:rPr>
      </w:r>
      <w:r w:rsidRPr="000175F1">
        <w:rPr>
          <w:color w:val="0000FF"/>
          <w:u w:val="single"/>
        </w:rPr>
        <w:fldChar w:fldCharType="separate"/>
      </w:r>
      <w:r w:rsidR="0046679F">
        <w:rPr>
          <w:color w:val="0000FF"/>
          <w:u w:val="single"/>
        </w:rPr>
        <w:t>7</w:t>
      </w:r>
      <w:r w:rsidRPr="000175F1">
        <w:rPr>
          <w:color w:val="0000FF"/>
          <w:u w:val="single"/>
        </w:rPr>
        <w:fldChar w:fldCharType="end"/>
      </w:r>
      <w:r w:rsidRPr="000175F1">
        <w:rPr>
          <w:color w:val="0000FF"/>
          <w:u w:val="single"/>
        </w:rPr>
        <w:t>.</w:t>
      </w:r>
    </w:p>
    <w:p w14:paraId="4797E7F2" w14:textId="77777777" w:rsidR="002467FC" w:rsidRPr="00D775C7" w:rsidRDefault="002467FC" w:rsidP="00AE3C6F">
      <w:pPr>
        <w:pStyle w:val="BodyTextIndent"/>
        <w:tabs>
          <w:tab w:val="clear" w:pos="851"/>
          <w:tab w:val="left" w:pos="1134"/>
        </w:tabs>
        <w:spacing w:before="240"/>
        <w:rPr>
          <w:b/>
        </w:rPr>
      </w:pPr>
      <w:r w:rsidRPr="00D775C7">
        <w:rPr>
          <w:b/>
        </w:rPr>
        <w:t>Physical</w:t>
      </w:r>
    </w:p>
    <w:p w14:paraId="35FABD38" w14:textId="0228FF05" w:rsidR="006B4DF7" w:rsidRDefault="002467FC" w:rsidP="00AE3C6F">
      <w:pPr>
        <w:pStyle w:val="BodyTextIndent"/>
        <w:tabs>
          <w:tab w:val="clear" w:pos="851"/>
          <w:tab w:val="left" w:pos="1134"/>
        </w:tabs>
      </w:pPr>
      <w:r>
        <w:t xml:space="preserve">The postgraduate suite of programmes </w:t>
      </w:r>
      <w:r w:rsidR="00FF5A26">
        <w:t>will</w:t>
      </w:r>
      <w:r w:rsidR="006B4DF7">
        <w:t xml:space="preserve"> </w:t>
      </w:r>
      <w:r>
        <w:t xml:space="preserve">be </w:t>
      </w:r>
      <w:r w:rsidR="00FC6B70">
        <w:t>del</w:t>
      </w:r>
      <w:r w:rsidR="006B4DF7">
        <w:t>i</w:t>
      </w:r>
      <w:r w:rsidR="00FC6B70">
        <w:t xml:space="preserve">vered </w:t>
      </w:r>
      <w:r w:rsidR="006B4DF7">
        <w:t xml:space="preserve">initially </w:t>
      </w:r>
      <w:r w:rsidR="00FC6B70">
        <w:t xml:space="preserve">from the </w:t>
      </w:r>
      <w:r w:rsidR="006B4DF7">
        <w:t xml:space="preserve">existing </w:t>
      </w:r>
      <w:r w:rsidR="00FC6B70">
        <w:t xml:space="preserve">School of Design postgraduate studio and existing </w:t>
      </w:r>
      <w:r w:rsidR="003A6347">
        <w:t xml:space="preserve">classrooms, workshops, and computer suites on the Otago Polytechnic Forth Street campus </w:t>
      </w:r>
      <w:r w:rsidR="006B4DF7">
        <w:t>(</w:t>
      </w:r>
      <w:r w:rsidR="007E1174">
        <w:t xml:space="preserve">refer </w:t>
      </w:r>
      <w:r w:rsidR="004569AE">
        <w:t xml:space="preserve">Section </w:t>
      </w:r>
      <w:r w:rsidR="00BA3690" w:rsidRPr="00BA3690">
        <w:rPr>
          <w:color w:val="0000FF"/>
          <w:u w:val="single"/>
        </w:rPr>
        <w:fldChar w:fldCharType="begin"/>
      </w:r>
      <w:r w:rsidR="00BA3690" w:rsidRPr="00BA3690">
        <w:rPr>
          <w:color w:val="0000FF"/>
          <w:u w:val="single"/>
        </w:rPr>
        <w:instrText xml:space="preserve"> REF _Ref423076636 \w \h </w:instrText>
      </w:r>
      <w:r w:rsidR="00BA3690">
        <w:rPr>
          <w:color w:val="0000FF"/>
          <w:u w:val="single"/>
        </w:rPr>
        <w:instrText xml:space="preserve"> \* MERGEFORMAT </w:instrText>
      </w:r>
      <w:r w:rsidR="00BA3690" w:rsidRPr="00BA3690">
        <w:rPr>
          <w:color w:val="0000FF"/>
          <w:u w:val="single"/>
        </w:rPr>
      </w:r>
      <w:r w:rsidR="00BA3690" w:rsidRPr="00BA3690">
        <w:rPr>
          <w:color w:val="0000FF"/>
          <w:u w:val="single"/>
        </w:rPr>
        <w:fldChar w:fldCharType="separate"/>
      </w:r>
      <w:r w:rsidR="0046679F">
        <w:rPr>
          <w:color w:val="0000FF"/>
          <w:u w:val="single"/>
        </w:rPr>
        <w:t>5.2</w:t>
      </w:r>
      <w:r w:rsidR="00BA3690" w:rsidRPr="00BA3690">
        <w:rPr>
          <w:color w:val="0000FF"/>
          <w:u w:val="single"/>
        </w:rPr>
        <w:fldChar w:fldCharType="end"/>
      </w:r>
      <w:r w:rsidR="006B4DF7">
        <w:t>)</w:t>
      </w:r>
      <w:r w:rsidR="00BA3690">
        <w:t>.</w:t>
      </w:r>
    </w:p>
    <w:p w14:paraId="06CBE17C" w14:textId="55C04772" w:rsidR="00BF4890" w:rsidRPr="00D775C7" w:rsidRDefault="00BF4890" w:rsidP="00AE3C6F">
      <w:pPr>
        <w:pStyle w:val="BodyTextIndent"/>
        <w:tabs>
          <w:tab w:val="clear" w:pos="851"/>
          <w:tab w:val="left" w:pos="1134"/>
        </w:tabs>
        <w:spacing w:before="240"/>
        <w:rPr>
          <w:b/>
        </w:rPr>
      </w:pPr>
      <w:r w:rsidRPr="00D775C7">
        <w:rPr>
          <w:b/>
        </w:rPr>
        <w:t>Library</w:t>
      </w:r>
    </w:p>
    <w:p w14:paraId="45605152" w14:textId="77777777" w:rsidR="00FF5A26" w:rsidRDefault="00FF5A26" w:rsidP="00AE3C6F">
      <w:pPr>
        <w:pStyle w:val="BodyTextIndent"/>
        <w:tabs>
          <w:tab w:val="clear" w:pos="851"/>
          <w:tab w:val="left" w:pos="1134"/>
        </w:tabs>
      </w:pPr>
      <w:r>
        <w:t xml:space="preserve">The library holds resources appropriate to the reading and research requirements for the courses in this postgraduate suite. Staff regularly liaise with library staff to ensure that appropriate resources are available to students. In addition to the comprehensive design collection available in the library, staff participate in a review and selection process for the acquisition of new resources. Students and staff can access a range of relevant scholarly articles through relevant databases. </w:t>
      </w:r>
    </w:p>
    <w:p w14:paraId="4C81B1A3" w14:textId="5145B6D4" w:rsidR="00BF4890" w:rsidRPr="00D775C7" w:rsidRDefault="00BF4890" w:rsidP="00AE3C6F">
      <w:pPr>
        <w:pStyle w:val="BodyTextIndent"/>
        <w:tabs>
          <w:tab w:val="clear" w:pos="851"/>
          <w:tab w:val="left" w:pos="1134"/>
        </w:tabs>
        <w:spacing w:before="240"/>
        <w:rPr>
          <w:b/>
        </w:rPr>
      </w:pPr>
      <w:r w:rsidRPr="00D775C7">
        <w:rPr>
          <w:b/>
        </w:rPr>
        <w:t>Information Technology</w:t>
      </w:r>
    </w:p>
    <w:p w14:paraId="67FC5099" w14:textId="16E8D316" w:rsidR="006B2602" w:rsidRDefault="006B2602" w:rsidP="00B302D2">
      <w:pPr>
        <w:spacing w:after="120"/>
        <w:ind w:left="851"/>
        <w:rPr>
          <w:rFonts w:cs="Arial"/>
        </w:rPr>
      </w:pPr>
      <w:r>
        <w:rPr>
          <w:rFonts w:cs="Arial"/>
        </w:rPr>
        <w:t xml:space="preserve">Information Technology resources for all programmes in the School of Design are monitored and updated regularly. A range of software applicable to design is already provided and supported in the school. From time to time access to additional software may be required for </w:t>
      </w:r>
      <w:r>
        <w:rPr>
          <w:rFonts w:cs="Arial"/>
        </w:rPr>
        <w:lastRenderedPageBreak/>
        <w:t xml:space="preserve">a project and this will be applied for through normal channels. Hardware requirements have been discussed in Section </w:t>
      </w:r>
      <w:r w:rsidR="00ED0F4F" w:rsidRPr="00ED0F4F">
        <w:rPr>
          <w:rFonts w:cs="Arial"/>
          <w:color w:val="0000FF"/>
        </w:rPr>
        <w:fldChar w:fldCharType="begin"/>
      </w:r>
      <w:r w:rsidR="00ED0F4F" w:rsidRPr="00ED0F4F">
        <w:rPr>
          <w:rFonts w:cs="Arial"/>
          <w:color w:val="0000FF"/>
        </w:rPr>
        <w:instrText xml:space="preserve"> REF _Ref423076734 \w \h </w:instrText>
      </w:r>
      <w:r w:rsidR="00ED0F4F" w:rsidRPr="00ED0F4F">
        <w:rPr>
          <w:rFonts w:cs="Arial"/>
          <w:color w:val="0000FF"/>
        </w:rPr>
      </w:r>
      <w:r w:rsidR="00ED0F4F" w:rsidRPr="00ED0F4F">
        <w:rPr>
          <w:rFonts w:cs="Arial"/>
          <w:color w:val="0000FF"/>
        </w:rPr>
        <w:fldChar w:fldCharType="separate"/>
      </w:r>
      <w:r w:rsidR="0046679F">
        <w:rPr>
          <w:rFonts w:cs="Arial"/>
          <w:color w:val="0000FF"/>
        </w:rPr>
        <w:t>5.3</w:t>
      </w:r>
      <w:r w:rsidR="00ED0F4F" w:rsidRPr="00ED0F4F">
        <w:rPr>
          <w:rFonts w:cs="Arial"/>
          <w:color w:val="0000FF"/>
        </w:rPr>
        <w:fldChar w:fldCharType="end"/>
      </w:r>
      <w:r w:rsidR="00ED0F4F">
        <w:rPr>
          <w:rFonts w:cs="Arial"/>
        </w:rPr>
        <w:t xml:space="preserve"> </w:t>
      </w:r>
      <w:r>
        <w:rPr>
          <w:rFonts w:cs="Arial"/>
        </w:rPr>
        <w:t xml:space="preserve">and are part of the Resource Verification process. </w:t>
      </w:r>
    </w:p>
    <w:p w14:paraId="26889029" w14:textId="5F031BCA" w:rsidR="00BF4890" w:rsidRPr="00D775C7" w:rsidRDefault="00BF4890" w:rsidP="00AE3C6F">
      <w:pPr>
        <w:pStyle w:val="BodyTextIndent"/>
        <w:tabs>
          <w:tab w:val="clear" w:pos="851"/>
          <w:tab w:val="left" w:pos="1134"/>
        </w:tabs>
        <w:spacing w:before="240"/>
        <w:rPr>
          <w:b/>
        </w:rPr>
      </w:pPr>
      <w:r w:rsidRPr="00D775C7">
        <w:rPr>
          <w:b/>
        </w:rPr>
        <w:t>Financial Resources and Equipment</w:t>
      </w:r>
    </w:p>
    <w:p w14:paraId="56960EBD" w14:textId="46FFFEE7" w:rsidR="00BF4890" w:rsidRDefault="00DE5CEA" w:rsidP="00AE3C6F">
      <w:pPr>
        <w:pStyle w:val="BodyTextIndent"/>
        <w:tabs>
          <w:tab w:val="clear" w:pos="851"/>
          <w:tab w:val="left" w:pos="1134"/>
        </w:tabs>
      </w:pPr>
      <w:r>
        <w:t>Budget</w:t>
      </w:r>
      <w:r w:rsidR="00233CE0">
        <w:t>, space</w:t>
      </w:r>
      <w:r>
        <w:t xml:space="preserve"> and </w:t>
      </w:r>
      <w:r w:rsidR="00BF4890">
        <w:t xml:space="preserve">financial implications </w:t>
      </w:r>
      <w:r>
        <w:t xml:space="preserve">will arise with more students enrolled in the </w:t>
      </w:r>
      <w:r w:rsidR="00233CE0">
        <w:t>programmes</w:t>
      </w:r>
      <w:r w:rsidR="00902021">
        <w:t xml:space="preserve"> (</w:t>
      </w:r>
      <w:r w:rsidR="007E1174">
        <w:t>refer</w:t>
      </w:r>
      <w:r w:rsidR="00902021">
        <w:t xml:space="preserve"> </w:t>
      </w:r>
      <w:r w:rsidR="004569AE">
        <w:t xml:space="preserve">Section </w:t>
      </w:r>
      <w:r w:rsidR="00BA3690" w:rsidRPr="00BA3690">
        <w:rPr>
          <w:color w:val="0000FF"/>
          <w:u w:val="single"/>
        </w:rPr>
        <w:fldChar w:fldCharType="begin"/>
      </w:r>
      <w:r w:rsidR="00BA3690" w:rsidRPr="00BA3690">
        <w:rPr>
          <w:color w:val="0000FF"/>
          <w:u w:val="single"/>
        </w:rPr>
        <w:instrText xml:space="preserve"> REF _Ref423076734 \w \h </w:instrText>
      </w:r>
      <w:r w:rsidR="00BA3690">
        <w:rPr>
          <w:color w:val="0000FF"/>
          <w:u w:val="single"/>
        </w:rPr>
        <w:instrText xml:space="preserve"> \* MERGEFORMAT </w:instrText>
      </w:r>
      <w:r w:rsidR="00BA3690" w:rsidRPr="00BA3690">
        <w:rPr>
          <w:color w:val="0000FF"/>
          <w:u w:val="single"/>
        </w:rPr>
      </w:r>
      <w:r w:rsidR="00BA3690" w:rsidRPr="00BA3690">
        <w:rPr>
          <w:color w:val="0000FF"/>
          <w:u w:val="single"/>
        </w:rPr>
        <w:fldChar w:fldCharType="separate"/>
      </w:r>
      <w:r w:rsidR="0046679F">
        <w:rPr>
          <w:color w:val="0000FF"/>
          <w:u w:val="single"/>
        </w:rPr>
        <w:t>5.3</w:t>
      </w:r>
      <w:r w:rsidR="00BA3690" w:rsidRPr="00BA3690">
        <w:rPr>
          <w:color w:val="0000FF"/>
          <w:u w:val="single"/>
        </w:rPr>
        <w:fldChar w:fldCharType="end"/>
      </w:r>
      <w:r w:rsidR="00902021">
        <w:t>)</w:t>
      </w:r>
      <w:r w:rsidR="00BA3690">
        <w:t>.</w:t>
      </w:r>
      <w:r>
        <w:t xml:space="preserve"> </w:t>
      </w:r>
    </w:p>
    <w:p w14:paraId="3FD01B00" w14:textId="77777777" w:rsidR="004D7F98" w:rsidRPr="0013747F" w:rsidRDefault="004D7F98" w:rsidP="00E76F6D">
      <w:pPr>
        <w:pStyle w:val="BodyTextIndent"/>
        <w:rPr>
          <w:u w:val="single"/>
        </w:rPr>
      </w:pPr>
      <w:r w:rsidRPr="0013747F">
        <w:rPr>
          <w:u w:val="single"/>
        </w:rPr>
        <w:t>Supporting Documents</w:t>
      </w:r>
    </w:p>
    <w:p w14:paraId="2DA89270" w14:textId="77777777" w:rsidR="00F208C0" w:rsidRPr="0013747F" w:rsidRDefault="005E0EFA" w:rsidP="00F208C0">
      <w:pPr>
        <w:pStyle w:val="BodyTextIndent"/>
      </w:pPr>
      <w:r w:rsidRPr="0013747F">
        <w:t>R</w:t>
      </w:r>
      <w:r w:rsidR="00F208C0" w:rsidRPr="0013747F">
        <w:t xml:space="preserve">esource </w:t>
      </w:r>
      <w:r w:rsidRPr="0013747F">
        <w:t>V</w:t>
      </w:r>
      <w:r w:rsidR="00F208C0" w:rsidRPr="0013747F">
        <w:t>erification</w:t>
      </w:r>
      <w:r w:rsidRPr="0013747F">
        <w:t xml:space="preserve"> –</w:t>
      </w:r>
      <w:r w:rsidR="00596AF6" w:rsidRPr="0013747F">
        <w:t xml:space="preserve"> refer to</w:t>
      </w:r>
      <w:r w:rsidRPr="0013747F">
        <w:t xml:space="preserve"> </w:t>
      </w:r>
      <w:r w:rsidR="00E76F6D" w:rsidRPr="0013747F">
        <w:rPr>
          <w:color w:val="0000FF"/>
          <w:u w:val="single"/>
        </w:rPr>
        <w:fldChar w:fldCharType="begin"/>
      </w:r>
      <w:r w:rsidR="00E76F6D" w:rsidRPr="0013747F">
        <w:rPr>
          <w:color w:val="0000FF"/>
          <w:u w:val="single"/>
        </w:rPr>
        <w:instrText xml:space="preserve"> REF _Ref414455379 \h \* Charformat  \* MERGEFORMAT </w:instrText>
      </w:r>
      <w:r w:rsidR="00E76F6D" w:rsidRPr="0013747F">
        <w:rPr>
          <w:color w:val="0000FF"/>
          <w:u w:val="single"/>
        </w:rPr>
      </w:r>
      <w:r w:rsidR="00E76F6D" w:rsidRPr="0013747F">
        <w:rPr>
          <w:color w:val="0000FF"/>
          <w:u w:val="single"/>
        </w:rPr>
        <w:fldChar w:fldCharType="separate"/>
      </w:r>
      <w:r w:rsidR="0046679F" w:rsidRPr="0046679F">
        <w:rPr>
          <w:color w:val="0000FF"/>
          <w:u w:val="single"/>
        </w:rPr>
        <w:t>Appendix 12.: Resource Verification</w:t>
      </w:r>
      <w:r w:rsidR="00E76F6D" w:rsidRPr="0013747F">
        <w:rPr>
          <w:color w:val="0000FF"/>
          <w:u w:val="single"/>
        </w:rPr>
        <w:fldChar w:fldCharType="end"/>
      </w:r>
      <w:r w:rsidR="00E76F6D" w:rsidRPr="0013747F">
        <w:t>.</w:t>
      </w:r>
    </w:p>
    <w:p w14:paraId="37069872" w14:textId="77777777" w:rsidR="004D7F98" w:rsidRPr="0013747F" w:rsidRDefault="005E0EFA" w:rsidP="005E0EFA">
      <w:pPr>
        <w:pStyle w:val="BodyTextIndent"/>
      </w:pPr>
      <w:r w:rsidRPr="0013747F">
        <w:t>C</w:t>
      </w:r>
      <w:r w:rsidR="004D7F98" w:rsidRPr="0013747F">
        <w:t>ampus-</w:t>
      </w:r>
      <w:r w:rsidRPr="0013747F">
        <w:t>S</w:t>
      </w:r>
      <w:r w:rsidR="004D7F98" w:rsidRPr="0013747F">
        <w:t xml:space="preserve">pecific </w:t>
      </w:r>
      <w:r w:rsidRPr="0013747F">
        <w:t>R</w:t>
      </w:r>
      <w:r w:rsidR="004D7F98" w:rsidRPr="0013747F">
        <w:t>esources available to the learner</w:t>
      </w:r>
      <w:r w:rsidRPr="0013747F">
        <w:t xml:space="preserve"> – </w:t>
      </w:r>
      <w:r w:rsidR="00596AF6" w:rsidRPr="0013747F">
        <w:t xml:space="preserve">refer to </w:t>
      </w:r>
      <w:r w:rsidR="00596AF6" w:rsidRPr="0013747F">
        <w:rPr>
          <w:color w:val="0000FF"/>
          <w:u w:val="single"/>
        </w:rPr>
        <w:fldChar w:fldCharType="begin"/>
      </w:r>
      <w:r w:rsidR="00596AF6" w:rsidRPr="0013747F">
        <w:rPr>
          <w:color w:val="0000FF"/>
          <w:u w:val="single"/>
        </w:rPr>
        <w:instrText xml:space="preserve"> REF _Ref414455451 \h</w:instrText>
      </w:r>
      <w:r w:rsidR="00870E83" w:rsidRPr="0013747F">
        <w:rPr>
          <w:color w:val="0000FF"/>
          <w:u w:val="single"/>
        </w:rPr>
        <w:instrText xml:space="preserve"> \* Charformat</w:instrText>
      </w:r>
      <w:r w:rsidR="00596AF6" w:rsidRPr="0013747F">
        <w:rPr>
          <w:color w:val="0000FF"/>
          <w:u w:val="single"/>
        </w:rPr>
        <w:instrText xml:space="preserve"> </w:instrText>
      </w:r>
      <w:r w:rsidR="00870E83" w:rsidRPr="0013747F">
        <w:rPr>
          <w:color w:val="0000FF"/>
          <w:u w:val="single"/>
        </w:rPr>
        <w:instrText xml:space="preserve"> \* MERGEFORMAT </w:instrText>
      </w:r>
      <w:r w:rsidR="00596AF6" w:rsidRPr="0013747F">
        <w:rPr>
          <w:color w:val="0000FF"/>
          <w:u w:val="single"/>
        </w:rPr>
      </w:r>
      <w:r w:rsidR="00596AF6" w:rsidRPr="0013747F">
        <w:rPr>
          <w:color w:val="0000FF"/>
          <w:u w:val="single"/>
        </w:rPr>
        <w:fldChar w:fldCharType="separate"/>
      </w:r>
      <w:r w:rsidR="0046679F" w:rsidRPr="0046679F">
        <w:rPr>
          <w:color w:val="0000FF"/>
          <w:u w:val="single"/>
        </w:rPr>
        <w:t>Appendix 13.: Campus Specific Resources Available</w:t>
      </w:r>
      <w:r w:rsidR="00596AF6" w:rsidRPr="0013747F">
        <w:rPr>
          <w:color w:val="0000FF"/>
          <w:u w:val="single"/>
        </w:rPr>
        <w:fldChar w:fldCharType="end"/>
      </w:r>
      <w:r w:rsidR="00870E83" w:rsidRPr="0013747F">
        <w:t>.</w:t>
      </w:r>
    </w:p>
    <w:p w14:paraId="13132B61" w14:textId="2551B437" w:rsidR="00021AC4" w:rsidRPr="008808A6" w:rsidRDefault="00021AC4" w:rsidP="001D31A8">
      <w:pPr>
        <w:pStyle w:val="Heading2"/>
      </w:pPr>
      <w:bookmarkStart w:id="91" w:name="_Ref423076636"/>
      <w:bookmarkStart w:id="92" w:name="_Toc424551905"/>
      <w:bookmarkStart w:id="93" w:name="_Toc430263528"/>
      <w:r w:rsidRPr="008808A6">
        <w:t xml:space="preserve">Further Resources </w:t>
      </w:r>
      <w:bookmarkEnd w:id="91"/>
      <w:r w:rsidR="001D31A8">
        <w:t>Planned</w:t>
      </w:r>
      <w:bookmarkEnd w:id="92"/>
      <w:bookmarkEnd w:id="93"/>
    </w:p>
    <w:p w14:paraId="197609B6" w14:textId="28D9A0DF" w:rsidR="006B4DF7" w:rsidRDefault="006B4DF7" w:rsidP="006B4DF7">
      <w:pPr>
        <w:pStyle w:val="BodyTextIndent"/>
        <w:tabs>
          <w:tab w:val="clear" w:pos="851"/>
          <w:tab w:val="left" w:pos="1134"/>
        </w:tabs>
      </w:pPr>
      <w:r>
        <w:t>The Master of Design Enterprise programme is currently delivered from a postgraduate studio</w:t>
      </w:r>
      <w:r w:rsidR="00233CE0">
        <w:t xml:space="preserve"> space</w:t>
      </w:r>
      <w:r>
        <w:t xml:space="preserve"> on Level 3 of H Block</w:t>
      </w:r>
      <w:r w:rsidR="00633EFE">
        <w:t xml:space="preserve">. </w:t>
      </w:r>
      <w:r>
        <w:t>Internal re-configuration of the area will allow for individual and collaborative spaces for around 8 students</w:t>
      </w:r>
      <w:r w:rsidR="00633EFE">
        <w:t xml:space="preserve">. </w:t>
      </w:r>
      <w:r>
        <w:t>As student numbers grow, additional space will be required.</w:t>
      </w:r>
    </w:p>
    <w:p w14:paraId="2ED755D7" w14:textId="761D6490" w:rsidR="007F16DB" w:rsidRPr="0013747F" w:rsidRDefault="007F16DB" w:rsidP="00DB3B7F">
      <w:pPr>
        <w:pStyle w:val="Heading2"/>
      </w:pPr>
      <w:bookmarkStart w:id="94" w:name="_Ref423076734"/>
      <w:bookmarkStart w:id="95" w:name="_Toc424551906"/>
      <w:bookmarkStart w:id="96" w:name="_Toc430263529"/>
      <w:r w:rsidRPr="0013747F">
        <w:t>Financial and Administrative Infrastructure</w:t>
      </w:r>
      <w:bookmarkEnd w:id="94"/>
      <w:bookmarkEnd w:id="95"/>
      <w:bookmarkEnd w:id="96"/>
    </w:p>
    <w:p w14:paraId="1604EE14" w14:textId="03EA3650" w:rsidR="00B17B44" w:rsidRPr="0013747F" w:rsidRDefault="00B17B44" w:rsidP="00B17B44">
      <w:pPr>
        <w:spacing w:after="120"/>
        <w:ind w:left="850"/>
      </w:pPr>
      <w:bookmarkStart w:id="97" w:name="Text18"/>
      <w:r w:rsidRPr="0013747F">
        <w:t>Resource allocation from central services to academic areas is currently on the basis of budgeted and actual EFTS plus some other drivers for specific cost areas</w:t>
      </w:r>
      <w:r w:rsidR="00B3161A">
        <w:t xml:space="preserve">. </w:t>
      </w:r>
      <w:r w:rsidRPr="0013747F">
        <w:t>The internal resource allocation system is constantly under review, towards improvement</w:t>
      </w:r>
      <w:r w:rsidR="00633EFE">
        <w:t xml:space="preserve">. </w:t>
      </w:r>
      <w:r w:rsidRPr="0013747F">
        <w:t>The head of each academic area is responsible for preparing an annual budget, and resourcing programmes within the area</w:t>
      </w:r>
      <w:r w:rsidR="00633EFE">
        <w:t xml:space="preserve">. </w:t>
      </w:r>
      <w:r w:rsidRPr="0013747F">
        <w:t>The budget for each area is reviewed and adjusted by the budget manager as required in a formal forecast process in the second quarter of each year</w:t>
      </w:r>
      <w:r w:rsidR="00633EFE">
        <w:t xml:space="preserve">. </w:t>
      </w:r>
      <w:r w:rsidRPr="0013747F">
        <w:t>This is undertaken in conjunction with their financial analyst and Leadership Team member, and then reviewed by Finance and the Chief Operating Officer before submission to Council for approval.</w:t>
      </w:r>
      <w:r w:rsidR="00CB3BA0">
        <w:t xml:space="preserve"> </w:t>
      </w:r>
    </w:p>
    <w:p w14:paraId="562E27FE" w14:textId="77777777" w:rsidR="00B17B44" w:rsidRPr="0013747F" w:rsidRDefault="00B17B44" w:rsidP="00B17B44">
      <w:pPr>
        <w:tabs>
          <w:tab w:val="left" w:pos="1418"/>
        </w:tabs>
        <w:spacing w:after="60"/>
        <w:ind w:left="1418" w:hanging="568"/>
      </w:pPr>
      <w:r w:rsidRPr="0013747F">
        <w:t>Specifically the following procedures are in place:</w:t>
      </w:r>
    </w:p>
    <w:p w14:paraId="43C113FD" w14:textId="77777777" w:rsidR="00B17B44" w:rsidRPr="0013747F" w:rsidRDefault="00B17B44" w:rsidP="00700158">
      <w:pPr>
        <w:numPr>
          <w:ilvl w:val="0"/>
          <w:numId w:val="5"/>
        </w:numPr>
        <w:tabs>
          <w:tab w:val="left" w:pos="1134"/>
        </w:tabs>
        <w:overflowPunct w:val="0"/>
        <w:autoSpaceDE w:val="0"/>
        <w:autoSpaceDN w:val="0"/>
        <w:adjustRightInd w:val="0"/>
        <w:spacing w:after="60" w:line="240" w:lineRule="auto"/>
        <w:ind w:hanging="284"/>
        <w:jc w:val="both"/>
        <w:textAlignment w:val="baseline"/>
      </w:pPr>
      <w:r w:rsidRPr="0013747F">
        <w:t>Operating Income and expenditure plus capital expenditure is reported to and monitored in the central performance portal by the budget manager with oversight from their financial analyst each month</w:t>
      </w:r>
    </w:p>
    <w:p w14:paraId="6128AD25" w14:textId="77777777" w:rsidR="00B17B44" w:rsidRPr="0013747F" w:rsidRDefault="00B17B44" w:rsidP="00700158">
      <w:pPr>
        <w:numPr>
          <w:ilvl w:val="0"/>
          <w:numId w:val="5"/>
        </w:numPr>
        <w:tabs>
          <w:tab w:val="left" w:pos="1134"/>
        </w:tabs>
        <w:overflowPunct w:val="0"/>
        <w:autoSpaceDE w:val="0"/>
        <w:autoSpaceDN w:val="0"/>
        <w:adjustRightInd w:val="0"/>
        <w:spacing w:after="60" w:line="240" w:lineRule="auto"/>
        <w:ind w:hanging="284"/>
        <w:jc w:val="both"/>
        <w:textAlignment w:val="baseline"/>
      </w:pPr>
      <w:r w:rsidRPr="0013747F">
        <w:t>All new programme submissions must include details of resource requirements so that consideration can be given to the availability of adequate funding.</w:t>
      </w:r>
    </w:p>
    <w:p w14:paraId="70875548" w14:textId="77777777" w:rsidR="00B17B44" w:rsidRPr="0013747F" w:rsidRDefault="00B17B44" w:rsidP="00700158">
      <w:pPr>
        <w:numPr>
          <w:ilvl w:val="0"/>
          <w:numId w:val="5"/>
        </w:numPr>
        <w:tabs>
          <w:tab w:val="left" w:pos="1134"/>
        </w:tabs>
        <w:overflowPunct w:val="0"/>
        <w:autoSpaceDE w:val="0"/>
        <w:autoSpaceDN w:val="0"/>
        <w:adjustRightInd w:val="0"/>
        <w:spacing w:after="60" w:line="240" w:lineRule="auto"/>
        <w:ind w:hanging="284"/>
        <w:jc w:val="both"/>
        <w:textAlignment w:val="baseline"/>
      </w:pPr>
      <w:r w:rsidRPr="0013747F">
        <w:t>Computing facilities for all academic and service areas are updated and replaced by the ISS team on a cyclical basis.</w:t>
      </w:r>
    </w:p>
    <w:p w14:paraId="12DF9A21" w14:textId="77777777" w:rsidR="00B17B44" w:rsidRPr="0013747F" w:rsidRDefault="00B17B44" w:rsidP="00700158">
      <w:pPr>
        <w:numPr>
          <w:ilvl w:val="0"/>
          <w:numId w:val="5"/>
        </w:numPr>
        <w:tabs>
          <w:tab w:val="left" w:pos="1134"/>
        </w:tabs>
        <w:overflowPunct w:val="0"/>
        <w:autoSpaceDE w:val="0"/>
        <w:autoSpaceDN w:val="0"/>
        <w:adjustRightInd w:val="0"/>
        <w:spacing w:after="60" w:line="240" w:lineRule="auto"/>
        <w:ind w:hanging="284"/>
        <w:jc w:val="both"/>
        <w:textAlignment w:val="baseline"/>
      </w:pPr>
      <w:r w:rsidRPr="0013747F">
        <w:t>All academic and service areas identify capital requirements annually, these are included in the budget and forecast processes</w:t>
      </w:r>
    </w:p>
    <w:p w14:paraId="272897EA" w14:textId="77777777" w:rsidR="00B17B44" w:rsidRPr="0013747F" w:rsidRDefault="00B17B44" w:rsidP="00700158">
      <w:pPr>
        <w:numPr>
          <w:ilvl w:val="0"/>
          <w:numId w:val="5"/>
        </w:numPr>
        <w:tabs>
          <w:tab w:val="left" w:pos="1134"/>
        </w:tabs>
        <w:overflowPunct w:val="0"/>
        <w:autoSpaceDE w:val="0"/>
        <w:autoSpaceDN w:val="0"/>
        <w:adjustRightInd w:val="0"/>
        <w:spacing w:after="60" w:line="240" w:lineRule="auto"/>
        <w:ind w:hanging="284"/>
        <w:jc w:val="both"/>
        <w:textAlignment w:val="baseline"/>
      </w:pPr>
      <w:r w:rsidRPr="0013747F">
        <w:t>A process of maintenance identification is carried out every three years with necessary provisions being calculated on a 10-year depreciation cycle.</w:t>
      </w:r>
    </w:p>
    <w:bookmarkEnd w:id="97"/>
    <w:p w14:paraId="5B58C120" w14:textId="77777777" w:rsidR="00105F63" w:rsidRPr="0013747F" w:rsidRDefault="00105F63" w:rsidP="00B352F8">
      <w:pPr>
        <w:pStyle w:val="BodyTextIndent"/>
        <w:sectPr w:rsidR="00105F63" w:rsidRPr="0013747F" w:rsidSect="008348AF">
          <w:footnotePr>
            <w:pos w:val="beneathText"/>
          </w:footnotePr>
          <w:pgSz w:w="11907" w:h="16840" w:code="9"/>
          <w:pgMar w:top="1440" w:right="1134" w:bottom="1440" w:left="1701" w:header="720" w:footer="720" w:gutter="0"/>
          <w:cols w:space="720"/>
          <w:docGrid w:linePitch="360"/>
        </w:sectPr>
      </w:pPr>
    </w:p>
    <w:p w14:paraId="76F5CFA6" w14:textId="568BCB4A" w:rsidR="008456BF" w:rsidRPr="00A4006A" w:rsidRDefault="008456BF" w:rsidP="00D46144">
      <w:pPr>
        <w:pStyle w:val="Heading1"/>
      </w:pPr>
      <w:bookmarkStart w:id="98" w:name="_Toc424551907"/>
      <w:bookmarkStart w:id="99" w:name="_Toc430263530"/>
      <w:r w:rsidRPr="00A4006A">
        <w:lastRenderedPageBreak/>
        <w:t>ACCEPTABILITY OF THE PROGRAMME OF STUDY</w:t>
      </w:r>
      <w:bookmarkEnd w:id="98"/>
      <w:bookmarkEnd w:id="99"/>
      <w:r w:rsidR="009253BB" w:rsidRPr="00A4006A">
        <w:t xml:space="preserve"> </w:t>
      </w:r>
    </w:p>
    <w:p w14:paraId="4F2C0A24" w14:textId="53830520" w:rsidR="005D6961" w:rsidRDefault="008456BF" w:rsidP="00CD3140">
      <w:pPr>
        <w:pStyle w:val="Heading2"/>
      </w:pPr>
      <w:bookmarkStart w:id="100" w:name="_Toc424551908"/>
      <w:bookmarkStart w:id="101" w:name="_Toc430263531"/>
      <w:r w:rsidRPr="0013747F">
        <w:t>Consultation</w:t>
      </w:r>
      <w:bookmarkEnd w:id="100"/>
      <w:bookmarkEnd w:id="101"/>
    </w:p>
    <w:p w14:paraId="344E4ED4" w14:textId="32324605" w:rsidR="00C308F1" w:rsidRPr="00B53D5B" w:rsidRDefault="00C308F1" w:rsidP="005C6859">
      <w:pPr>
        <w:autoSpaceDE w:val="0"/>
        <w:autoSpaceDN w:val="0"/>
        <w:adjustRightInd w:val="0"/>
        <w:rPr>
          <w:rFonts w:cs="Arial"/>
          <w:lang w:val="en-AU" w:eastAsia="en-NZ"/>
        </w:rPr>
      </w:pPr>
      <w:r w:rsidRPr="00B53D5B">
        <w:rPr>
          <w:rFonts w:cs="Arial"/>
          <w:lang w:eastAsia="en-NZ"/>
        </w:rPr>
        <w:t xml:space="preserve">A letter and draft model explaining the background to the development, the focus and content of the postgraduate suite was sent to colleagues across design. </w:t>
      </w:r>
      <w:r w:rsidR="00B53D5B">
        <w:rPr>
          <w:rFonts w:cs="Arial"/>
          <w:lang w:eastAsia="en-NZ"/>
        </w:rPr>
        <w:t xml:space="preserve"> </w:t>
      </w:r>
      <w:r w:rsidRPr="00B53D5B">
        <w:rPr>
          <w:rFonts w:cs="Arial"/>
          <w:lang w:eastAsia="en-NZ"/>
        </w:rPr>
        <w:t xml:space="preserve">Refer to </w:t>
      </w:r>
      <w:r w:rsidRPr="00B53D5B">
        <w:rPr>
          <w:rFonts w:cs="Arial"/>
          <w:color w:val="0000FF"/>
          <w:lang w:eastAsia="en-NZ"/>
        </w:rPr>
        <w:fldChar w:fldCharType="begin"/>
      </w:r>
      <w:r w:rsidRPr="00B53D5B">
        <w:rPr>
          <w:rFonts w:cs="Arial"/>
          <w:color w:val="0000FF"/>
          <w:lang w:eastAsia="en-NZ"/>
        </w:rPr>
        <w:instrText xml:space="preserve"> REF _Ref423081497 \h  \* MERGEFORMAT </w:instrText>
      </w:r>
      <w:r w:rsidRPr="00B53D5B">
        <w:rPr>
          <w:rFonts w:cs="Arial"/>
          <w:color w:val="0000FF"/>
          <w:lang w:eastAsia="en-NZ"/>
        </w:rPr>
      </w:r>
      <w:r w:rsidRPr="00B53D5B">
        <w:rPr>
          <w:rFonts w:cs="Arial"/>
          <w:color w:val="0000FF"/>
          <w:lang w:eastAsia="en-NZ"/>
        </w:rPr>
        <w:fldChar w:fldCharType="separate"/>
      </w:r>
      <w:r w:rsidR="0046679F" w:rsidRPr="0046679F">
        <w:rPr>
          <w:rFonts w:cs="Arial"/>
          <w:color w:val="0000FF"/>
        </w:rPr>
        <w:t>Appendix 23.: Consultation Letter- PG Suite</w:t>
      </w:r>
      <w:r w:rsidRPr="00B53D5B">
        <w:rPr>
          <w:rFonts w:cs="Arial"/>
          <w:color w:val="0000FF"/>
          <w:lang w:eastAsia="en-NZ"/>
        </w:rPr>
        <w:fldChar w:fldCharType="end"/>
      </w:r>
      <w:r w:rsidRPr="00B53D5B">
        <w:rPr>
          <w:rFonts w:cs="Arial"/>
          <w:lang w:eastAsia="en-NZ"/>
        </w:rPr>
        <w:t xml:space="preserve"> and </w:t>
      </w:r>
      <w:r w:rsidR="00B53D5B" w:rsidRPr="00B53D5B">
        <w:rPr>
          <w:rFonts w:cs="Arial"/>
          <w:color w:val="0000FF"/>
          <w:lang w:eastAsia="en-NZ"/>
        </w:rPr>
        <w:fldChar w:fldCharType="begin"/>
      </w:r>
      <w:r w:rsidR="00B53D5B" w:rsidRPr="00B53D5B">
        <w:rPr>
          <w:rFonts w:cs="Arial"/>
          <w:color w:val="0000FF"/>
          <w:lang w:eastAsia="en-NZ"/>
        </w:rPr>
        <w:instrText xml:space="preserve"> REF _Ref423081499 \h  \* MERGEFORMAT </w:instrText>
      </w:r>
      <w:r w:rsidR="00B53D5B" w:rsidRPr="00B53D5B">
        <w:rPr>
          <w:rFonts w:cs="Arial"/>
          <w:color w:val="0000FF"/>
          <w:lang w:eastAsia="en-NZ"/>
        </w:rPr>
      </w:r>
      <w:r w:rsidR="00B53D5B" w:rsidRPr="00B53D5B">
        <w:rPr>
          <w:rFonts w:cs="Arial"/>
          <w:color w:val="0000FF"/>
          <w:lang w:eastAsia="en-NZ"/>
        </w:rPr>
        <w:fldChar w:fldCharType="separate"/>
      </w:r>
      <w:r w:rsidR="0046679F" w:rsidRPr="0046679F">
        <w:rPr>
          <w:rFonts w:cs="Arial"/>
          <w:color w:val="0000FF"/>
        </w:rPr>
        <w:t>Appendix 24.: Consultation Model – PG Suite</w:t>
      </w:r>
      <w:r w:rsidR="00B53D5B" w:rsidRPr="00B53D5B">
        <w:rPr>
          <w:rFonts w:cs="Arial"/>
          <w:color w:val="0000FF"/>
          <w:lang w:eastAsia="en-NZ"/>
        </w:rPr>
        <w:fldChar w:fldCharType="end"/>
      </w:r>
      <w:r w:rsidR="00B53D5B" w:rsidRPr="00B53D5B">
        <w:rPr>
          <w:rFonts w:cs="Arial"/>
          <w:color w:val="0000FF"/>
          <w:lang w:eastAsia="en-NZ"/>
        </w:rPr>
        <w:t xml:space="preserve"> </w:t>
      </w:r>
      <w:r w:rsidRPr="00B53D5B">
        <w:rPr>
          <w:rFonts w:cs="Arial"/>
          <w:lang w:eastAsia="en-NZ"/>
        </w:rPr>
        <w:t>for these two documents</w:t>
      </w:r>
      <w:r w:rsidRPr="00B53D5B">
        <w:rPr>
          <w:rFonts w:cs="Arial"/>
          <w:lang w:val="en-AU" w:eastAsia="en-NZ"/>
        </w:rPr>
        <w:t xml:space="preserve"> </w:t>
      </w:r>
    </w:p>
    <w:p w14:paraId="64686BF9" w14:textId="77777777" w:rsidR="00C308F1" w:rsidRPr="00C308F1" w:rsidRDefault="00C308F1" w:rsidP="00B53D5B">
      <w:pPr>
        <w:pStyle w:val="BodyTextIndent"/>
        <w:spacing w:after="0"/>
        <w:rPr>
          <w:lang w:val="en-AU"/>
        </w:rPr>
      </w:pPr>
    </w:p>
    <w:tbl>
      <w:tblPr>
        <w:tblW w:w="14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57" w:type="dxa"/>
          <w:bottom w:w="57" w:type="dxa"/>
          <w:right w:w="57" w:type="dxa"/>
        </w:tblCellMar>
        <w:tblLook w:val="04A0" w:firstRow="1" w:lastRow="0" w:firstColumn="1" w:lastColumn="0" w:noHBand="0" w:noVBand="1"/>
      </w:tblPr>
      <w:tblGrid>
        <w:gridCol w:w="1668"/>
        <w:gridCol w:w="1984"/>
        <w:gridCol w:w="2552"/>
        <w:gridCol w:w="3402"/>
        <w:gridCol w:w="4536"/>
      </w:tblGrid>
      <w:tr w:rsidR="005D6961" w:rsidRPr="0013747F" w14:paraId="59A974BF" w14:textId="77777777" w:rsidTr="0088170C">
        <w:trPr>
          <w:trHeight w:val="1134"/>
          <w:tblHeader/>
        </w:trPr>
        <w:tc>
          <w:tcPr>
            <w:tcW w:w="1668" w:type="dxa"/>
            <w:tcBorders>
              <w:bottom w:val="single" w:sz="4" w:space="0" w:color="auto"/>
            </w:tcBorders>
            <w:vAlign w:val="center"/>
          </w:tcPr>
          <w:p w14:paraId="678DE436" w14:textId="77777777" w:rsidR="005D6961" w:rsidRPr="0013747F" w:rsidRDefault="005D6961" w:rsidP="006C5C7E">
            <w:pPr>
              <w:autoSpaceDE w:val="0"/>
              <w:autoSpaceDN w:val="0"/>
              <w:adjustRightInd w:val="0"/>
              <w:jc w:val="center"/>
              <w:rPr>
                <w:rFonts w:ascii="Arial Narrow" w:hAnsi="Arial Narrow" w:cs="Calibri"/>
                <w:b/>
                <w:lang w:eastAsia="en-NZ"/>
              </w:rPr>
            </w:pPr>
            <w:r w:rsidRPr="0013747F">
              <w:rPr>
                <w:rFonts w:ascii="Arial Narrow" w:hAnsi="Arial Narrow" w:cs="Calibri"/>
                <w:b/>
                <w:lang w:eastAsia="en-NZ"/>
              </w:rPr>
              <w:t>Stakeholder (person’s name and/or organisation)</w:t>
            </w:r>
          </w:p>
        </w:tc>
        <w:tc>
          <w:tcPr>
            <w:tcW w:w="1984" w:type="dxa"/>
            <w:tcBorders>
              <w:bottom w:val="single" w:sz="4" w:space="0" w:color="auto"/>
            </w:tcBorders>
            <w:shd w:val="clear" w:color="auto" w:fill="auto"/>
            <w:vAlign w:val="center"/>
          </w:tcPr>
          <w:p w14:paraId="4978E35A" w14:textId="77777777" w:rsidR="005D6961" w:rsidRPr="0013747F" w:rsidRDefault="005D6961" w:rsidP="006C5C7E">
            <w:pPr>
              <w:autoSpaceDE w:val="0"/>
              <w:autoSpaceDN w:val="0"/>
              <w:adjustRightInd w:val="0"/>
              <w:jc w:val="center"/>
              <w:rPr>
                <w:rFonts w:ascii="Arial Narrow" w:hAnsi="Arial Narrow" w:cs="Calibri"/>
                <w:b/>
                <w:lang w:eastAsia="en-NZ"/>
              </w:rPr>
            </w:pPr>
            <w:r w:rsidRPr="0013747F">
              <w:rPr>
                <w:rFonts w:ascii="Arial Narrow" w:hAnsi="Arial Narrow" w:cs="Calibri"/>
                <w:b/>
                <w:lang w:eastAsia="en-NZ"/>
              </w:rPr>
              <w:t>Why is this person/ organisation considered a stakeholder?</w:t>
            </w:r>
          </w:p>
        </w:tc>
        <w:tc>
          <w:tcPr>
            <w:tcW w:w="2552" w:type="dxa"/>
            <w:tcBorders>
              <w:bottom w:val="single" w:sz="4" w:space="0" w:color="auto"/>
            </w:tcBorders>
            <w:vAlign w:val="center"/>
          </w:tcPr>
          <w:p w14:paraId="3DB6D793" w14:textId="77777777" w:rsidR="005D6961" w:rsidRPr="0013747F" w:rsidRDefault="005D6961" w:rsidP="006C5C7E">
            <w:pPr>
              <w:autoSpaceDE w:val="0"/>
              <w:autoSpaceDN w:val="0"/>
              <w:adjustRightInd w:val="0"/>
              <w:jc w:val="center"/>
              <w:rPr>
                <w:rFonts w:ascii="Arial Narrow" w:hAnsi="Arial Narrow" w:cs="Calibri"/>
                <w:b/>
                <w:lang w:eastAsia="en-NZ"/>
              </w:rPr>
            </w:pPr>
            <w:r w:rsidRPr="0013747F">
              <w:rPr>
                <w:rFonts w:ascii="Arial Narrow" w:hAnsi="Arial Narrow" w:cs="Calibri"/>
                <w:b/>
                <w:lang w:eastAsia="en-NZ"/>
              </w:rPr>
              <w:t xml:space="preserve">At what stage of the development was this stakeholder consulted? </w:t>
            </w:r>
            <w:r w:rsidRPr="0013747F">
              <w:rPr>
                <w:rFonts w:ascii="Arial Narrow" w:hAnsi="Arial Narrow" w:cs="Calibri"/>
                <w:i/>
                <w:sz w:val="18"/>
                <w:lang w:eastAsia="en-NZ"/>
              </w:rPr>
              <w:t>(include meeting dates if possible)</w:t>
            </w:r>
          </w:p>
        </w:tc>
        <w:tc>
          <w:tcPr>
            <w:tcW w:w="3402" w:type="dxa"/>
            <w:tcBorders>
              <w:bottom w:val="single" w:sz="4" w:space="0" w:color="auto"/>
            </w:tcBorders>
            <w:vAlign w:val="center"/>
          </w:tcPr>
          <w:p w14:paraId="2A79011D" w14:textId="77777777" w:rsidR="005D6961" w:rsidRPr="0013747F" w:rsidRDefault="005D6961" w:rsidP="00507F56">
            <w:pPr>
              <w:autoSpaceDE w:val="0"/>
              <w:autoSpaceDN w:val="0"/>
              <w:adjustRightInd w:val="0"/>
              <w:spacing w:after="60"/>
              <w:jc w:val="center"/>
              <w:rPr>
                <w:rFonts w:ascii="Arial Narrow" w:hAnsi="Arial Narrow" w:cs="Calibri"/>
                <w:b/>
                <w:lang w:eastAsia="en-NZ"/>
              </w:rPr>
            </w:pPr>
            <w:r w:rsidRPr="0013747F">
              <w:rPr>
                <w:rFonts w:ascii="Arial Narrow" w:hAnsi="Arial Narrow" w:cs="Calibri"/>
                <w:b/>
                <w:lang w:eastAsia="en-NZ"/>
              </w:rPr>
              <w:t>What were the key discussion points?</w:t>
            </w:r>
          </w:p>
          <w:p w14:paraId="692F4272" w14:textId="77777777" w:rsidR="005D6961" w:rsidRPr="0013747F" w:rsidRDefault="005D6961" w:rsidP="006C5C7E">
            <w:pPr>
              <w:autoSpaceDE w:val="0"/>
              <w:autoSpaceDN w:val="0"/>
              <w:adjustRightInd w:val="0"/>
              <w:jc w:val="center"/>
              <w:rPr>
                <w:rFonts w:ascii="Arial Narrow" w:hAnsi="Arial Narrow" w:cs="Calibri"/>
                <w:i/>
                <w:iCs/>
                <w:lang w:eastAsia="en-NZ"/>
              </w:rPr>
            </w:pPr>
            <w:r w:rsidRPr="0013747F">
              <w:rPr>
                <w:rFonts w:ascii="Arial Narrow" w:hAnsi="Arial Narrow" w:cs="Calibri"/>
                <w:i/>
                <w:iCs/>
                <w:sz w:val="18"/>
                <w:lang w:eastAsia="en-NZ"/>
              </w:rPr>
              <w:t>NOTE: If minutes exist, please make note of this and attach.</w:t>
            </w:r>
          </w:p>
        </w:tc>
        <w:tc>
          <w:tcPr>
            <w:tcW w:w="4536" w:type="dxa"/>
            <w:tcBorders>
              <w:bottom w:val="single" w:sz="4" w:space="0" w:color="auto"/>
            </w:tcBorders>
            <w:vAlign w:val="center"/>
          </w:tcPr>
          <w:p w14:paraId="20339E0B" w14:textId="475EF163" w:rsidR="005D6961" w:rsidRPr="0013747F" w:rsidRDefault="005D6961" w:rsidP="006C5C7E">
            <w:pPr>
              <w:autoSpaceDE w:val="0"/>
              <w:autoSpaceDN w:val="0"/>
              <w:adjustRightInd w:val="0"/>
              <w:jc w:val="center"/>
              <w:rPr>
                <w:rFonts w:ascii="Arial Narrow" w:hAnsi="Arial Narrow" w:cs="Calibri"/>
                <w:b/>
                <w:lang w:eastAsia="en-NZ"/>
              </w:rPr>
            </w:pPr>
            <w:r w:rsidRPr="0013747F">
              <w:rPr>
                <w:rFonts w:ascii="Arial Narrow" w:hAnsi="Arial Narrow" w:cs="Calibri"/>
                <w:b/>
                <w:lang w:eastAsia="en-NZ"/>
              </w:rPr>
              <w:t xml:space="preserve">What feedback was received? What was the response to this feedback? </w:t>
            </w:r>
            <w:r w:rsidR="006B596C">
              <w:rPr>
                <w:rFonts w:ascii="Arial Narrow" w:hAnsi="Arial Narrow" w:cs="Calibri"/>
                <w:b/>
                <w:lang w:eastAsia="en-NZ"/>
              </w:rPr>
              <w:t xml:space="preserve"> </w:t>
            </w:r>
            <w:r w:rsidR="00507F56">
              <w:rPr>
                <w:rFonts w:ascii="Arial Narrow" w:hAnsi="Arial Narrow" w:cs="Calibri"/>
                <w:b/>
                <w:lang w:eastAsia="en-NZ"/>
              </w:rPr>
              <w:br/>
            </w:r>
            <w:r w:rsidRPr="0013747F">
              <w:rPr>
                <w:rFonts w:ascii="Arial Narrow" w:hAnsi="Arial Narrow" w:cs="Calibri"/>
                <w:b/>
                <w:lang w:eastAsia="en-NZ"/>
              </w:rPr>
              <w:t>Were changes made as a result?</w:t>
            </w:r>
          </w:p>
          <w:p w14:paraId="7742D31A" w14:textId="77777777" w:rsidR="005D6961" w:rsidRPr="0013747F" w:rsidRDefault="005D6961" w:rsidP="006C5C7E">
            <w:pPr>
              <w:autoSpaceDE w:val="0"/>
              <w:autoSpaceDN w:val="0"/>
              <w:adjustRightInd w:val="0"/>
              <w:jc w:val="center"/>
              <w:rPr>
                <w:rFonts w:ascii="Arial Narrow" w:hAnsi="Arial Narrow" w:cs="Calibri"/>
                <w:b/>
                <w:lang w:eastAsia="en-NZ"/>
              </w:rPr>
            </w:pPr>
            <w:r w:rsidRPr="0013747F">
              <w:rPr>
                <w:rFonts w:ascii="Arial Narrow" w:hAnsi="Arial Narrow" w:cs="Calibri"/>
                <w:b/>
                <w:lang w:eastAsia="en-NZ"/>
              </w:rPr>
              <w:t>If not, why not?</w:t>
            </w:r>
          </w:p>
        </w:tc>
      </w:tr>
      <w:tr w:rsidR="00827F24" w:rsidRPr="0013747F" w14:paraId="0EE154AA" w14:textId="77777777" w:rsidTr="0088170C">
        <w:trPr>
          <w:trHeight w:val="1134"/>
          <w:tblHeader/>
          <w:ins w:id="102" w:author="Otago Polytechnic" w:date="2015-11-03T17:44:00Z"/>
        </w:trPr>
        <w:tc>
          <w:tcPr>
            <w:tcW w:w="1668" w:type="dxa"/>
            <w:tcBorders>
              <w:bottom w:val="single" w:sz="4" w:space="0" w:color="auto"/>
            </w:tcBorders>
            <w:vAlign w:val="center"/>
          </w:tcPr>
          <w:p w14:paraId="040FE62F" w14:textId="2A4B4673" w:rsidR="00827F24" w:rsidRPr="0013747F" w:rsidRDefault="00827F24" w:rsidP="006C5C7E">
            <w:pPr>
              <w:autoSpaceDE w:val="0"/>
              <w:autoSpaceDN w:val="0"/>
              <w:adjustRightInd w:val="0"/>
              <w:jc w:val="center"/>
              <w:rPr>
                <w:ins w:id="103" w:author="Otago Polytechnic" w:date="2015-11-03T17:44:00Z"/>
                <w:rFonts w:ascii="Arial Narrow" w:hAnsi="Arial Narrow" w:cs="Calibri"/>
                <w:b/>
                <w:lang w:eastAsia="en-NZ"/>
              </w:rPr>
            </w:pPr>
            <w:ins w:id="104" w:author="Otago Polytechnic" w:date="2015-11-03T17:44:00Z">
              <w:r w:rsidRPr="00924B16">
                <w:rPr>
                  <w:rFonts w:ascii="Arial Narrow" w:hAnsi="Arial Narrow" w:cs="Calibri"/>
                  <w:lang w:eastAsia="en-NZ"/>
                </w:rPr>
                <w:lastRenderedPageBreak/>
                <w:t>Professor Khyla Russell - Kaitohutohu</w:t>
              </w:r>
            </w:ins>
          </w:p>
        </w:tc>
        <w:tc>
          <w:tcPr>
            <w:tcW w:w="1984" w:type="dxa"/>
            <w:tcBorders>
              <w:bottom w:val="single" w:sz="4" w:space="0" w:color="auto"/>
            </w:tcBorders>
            <w:shd w:val="clear" w:color="auto" w:fill="auto"/>
            <w:vAlign w:val="center"/>
          </w:tcPr>
          <w:p w14:paraId="70FE54DD" w14:textId="24DA62A6" w:rsidR="00827F24" w:rsidRPr="0013747F" w:rsidRDefault="00827F24" w:rsidP="006C5C7E">
            <w:pPr>
              <w:autoSpaceDE w:val="0"/>
              <w:autoSpaceDN w:val="0"/>
              <w:adjustRightInd w:val="0"/>
              <w:jc w:val="center"/>
              <w:rPr>
                <w:ins w:id="105" w:author="Otago Polytechnic" w:date="2015-11-03T17:44:00Z"/>
                <w:rFonts w:ascii="Arial Narrow" w:hAnsi="Arial Narrow" w:cs="Calibri"/>
                <w:b/>
                <w:lang w:eastAsia="en-NZ"/>
              </w:rPr>
            </w:pPr>
            <w:ins w:id="106" w:author="Otago Polytechnic" w:date="2015-11-03T17:44:00Z">
              <w:r w:rsidRPr="00924B16">
                <w:rPr>
                  <w:rFonts w:ascii="Arial Narrow" w:hAnsi="Arial Narrow" w:cs="Calibri"/>
                  <w:lang w:eastAsia="en-NZ"/>
                </w:rPr>
                <w:t>Khyla is a member of Otago Polytechnic’s Leadership Team, with responsibility for overseeing the incorporation of the principles of Te Tiriti o Waitangi and the Polytechnic’s Memorandum of Understanding with Ka Araiteuru Papatipur</w:t>
              </w:r>
              <w:r>
                <w:rPr>
                  <w:rFonts w:ascii="Arial Narrow" w:hAnsi="Arial Narrow" w:cs="Calibri"/>
                  <w:lang w:eastAsia="en-NZ"/>
                </w:rPr>
                <w:t>ū</w:t>
              </w:r>
              <w:r w:rsidRPr="00924B16">
                <w:rPr>
                  <w:rFonts w:ascii="Arial Narrow" w:hAnsi="Arial Narrow" w:cs="Calibri"/>
                  <w:lang w:eastAsia="en-NZ"/>
                </w:rPr>
                <w:t>naka in day-to-day operations</w:t>
              </w:r>
              <w:r w:rsidRPr="00350BDB">
                <w:rPr>
                  <w:rFonts w:ascii="Arial Narrow" w:hAnsi="Arial Narrow" w:cs="Calibri"/>
                  <w:b/>
                  <w:lang w:eastAsia="en-NZ"/>
                </w:rPr>
                <w:t xml:space="preserve">. </w:t>
              </w:r>
            </w:ins>
          </w:p>
        </w:tc>
        <w:tc>
          <w:tcPr>
            <w:tcW w:w="2552" w:type="dxa"/>
            <w:tcBorders>
              <w:bottom w:val="single" w:sz="4" w:space="0" w:color="auto"/>
            </w:tcBorders>
            <w:vAlign w:val="center"/>
          </w:tcPr>
          <w:p w14:paraId="680AA08A" w14:textId="69074EF9" w:rsidR="00827F24" w:rsidRPr="0013747F" w:rsidRDefault="00827F24" w:rsidP="006C5C7E">
            <w:pPr>
              <w:autoSpaceDE w:val="0"/>
              <w:autoSpaceDN w:val="0"/>
              <w:adjustRightInd w:val="0"/>
              <w:jc w:val="center"/>
              <w:rPr>
                <w:ins w:id="107" w:author="Otago Polytechnic" w:date="2015-11-03T17:44:00Z"/>
                <w:rFonts w:ascii="Arial Narrow" w:hAnsi="Arial Narrow" w:cs="Calibri"/>
                <w:b/>
                <w:lang w:eastAsia="en-NZ"/>
              </w:rPr>
            </w:pPr>
            <w:ins w:id="108" w:author="Otago Polytechnic" w:date="2015-11-03T17:44:00Z">
              <w:r>
                <w:rPr>
                  <w:rFonts w:ascii="Arial Narrow" w:hAnsi="Arial Narrow" w:cs="Calibri"/>
                  <w:lang w:eastAsia="en-NZ"/>
                </w:rPr>
                <w:t xml:space="preserve">Meeting held 21.5.15 and follow up email re AIC development on 13.10.15 </w:t>
              </w:r>
            </w:ins>
          </w:p>
        </w:tc>
        <w:tc>
          <w:tcPr>
            <w:tcW w:w="3402" w:type="dxa"/>
            <w:tcBorders>
              <w:bottom w:val="single" w:sz="4" w:space="0" w:color="auto"/>
            </w:tcBorders>
            <w:vAlign w:val="center"/>
          </w:tcPr>
          <w:p w14:paraId="586D8A09" w14:textId="77777777" w:rsidR="00827F24" w:rsidRPr="00924B16" w:rsidRDefault="00827F24" w:rsidP="00924B16">
            <w:pPr>
              <w:autoSpaceDE w:val="0"/>
              <w:autoSpaceDN w:val="0"/>
              <w:adjustRightInd w:val="0"/>
              <w:spacing w:after="60"/>
              <w:rPr>
                <w:ins w:id="109" w:author="Otago Polytechnic" w:date="2015-11-03T17:44:00Z"/>
                <w:rFonts w:ascii="Arial Narrow" w:hAnsi="Arial Narrow" w:cs="Calibri"/>
                <w:lang w:eastAsia="en-NZ"/>
              </w:rPr>
            </w:pPr>
            <w:ins w:id="110" w:author="Otago Polytechnic" w:date="2015-11-03T17:44:00Z">
              <w:r w:rsidRPr="00924B16">
                <w:rPr>
                  <w:rFonts w:ascii="Arial Narrow" w:hAnsi="Arial Narrow" w:cs="Calibri"/>
                  <w:lang w:eastAsia="en-NZ"/>
                </w:rPr>
                <w:t>Content in Year 3 would alter to compliment an honours programme</w:t>
              </w:r>
            </w:ins>
          </w:p>
          <w:p w14:paraId="7D556477" w14:textId="77777777" w:rsidR="00827F24" w:rsidRPr="00924B16" w:rsidRDefault="00827F24" w:rsidP="00924B16">
            <w:pPr>
              <w:autoSpaceDE w:val="0"/>
              <w:autoSpaceDN w:val="0"/>
              <w:adjustRightInd w:val="0"/>
              <w:spacing w:after="60"/>
              <w:rPr>
                <w:ins w:id="111" w:author="Otago Polytechnic" w:date="2015-11-03T17:44:00Z"/>
                <w:rFonts w:ascii="Arial Narrow" w:hAnsi="Arial Narrow" w:cs="Calibri"/>
                <w:lang w:eastAsia="en-NZ"/>
              </w:rPr>
            </w:pPr>
            <w:ins w:id="112" w:author="Otago Polytechnic" w:date="2015-11-03T17:44:00Z">
              <w:r w:rsidRPr="00924B16">
                <w:rPr>
                  <w:rFonts w:ascii="Arial Narrow" w:hAnsi="Arial Narrow" w:cs="Calibri"/>
                  <w:lang w:eastAsia="en-NZ"/>
                </w:rPr>
                <w:t>Structure, strengthening around academic writing focus on research methods</w:t>
              </w:r>
            </w:ins>
          </w:p>
          <w:p w14:paraId="4FFC2A55" w14:textId="77777777" w:rsidR="00827F24" w:rsidRPr="00924B16" w:rsidRDefault="00827F24" w:rsidP="00924B16">
            <w:pPr>
              <w:autoSpaceDE w:val="0"/>
              <w:autoSpaceDN w:val="0"/>
              <w:adjustRightInd w:val="0"/>
              <w:spacing w:after="60"/>
              <w:rPr>
                <w:ins w:id="113" w:author="Otago Polytechnic" w:date="2015-11-03T17:44:00Z"/>
                <w:rFonts w:ascii="Arial Narrow" w:hAnsi="Arial Narrow" w:cs="Calibri"/>
                <w:lang w:eastAsia="en-NZ"/>
              </w:rPr>
            </w:pPr>
            <w:ins w:id="114" w:author="Otago Polytechnic" w:date="2015-11-03T17:44:00Z">
              <w:r w:rsidRPr="00924B16">
                <w:rPr>
                  <w:rFonts w:ascii="Arial Narrow" w:hAnsi="Arial Narrow" w:cs="Calibri"/>
                  <w:lang w:eastAsia="en-NZ"/>
                </w:rPr>
                <w:t>Business plan in honours year – gives the students the capacity to establish themselves in a small business.</w:t>
              </w:r>
            </w:ins>
          </w:p>
          <w:p w14:paraId="17F0D786" w14:textId="77777777" w:rsidR="00827F24" w:rsidRPr="00350BDB" w:rsidRDefault="00827F24" w:rsidP="00924B16">
            <w:pPr>
              <w:autoSpaceDE w:val="0"/>
              <w:autoSpaceDN w:val="0"/>
              <w:adjustRightInd w:val="0"/>
              <w:spacing w:after="60"/>
              <w:rPr>
                <w:ins w:id="115" w:author="Otago Polytechnic" w:date="2015-11-03T17:44:00Z"/>
                <w:rFonts w:ascii="Arial Narrow" w:hAnsi="Arial Narrow" w:cs="Calibri"/>
                <w:lang w:eastAsia="en-NZ"/>
              </w:rPr>
            </w:pPr>
            <w:ins w:id="116" w:author="Otago Polytechnic" w:date="2015-11-03T17:44:00Z">
              <w:r w:rsidRPr="00924B16">
                <w:rPr>
                  <w:rFonts w:ascii="Arial Narrow" w:hAnsi="Arial Narrow" w:cs="Calibri"/>
                  <w:lang w:eastAsia="en-NZ"/>
                </w:rPr>
                <w:t>This would help to staircase</w:t>
              </w:r>
              <w:r>
                <w:rPr>
                  <w:rFonts w:ascii="Arial Narrow" w:hAnsi="Arial Narrow" w:cs="Calibri"/>
                  <w:lang w:eastAsia="en-NZ"/>
                </w:rPr>
                <w:t xml:space="preserve"> students</w:t>
              </w:r>
              <w:r w:rsidRPr="00924B16">
                <w:rPr>
                  <w:rFonts w:ascii="Arial Narrow" w:hAnsi="Arial Narrow" w:cs="Calibri"/>
                  <w:lang w:eastAsia="en-NZ"/>
                </w:rPr>
                <w:t xml:space="preserve"> into a Masters</w:t>
              </w:r>
              <w:r>
                <w:rPr>
                  <w:rFonts w:ascii="Arial Narrow" w:hAnsi="Arial Narrow" w:cs="Calibri"/>
                  <w:lang w:eastAsia="en-NZ"/>
                </w:rPr>
                <w:t>.</w:t>
              </w:r>
              <w:r w:rsidRPr="00924B16">
                <w:rPr>
                  <w:rFonts w:ascii="Arial Narrow" w:hAnsi="Arial Narrow" w:cs="Calibri"/>
                  <w:lang w:eastAsia="en-NZ"/>
                </w:rPr>
                <w:t xml:space="preserve"> </w:t>
              </w:r>
              <w:r>
                <w:rPr>
                  <w:rFonts w:ascii="Arial Narrow" w:hAnsi="Arial Narrow" w:cs="Calibri"/>
                  <w:lang w:eastAsia="en-NZ"/>
                </w:rPr>
                <w:t>S</w:t>
              </w:r>
              <w:r w:rsidRPr="00350BDB">
                <w:rPr>
                  <w:rFonts w:ascii="Arial Narrow" w:hAnsi="Arial Narrow" w:cs="Calibri"/>
                  <w:lang w:eastAsia="en-NZ"/>
                </w:rPr>
                <w:t>upport needs to be put in place</w:t>
              </w:r>
            </w:ins>
          </w:p>
          <w:p w14:paraId="0D88DE97" w14:textId="77777777" w:rsidR="00827F24" w:rsidRPr="00924B16" w:rsidRDefault="00827F24" w:rsidP="00924B16">
            <w:pPr>
              <w:autoSpaceDE w:val="0"/>
              <w:autoSpaceDN w:val="0"/>
              <w:adjustRightInd w:val="0"/>
              <w:spacing w:after="60"/>
              <w:rPr>
                <w:ins w:id="117" w:author="Otago Polytechnic" w:date="2015-11-03T17:44:00Z"/>
                <w:rFonts w:ascii="Arial Narrow" w:hAnsi="Arial Narrow" w:cs="Calibri"/>
                <w:lang w:eastAsia="en-NZ"/>
              </w:rPr>
            </w:pPr>
            <w:ins w:id="118" w:author="Otago Polytechnic" w:date="2015-11-03T17:44:00Z">
              <w:r w:rsidRPr="00924B16">
                <w:rPr>
                  <w:rFonts w:ascii="Arial Narrow" w:hAnsi="Arial Narrow" w:cs="Calibri"/>
                  <w:lang w:eastAsia="en-NZ"/>
                </w:rPr>
                <w:t>Would like to think about a treaty (cultural) component</w:t>
              </w:r>
              <w:r>
                <w:rPr>
                  <w:rFonts w:ascii="Arial Narrow" w:hAnsi="Arial Narrow" w:cs="Calibri"/>
                  <w:lang w:eastAsia="en-NZ"/>
                </w:rPr>
                <w:t>.</w:t>
              </w:r>
              <w:r w:rsidRPr="00924B16">
                <w:rPr>
                  <w:rFonts w:ascii="Arial Narrow" w:hAnsi="Arial Narrow" w:cs="Calibri"/>
                  <w:lang w:eastAsia="en-NZ"/>
                </w:rPr>
                <w:t xml:space="preserve"> </w:t>
              </w:r>
              <w:r w:rsidRPr="00350BDB">
                <w:rPr>
                  <w:rFonts w:ascii="Arial Narrow" w:hAnsi="Arial Narrow" w:cs="Calibri"/>
                  <w:lang w:eastAsia="en-NZ"/>
                </w:rPr>
                <w:t xml:space="preserve">Organise </w:t>
              </w:r>
              <w:r>
                <w:rPr>
                  <w:rFonts w:ascii="Arial Narrow" w:hAnsi="Arial Narrow" w:cs="Calibri"/>
                  <w:lang w:eastAsia="en-NZ"/>
                </w:rPr>
                <w:t xml:space="preserve">a </w:t>
              </w:r>
              <w:r w:rsidRPr="00350BDB">
                <w:rPr>
                  <w:rFonts w:ascii="Arial Narrow" w:hAnsi="Arial Narrow" w:cs="Calibri"/>
                  <w:lang w:eastAsia="en-NZ"/>
                </w:rPr>
                <w:t xml:space="preserve">hui, there will be international students </w:t>
              </w:r>
              <w:r>
                <w:rPr>
                  <w:rFonts w:ascii="Arial Narrow" w:hAnsi="Arial Narrow" w:cs="Calibri"/>
                  <w:lang w:eastAsia="en-NZ"/>
                </w:rPr>
                <w:t>who want this</w:t>
              </w:r>
              <w:r w:rsidRPr="00350BDB">
                <w:rPr>
                  <w:rFonts w:ascii="Arial Narrow" w:hAnsi="Arial Narrow" w:cs="Calibri"/>
                  <w:lang w:eastAsia="en-NZ"/>
                </w:rPr>
                <w:t xml:space="preserve"> experience alongside our domestic students.</w:t>
              </w:r>
            </w:ins>
          </w:p>
          <w:p w14:paraId="56CFEF17" w14:textId="77777777" w:rsidR="00827F24" w:rsidRDefault="00827F24" w:rsidP="00924B16">
            <w:pPr>
              <w:autoSpaceDE w:val="0"/>
              <w:autoSpaceDN w:val="0"/>
              <w:adjustRightInd w:val="0"/>
              <w:spacing w:after="60"/>
              <w:rPr>
                <w:ins w:id="119" w:author="Otago Polytechnic" w:date="2015-11-03T17:44:00Z"/>
                <w:rFonts w:ascii="Arial Narrow" w:hAnsi="Arial Narrow" w:cs="Calibri"/>
                <w:lang w:eastAsia="en-NZ"/>
              </w:rPr>
            </w:pPr>
            <w:ins w:id="120" w:author="Otago Polytechnic" w:date="2015-11-03T17:44:00Z">
              <w:r w:rsidRPr="00924B16">
                <w:rPr>
                  <w:rFonts w:ascii="Arial Narrow" w:hAnsi="Arial Narrow" w:cs="Calibri"/>
                  <w:lang w:eastAsia="en-NZ"/>
                </w:rPr>
                <w:t>Consider all the frameworks that we work within – sustainability for design and social responsibility (the waterways would fit in nicely).</w:t>
              </w:r>
              <w:r>
                <w:rPr>
                  <w:rFonts w:ascii="Arial Narrow" w:hAnsi="Arial Narrow" w:cs="Calibri"/>
                  <w:lang w:eastAsia="en-NZ"/>
                </w:rPr>
                <w:t xml:space="preserve"> </w:t>
              </w:r>
            </w:ins>
          </w:p>
          <w:p w14:paraId="021433F4" w14:textId="77777777" w:rsidR="00827F24" w:rsidRDefault="00827F24" w:rsidP="00924B16">
            <w:pPr>
              <w:autoSpaceDE w:val="0"/>
              <w:autoSpaceDN w:val="0"/>
              <w:adjustRightInd w:val="0"/>
              <w:spacing w:after="60"/>
              <w:rPr>
                <w:ins w:id="121" w:author="Otago Polytechnic" w:date="2015-11-03T17:44:00Z"/>
                <w:rFonts w:ascii="Arial Narrow" w:hAnsi="Arial Narrow" w:cs="Calibri"/>
                <w:lang w:eastAsia="en-NZ"/>
              </w:rPr>
            </w:pPr>
            <w:ins w:id="122" w:author="Otago Polytechnic" w:date="2015-11-03T17:44:00Z">
              <w:r w:rsidRPr="00924B16">
                <w:rPr>
                  <w:rFonts w:ascii="Arial Narrow" w:hAnsi="Arial Narrow" w:cs="Calibri"/>
                  <w:lang w:eastAsia="en-NZ"/>
                </w:rPr>
                <w:t>Hons, Cert/Dip – can they elect to have a split between the writing and the product?  There will be those that are good at the practical but need more help around the writing – being aware and providing the support</w:t>
              </w:r>
            </w:ins>
          </w:p>
          <w:p w14:paraId="5C19CF03" w14:textId="77777777" w:rsidR="00827F24" w:rsidRDefault="00827F24" w:rsidP="00924B16">
            <w:pPr>
              <w:autoSpaceDE w:val="0"/>
              <w:autoSpaceDN w:val="0"/>
              <w:adjustRightInd w:val="0"/>
              <w:spacing w:after="60"/>
              <w:rPr>
                <w:ins w:id="123" w:author="Otago Polytechnic" w:date="2015-11-03T17:44:00Z"/>
                <w:rFonts w:ascii="Arial Narrow" w:hAnsi="Arial Narrow" w:cs="Calibri"/>
                <w:lang w:eastAsia="en-NZ"/>
              </w:rPr>
            </w:pPr>
            <w:ins w:id="124" w:author="Otago Polytechnic" w:date="2015-11-03T17:44:00Z">
              <w:r>
                <w:rPr>
                  <w:rFonts w:ascii="Arial Narrow" w:hAnsi="Arial Narrow" w:cs="Calibri"/>
                  <w:lang w:eastAsia="en-NZ"/>
                </w:rPr>
                <w:t xml:space="preserve">Using </w:t>
              </w:r>
              <w:r w:rsidRPr="00924B16">
                <w:rPr>
                  <w:rFonts w:ascii="Arial Narrow" w:hAnsi="Arial Narrow" w:cs="Calibri"/>
                  <w:lang w:eastAsia="en-NZ"/>
                </w:rPr>
                <w:t>storytelling (form of research – observation, recording, asking questions, active listening)</w:t>
              </w:r>
              <w:r w:rsidRPr="00350BDB">
                <w:rPr>
                  <w:rFonts w:ascii="Arial Narrow" w:hAnsi="Arial Narrow" w:cs="Calibri"/>
                  <w:lang w:eastAsia="en-NZ"/>
                </w:rPr>
                <w:t xml:space="preserve">. </w:t>
              </w:r>
              <w:r>
                <w:rPr>
                  <w:rFonts w:ascii="Arial Narrow" w:hAnsi="Arial Narrow" w:cs="Calibri"/>
                  <w:lang w:eastAsia="en-NZ"/>
                </w:rPr>
                <w:t>Consider b</w:t>
              </w:r>
              <w:r w:rsidRPr="00924B16">
                <w:rPr>
                  <w:rFonts w:ascii="Arial Narrow" w:hAnsi="Arial Narrow" w:cs="Calibri"/>
                  <w:lang w:eastAsia="en-NZ"/>
                </w:rPr>
                <w:t xml:space="preserve">enefit sharing:  the knowledge stays with the hapu, what gets developed by the student ends up as their IP and the result </w:t>
              </w:r>
              <w:r>
                <w:rPr>
                  <w:rFonts w:ascii="Arial Narrow" w:hAnsi="Arial Narrow" w:cs="Calibri"/>
                  <w:lang w:eastAsia="en-NZ"/>
                </w:rPr>
                <w:t xml:space="preserve">is </w:t>
              </w:r>
              <w:r w:rsidRPr="00924B16">
                <w:rPr>
                  <w:rFonts w:ascii="Arial Narrow" w:hAnsi="Arial Narrow" w:cs="Calibri"/>
                  <w:lang w:eastAsia="en-NZ"/>
                </w:rPr>
                <w:t xml:space="preserve">shared.  </w:t>
              </w:r>
            </w:ins>
          </w:p>
          <w:p w14:paraId="7ABDAA84" w14:textId="652788D9" w:rsidR="00827F24" w:rsidRPr="0013747F" w:rsidRDefault="00827F24">
            <w:pPr>
              <w:autoSpaceDE w:val="0"/>
              <w:autoSpaceDN w:val="0"/>
              <w:adjustRightInd w:val="0"/>
              <w:spacing w:after="60"/>
              <w:rPr>
                <w:ins w:id="125" w:author="Otago Polytechnic" w:date="2015-11-03T17:44:00Z"/>
                <w:rFonts w:ascii="Arial Narrow" w:hAnsi="Arial Narrow" w:cs="Calibri"/>
                <w:b/>
                <w:lang w:eastAsia="en-NZ"/>
              </w:rPr>
              <w:pPrChange w:id="126" w:author="Otago Polytechnic" w:date="2015-11-03T17:44:00Z">
                <w:pPr>
                  <w:autoSpaceDE w:val="0"/>
                  <w:autoSpaceDN w:val="0"/>
                  <w:adjustRightInd w:val="0"/>
                  <w:spacing w:after="60"/>
                  <w:jc w:val="center"/>
                </w:pPr>
              </w:pPrChange>
            </w:pPr>
            <w:ins w:id="127" w:author="Otago Polytechnic" w:date="2015-11-03T17:44:00Z">
              <w:r>
                <w:rPr>
                  <w:rFonts w:ascii="Arial Narrow" w:hAnsi="Arial Narrow" w:cs="Calibri"/>
                  <w:lang w:eastAsia="en-NZ"/>
                </w:rPr>
                <w:t>Re AIC development: Consult with the</w:t>
              </w:r>
              <w:r w:rsidRPr="00350BDB">
                <w:rPr>
                  <w:rFonts w:ascii="Arial Narrow" w:hAnsi="Arial Narrow" w:cs="Calibri"/>
                  <w:lang w:eastAsia="en-NZ"/>
                </w:rPr>
                <w:t xml:space="preserve"> Papatipu </w:t>
              </w:r>
              <w:r>
                <w:rPr>
                  <w:rFonts w:ascii="Arial Narrow" w:hAnsi="Arial Narrow" w:cs="Calibri"/>
                  <w:lang w:eastAsia="en-NZ"/>
                </w:rPr>
                <w:t xml:space="preserve">office in Whangerei and </w:t>
              </w:r>
              <w:r w:rsidRPr="00350BDB">
                <w:rPr>
                  <w:rFonts w:ascii="Arial Narrow" w:hAnsi="Arial Narrow" w:cs="Calibri"/>
                  <w:lang w:eastAsia="en-NZ"/>
                </w:rPr>
                <w:t xml:space="preserve">Ngati Whatua ki Orakei on </w:t>
              </w:r>
              <w:r>
                <w:rPr>
                  <w:rFonts w:ascii="Arial Narrow" w:hAnsi="Arial Narrow" w:cs="Calibri"/>
                  <w:lang w:eastAsia="en-NZ"/>
                </w:rPr>
                <w:t xml:space="preserve">your plans, as a courtesy. </w:t>
              </w:r>
            </w:ins>
          </w:p>
        </w:tc>
        <w:tc>
          <w:tcPr>
            <w:tcW w:w="4536" w:type="dxa"/>
            <w:tcBorders>
              <w:bottom w:val="single" w:sz="4" w:space="0" w:color="auto"/>
            </w:tcBorders>
            <w:vAlign w:val="center"/>
          </w:tcPr>
          <w:p w14:paraId="38B9C6BF" w14:textId="77777777" w:rsidR="00827F24" w:rsidRDefault="00827F24" w:rsidP="00924B16">
            <w:pPr>
              <w:autoSpaceDE w:val="0"/>
              <w:autoSpaceDN w:val="0"/>
              <w:adjustRightInd w:val="0"/>
              <w:rPr>
                <w:ins w:id="128" w:author="Otago Polytechnic" w:date="2015-11-03T17:44:00Z"/>
                <w:rFonts w:ascii="Arial Narrow" w:hAnsi="Arial Narrow" w:cs="Calibri"/>
                <w:lang w:eastAsia="en-NZ"/>
              </w:rPr>
            </w:pPr>
            <w:ins w:id="129" w:author="Otago Polytechnic" w:date="2015-11-03T17:44:00Z">
              <w:r>
                <w:rPr>
                  <w:rFonts w:ascii="Arial Narrow" w:hAnsi="Arial Narrow" w:cs="Calibri"/>
                  <w:lang w:eastAsia="en-NZ"/>
                </w:rPr>
                <w:t>Planning underway to provide additional academic research and writing at Year 3 to support students entering postgrad programmes.</w:t>
              </w:r>
            </w:ins>
          </w:p>
          <w:p w14:paraId="4A0A6607" w14:textId="77777777" w:rsidR="00827F24" w:rsidRDefault="00827F24" w:rsidP="00924B16">
            <w:pPr>
              <w:autoSpaceDE w:val="0"/>
              <w:autoSpaceDN w:val="0"/>
              <w:adjustRightInd w:val="0"/>
              <w:rPr>
                <w:ins w:id="130" w:author="Otago Polytechnic" w:date="2015-11-03T17:44:00Z"/>
                <w:rFonts w:ascii="Arial Narrow" w:hAnsi="Arial Narrow" w:cs="Calibri"/>
                <w:lang w:eastAsia="en-NZ"/>
              </w:rPr>
            </w:pPr>
          </w:p>
          <w:p w14:paraId="0BF8EFD1" w14:textId="77777777" w:rsidR="00827F24" w:rsidRDefault="00827F24" w:rsidP="00924B16">
            <w:pPr>
              <w:autoSpaceDE w:val="0"/>
              <w:autoSpaceDN w:val="0"/>
              <w:adjustRightInd w:val="0"/>
              <w:rPr>
                <w:ins w:id="131" w:author="Otago Polytechnic" w:date="2015-11-03T17:44:00Z"/>
                <w:rFonts w:ascii="Arial Narrow" w:hAnsi="Arial Narrow" w:cs="Calibri"/>
                <w:lang w:eastAsia="en-NZ"/>
              </w:rPr>
            </w:pPr>
            <w:ins w:id="132" w:author="Otago Polytechnic" w:date="2015-11-03T17:44:00Z">
              <w:r>
                <w:rPr>
                  <w:rFonts w:ascii="Arial Narrow" w:hAnsi="Arial Narrow" w:cs="Calibri"/>
                  <w:lang w:eastAsia="en-NZ"/>
                </w:rPr>
                <w:t>Design Research Methods is a taught course within the PDDip and BDes (Hons)</w:t>
              </w:r>
            </w:ins>
          </w:p>
          <w:p w14:paraId="6814CD29" w14:textId="77777777" w:rsidR="00827F24" w:rsidRDefault="00827F24" w:rsidP="00924B16">
            <w:pPr>
              <w:autoSpaceDE w:val="0"/>
              <w:autoSpaceDN w:val="0"/>
              <w:adjustRightInd w:val="0"/>
              <w:rPr>
                <w:ins w:id="133" w:author="Otago Polytechnic" w:date="2015-11-03T17:44:00Z"/>
                <w:rFonts w:ascii="Arial Narrow" w:hAnsi="Arial Narrow" w:cs="Calibri"/>
                <w:lang w:eastAsia="en-NZ"/>
              </w:rPr>
            </w:pPr>
          </w:p>
          <w:p w14:paraId="010F8C7E" w14:textId="77777777" w:rsidR="00827F24" w:rsidRDefault="00827F24" w:rsidP="00924B16">
            <w:pPr>
              <w:autoSpaceDE w:val="0"/>
              <w:autoSpaceDN w:val="0"/>
              <w:adjustRightInd w:val="0"/>
              <w:rPr>
                <w:ins w:id="134" w:author="Otago Polytechnic" w:date="2015-11-03T17:44:00Z"/>
                <w:rFonts w:ascii="Arial Narrow" w:hAnsi="Arial Narrow" w:cs="Calibri"/>
                <w:lang w:eastAsia="en-NZ"/>
              </w:rPr>
            </w:pPr>
            <w:ins w:id="135" w:author="Otago Polytechnic" w:date="2015-11-03T17:44:00Z">
              <w:r>
                <w:rPr>
                  <w:rFonts w:ascii="Arial Narrow" w:hAnsi="Arial Narrow" w:cs="Calibri"/>
                  <w:lang w:eastAsia="en-NZ"/>
                </w:rPr>
                <w:t>Business Plan could form the supporting documentation for a project</w:t>
              </w:r>
            </w:ins>
          </w:p>
          <w:p w14:paraId="4C8D7525" w14:textId="77777777" w:rsidR="00827F24" w:rsidRDefault="00827F24" w:rsidP="00924B16">
            <w:pPr>
              <w:autoSpaceDE w:val="0"/>
              <w:autoSpaceDN w:val="0"/>
              <w:adjustRightInd w:val="0"/>
              <w:rPr>
                <w:ins w:id="136" w:author="Otago Polytechnic" w:date="2015-11-03T17:44:00Z"/>
                <w:rFonts w:ascii="Arial Narrow" w:hAnsi="Arial Narrow" w:cs="Calibri"/>
                <w:lang w:eastAsia="en-NZ"/>
              </w:rPr>
            </w:pPr>
          </w:p>
          <w:p w14:paraId="69D3EF32" w14:textId="77777777" w:rsidR="00827F24" w:rsidRDefault="00827F24" w:rsidP="00924B16">
            <w:pPr>
              <w:autoSpaceDE w:val="0"/>
              <w:autoSpaceDN w:val="0"/>
              <w:adjustRightInd w:val="0"/>
              <w:rPr>
                <w:ins w:id="137" w:author="Otago Polytechnic" w:date="2015-11-03T17:44:00Z"/>
                <w:rFonts w:ascii="Arial Narrow" w:hAnsi="Arial Narrow" w:cs="Calibri"/>
                <w:lang w:eastAsia="en-NZ"/>
              </w:rPr>
            </w:pPr>
            <w:ins w:id="138" w:author="Otago Polytechnic" w:date="2015-11-03T17:44:00Z">
              <w:r>
                <w:rPr>
                  <w:rFonts w:ascii="Arial Narrow" w:hAnsi="Arial Narrow" w:cs="Calibri"/>
                  <w:lang w:eastAsia="en-NZ"/>
                </w:rPr>
                <w:t>Discussed possibility of incorporating hui – this involves structured preparation and could be part of an induction to postgraduate study.</w:t>
              </w:r>
            </w:ins>
          </w:p>
          <w:p w14:paraId="028C45E8" w14:textId="77777777" w:rsidR="00827F24" w:rsidRDefault="00827F24" w:rsidP="00924B16">
            <w:pPr>
              <w:autoSpaceDE w:val="0"/>
              <w:autoSpaceDN w:val="0"/>
              <w:adjustRightInd w:val="0"/>
              <w:rPr>
                <w:ins w:id="139" w:author="Otago Polytechnic" w:date="2015-11-03T17:44:00Z"/>
                <w:rFonts w:ascii="Arial Narrow" w:hAnsi="Arial Narrow" w:cs="Calibri"/>
                <w:lang w:eastAsia="en-NZ"/>
              </w:rPr>
            </w:pPr>
          </w:p>
          <w:p w14:paraId="5A62889B" w14:textId="77777777" w:rsidR="00827F24" w:rsidRDefault="00827F24" w:rsidP="00924B16">
            <w:pPr>
              <w:autoSpaceDE w:val="0"/>
              <w:autoSpaceDN w:val="0"/>
              <w:adjustRightInd w:val="0"/>
              <w:rPr>
                <w:ins w:id="140" w:author="Otago Polytechnic" w:date="2015-11-03T17:44:00Z"/>
                <w:rFonts w:ascii="Arial Narrow" w:hAnsi="Arial Narrow" w:cs="Calibri"/>
                <w:lang w:eastAsia="en-NZ"/>
              </w:rPr>
            </w:pPr>
            <w:ins w:id="141" w:author="Otago Polytechnic" w:date="2015-11-03T17:44:00Z">
              <w:r>
                <w:rPr>
                  <w:rFonts w:ascii="Arial Narrow" w:hAnsi="Arial Narrow" w:cs="Calibri"/>
                  <w:lang w:eastAsia="en-NZ"/>
                </w:rPr>
                <w:t>Good support structures in place for Maori students</w:t>
              </w:r>
            </w:ins>
          </w:p>
          <w:p w14:paraId="111F8C6A" w14:textId="77777777" w:rsidR="00827F24" w:rsidRDefault="00827F24" w:rsidP="00924B16">
            <w:pPr>
              <w:autoSpaceDE w:val="0"/>
              <w:autoSpaceDN w:val="0"/>
              <w:adjustRightInd w:val="0"/>
              <w:rPr>
                <w:ins w:id="142" w:author="Otago Polytechnic" w:date="2015-11-03T17:44:00Z"/>
                <w:rFonts w:ascii="Arial Narrow" w:hAnsi="Arial Narrow" w:cs="Calibri"/>
                <w:lang w:eastAsia="en-NZ"/>
              </w:rPr>
            </w:pPr>
          </w:p>
          <w:p w14:paraId="025A6A6B" w14:textId="77777777" w:rsidR="00827F24" w:rsidRDefault="00827F24" w:rsidP="00924B16">
            <w:pPr>
              <w:autoSpaceDE w:val="0"/>
              <w:autoSpaceDN w:val="0"/>
              <w:adjustRightInd w:val="0"/>
              <w:rPr>
                <w:ins w:id="143" w:author="Otago Polytechnic" w:date="2015-11-03T17:44:00Z"/>
                <w:rFonts w:ascii="Arial Narrow" w:hAnsi="Arial Narrow" w:cs="Calibri"/>
                <w:lang w:eastAsia="en-NZ"/>
              </w:rPr>
            </w:pPr>
          </w:p>
          <w:p w14:paraId="61B14F47" w14:textId="77777777" w:rsidR="00827F24" w:rsidRDefault="00827F24" w:rsidP="00924B16">
            <w:pPr>
              <w:autoSpaceDE w:val="0"/>
              <w:autoSpaceDN w:val="0"/>
              <w:adjustRightInd w:val="0"/>
              <w:rPr>
                <w:ins w:id="144" w:author="Otago Polytechnic" w:date="2015-11-03T17:44:00Z"/>
                <w:rFonts w:ascii="Arial Narrow" w:hAnsi="Arial Narrow" w:cs="Calibri"/>
                <w:lang w:eastAsia="en-NZ"/>
              </w:rPr>
            </w:pPr>
          </w:p>
          <w:p w14:paraId="6A3B50C7" w14:textId="77777777" w:rsidR="00827F24" w:rsidRDefault="00827F24" w:rsidP="00924B16">
            <w:pPr>
              <w:autoSpaceDE w:val="0"/>
              <w:autoSpaceDN w:val="0"/>
              <w:adjustRightInd w:val="0"/>
              <w:rPr>
                <w:ins w:id="145" w:author="Otago Polytechnic" w:date="2015-11-03T17:44:00Z"/>
                <w:rFonts w:ascii="Arial Narrow" w:hAnsi="Arial Narrow" w:cs="Calibri"/>
                <w:lang w:eastAsia="en-NZ"/>
              </w:rPr>
            </w:pPr>
          </w:p>
          <w:p w14:paraId="0096C80D" w14:textId="77777777" w:rsidR="00827F24" w:rsidRDefault="00827F24" w:rsidP="00924B16">
            <w:pPr>
              <w:autoSpaceDE w:val="0"/>
              <w:autoSpaceDN w:val="0"/>
              <w:adjustRightInd w:val="0"/>
              <w:rPr>
                <w:ins w:id="146" w:author="Otago Polytechnic" w:date="2015-11-03T17:44:00Z"/>
                <w:rFonts w:ascii="Arial Narrow" w:hAnsi="Arial Narrow" w:cs="Calibri"/>
                <w:lang w:eastAsia="en-NZ"/>
              </w:rPr>
            </w:pPr>
            <w:ins w:id="147" w:author="Otago Polytechnic" w:date="2015-11-03T17:44:00Z">
              <w:r>
                <w:rPr>
                  <w:rFonts w:ascii="Arial Narrow" w:hAnsi="Arial Narrow" w:cs="Calibri"/>
                  <w:lang w:eastAsia="en-NZ"/>
                </w:rPr>
                <w:t>Writing and outcome are marked separately at level 8 but not at Level 9. Additional support available through the Learning Centre.</w:t>
              </w:r>
            </w:ins>
          </w:p>
          <w:p w14:paraId="33854176" w14:textId="77777777" w:rsidR="00827F24" w:rsidRDefault="00827F24" w:rsidP="00924B16">
            <w:pPr>
              <w:autoSpaceDE w:val="0"/>
              <w:autoSpaceDN w:val="0"/>
              <w:adjustRightInd w:val="0"/>
              <w:rPr>
                <w:ins w:id="148" w:author="Otago Polytechnic" w:date="2015-11-03T17:44:00Z"/>
                <w:rFonts w:ascii="Arial Narrow" w:hAnsi="Arial Narrow" w:cs="Calibri"/>
                <w:lang w:eastAsia="en-NZ"/>
              </w:rPr>
            </w:pPr>
          </w:p>
          <w:p w14:paraId="1A2D2230" w14:textId="77777777" w:rsidR="00827F24" w:rsidRDefault="00827F24" w:rsidP="00924B16">
            <w:pPr>
              <w:autoSpaceDE w:val="0"/>
              <w:autoSpaceDN w:val="0"/>
              <w:adjustRightInd w:val="0"/>
              <w:rPr>
                <w:ins w:id="149" w:author="Otago Polytechnic" w:date="2015-11-03T17:44:00Z"/>
                <w:rFonts w:ascii="Arial Narrow" w:hAnsi="Arial Narrow" w:cs="Calibri"/>
                <w:lang w:eastAsia="en-NZ"/>
              </w:rPr>
            </w:pPr>
          </w:p>
          <w:p w14:paraId="50855401" w14:textId="77777777" w:rsidR="00827F24" w:rsidRDefault="00827F24" w:rsidP="00924B16">
            <w:pPr>
              <w:autoSpaceDE w:val="0"/>
              <w:autoSpaceDN w:val="0"/>
              <w:adjustRightInd w:val="0"/>
              <w:rPr>
                <w:ins w:id="150" w:author="Otago Polytechnic" w:date="2015-11-03T17:44:00Z"/>
                <w:rFonts w:ascii="Arial Narrow" w:hAnsi="Arial Narrow" w:cs="Calibri"/>
                <w:lang w:eastAsia="en-NZ"/>
              </w:rPr>
            </w:pPr>
            <w:ins w:id="151" w:author="Otago Polytechnic" w:date="2015-11-03T17:44:00Z">
              <w:r>
                <w:rPr>
                  <w:rFonts w:ascii="Arial Narrow" w:hAnsi="Arial Narrow" w:cs="Calibri"/>
                  <w:lang w:eastAsia="en-NZ"/>
                </w:rPr>
                <w:t>A wide range of research and presentation methods are available to students.</w:t>
              </w:r>
            </w:ins>
          </w:p>
          <w:p w14:paraId="25F49447" w14:textId="77777777" w:rsidR="00827F24" w:rsidRDefault="00827F24" w:rsidP="00924B16">
            <w:pPr>
              <w:autoSpaceDE w:val="0"/>
              <w:autoSpaceDN w:val="0"/>
              <w:adjustRightInd w:val="0"/>
              <w:rPr>
                <w:ins w:id="152" w:author="Otago Polytechnic" w:date="2015-11-03T17:44:00Z"/>
                <w:rFonts w:ascii="Arial Narrow" w:hAnsi="Arial Narrow" w:cs="Calibri"/>
                <w:lang w:eastAsia="en-NZ"/>
              </w:rPr>
            </w:pPr>
          </w:p>
          <w:p w14:paraId="32E924DC" w14:textId="77777777" w:rsidR="00827F24" w:rsidRDefault="00827F24" w:rsidP="00924B16">
            <w:pPr>
              <w:autoSpaceDE w:val="0"/>
              <w:autoSpaceDN w:val="0"/>
              <w:adjustRightInd w:val="0"/>
              <w:rPr>
                <w:ins w:id="153" w:author="Otago Polytechnic" w:date="2015-11-03T17:44:00Z"/>
                <w:rFonts w:ascii="Arial Narrow" w:hAnsi="Arial Narrow" w:cs="Calibri"/>
                <w:lang w:eastAsia="en-NZ"/>
              </w:rPr>
            </w:pPr>
          </w:p>
          <w:p w14:paraId="3537E72F" w14:textId="77777777" w:rsidR="00827F24" w:rsidRDefault="00827F24" w:rsidP="00924B16">
            <w:pPr>
              <w:autoSpaceDE w:val="0"/>
              <w:autoSpaceDN w:val="0"/>
              <w:adjustRightInd w:val="0"/>
              <w:rPr>
                <w:ins w:id="154" w:author="Otago Polytechnic" w:date="2015-11-03T17:44:00Z"/>
                <w:rFonts w:ascii="Arial Narrow" w:hAnsi="Arial Narrow" w:cs="Calibri"/>
                <w:lang w:eastAsia="en-NZ"/>
              </w:rPr>
            </w:pPr>
          </w:p>
          <w:p w14:paraId="3CACD90E" w14:textId="77777777" w:rsidR="00827F24" w:rsidRDefault="00827F24" w:rsidP="00924B16">
            <w:pPr>
              <w:autoSpaceDE w:val="0"/>
              <w:autoSpaceDN w:val="0"/>
              <w:adjustRightInd w:val="0"/>
              <w:rPr>
                <w:ins w:id="155" w:author="Otago Polytechnic" w:date="2015-11-03T17:44:00Z"/>
                <w:rFonts w:ascii="Arial Narrow" w:hAnsi="Arial Narrow" w:cs="Calibri"/>
                <w:lang w:eastAsia="en-NZ"/>
              </w:rPr>
            </w:pPr>
          </w:p>
          <w:p w14:paraId="4E0FC5E7" w14:textId="77777777" w:rsidR="00827F24" w:rsidRDefault="00827F24" w:rsidP="00924B16">
            <w:pPr>
              <w:autoSpaceDE w:val="0"/>
              <w:autoSpaceDN w:val="0"/>
              <w:adjustRightInd w:val="0"/>
              <w:rPr>
                <w:ins w:id="156" w:author="Otago Polytechnic" w:date="2015-11-03T17:44:00Z"/>
                <w:rFonts w:ascii="Arial Narrow" w:hAnsi="Arial Narrow" w:cs="Calibri"/>
                <w:lang w:eastAsia="en-NZ"/>
              </w:rPr>
            </w:pPr>
            <w:ins w:id="157" w:author="Otago Polytechnic" w:date="2015-11-03T17:44:00Z">
              <w:r>
                <w:rPr>
                  <w:rFonts w:ascii="Arial Narrow" w:hAnsi="Arial Narrow" w:cs="Calibri"/>
                  <w:lang w:eastAsia="en-NZ"/>
                </w:rPr>
                <w:t xml:space="preserve">Have consulted MoU between OP and </w:t>
              </w:r>
              <w:r w:rsidRPr="00350BDB">
                <w:rPr>
                  <w:rFonts w:ascii="Arial Narrow" w:hAnsi="Arial Narrow" w:cs="Calibri"/>
                  <w:lang w:eastAsia="en-NZ"/>
                </w:rPr>
                <w:t>Ngati Whatua ki Orakei</w:t>
              </w:r>
              <w:r>
                <w:rPr>
                  <w:rFonts w:ascii="Arial Narrow" w:hAnsi="Arial Narrow" w:cs="Calibri"/>
                  <w:lang w:eastAsia="en-NZ"/>
                </w:rPr>
                <w:t xml:space="preserve"> and will follow up with AIC staff about how this contact is made..</w:t>
              </w:r>
            </w:ins>
          </w:p>
          <w:p w14:paraId="4E280443" w14:textId="77777777" w:rsidR="00827F24" w:rsidRDefault="00827F24" w:rsidP="00924B16">
            <w:pPr>
              <w:autoSpaceDE w:val="0"/>
              <w:autoSpaceDN w:val="0"/>
              <w:adjustRightInd w:val="0"/>
              <w:rPr>
                <w:ins w:id="158" w:author="Otago Polytechnic" w:date="2015-11-03T17:44:00Z"/>
                <w:rFonts w:ascii="Arial Narrow" w:hAnsi="Arial Narrow" w:cs="Calibri"/>
                <w:lang w:eastAsia="en-NZ"/>
              </w:rPr>
            </w:pPr>
          </w:p>
          <w:p w14:paraId="703853E8" w14:textId="77777777" w:rsidR="00827F24" w:rsidRDefault="00827F24" w:rsidP="00924B16">
            <w:pPr>
              <w:autoSpaceDE w:val="0"/>
              <w:autoSpaceDN w:val="0"/>
              <w:adjustRightInd w:val="0"/>
              <w:rPr>
                <w:ins w:id="159" w:author="Otago Polytechnic" w:date="2015-11-03T17:44:00Z"/>
                <w:rFonts w:ascii="Arial Narrow" w:hAnsi="Arial Narrow" w:cs="Calibri"/>
                <w:lang w:eastAsia="en-NZ"/>
              </w:rPr>
            </w:pPr>
          </w:p>
          <w:p w14:paraId="3BF7D5C1" w14:textId="77777777" w:rsidR="00827F24" w:rsidRDefault="00827F24" w:rsidP="00924B16">
            <w:pPr>
              <w:autoSpaceDE w:val="0"/>
              <w:autoSpaceDN w:val="0"/>
              <w:adjustRightInd w:val="0"/>
              <w:rPr>
                <w:ins w:id="160" w:author="Otago Polytechnic" w:date="2015-11-03T17:44:00Z"/>
                <w:rFonts w:ascii="Arial Narrow" w:hAnsi="Arial Narrow" w:cs="Calibri"/>
                <w:lang w:eastAsia="en-NZ"/>
              </w:rPr>
            </w:pPr>
          </w:p>
          <w:p w14:paraId="2DD02B4D" w14:textId="77777777" w:rsidR="00827F24" w:rsidRDefault="00827F24" w:rsidP="00924B16">
            <w:pPr>
              <w:autoSpaceDE w:val="0"/>
              <w:autoSpaceDN w:val="0"/>
              <w:adjustRightInd w:val="0"/>
              <w:rPr>
                <w:ins w:id="161" w:author="Otago Polytechnic" w:date="2015-11-03T17:44:00Z"/>
                <w:rFonts w:ascii="Arial Narrow" w:hAnsi="Arial Narrow" w:cs="Calibri"/>
                <w:lang w:eastAsia="en-NZ"/>
              </w:rPr>
            </w:pPr>
          </w:p>
          <w:p w14:paraId="2619E8D0" w14:textId="77777777" w:rsidR="00827F24" w:rsidRDefault="00827F24" w:rsidP="00924B16">
            <w:pPr>
              <w:autoSpaceDE w:val="0"/>
              <w:autoSpaceDN w:val="0"/>
              <w:adjustRightInd w:val="0"/>
              <w:rPr>
                <w:ins w:id="162" w:author="Otago Polytechnic" w:date="2015-11-03T17:44:00Z"/>
                <w:rFonts w:ascii="Arial Narrow" w:hAnsi="Arial Narrow" w:cs="Calibri"/>
                <w:lang w:eastAsia="en-NZ"/>
              </w:rPr>
            </w:pPr>
          </w:p>
          <w:p w14:paraId="4B05441C" w14:textId="77777777" w:rsidR="00827F24" w:rsidRDefault="00827F24" w:rsidP="00924B16">
            <w:pPr>
              <w:autoSpaceDE w:val="0"/>
              <w:autoSpaceDN w:val="0"/>
              <w:adjustRightInd w:val="0"/>
              <w:rPr>
                <w:ins w:id="163" w:author="Otago Polytechnic" w:date="2015-11-03T17:44:00Z"/>
                <w:rFonts w:ascii="Arial Narrow" w:hAnsi="Arial Narrow" w:cs="Calibri"/>
                <w:lang w:eastAsia="en-NZ"/>
              </w:rPr>
            </w:pPr>
          </w:p>
          <w:p w14:paraId="2412CA21" w14:textId="77777777" w:rsidR="00827F24" w:rsidRDefault="00827F24" w:rsidP="00924B16">
            <w:pPr>
              <w:autoSpaceDE w:val="0"/>
              <w:autoSpaceDN w:val="0"/>
              <w:adjustRightInd w:val="0"/>
              <w:rPr>
                <w:ins w:id="164" w:author="Otago Polytechnic" w:date="2015-11-03T17:44:00Z"/>
                <w:rFonts w:ascii="Arial Narrow" w:hAnsi="Arial Narrow" w:cs="Calibri"/>
                <w:lang w:eastAsia="en-NZ"/>
              </w:rPr>
            </w:pPr>
          </w:p>
          <w:p w14:paraId="594388BB" w14:textId="77777777" w:rsidR="00827F24" w:rsidRPr="0013747F" w:rsidRDefault="00827F24" w:rsidP="006C5C7E">
            <w:pPr>
              <w:autoSpaceDE w:val="0"/>
              <w:autoSpaceDN w:val="0"/>
              <w:adjustRightInd w:val="0"/>
              <w:jc w:val="center"/>
              <w:rPr>
                <w:ins w:id="165" w:author="Otago Polytechnic" w:date="2015-11-03T17:44:00Z"/>
                <w:rFonts w:ascii="Arial Narrow" w:hAnsi="Arial Narrow" w:cs="Calibri"/>
                <w:b/>
                <w:lang w:eastAsia="en-NZ"/>
              </w:rPr>
            </w:pPr>
          </w:p>
        </w:tc>
      </w:tr>
      <w:tr w:rsidR="006F33E7" w:rsidRPr="0013747F" w14:paraId="2B0B3330" w14:textId="77777777" w:rsidTr="0088170C">
        <w:trPr>
          <w:trHeight w:val="1062"/>
        </w:trPr>
        <w:tc>
          <w:tcPr>
            <w:tcW w:w="1668" w:type="dxa"/>
            <w:vMerge w:val="restart"/>
            <w:tcBorders>
              <w:bottom w:val="single" w:sz="4" w:space="0" w:color="auto"/>
            </w:tcBorders>
          </w:tcPr>
          <w:p w14:paraId="4D386254" w14:textId="77777777" w:rsidR="006F33E7" w:rsidRDefault="006F33E7">
            <w:pPr>
              <w:autoSpaceDE w:val="0"/>
              <w:autoSpaceDN w:val="0"/>
              <w:adjustRightInd w:val="0"/>
              <w:rPr>
                <w:rFonts w:ascii="Arial Narrow" w:hAnsi="Arial Narrow" w:cs="Calibri"/>
                <w:lang w:eastAsia="en-NZ"/>
              </w:rPr>
            </w:pPr>
            <w:r>
              <w:rPr>
                <w:rFonts w:ascii="Arial Narrow" w:hAnsi="Arial Narrow" w:cs="Calibri"/>
                <w:lang w:eastAsia="en-NZ"/>
              </w:rPr>
              <w:lastRenderedPageBreak/>
              <w:t xml:space="preserve">Permanent External </w:t>
            </w:r>
            <w:r w:rsidRPr="0013747F">
              <w:rPr>
                <w:rFonts w:ascii="Arial Narrow" w:hAnsi="Arial Narrow" w:cs="Calibri"/>
                <w:lang w:eastAsia="en-NZ"/>
              </w:rPr>
              <w:t>Advisory Committee</w:t>
            </w:r>
            <w:r>
              <w:rPr>
                <w:rFonts w:ascii="Arial Narrow" w:hAnsi="Arial Narrow" w:cs="Calibri"/>
                <w:lang w:eastAsia="en-NZ"/>
              </w:rPr>
              <w:t>s (PEAC)</w:t>
            </w:r>
          </w:p>
          <w:p w14:paraId="54F0973B" w14:textId="20707F5A" w:rsidR="006F33E7" w:rsidRPr="0013747F" w:rsidRDefault="006F33E7" w:rsidP="0023299B">
            <w:pPr>
              <w:autoSpaceDE w:val="0"/>
              <w:autoSpaceDN w:val="0"/>
              <w:adjustRightInd w:val="0"/>
              <w:rPr>
                <w:rFonts w:ascii="Arial Narrow" w:hAnsi="Arial Narrow" w:cs="Calibri"/>
                <w:lang w:eastAsia="en-NZ"/>
              </w:rPr>
            </w:pPr>
            <w:r w:rsidRPr="003A1E3E">
              <w:rPr>
                <w:rFonts w:ascii="Arial Narrow" w:hAnsi="Arial Narrow" w:cs="Calibri"/>
                <w:lang w:eastAsia="en-NZ"/>
              </w:rPr>
              <w:t xml:space="preserve">Refer to </w:t>
            </w:r>
            <w:r w:rsidR="0023299B" w:rsidRPr="0023299B">
              <w:rPr>
                <w:rFonts w:ascii="Arial Narrow" w:hAnsi="Arial Narrow" w:cs="Calibri"/>
                <w:color w:val="0000FF"/>
                <w:lang w:eastAsia="en-NZ"/>
              </w:rPr>
              <w:fldChar w:fldCharType="begin"/>
            </w:r>
            <w:r w:rsidR="0023299B" w:rsidRPr="0023299B">
              <w:rPr>
                <w:rFonts w:ascii="Arial Narrow" w:hAnsi="Arial Narrow" w:cs="Calibri"/>
                <w:color w:val="0000FF"/>
                <w:lang w:eastAsia="en-NZ"/>
              </w:rPr>
              <w:instrText xml:space="preserve"> REF _Ref423081467 \h </w:instrText>
            </w:r>
            <w:r w:rsidR="0023299B">
              <w:rPr>
                <w:rFonts w:ascii="Arial Narrow" w:hAnsi="Arial Narrow" w:cs="Calibri"/>
                <w:color w:val="0000FF"/>
                <w:lang w:eastAsia="en-NZ"/>
              </w:rPr>
              <w:instrText xml:space="preserve"> \* MERGEFORMAT </w:instrText>
            </w:r>
            <w:r w:rsidR="0023299B" w:rsidRPr="0023299B">
              <w:rPr>
                <w:rFonts w:ascii="Arial Narrow" w:hAnsi="Arial Narrow" w:cs="Calibri"/>
                <w:color w:val="0000FF"/>
                <w:lang w:eastAsia="en-NZ"/>
              </w:rPr>
            </w:r>
            <w:r w:rsidR="0023299B" w:rsidRPr="0023299B">
              <w:rPr>
                <w:rFonts w:ascii="Arial Narrow" w:hAnsi="Arial Narrow" w:cs="Calibri"/>
                <w:color w:val="0000FF"/>
                <w:lang w:eastAsia="en-NZ"/>
              </w:rPr>
              <w:fldChar w:fldCharType="separate"/>
            </w:r>
            <w:r w:rsidR="0046679F" w:rsidRPr="0046679F">
              <w:rPr>
                <w:rFonts w:ascii="Arial Narrow" w:hAnsi="Arial Narrow"/>
                <w:color w:val="0000FF"/>
              </w:rPr>
              <w:t>Appendix 21.: Industry and Community Partners Represented on the various Design PEACs 2010-14</w:t>
            </w:r>
            <w:r w:rsidR="0023299B" w:rsidRPr="0023299B">
              <w:rPr>
                <w:rFonts w:ascii="Arial Narrow" w:hAnsi="Arial Narrow" w:cs="Calibri"/>
                <w:color w:val="0000FF"/>
                <w:lang w:eastAsia="en-NZ"/>
              </w:rPr>
              <w:fldChar w:fldCharType="end"/>
            </w:r>
            <w:r w:rsidRPr="003A1E3E">
              <w:rPr>
                <w:rFonts w:ascii="Arial Narrow" w:hAnsi="Arial Narrow" w:cs="Calibri"/>
                <w:lang w:eastAsia="en-NZ"/>
              </w:rPr>
              <w:t xml:space="preserve"> for a </w:t>
            </w:r>
            <w:r>
              <w:rPr>
                <w:rFonts w:ascii="Arial Narrow" w:hAnsi="Arial Narrow" w:cs="Calibri"/>
                <w:lang w:eastAsia="en-NZ"/>
              </w:rPr>
              <w:t>complete l</w:t>
            </w:r>
            <w:r w:rsidRPr="003A1E3E">
              <w:rPr>
                <w:rFonts w:ascii="Arial Narrow" w:hAnsi="Arial Narrow" w:cs="Calibri"/>
                <w:lang w:eastAsia="en-NZ"/>
              </w:rPr>
              <w:t xml:space="preserve">ist </w:t>
            </w:r>
          </w:p>
        </w:tc>
        <w:tc>
          <w:tcPr>
            <w:tcW w:w="1984" w:type="dxa"/>
            <w:tcBorders>
              <w:bottom w:val="single" w:sz="4" w:space="0" w:color="auto"/>
            </w:tcBorders>
            <w:shd w:val="clear" w:color="auto" w:fill="auto"/>
          </w:tcPr>
          <w:p w14:paraId="2CE69617" w14:textId="7697ABF8" w:rsidR="006F33E7" w:rsidRPr="0013747F" w:rsidRDefault="006F33E7">
            <w:pPr>
              <w:autoSpaceDE w:val="0"/>
              <w:autoSpaceDN w:val="0"/>
              <w:adjustRightInd w:val="0"/>
              <w:rPr>
                <w:rFonts w:ascii="Arial Narrow" w:hAnsi="Arial Narrow" w:cs="Calibri"/>
                <w:lang w:eastAsia="en-NZ"/>
              </w:rPr>
            </w:pPr>
            <w:r>
              <w:rPr>
                <w:rFonts w:ascii="Arial Narrow" w:hAnsi="Arial Narrow" w:cs="Calibri"/>
                <w:lang w:eastAsia="en-NZ"/>
              </w:rPr>
              <w:t xml:space="preserve">PEAC – Programme connection with industry and community partners </w:t>
            </w:r>
          </w:p>
        </w:tc>
        <w:tc>
          <w:tcPr>
            <w:tcW w:w="2552" w:type="dxa"/>
            <w:tcBorders>
              <w:bottom w:val="single" w:sz="4" w:space="0" w:color="auto"/>
            </w:tcBorders>
          </w:tcPr>
          <w:p w14:paraId="2518BA29" w14:textId="177F67EB" w:rsidR="006F33E7" w:rsidRPr="0013747F" w:rsidRDefault="006F33E7" w:rsidP="00D15CFB">
            <w:pPr>
              <w:autoSpaceDE w:val="0"/>
              <w:autoSpaceDN w:val="0"/>
              <w:adjustRightInd w:val="0"/>
              <w:rPr>
                <w:rFonts w:ascii="Arial Narrow" w:hAnsi="Arial Narrow" w:cs="Calibri"/>
                <w:lang w:eastAsia="en-NZ"/>
              </w:rPr>
            </w:pPr>
            <w:r>
              <w:rPr>
                <w:rFonts w:ascii="Arial Narrow" w:hAnsi="Arial Narrow" w:cs="Calibri"/>
                <w:lang w:eastAsia="en-NZ"/>
              </w:rPr>
              <w:t xml:space="preserve">The idea of an honours year was initially introduced to Communication and Fashion Design PEACS at meetings held 7 and 14 May 2010. </w:t>
            </w:r>
          </w:p>
        </w:tc>
        <w:tc>
          <w:tcPr>
            <w:tcW w:w="3402" w:type="dxa"/>
            <w:tcBorders>
              <w:bottom w:val="single" w:sz="4" w:space="0" w:color="auto"/>
            </w:tcBorders>
          </w:tcPr>
          <w:p w14:paraId="36819A01" w14:textId="77777777" w:rsidR="006F33E7" w:rsidRDefault="006F33E7" w:rsidP="00CA1974">
            <w:pPr>
              <w:autoSpaceDE w:val="0"/>
              <w:autoSpaceDN w:val="0"/>
              <w:adjustRightInd w:val="0"/>
              <w:rPr>
                <w:rFonts w:ascii="Arial Narrow" w:hAnsi="Arial Narrow" w:cs="Calibri"/>
                <w:lang w:eastAsia="en-NZ"/>
              </w:rPr>
            </w:pPr>
            <w:r w:rsidRPr="008808A6">
              <w:rPr>
                <w:rFonts w:ascii="Arial Narrow" w:hAnsi="Arial Narrow" w:cs="Calibri"/>
                <w:b/>
                <w:lang w:eastAsia="en-NZ"/>
              </w:rPr>
              <w:t>Fashion PEAC</w:t>
            </w:r>
            <w:r>
              <w:rPr>
                <w:rFonts w:ascii="Arial Narrow" w:hAnsi="Arial Narrow" w:cs="Calibri"/>
                <w:lang w:eastAsia="en-NZ"/>
              </w:rPr>
              <w:t xml:space="preserve"> – 14.5.10</w:t>
            </w:r>
          </w:p>
          <w:p w14:paraId="40AA8D83" w14:textId="6682C8E2" w:rsidR="006F33E7" w:rsidRPr="0013747F" w:rsidRDefault="006F33E7" w:rsidP="006F33E7">
            <w:pPr>
              <w:autoSpaceDE w:val="0"/>
              <w:autoSpaceDN w:val="0"/>
              <w:adjustRightInd w:val="0"/>
              <w:spacing w:after="120"/>
              <w:rPr>
                <w:rFonts w:ascii="Arial Narrow" w:hAnsi="Arial Narrow" w:cs="Calibri"/>
                <w:lang w:eastAsia="en-NZ"/>
              </w:rPr>
            </w:pPr>
            <w:r w:rsidRPr="00CA1974">
              <w:rPr>
                <w:rFonts w:ascii="Arial Narrow" w:hAnsi="Arial Narrow" w:cs="Calibri"/>
                <w:lang w:eastAsia="en-NZ"/>
              </w:rPr>
              <w:t xml:space="preserve">Post-graduate options </w:t>
            </w:r>
            <w:r>
              <w:rPr>
                <w:rFonts w:ascii="Arial Narrow" w:hAnsi="Arial Narrow" w:cs="Calibri"/>
                <w:lang w:eastAsia="en-NZ"/>
              </w:rPr>
              <w:t xml:space="preserve">discussed including </w:t>
            </w:r>
            <w:r w:rsidRPr="00CA1974">
              <w:rPr>
                <w:rFonts w:ascii="Arial Narrow" w:hAnsi="Arial Narrow" w:cs="Calibri"/>
                <w:lang w:eastAsia="en-NZ"/>
              </w:rPr>
              <w:t>an honours year</w:t>
            </w:r>
            <w:r>
              <w:rPr>
                <w:rFonts w:ascii="Arial Narrow" w:hAnsi="Arial Narrow" w:cs="Calibri"/>
                <w:lang w:eastAsia="en-NZ"/>
              </w:rPr>
              <w:t xml:space="preserve"> leading to a</w:t>
            </w:r>
            <w:r w:rsidRPr="00CA1974">
              <w:rPr>
                <w:rFonts w:ascii="Arial Narrow" w:hAnsi="Arial Narrow" w:cs="Calibri"/>
                <w:lang w:eastAsia="en-NZ"/>
              </w:rPr>
              <w:t xml:space="preserve"> masters </w:t>
            </w:r>
            <w:r>
              <w:rPr>
                <w:rFonts w:ascii="Arial Narrow" w:hAnsi="Arial Narrow" w:cs="Calibri"/>
                <w:lang w:eastAsia="en-NZ"/>
              </w:rPr>
              <w:t xml:space="preserve"> - also discussed double degree option.</w:t>
            </w:r>
          </w:p>
        </w:tc>
        <w:tc>
          <w:tcPr>
            <w:tcW w:w="4536" w:type="dxa"/>
            <w:tcBorders>
              <w:bottom w:val="single" w:sz="4" w:space="0" w:color="auto"/>
            </w:tcBorders>
          </w:tcPr>
          <w:p w14:paraId="6A03B387" w14:textId="42618422" w:rsidR="006F33E7" w:rsidRPr="0013747F" w:rsidRDefault="006F33E7">
            <w:pPr>
              <w:autoSpaceDE w:val="0"/>
              <w:autoSpaceDN w:val="0"/>
              <w:adjustRightInd w:val="0"/>
              <w:rPr>
                <w:rFonts w:ascii="Arial Narrow" w:hAnsi="Arial Narrow" w:cs="Calibri"/>
                <w:lang w:eastAsia="en-NZ"/>
              </w:rPr>
            </w:pPr>
            <w:r>
              <w:rPr>
                <w:rFonts w:ascii="Arial Narrow" w:hAnsi="Arial Narrow" w:cs="Calibri"/>
                <w:lang w:eastAsia="en-NZ"/>
              </w:rPr>
              <w:t>Discussion -  “</w:t>
            </w:r>
            <w:r w:rsidRPr="00CA1974">
              <w:rPr>
                <w:rFonts w:ascii="Arial Narrow" w:hAnsi="Arial Narrow" w:cs="Calibri"/>
                <w:lang w:eastAsia="en-NZ"/>
              </w:rPr>
              <w:t xml:space="preserve">At Collections </w:t>
            </w:r>
            <w:r>
              <w:rPr>
                <w:rFonts w:ascii="Arial Narrow" w:hAnsi="Arial Narrow" w:cs="Calibri"/>
                <w:lang w:eastAsia="en-NZ"/>
              </w:rPr>
              <w:t xml:space="preserve">(final year degree project) </w:t>
            </w:r>
            <w:r w:rsidRPr="00CA1974">
              <w:rPr>
                <w:rFonts w:ascii="Arial Narrow" w:hAnsi="Arial Narrow" w:cs="Calibri"/>
                <w:lang w:eastAsia="en-NZ"/>
              </w:rPr>
              <w:t>students are immersed in their work and just starting to hit their stride – to carry this impetus through to a hi</w:t>
            </w:r>
            <w:r>
              <w:rPr>
                <w:rFonts w:ascii="Arial Narrow" w:hAnsi="Arial Narrow" w:cs="Calibri"/>
                <w:lang w:eastAsia="en-NZ"/>
              </w:rPr>
              <w:t>gher degree could be beneficial”.</w:t>
            </w:r>
          </w:p>
        </w:tc>
      </w:tr>
      <w:tr w:rsidR="006F33E7" w:rsidRPr="0013747F" w14:paraId="7D67233B" w14:textId="77777777" w:rsidTr="0088170C">
        <w:trPr>
          <w:trHeight w:val="1062"/>
        </w:trPr>
        <w:tc>
          <w:tcPr>
            <w:tcW w:w="1668" w:type="dxa"/>
            <w:vMerge/>
            <w:tcBorders>
              <w:top w:val="single" w:sz="4" w:space="0" w:color="auto"/>
              <w:bottom w:val="single" w:sz="4" w:space="0" w:color="auto"/>
            </w:tcBorders>
          </w:tcPr>
          <w:p w14:paraId="689BF8E8" w14:textId="77777777" w:rsidR="006F33E7" w:rsidRDefault="006F33E7" w:rsidP="006C5C7E">
            <w:pPr>
              <w:autoSpaceDE w:val="0"/>
              <w:autoSpaceDN w:val="0"/>
              <w:adjustRightInd w:val="0"/>
              <w:rPr>
                <w:rFonts w:ascii="Arial Narrow" w:hAnsi="Arial Narrow" w:cs="Calibri"/>
                <w:lang w:eastAsia="en-NZ"/>
              </w:rPr>
            </w:pPr>
          </w:p>
        </w:tc>
        <w:tc>
          <w:tcPr>
            <w:tcW w:w="1984" w:type="dxa"/>
            <w:tcBorders>
              <w:top w:val="single" w:sz="4" w:space="0" w:color="auto"/>
              <w:bottom w:val="single" w:sz="4" w:space="0" w:color="auto"/>
            </w:tcBorders>
            <w:shd w:val="clear" w:color="auto" w:fill="auto"/>
          </w:tcPr>
          <w:p w14:paraId="42A8D404" w14:textId="77777777" w:rsidR="006F33E7" w:rsidRDefault="006F33E7" w:rsidP="00234874">
            <w:pPr>
              <w:autoSpaceDE w:val="0"/>
              <w:autoSpaceDN w:val="0"/>
              <w:adjustRightInd w:val="0"/>
              <w:rPr>
                <w:rFonts w:ascii="Arial Narrow" w:hAnsi="Arial Narrow" w:cs="Calibri"/>
                <w:lang w:eastAsia="en-NZ"/>
              </w:rPr>
            </w:pPr>
          </w:p>
        </w:tc>
        <w:tc>
          <w:tcPr>
            <w:tcW w:w="2552" w:type="dxa"/>
            <w:tcBorders>
              <w:top w:val="single" w:sz="4" w:space="0" w:color="auto"/>
              <w:bottom w:val="single" w:sz="4" w:space="0" w:color="auto"/>
            </w:tcBorders>
          </w:tcPr>
          <w:p w14:paraId="61DA8155" w14:textId="77777777" w:rsidR="006F33E7" w:rsidRDefault="006F33E7" w:rsidP="00234874">
            <w:pPr>
              <w:autoSpaceDE w:val="0"/>
              <w:autoSpaceDN w:val="0"/>
              <w:adjustRightInd w:val="0"/>
              <w:rPr>
                <w:rFonts w:ascii="Arial Narrow" w:hAnsi="Arial Narrow" w:cs="Calibri"/>
                <w:lang w:eastAsia="en-NZ"/>
              </w:rPr>
            </w:pPr>
          </w:p>
        </w:tc>
        <w:tc>
          <w:tcPr>
            <w:tcW w:w="3402" w:type="dxa"/>
            <w:tcBorders>
              <w:top w:val="single" w:sz="4" w:space="0" w:color="auto"/>
              <w:bottom w:val="single" w:sz="4" w:space="0" w:color="auto"/>
            </w:tcBorders>
          </w:tcPr>
          <w:p w14:paraId="7C1BE2BD" w14:textId="77777777" w:rsidR="006F33E7" w:rsidRDefault="006F33E7" w:rsidP="006F33E7">
            <w:pPr>
              <w:autoSpaceDE w:val="0"/>
              <w:autoSpaceDN w:val="0"/>
              <w:adjustRightInd w:val="0"/>
              <w:rPr>
                <w:rFonts w:ascii="Arial Narrow" w:hAnsi="Arial Narrow" w:cs="Calibri"/>
                <w:lang w:eastAsia="en-NZ"/>
              </w:rPr>
            </w:pPr>
            <w:r w:rsidRPr="008808A6">
              <w:rPr>
                <w:rFonts w:ascii="Arial Narrow" w:hAnsi="Arial Narrow" w:cs="Calibri"/>
                <w:b/>
                <w:lang w:eastAsia="en-NZ"/>
              </w:rPr>
              <w:t>Communication PEAC</w:t>
            </w:r>
            <w:r>
              <w:rPr>
                <w:rFonts w:ascii="Arial Narrow" w:hAnsi="Arial Narrow" w:cs="Calibri"/>
                <w:lang w:eastAsia="en-NZ"/>
              </w:rPr>
              <w:t xml:space="preserve"> – 7.5.10</w:t>
            </w:r>
          </w:p>
          <w:p w14:paraId="16A07897" w14:textId="205F3623" w:rsidR="006F33E7" w:rsidRPr="00507F56" w:rsidRDefault="006F33E7">
            <w:pPr>
              <w:autoSpaceDE w:val="0"/>
              <w:autoSpaceDN w:val="0"/>
              <w:adjustRightInd w:val="0"/>
              <w:rPr>
                <w:rFonts w:ascii="Arial Narrow" w:hAnsi="Arial Narrow" w:cs="Calibri"/>
                <w:lang w:eastAsia="en-NZ"/>
              </w:rPr>
            </w:pPr>
            <w:r w:rsidRPr="00CA1974">
              <w:rPr>
                <w:rFonts w:ascii="Arial Narrow" w:hAnsi="Arial Narrow" w:cs="Calibri"/>
                <w:lang w:eastAsia="en-NZ"/>
              </w:rPr>
              <w:t>advised that investigations are underway into the delivery of an honours year</w:t>
            </w:r>
            <w:r>
              <w:rPr>
                <w:rFonts w:ascii="Arial Narrow" w:hAnsi="Arial Narrow" w:cs="Calibri"/>
                <w:lang w:eastAsia="en-NZ"/>
              </w:rPr>
              <w:t xml:space="preserve">. </w:t>
            </w:r>
          </w:p>
        </w:tc>
        <w:tc>
          <w:tcPr>
            <w:tcW w:w="4536" w:type="dxa"/>
            <w:tcBorders>
              <w:top w:val="single" w:sz="4" w:space="0" w:color="auto"/>
              <w:bottom w:val="single" w:sz="4" w:space="0" w:color="auto"/>
            </w:tcBorders>
          </w:tcPr>
          <w:p w14:paraId="253F031D" w14:textId="01E26D2B" w:rsidR="006F33E7" w:rsidRPr="00691225" w:rsidRDefault="006F33E7">
            <w:pPr>
              <w:autoSpaceDE w:val="0"/>
              <w:autoSpaceDN w:val="0"/>
              <w:adjustRightInd w:val="0"/>
              <w:rPr>
                <w:rFonts w:ascii="Arial Narrow" w:hAnsi="Arial Narrow" w:cs="Calibri"/>
                <w:lang w:eastAsia="en-NZ"/>
              </w:rPr>
            </w:pPr>
            <w:r>
              <w:rPr>
                <w:rFonts w:ascii="Arial Narrow" w:hAnsi="Arial Narrow" w:cs="Calibri"/>
                <w:lang w:eastAsia="en-NZ"/>
              </w:rPr>
              <w:t>Discussion – “G</w:t>
            </w:r>
            <w:r w:rsidRPr="00CA1974">
              <w:rPr>
                <w:rFonts w:ascii="Arial Narrow" w:hAnsi="Arial Narrow" w:cs="Calibri"/>
                <w:lang w:eastAsia="en-NZ"/>
              </w:rPr>
              <w:t>raduates working with newSplash are basically doing a work-based honours year</w:t>
            </w:r>
            <w:r>
              <w:rPr>
                <w:rFonts w:ascii="Arial Narrow" w:hAnsi="Arial Narrow" w:cs="Calibri"/>
                <w:lang w:eastAsia="en-NZ"/>
              </w:rPr>
              <w:t>. The PEAC support</w:t>
            </w:r>
            <w:r w:rsidRPr="00CA1974">
              <w:rPr>
                <w:rFonts w:ascii="Arial Narrow" w:hAnsi="Arial Narrow" w:cs="Calibri"/>
                <w:lang w:eastAsia="en-NZ"/>
              </w:rPr>
              <w:t xml:space="preserve"> this development</w:t>
            </w:r>
            <w:r>
              <w:rPr>
                <w:rFonts w:ascii="Arial Narrow" w:hAnsi="Arial Narrow" w:cs="Calibri"/>
                <w:lang w:eastAsia="en-NZ"/>
              </w:rPr>
              <w:t>.”</w:t>
            </w:r>
          </w:p>
        </w:tc>
      </w:tr>
      <w:tr w:rsidR="00234874" w:rsidRPr="0013747F" w14:paraId="3846FFCC" w14:textId="77777777" w:rsidTr="00D409DA">
        <w:trPr>
          <w:trHeight w:val="1062"/>
        </w:trPr>
        <w:tc>
          <w:tcPr>
            <w:tcW w:w="1668" w:type="dxa"/>
            <w:tcBorders>
              <w:bottom w:val="single" w:sz="4" w:space="0" w:color="auto"/>
            </w:tcBorders>
          </w:tcPr>
          <w:p w14:paraId="457A2EF4" w14:textId="24FDE398" w:rsidR="00234874" w:rsidRDefault="00234874" w:rsidP="006C5C7E">
            <w:pPr>
              <w:autoSpaceDE w:val="0"/>
              <w:autoSpaceDN w:val="0"/>
              <w:adjustRightInd w:val="0"/>
              <w:rPr>
                <w:rFonts w:ascii="Arial Narrow" w:hAnsi="Arial Narrow" w:cs="Calibri"/>
                <w:lang w:eastAsia="en-NZ"/>
              </w:rPr>
            </w:pPr>
            <w:r>
              <w:rPr>
                <w:rFonts w:ascii="Arial Narrow" w:hAnsi="Arial Narrow" w:cs="Calibri"/>
                <w:lang w:eastAsia="en-NZ"/>
              </w:rPr>
              <w:t xml:space="preserve">Permanent External </w:t>
            </w:r>
            <w:r w:rsidRPr="0013747F">
              <w:rPr>
                <w:rFonts w:ascii="Arial Narrow" w:hAnsi="Arial Narrow" w:cs="Calibri"/>
                <w:lang w:eastAsia="en-NZ"/>
              </w:rPr>
              <w:t>Advisory Committee</w:t>
            </w:r>
            <w:r>
              <w:rPr>
                <w:rFonts w:ascii="Arial Narrow" w:hAnsi="Arial Narrow" w:cs="Calibri"/>
                <w:lang w:eastAsia="en-NZ"/>
              </w:rPr>
              <w:t xml:space="preserve">s </w:t>
            </w:r>
            <w:r w:rsidR="006B596C">
              <w:rPr>
                <w:rFonts w:ascii="Arial Narrow" w:hAnsi="Arial Narrow" w:cs="Calibri"/>
                <w:lang w:eastAsia="en-NZ"/>
              </w:rPr>
              <w:t>(PEAC)</w:t>
            </w:r>
          </w:p>
        </w:tc>
        <w:tc>
          <w:tcPr>
            <w:tcW w:w="1984" w:type="dxa"/>
            <w:tcBorders>
              <w:bottom w:val="single" w:sz="4" w:space="0" w:color="auto"/>
            </w:tcBorders>
            <w:shd w:val="clear" w:color="auto" w:fill="auto"/>
          </w:tcPr>
          <w:p w14:paraId="7B682E0A" w14:textId="580AB45B" w:rsidR="00234874" w:rsidRDefault="00234874" w:rsidP="00234874">
            <w:pPr>
              <w:autoSpaceDE w:val="0"/>
              <w:autoSpaceDN w:val="0"/>
              <w:adjustRightInd w:val="0"/>
              <w:rPr>
                <w:rFonts w:ascii="Arial Narrow" w:hAnsi="Arial Narrow" w:cs="Calibri"/>
                <w:lang w:eastAsia="en-NZ"/>
              </w:rPr>
            </w:pPr>
            <w:r>
              <w:rPr>
                <w:rFonts w:ascii="Arial Narrow" w:hAnsi="Arial Narrow" w:cs="Calibri"/>
                <w:lang w:eastAsia="en-NZ"/>
              </w:rPr>
              <w:t xml:space="preserve">PEAC – Programme connection with industry and community partners </w:t>
            </w:r>
          </w:p>
        </w:tc>
        <w:tc>
          <w:tcPr>
            <w:tcW w:w="2552" w:type="dxa"/>
            <w:tcBorders>
              <w:bottom w:val="single" w:sz="4" w:space="0" w:color="auto"/>
            </w:tcBorders>
          </w:tcPr>
          <w:p w14:paraId="66BB28F2" w14:textId="079A8C36" w:rsidR="00234874" w:rsidRDefault="00234874" w:rsidP="00234874">
            <w:pPr>
              <w:autoSpaceDE w:val="0"/>
              <w:autoSpaceDN w:val="0"/>
              <w:adjustRightInd w:val="0"/>
              <w:rPr>
                <w:rFonts w:ascii="Arial Narrow" w:hAnsi="Arial Narrow" w:cs="Calibri"/>
                <w:lang w:eastAsia="en-NZ"/>
              </w:rPr>
            </w:pPr>
            <w:r>
              <w:rPr>
                <w:rFonts w:ascii="Arial Narrow" w:hAnsi="Arial Narrow" w:cs="Calibri"/>
                <w:lang w:eastAsia="en-NZ"/>
              </w:rPr>
              <w:t>PEAC meetings held June and July 2011</w:t>
            </w:r>
          </w:p>
        </w:tc>
        <w:tc>
          <w:tcPr>
            <w:tcW w:w="3402" w:type="dxa"/>
            <w:tcBorders>
              <w:bottom w:val="single" w:sz="4" w:space="0" w:color="auto"/>
            </w:tcBorders>
          </w:tcPr>
          <w:p w14:paraId="6C7AA832" w14:textId="10532F12" w:rsidR="00234874" w:rsidRDefault="00234874">
            <w:pPr>
              <w:autoSpaceDE w:val="0"/>
              <w:autoSpaceDN w:val="0"/>
              <w:adjustRightInd w:val="0"/>
              <w:rPr>
                <w:rFonts w:ascii="Arial Narrow" w:hAnsi="Arial Narrow" w:cs="Calibri"/>
                <w:lang w:eastAsia="en-NZ"/>
              </w:rPr>
            </w:pPr>
            <w:r w:rsidRPr="008808A6">
              <w:rPr>
                <w:rFonts w:ascii="Arial Narrow" w:hAnsi="Arial Narrow" w:cs="Calibri"/>
                <w:b/>
                <w:lang w:eastAsia="en-NZ"/>
              </w:rPr>
              <w:t>Communication PEAC</w:t>
            </w:r>
            <w:r>
              <w:rPr>
                <w:rFonts w:ascii="Arial Narrow" w:hAnsi="Arial Narrow" w:cs="Calibri"/>
                <w:lang w:eastAsia="en-NZ"/>
              </w:rPr>
              <w:t xml:space="preserve"> – 21.6.11</w:t>
            </w:r>
          </w:p>
          <w:p w14:paraId="351EBABC" w14:textId="0B438792" w:rsidR="00465721" w:rsidRPr="00B82B83" w:rsidRDefault="00234874">
            <w:pPr>
              <w:autoSpaceDE w:val="0"/>
              <w:autoSpaceDN w:val="0"/>
              <w:adjustRightInd w:val="0"/>
              <w:rPr>
                <w:rFonts w:ascii="Arial Narrow" w:hAnsi="Arial Narrow" w:cs="Calibri"/>
                <w:lang w:eastAsia="en-NZ"/>
              </w:rPr>
            </w:pPr>
            <w:r>
              <w:rPr>
                <w:rFonts w:ascii="Arial Narrow" w:hAnsi="Arial Narrow" w:cs="Calibri"/>
                <w:lang w:eastAsia="en-NZ"/>
              </w:rPr>
              <w:t>“</w:t>
            </w:r>
            <w:r w:rsidRPr="00234874">
              <w:rPr>
                <w:rFonts w:ascii="Arial Narrow" w:hAnsi="Arial Narrow" w:cs="Calibri"/>
                <w:lang w:eastAsia="en-NZ"/>
              </w:rPr>
              <w:t>need for a film production stream at post grad level</w:t>
            </w:r>
            <w:r>
              <w:rPr>
                <w:rFonts w:ascii="Arial Narrow" w:hAnsi="Arial Narrow" w:cs="Calibri"/>
                <w:lang w:eastAsia="en-NZ"/>
              </w:rPr>
              <w:t>,</w:t>
            </w:r>
            <w:r w:rsidRPr="00234874">
              <w:rPr>
                <w:rFonts w:ascii="Arial Narrow" w:hAnsi="Arial Narrow" w:cs="Calibri"/>
                <w:lang w:eastAsia="en-NZ"/>
              </w:rPr>
              <w:t xml:space="preserve"> expanding what we have would be good</w:t>
            </w:r>
            <w:r w:rsidR="00B3161A">
              <w:rPr>
                <w:rFonts w:ascii="Arial Narrow" w:hAnsi="Arial Narrow" w:cs="Calibri"/>
                <w:lang w:eastAsia="en-NZ"/>
              </w:rPr>
              <w:t xml:space="preserve">. </w:t>
            </w:r>
            <w:r>
              <w:rPr>
                <w:rFonts w:ascii="Arial Narrow" w:hAnsi="Arial Narrow" w:cs="Calibri"/>
                <w:lang w:eastAsia="en-NZ"/>
              </w:rPr>
              <w:t>“</w:t>
            </w:r>
            <w:r w:rsidRPr="00234874">
              <w:rPr>
                <w:rFonts w:ascii="Arial Narrow" w:hAnsi="Arial Narrow" w:cs="Calibri"/>
                <w:lang w:eastAsia="en-NZ"/>
              </w:rPr>
              <w:t xml:space="preserve"> </w:t>
            </w:r>
            <w:r>
              <w:rPr>
                <w:rFonts w:ascii="Arial Narrow" w:hAnsi="Arial Narrow" w:cs="Calibri"/>
                <w:lang w:eastAsia="en-NZ"/>
              </w:rPr>
              <w:t>“</w:t>
            </w:r>
            <w:r w:rsidRPr="00234874">
              <w:rPr>
                <w:rFonts w:ascii="Arial Narrow" w:hAnsi="Arial Narrow" w:cs="Calibri"/>
                <w:lang w:eastAsia="en-NZ"/>
              </w:rPr>
              <w:t>allows graduates to develop a specialty</w:t>
            </w:r>
            <w:r w:rsidR="00691225">
              <w:rPr>
                <w:rFonts w:ascii="Arial Narrow" w:hAnsi="Arial Narrow" w:cs="Calibri"/>
                <w:lang w:eastAsia="en-NZ"/>
              </w:rPr>
              <w:t xml:space="preserve">.” </w:t>
            </w:r>
            <w:r>
              <w:rPr>
                <w:rFonts w:ascii="Arial Narrow" w:hAnsi="Arial Narrow" w:cs="Calibri"/>
                <w:lang w:eastAsia="en-NZ"/>
              </w:rPr>
              <w:t>PEAC members f</w:t>
            </w:r>
            <w:r w:rsidRPr="00234874">
              <w:rPr>
                <w:rFonts w:ascii="Arial Narrow" w:hAnsi="Arial Narrow" w:cs="Calibri"/>
                <w:lang w:eastAsia="en-NZ"/>
              </w:rPr>
              <w:t>elt the year should be a vehicle to develop their specialty in a supported and guided manner to help their talents stand out</w:t>
            </w:r>
          </w:p>
        </w:tc>
        <w:tc>
          <w:tcPr>
            <w:tcW w:w="4536" w:type="dxa"/>
            <w:tcBorders>
              <w:bottom w:val="single" w:sz="4" w:space="0" w:color="auto"/>
            </w:tcBorders>
          </w:tcPr>
          <w:p w14:paraId="757BB6ED" w14:textId="77777777" w:rsidR="00B82B83" w:rsidRDefault="00234874" w:rsidP="00B82B83">
            <w:pPr>
              <w:autoSpaceDE w:val="0"/>
              <w:autoSpaceDN w:val="0"/>
              <w:adjustRightInd w:val="0"/>
              <w:spacing w:after="120"/>
              <w:rPr>
                <w:rFonts w:ascii="Arial Narrow" w:hAnsi="Arial Narrow" w:cs="Calibri"/>
                <w:lang w:eastAsia="en-NZ"/>
              </w:rPr>
            </w:pPr>
            <w:r w:rsidRPr="00691225">
              <w:rPr>
                <w:rFonts w:ascii="Arial Narrow" w:hAnsi="Arial Narrow" w:cs="Calibri"/>
                <w:lang w:eastAsia="en-NZ"/>
              </w:rPr>
              <w:t>Response</w:t>
            </w:r>
            <w:r w:rsidR="006B596C" w:rsidRPr="00691225">
              <w:rPr>
                <w:rFonts w:ascii="Arial Narrow" w:hAnsi="Arial Narrow" w:cs="Calibri"/>
                <w:lang w:eastAsia="en-NZ"/>
              </w:rPr>
              <w:t xml:space="preserve">: </w:t>
            </w:r>
            <w:r w:rsidRPr="00691225">
              <w:rPr>
                <w:rFonts w:ascii="Arial Narrow" w:hAnsi="Arial Narrow" w:cs="Calibri"/>
                <w:lang w:eastAsia="en-NZ"/>
              </w:rPr>
              <w:t xml:space="preserve"> </w:t>
            </w:r>
          </w:p>
          <w:p w14:paraId="76D64779" w14:textId="262597F6" w:rsidR="00234874" w:rsidRPr="00691225" w:rsidRDefault="00234874">
            <w:pPr>
              <w:autoSpaceDE w:val="0"/>
              <w:autoSpaceDN w:val="0"/>
              <w:adjustRightInd w:val="0"/>
              <w:rPr>
                <w:rFonts w:ascii="Arial Narrow" w:hAnsi="Arial Narrow" w:cs="Calibri"/>
                <w:lang w:eastAsia="en-NZ"/>
              </w:rPr>
            </w:pPr>
            <w:r w:rsidRPr="00691225">
              <w:rPr>
                <w:rFonts w:ascii="Arial Narrow" w:hAnsi="Arial Narrow" w:cs="Calibri"/>
                <w:lang w:eastAsia="en-NZ"/>
              </w:rPr>
              <w:t>PG suite allows for specialisation through self or client driven, individual or team based, studio or workplace based projects.</w:t>
            </w:r>
            <w:r w:rsidR="006B596C" w:rsidRPr="00691225">
              <w:rPr>
                <w:rFonts w:ascii="Arial Narrow" w:hAnsi="Arial Narrow" w:cs="Calibri"/>
                <w:lang w:eastAsia="en-NZ"/>
              </w:rPr>
              <w:t xml:space="preserve"> Very flexible model.</w:t>
            </w:r>
          </w:p>
          <w:p w14:paraId="76EE8A92" w14:textId="1F84CD76" w:rsidR="00B81884" w:rsidRDefault="00B81884" w:rsidP="00DF6D24">
            <w:pPr>
              <w:autoSpaceDE w:val="0"/>
              <w:autoSpaceDN w:val="0"/>
              <w:adjustRightInd w:val="0"/>
              <w:rPr>
                <w:rFonts w:ascii="Arial Narrow" w:hAnsi="Arial Narrow" w:cs="Calibri"/>
                <w:lang w:eastAsia="en-NZ"/>
              </w:rPr>
            </w:pPr>
          </w:p>
        </w:tc>
      </w:tr>
      <w:tr w:rsidR="00DF6D24" w:rsidRPr="0013747F" w14:paraId="76D170F1" w14:textId="77777777" w:rsidTr="0088170C">
        <w:trPr>
          <w:trHeight w:val="1062"/>
        </w:trPr>
        <w:tc>
          <w:tcPr>
            <w:tcW w:w="1668" w:type="dxa"/>
            <w:tcBorders>
              <w:top w:val="single" w:sz="4" w:space="0" w:color="auto"/>
              <w:bottom w:val="single" w:sz="4" w:space="0" w:color="auto"/>
            </w:tcBorders>
          </w:tcPr>
          <w:p w14:paraId="05B3FE4C" w14:textId="77777777" w:rsidR="00DF6D24" w:rsidRDefault="00DF6D24" w:rsidP="006C5C7E">
            <w:pPr>
              <w:autoSpaceDE w:val="0"/>
              <w:autoSpaceDN w:val="0"/>
              <w:adjustRightInd w:val="0"/>
              <w:rPr>
                <w:rFonts w:ascii="Arial Narrow" w:hAnsi="Arial Narrow" w:cs="Calibri"/>
                <w:lang w:eastAsia="en-NZ"/>
              </w:rPr>
            </w:pPr>
          </w:p>
        </w:tc>
        <w:tc>
          <w:tcPr>
            <w:tcW w:w="1984" w:type="dxa"/>
            <w:tcBorders>
              <w:top w:val="single" w:sz="4" w:space="0" w:color="auto"/>
              <w:bottom w:val="single" w:sz="4" w:space="0" w:color="auto"/>
            </w:tcBorders>
            <w:shd w:val="clear" w:color="auto" w:fill="auto"/>
          </w:tcPr>
          <w:p w14:paraId="652F5FC8" w14:textId="77777777" w:rsidR="00DF6D24" w:rsidRDefault="00DF6D24" w:rsidP="00234874">
            <w:pPr>
              <w:autoSpaceDE w:val="0"/>
              <w:autoSpaceDN w:val="0"/>
              <w:adjustRightInd w:val="0"/>
              <w:rPr>
                <w:rFonts w:ascii="Arial Narrow" w:hAnsi="Arial Narrow" w:cs="Calibri"/>
                <w:lang w:eastAsia="en-NZ"/>
              </w:rPr>
            </w:pPr>
          </w:p>
        </w:tc>
        <w:tc>
          <w:tcPr>
            <w:tcW w:w="2552" w:type="dxa"/>
            <w:tcBorders>
              <w:top w:val="single" w:sz="4" w:space="0" w:color="auto"/>
              <w:bottom w:val="single" w:sz="4" w:space="0" w:color="auto"/>
            </w:tcBorders>
          </w:tcPr>
          <w:p w14:paraId="657A6202" w14:textId="77777777" w:rsidR="00DF6D24" w:rsidRDefault="00DF6D24" w:rsidP="00234874">
            <w:pPr>
              <w:autoSpaceDE w:val="0"/>
              <w:autoSpaceDN w:val="0"/>
              <w:adjustRightInd w:val="0"/>
              <w:rPr>
                <w:rFonts w:ascii="Arial Narrow" w:hAnsi="Arial Narrow" w:cs="Calibri"/>
                <w:lang w:eastAsia="en-NZ"/>
              </w:rPr>
            </w:pPr>
          </w:p>
        </w:tc>
        <w:tc>
          <w:tcPr>
            <w:tcW w:w="3402" w:type="dxa"/>
            <w:tcBorders>
              <w:top w:val="single" w:sz="4" w:space="0" w:color="auto"/>
              <w:bottom w:val="single" w:sz="4" w:space="0" w:color="auto"/>
            </w:tcBorders>
          </w:tcPr>
          <w:p w14:paraId="60732571" w14:textId="77777777" w:rsidR="00DF6D24" w:rsidRDefault="00DF6D24" w:rsidP="00DF6D24">
            <w:pPr>
              <w:autoSpaceDE w:val="0"/>
              <w:autoSpaceDN w:val="0"/>
              <w:adjustRightInd w:val="0"/>
              <w:rPr>
                <w:rFonts w:ascii="Arial Narrow" w:hAnsi="Arial Narrow" w:cs="Calibri"/>
                <w:lang w:eastAsia="en-NZ"/>
              </w:rPr>
            </w:pPr>
            <w:r w:rsidRPr="008808A6">
              <w:rPr>
                <w:rFonts w:ascii="Arial Narrow" w:hAnsi="Arial Narrow" w:cs="Calibri"/>
                <w:b/>
                <w:lang w:eastAsia="en-NZ"/>
              </w:rPr>
              <w:t>Fashion PEAC</w:t>
            </w:r>
            <w:r>
              <w:rPr>
                <w:rFonts w:ascii="Arial Narrow" w:hAnsi="Arial Narrow" w:cs="Calibri"/>
                <w:lang w:eastAsia="en-NZ"/>
              </w:rPr>
              <w:t xml:space="preserve"> – 21.7.2011</w:t>
            </w:r>
          </w:p>
          <w:p w14:paraId="3C704727" w14:textId="77777777" w:rsidR="00DF6D24" w:rsidRPr="00575B52" w:rsidRDefault="00DF6D24" w:rsidP="00DF6D24">
            <w:pPr>
              <w:autoSpaceDE w:val="0"/>
              <w:autoSpaceDN w:val="0"/>
              <w:adjustRightInd w:val="0"/>
              <w:rPr>
                <w:rFonts w:ascii="Arial Narrow" w:hAnsi="Arial Narrow" w:cs="Calibri"/>
                <w:lang w:val="en-US" w:eastAsia="en-NZ"/>
              </w:rPr>
            </w:pPr>
            <w:r w:rsidRPr="00575B52">
              <w:rPr>
                <w:rFonts w:ascii="Arial Narrow" w:hAnsi="Arial Narrow" w:cs="Calibri"/>
                <w:lang w:val="en-US" w:eastAsia="en-NZ"/>
              </w:rPr>
              <w:t>Graduates who are PEAC members made the following comments:</w:t>
            </w:r>
          </w:p>
          <w:p w14:paraId="230EC537" w14:textId="3A667A9C" w:rsidR="00DF6D24" w:rsidRPr="008808A6" w:rsidRDefault="00DF6D24" w:rsidP="00DF6D24">
            <w:pPr>
              <w:autoSpaceDE w:val="0"/>
              <w:autoSpaceDN w:val="0"/>
              <w:adjustRightInd w:val="0"/>
              <w:rPr>
                <w:rFonts w:ascii="Arial Narrow" w:hAnsi="Arial Narrow" w:cs="Calibri"/>
                <w:b/>
                <w:lang w:eastAsia="en-NZ"/>
              </w:rPr>
            </w:pPr>
            <w:r w:rsidRPr="00575B52">
              <w:rPr>
                <w:rFonts w:ascii="Arial Narrow" w:hAnsi="Arial Narrow" w:cs="Calibri"/>
                <w:lang w:val="en-US" w:eastAsia="en-NZ"/>
              </w:rPr>
              <w:t>“very keen to move into this (maybe not straight from degree</w:t>
            </w:r>
            <w:r>
              <w:rPr>
                <w:rFonts w:ascii="Arial Narrow" w:hAnsi="Arial Narrow" w:cs="Calibri"/>
                <w:lang w:val="en-US" w:eastAsia="en-NZ"/>
              </w:rPr>
              <w:t>, but definitely in the future).” “I</w:t>
            </w:r>
            <w:r w:rsidRPr="00575B52">
              <w:rPr>
                <w:rFonts w:ascii="Arial Narrow" w:hAnsi="Arial Narrow" w:cs="Calibri"/>
                <w:lang w:val="en-US" w:eastAsia="en-NZ"/>
              </w:rPr>
              <w:t>t was something she wanted to do, but realizes now it wouldn’t be something she could have done straight after graduating, but definitely something to consider a</w:t>
            </w:r>
            <w:r>
              <w:rPr>
                <w:rFonts w:ascii="Arial Narrow" w:hAnsi="Arial Narrow" w:cs="Calibri"/>
                <w:lang w:val="en-US" w:eastAsia="en-NZ"/>
              </w:rPr>
              <w:t xml:space="preserve"> couple of years down the track.” A</w:t>
            </w:r>
            <w:r w:rsidRPr="00575B52">
              <w:rPr>
                <w:rFonts w:ascii="Arial Narrow" w:hAnsi="Arial Narrow" w:cs="Calibri"/>
                <w:lang w:val="en-US" w:eastAsia="en-NZ"/>
              </w:rPr>
              <w:t>lso suggested that maybe part of this year could/should be work experience</w:t>
            </w:r>
            <w:r>
              <w:rPr>
                <w:rFonts w:ascii="Arial Narrow" w:hAnsi="Arial Narrow" w:cs="Calibri"/>
                <w:lang w:val="en-US" w:eastAsia="en-NZ"/>
              </w:rPr>
              <w:t xml:space="preserve">”.  Staff member </w:t>
            </w:r>
            <w:r w:rsidRPr="00575B52">
              <w:rPr>
                <w:rFonts w:ascii="Arial Narrow" w:hAnsi="Arial Narrow" w:cs="Calibri"/>
                <w:lang w:val="en-US" w:eastAsia="en-NZ"/>
              </w:rPr>
              <w:t>asked and it was confirmed that candidates would have to apply and have a certain grade average to qualify</w:t>
            </w:r>
            <w:r>
              <w:rPr>
                <w:rFonts w:ascii="Arial Narrow" w:hAnsi="Arial Narrow" w:cs="Calibri"/>
                <w:lang w:val="en-US" w:eastAsia="en-NZ"/>
              </w:rPr>
              <w:t>.</w:t>
            </w:r>
          </w:p>
        </w:tc>
        <w:tc>
          <w:tcPr>
            <w:tcW w:w="4536" w:type="dxa"/>
            <w:tcBorders>
              <w:top w:val="single" w:sz="4" w:space="0" w:color="auto"/>
              <w:bottom w:val="single" w:sz="4" w:space="0" w:color="auto"/>
            </w:tcBorders>
          </w:tcPr>
          <w:p w14:paraId="1F51F31D" w14:textId="77777777" w:rsidR="00DF6D24" w:rsidRPr="00691225" w:rsidRDefault="00DF6D24" w:rsidP="00DF6D24">
            <w:pPr>
              <w:autoSpaceDE w:val="0"/>
              <w:autoSpaceDN w:val="0"/>
              <w:adjustRightInd w:val="0"/>
              <w:spacing w:after="120"/>
              <w:rPr>
                <w:rFonts w:ascii="Arial Narrow" w:hAnsi="Arial Narrow" w:cs="Calibri"/>
                <w:lang w:eastAsia="en-NZ"/>
              </w:rPr>
            </w:pPr>
            <w:r w:rsidRPr="00691225">
              <w:rPr>
                <w:rFonts w:ascii="Arial Narrow" w:hAnsi="Arial Narrow" w:cs="Calibri"/>
                <w:lang w:eastAsia="en-NZ"/>
              </w:rPr>
              <w:t>Response:</w:t>
            </w:r>
          </w:p>
          <w:p w14:paraId="25E86778" w14:textId="77777777" w:rsidR="00DF6D24" w:rsidRPr="00691225" w:rsidRDefault="00DF6D24" w:rsidP="00DF6D24">
            <w:pPr>
              <w:autoSpaceDE w:val="0"/>
              <w:autoSpaceDN w:val="0"/>
              <w:adjustRightInd w:val="0"/>
              <w:spacing w:after="120"/>
              <w:rPr>
                <w:rFonts w:ascii="Arial Narrow" w:hAnsi="Arial Narrow" w:cs="Calibri"/>
                <w:lang w:eastAsia="en-NZ"/>
              </w:rPr>
            </w:pPr>
            <w:r w:rsidRPr="00691225">
              <w:rPr>
                <w:rFonts w:ascii="Arial Narrow" w:hAnsi="Arial Narrow" w:cs="Calibri"/>
                <w:lang w:eastAsia="en-NZ"/>
              </w:rPr>
              <w:t>Ensure students can enter Honours year for up to five years post graduating.</w:t>
            </w:r>
          </w:p>
          <w:p w14:paraId="5FD62874" w14:textId="77777777" w:rsidR="00DF6D24" w:rsidRPr="00691225" w:rsidRDefault="00DF6D24" w:rsidP="00DF6D24">
            <w:pPr>
              <w:autoSpaceDE w:val="0"/>
              <w:autoSpaceDN w:val="0"/>
              <w:adjustRightInd w:val="0"/>
              <w:spacing w:after="120"/>
              <w:rPr>
                <w:rFonts w:ascii="Arial Narrow" w:hAnsi="Arial Narrow" w:cs="Calibri"/>
                <w:lang w:eastAsia="en-NZ"/>
              </w:rPr>
            </w:pPr>
            <w:r w:rsidRPr="00691225">
              <w:rPr>
                <w:rFonts w:ascii="Arial Narrow" w:hAnsi="Arial Narrow" w:cs="Calibri"/>
                <w:lang w:eastAsia="en-NZ"/>
              </w:rPr>
              <w:t>PGCert and PGDip – no limit post graduating and provides for a slightly different pathway and outcome.</w:t>
            </w:r>
          </w:p>
          <w:p w14:paraId="35DADD62" w14:textId="77777777" w:rsidR="00DF6D24" w:rsidRPr="00691225" w:rsidRDefault="00DF6D24" w:rsidP="00DF6D24">
            <w:pPr>
              <w:autoSpaceDE w:val="0"/>
              <w:autoSpaceDN w:val="0"/>
              <w:adjustRightInd w:val="0"/>
              <w:spacing w:after="120"/>
              <w:rPr>
                <w:rFonts w:ascii="Arial Narrow" w:hAnsi="Arial Narrow" w:cs="Calibri"/>
                <w:lang w:eastAsia="en-NZ"/>
              </w:rPr>
            </w:pPr>
            <w:r w:rsidRPr="00691225">
              <w:rPr>
                <w:rFonts w:ascii="Arial Narrow" w:hAnsi="Arial Narrow" w:cs="Calibri"/>
                <w:lang w:eastAsia="en-NZ"/>
              </w:rPr>
              <w:t xml:space="preserve">Workplace based learning incorporated into PG Suite as an option – will be attractive to students who want to continue to work while studying. </w:t>
            </w:r>
          </w:p>
          <w:p w14:paraId="286BBA04" w14:textId="77777777" w:rsidR="00DF6D24" w:rsidRPr="00691225" w:rsidRDefault="00DF6D24" w:rsidP="00DF6D24">
            <w:pPr>
              <w:autoSpaceDE w:val="0"/>
              <w:autoSpaceDN w:val="0"/>
              <w:adjustRightInd w:val="0"/>
              <w:spacing w:after="120"/>
              <w:rPr>
                <w:rFonts w:ascii="Arial Narrow" w:hAnsi="Arial Narrow" w:cs="Calibri"/>
                <w:lang w:eastAsia="en-NZ"/>
              </w:rPr>
            </w:pPr>
            <w:r w:rsidRPr="00691225">
              <w:rPr>
                <w:rFonts w:ascii="Arial Narrow" w:hAnsi="Arial Narrow" w:cs="Calibri"/>
                <w:lang w:eastAsia="en-NZ"/>
              </w:rPr>
              <w:t>Internships incorporated into PG model –can be done alongside study at either Level 8 or 9.</w:t>
            </w:r>
          </w:p>
          <w:p w14:paraId="08B08455" w14:textId="77777777" w:rsidR="00DF6D24" w:rsidRDefault="00DF6D24" w:rsidP="00DF6D24">
            <w:pPr>
              <w:autoSpaceDE w:val="0"/>
              <w:autoSpaceDN w:val="0"/>
              <w:adjustRightInd w:val="0"/>
              <w:rPr>
                <w:rFonts w:ascii="Arial Narrow" w:hAnsi="Arial Narrow" w:cs="Calibri"/>
                <w:lang w:eastAsia="en-NZ"/>
              </w:rPr>
            </w:pPr>
          </w:p>
        </w:tc>
      </w:tr>
      <w:tr w:rsidR="00DF6D24" w:rsidRPr="0013747F" w14:paraId="1E84120A" w14:textId="77777777" w:rsidTr="0088170C">
        <w:trPr>
          <w:trHeight w:val="1062"/>
        </w:trPr>
        <w:tc>
          <w:tcPr>
            <w:tcW w:w="1668" w:type="dxa"/>
            <w:tcBorders>
              <w:top w:val="single" w:sz="4" w:space="0" w:color="auto"/>
              <w:bottom w:val="nil"/>
            </w:tcBorders>
          </w:tcPr>
          <w:p w14:paraId="51055702" w14:textId="77777777" w:rsidR="00DF6D24" w:rsidRDefault="00DF6D24" w:rsidP="006C5C7E">
            <w:pPr>
              <w:autoSpaceDE w:val="0"/>
              <w:autoSpaceDN w:val="0"/>
              <w:adjustRightInd w:val="0"/>
              <w:rPr>
                <w:rFonts w:ascii="Arial Narrow" w:hAnsi="Arial Narrow" w:cs="Calibri"/>
                <w:lang w:eastAsia="en-NZ"/>
              </w:rPr>
            </w:pPr>
          </w:p>
        </w:tc>
        <w:tc>
          <w:tcPr>
            <w:tcW w:w="1984" w:type="dxa"/>
            <w:tcBorders>
              <w:top w:val="single" w:sz="4" w:space="0" w:color="auto"/>
              <w:bottom w:val="single" w:sz="4" w:space="0" w:color="auto"/>
            </w:tcBorders>
            <w:shd w:val="clear" w:color="auto" w:fill="auto"/>
          </w:tcPr>
          <w:p w14:paraId="54E7B593" w14:textId="77777777" w:rsidR="00DF6D24" w:rsidRDefault="00DF6D24" w:rsidP="00234874">
            <w:pPr>
              <w:autoSpaceDE w:val="0"/>
              <w:autoSpaceDN w:val="0"/>
              <w:adjustRightInd w:val="0"/>
              <w:rPr>
                <w:rFonts w:ascii="Arial Narrow" w:hAnsi="Arial Narrow" w:cs="Calibri"/>
                <w:lang w:eastAsia="en-NZ"/>
              </w:rPr>
            </w:pPr>
          </w:p>
        </w:tc>
        <w:tc>
          <w:tcPr>
            <w:tcW w:w="2552" w:type="dxa"/>
            <w:tcBorders>
              <w:top w:val="single" w:sz="4" w:space="0" w:color="auto"/>
              <w:bottom w:val="single" w:sz="4" w:space="0" w:color="auto"/>
            </w:tcBorders>
          </w:tcPr>
          <w:p w14:paraId="582DBE0A" w14:textId="77777777" w:rsidR="00DF6D24" w:rsidRDefault="00DF6D24" w:rsidP="00234874">
            <w:pPr>
              <w:autoSpaceDE w:val="0"/>
              <w:autoSpaceDN w:val="0"/>
              <w:adjustRightInd w:val="0"/>
              <w:rPr>
                <w:rFonts w:ascii="Arial Narrow" w:hAnsi="Arial Narrow" w:cs="Calibri"/>
                <w:lang w:eastAsia="en-NZ"/>
              </w:rPr>
            </w:pPr>
          </w:p>
        </w:tc>
        <w:tc>
          <w:tcPr>
            <w:tcW w:w="3402" w:type="dxa"/>
            <w:tcBorders>
              <w:top w:val="single" w:sz="4" w:space="0" w:color="auto"/>
              <w:bottom w:val="single" w:sz="4" w:space="0" w:color="auto"/>
            </w:tcBorders>
          </w:tcPr>
          <w:p w14:paraId="55BA341F" w14:textId="77777777" w:rsidR="00DF6D24" w:rsidRDefault="00DF6D24" w:rsidP="00DF6D24">
            <w:pPr>
              <w:autoSpaceDE w:val="0"/>
              <w:autoSpaceDN w:val="0"/>
              <w:adjustRightInd w:val="0"/>
              <w:rPr>
                <w:rFonts w:ascii="Arial Narrow" w:hAnsi="Arial Narrow" w:cs="Calibri"/>
                <w:lang w:eastAsia="en-NZ"/>
              </w:rPr>
            </w:pPr>
            <w:r w:rsidRPr="008808A6">
              <w:rPr>
                <w:rFonts w:ascii="Arial Narrow" w:hAnsi="Arial Narrow" w:cs="Calibri"/>
                <w:b/>
                <w:lang w:eastAsia="en-NZ"/>
              </w:rPr>
              <w:t>Interiors PEAC</w:t>
            </w:r>
            <w:r>
              <w:rPr>
                <w:rFonts w:ascii="Arial Narrow" w:hAnsi="Arial Narrow" w:cs="Calibri"/>
                <w:lang w:eastAsia="en-NZ"/>
              </w:rPr>
              <w:t xml:space="preserve"> – 23.6.11</w:t>
            </w:r>
          </w:p>
          <w:p w14:paraId="636E6413" w14:textId="77777777" w:rsidR="00DF6D24" w:rsidRPr="006B596C" w:rsidRDefault="00DF6D24" w:rsidP="00DF6D24">
            <w:pPr>
              <w:autoSpaceDE w:val="0"/>
              <w:autoSpaceDN w:val="0"/>
              <w:adjustRightInd w:val="0"/>
              <w:rPr>
                <w:rFonts w:ascii="Arial Narrow" w:hAnsi="Arial Narrow" w:cs="Calibri"/>
                <w:lang w:eastAsia="en-NZ"/>
              </w:rPr>
            </w:pPr>
            <w:r w:rsidRPr="00575B52">
              <w:rPr>
                <w:rFonts w:ascii="Arial Narrow" w:hAnsi="Arial Narrow" w:cs="Calibri"/>
                <w:lang w:eastAsia="en-NZ"/>
              </w:rPr>
              <w:t>This extra year would help “polish” the student’s skills</w:t>
            </w:r>
            <w:r>
              <w:rPr>
                <w:rFonts w:ascii="Arial Narrow" w:hAnsi="Arial Narrow" w:cs="Calibri"/>
                <w:lang w:eastAsia="en-NZ"/>
              </w:rPr>
              <w:t>.</w:t>
            </w:r>
            <w:r>
              <w:t xml:space="preserve"> </w:t>
            </w:r>
            <w:r w:rsidRPr="006B596C">
              <w:rPr>
                <w:rFonts w:ascii="Arial Narrow" w:hAnsi="Arial Narrow" w:cs="Calibri"/>
                <w:lang w:eastAsia="en-NZ"/>
              </w:rPr>
              <w:t>Currently only option beyond our degree is post-graduate in spatial design at Massey</w:t>
            </w:r>
            <w:r>
              <w:rPr>
                <w:rFonts w:ascii="Arial Narrow" w:hAnsi="Arial Narrow" w:cs="Calibri"/>
                <w:lang w:eastAsia="en-NZ"/>
              </w:rPr>
              <w:t>.</w:t>
            </w:r>
          </w:p>
          <w:p w14:paraId="6DE06637" w14:textId="1D020C70" w:rsidR="00DF6D24" w:rsidRPr="008808A6" w:rsidRDefault="00DF6D24" w:rsidP="00DF6D24">
            <w:pPr>
              <w:autoSpaceDE w:val="0"/>
              <w:autoSpaceDN w:val="0"/>
              <w:adjustRightInd w:val="0"/>
              <w:rPr>
                <w:rFonts w:ascii="Arial Narrow" w:hAnsi="Arial Narrow" w:cs="Calibri"/>
                <w:b/>
                <w:lang w:eastAsia="en-NZ"/>
              </w:rPr>
            </w:pPr>
            <w:r w:rsidRPr="006B596C">
              <w:rPr>
                <w:rFonts w:ascii="Arial Narrow" w:hAnsi="Arial Narrow" w:cs="Calibri"/>
                <w:lang w:eastAsia="en-NZ"/>
              </w:rPr>
              <w:t>Glen said he was keen to look at how D</w:t>
            </w:r>
            <w:r>
              <w:rPr>
                <w:rFonts w:ascii="Arial Narrow" w:hAnsi="Arial Narrow" w:cs="Calibri"/>
                <w:lang w:eastAsia="en-NZ"/>
              </w:rPr>
              <w:t xml:space="preserve">unedin </w:t>
            </w:r>
            <w:r w:rsidRPr="006B596C">
              <w:rPr>
                <w:rFonts w:ascii="Arial Narrow" w:hAnsi="Arial Narrow" w:cs="Calibri"/>
                <w:lang w:eastAsia="en-NZ"/>
              </w:rPr>
              <w:t>C</w:t>
            </w:r>
            <w:r>
              <w:rPr>
                <w:rFonts w:ascii="Arial Narrow" w:hAnsi="Arial Narrow" w:cs="Calibri"/>
                <w:lang w:eastAsia="en-NZ"/>
              </w:rPr>
              <w:t xml:space="preserve">ity </w:t>
            </w:r>
            <w:r w:rsidRPr="006B596C">
              <w:rPr>
                <w:rFonts w:ascii="Arial Narrow" w:hAnsi="Arial Narrow" w:cs="Calibri"/>
                <w:lang w:eastAsia="en-NZ"/>
              </w:rPr>
              <w:t>C</w:t>
            </w:r>
            <w:r>
              <w:rPr>
                <w:rFonts w:ascii="Arial Narrow" w:hAnsi="Arial Narrow" w:cs="Calibri"/>
                <w:lang w:eastAsia="en-NZ"/>
              </w:rPr>
              <w:t>ouncil</w:t>
            </w:r>
            <w:r w:rsidRPr="006B596C">
              <w:rPr>
                <w:rFonts w:ascii="Arial Narrow" w:hAnsi="Arial Narrow" w:cs="Calibri"/>
                <w:lang w:eastAsia="en-NZ"/>
              </w:rPr>
              <w:t xml:space="preserve"> could help with this.</w:t>
            </w:r>
          </w:p>
        </w:tc>
        <w:tc>
          <w:tcPr>
            <w:tcW w:w="4536" w:type="dxa"/>
            <w:tcBorders>
              <w:top w:val="single" w:sz="4" w:space="0" w:color="auto"/>
              <w:bottom w:val="single" w:sz="4" w:space="0" w:color="auto"/>
            </w:tcBorders>
          </w:tcPr>
          <w:p w14:paraId="6CB3E2BD" w14:textId="77777777" w:rsidR="00DF6D24" w:rsidRDefault="00DF6D24" w:rsidP="00DF6D24">
            <w:pPr>
              <w:autoSpaceDE w:val="0"/>
              <w:autoSpaceDN w:val="0"/>
              <w:adjustRightInd w:val="0"/>
              <w:rPr>
                <w:rFonts w:ascii="Arial Narrow" w:hAnsi="Arial Narrow" w:cs="Calibri"/>
                <w:lang w:eastAsia="en-NZ"/>
              </w:rPr>
            </w:pPr>
            <w:r>
              <w:rPr>
                <w:rFonts w:ascii="Arial Narrow" w:hAnsi="Arial Narrow" w:cs="Calibri"/>
                <w:lang w:eastAsia="en-NZ"/>
              </w:rPr>
              <w:t>Response:</w:t>
            </w:r>
          </w:p>
          <w:p w14:paraId="4C0E54E3" w14:textId="77777777" w:rsidR="00DF6D24" w:rsidRDefault="00DF6D24" w:rsidP="00DF6D24">
            <w:pPr>
              <w:autoSpaceDE w:val="0"/>
              <w:autoSpaceDN w:val="0"/>
              <w:adjustRightInd w:val="0"/>
              <w:rPr>
                <w:rFonts w:ascii="Arial Narrow" w:hAnsi="Arial Narrow" w:cs="Calibri"/>
                <w:lang w:eastAsia="en-NZ"/>
              </w:rPr>
            </w:pPr>
            <w:r>
              <w:rPr>
                <w:rFonts w:ascii="Arial Narrow" w:hAnsi="Arial Narrow" w:cs="Calibri"/>
                <w:lang w:eastAsia="en-NZ"/>
              </w:rPr>
              <w:t>If PG suite is approved, industry and community partners will be notified and asked to identify projects that could be undertaken by postgraduate students.</w:t>
            </w:r>
          </w:p>
          <w:p w14:paraId="54BE2AFD" w14:textId="77777777" w:rsidR="00DF6D24" w:rsidRDefault="00DF6D24" w:rsidP="00DF6D24">
            <w:pPr>
              <w:autoSpaceDE w:val="0"/>
              <w:autoSpaceDN w:val="0"/>
              <w:adjustRightInd w:val="0"/>
              <w:spacing w:after="120"/>
              <w:rPr>
                <w:rFonts w:ascii="Arial Narrow" w:hAnsi="Arial Narrow" w:cs="Calibri"/>
                <w:lang w:eastAsia="en-NZ"/>
              </w:rPr>
            </w:pPr>
          </w:p>
        </w:tc>
      </w:tr>
      <w:tr w:rsidR="00507F56" w:rsidRPr="0013747F" w14:paraId="130ABE67" w14:textId="77777777" w:rsidTr="0088170C">
        <w:trPr>
          <w:trHeight w:val="1062"/>
        </w:trPr>
        <w:tc>
          <w:tcPr>
            <w:tcW w:w="1668" w:type="dxa"/>
            <w:tcBorders>
              <w:top w:val="nil"/>
              <w:bottom w:val="single" w:sz="4" w:space="0" w:color="auto"/>
            </w:tcBorders>
          </w:tcPr>
          <w:p w14:paraId="0F16B391" w14:textId="77777777" w:rsidR="00507F56" w:rsidRDefault="00507F56" w:rsidP="006C5C7E">
            <w:pPr>
              <w:autoSpaceDE w:val="0"/>
              <w:autoSpaceDN w:val="0"/>
              <w:adjustRightInd w:val="0"/>
              <w:rPr>
                <w:rFonts w:ascii="Arial Narrow" w:hAnsi="Arial Narrow" w:cs="Calibri"/>
                <w:lang w:eastAsia="en-NZ"/>
              </w:rPr>
            </w:pPr>
          </w:p>
        </w:tc>
        <w:tc>
          <w:tcPr>
            <w:tcW w:w="1984" w:type="dxa"/>
            <w:tcBorders>
              <w:top w:val="single" w:sz="4" w:space="0" w:color="auto"/>
              <w:bottom w:val="single" w:sz="4" w:space="0" w:color="auto"/>
            </w:tcBorders>
            <w:shd w:val="clear" w:color="auto" w:fill="auto"/>
          </w:tcPr>
          <w:p w14:paraId="74F38CE7" w14:textId="77777777" w:rsidR="00507F56" w:rsidRDefault="00507F56" w:rsidP="00234874">
            <w:pPr>
              <w:autoSpaceDE w:val="0"/>
              <w:autoSpaceDN w:val="0"/>
              <w:adjustRightInd w:val="0"/>
              <w:rPr>
                <w:rFonts w:ascii="Arial Narrow" w:hAnsi="Arial Narrow" w:cs="Calibri"/>
                <w:lang w:eastAsia="en-NZ"/>
              </w:rPr>
            </w:pPr>
          </w:p>
        </w:tc>
        <w:tc>
          <w:tcPr>
            <w:tcW w:w="2552" w:type="dxa"/>
            <w:tcBorders>
              <w:top w:val="single" w:sz="4" w:space="0" w:color="auto"/>
              <w:bottom w:val="single" w:sz="4" w:space="0" w:color="auto"/>
            </w:tcBorders>
          </w:tcPr>
          <w:p w14:paraId="3E7161D8" w14:textId="77777777" w:rsidR="00507F56" w:rsidRDefault="00507F56" w:rsidP="00234874">
            <w:pPr>
              <w:autoSpaceDE w:val="0"/>
              <w:autoSpaceDN w:val="0"/>
              <w:adjustRightInd w:val="0"/>
              <w:rPr>
                <w:rFonts w:ascii="Arial Narrow" w:hAnsi="Arial Narrow" w:cs="Calibri"/>
                <w:lang w:eastAsia="en-NZ"/>
              </w:rPr>
            </w:pPr>
          </w:p>
        </w:tc>
        <w:tc>
          <w:tcPr>
            <w:tcW w:w="3402" w:type="dxa"/>
            <w:tcBorders>
              <w:top w:val="single" w:sz="4" w:space="0" w:color="auto"/>
              <w:bottom w:val="single" w:sz="4" w:space="0" w:color="auto"/>
            </w:tcBorders>
          </w:tcPr>
          <w:p w14:paraId="799BABA0" w14:textId="77777777" w:rsidR="00DF6D24" w:rsidRDefault="00DF6D24" w:rsidP="00DF6D24">
            <w:pPr>
              <w:autoSpaceDE w:val="0"/>
              <w:autoSpaceDN w:val="0"/>
              <w:adjustRightInd w:val="0"/>
              <w:rPr>
                <w:rFonts w:ascii="Arial Narrow" w:hAnsi="Arial Narrow" w:cs="Calibri"/>
                <w:lang w:eastAsia="en-NZ"/>
              </w:rPr>
            </w:pPr>
            <w:r w:rsidRPr="008808A6">
              <w:rPr>
                <w:rFonts w:ascii="Arial Narrow" w:hAnsi="Arial Narrow" w:cs="Calibri"/>
                <w:b/>
                <w:lang w:eastAsia="en-NZ"/>
              </w:rPr>
              <w:t xml:space="preserve">Product PEAC </w:t>
            </w:r>
            <w:r>
              <w:rPr>
                <w:rFonts w:ascii="Arial Narrow" w:hAnsi="Arial Narrow" w:cs="Calibri"/>
                <w:lang w:eastAsia="en-NZ"/>
              </w:rPr>
              <w:t>– 19.7.11</w:t>
            </w:r>
          </w:p>
          <w:p w14:paraId="6414161A" w14:textId="77777777" w:rsidR="00DF6D24" w:rsidRDefault="00DF6D24" w:rsidP="00DF6D24">
            <w:pPr>
              <w:autoSpaceDE w:val="0"/>
              <w:autoSpaceDN w:val="0"/>
              <w:adjustRightInd w:val="0"/>
              <w:spacing w:after="120"/>
              <w:rPr>
                <w:rFonts w:ascii="Arial Narrow" w:hAnsi="Arial Narrow" w:cs="Calibri"/>
                <w:lang w:eastAsia="en-NZ"/>
              </w:rPr>
            </w:pPr>
            <w:r w:rsidRPr="00BD3FA4">
              <w:rPr>
                <w:rFonts w:ascii="Arial Narrow" w:hAnsi="Arial Narrow" w:cs="Calibri"/>
                <w:lang w:eastAsia="en-NZ"/>
              </w:rPr>
              <w:t>Looking at developing a 1 year post graduate diploma and then move into the masters</w:t>
            </w:r>
            <w:r>
              <w:rPr>
                <w:rFonts w:ascii="Arial Narrow" w:hAnsi="Arial Narrow" w:cs="Calibri"/>
                <w:lang w:eastAsia="en-NZ"/>
              </w:rPr>
              <w:t xml:space="preserve">. Alex asked if this </w:t>
            </w:r>
            <w:r w:rsidRPr="00BD3FA4">
              <w:rPr>
                <w:rFonts w:ascii="Arial Narrow" w:hAnsi="Arial Narrow" w:cs="Calibri"/>
                <w:lang w:eastAsia="en-NZ"/>
              </w:rPr>
              <w:t xml:space="preserve">was a trend in other places, </w:t>
            </w:r>
            <w:r>
              <w:rPr>
                <w:rFonts w:ascii="Arial Narrow" w:hAnsi="Arial Narrow" w:cs="Calibri"/>
                <w:lang w:eastAsia="en-NZ"/>
              </w:rPr>
              <w:t xml:space="preserve">and what were the specialties -  staff member replied </w:t>
            </w:r>
            <w:r w:rsidRPr="00BD3FA4">
              <w:rPr>
                <w:rFonts w:ascii="Arial Narrow" w:hAnsi="Arial Narrow" w:cs="Calibri"/>
                <w:lang w:eastAsia="en-NZ"/>
              </w:rPr>
              <w:t xml:space="preserve">this student </w:t>
            </w:r>
            <w:r>
              <w:rPr>
                <w:rFonts w:ascii="Arial Narrow" w:hAnsi="Arial Narrow" w:cs="Calibri"/>
                <w:lang w:eastAsia="en-NZ"/>
              </w:rPr>
              <w:t xml:space="preserve">could select their own direction. </w:t>
            </w:r>
          </w:p>
          <w:p w14:paraId="71A0E2BF" w14:textId="77777777" w:rsidR="00DF6D24" w:rsidRDefault="00DF6D24" w:rsidP="00DF6D24">
            <w:pPr>
              <w:autoSpaceDE w:val="0"/>
              <w:autoSpaceDN w:val="0"/>
              <w:adjustRightInd w:val="0"/>
              <w:spacing w:after="120"/>
              <w:rPr>
                <w:rFonts w:ascii="Arial Narrow" w:hAnsi="Arial Narrow" w:cs="Calibri"/>
                <w:lang w:eastAsia="en-NZ"/>
              </w:rPr>
            </w:pPr>
            <w:r w:rsidRPr="00BD3FA4">
              <w:rPr>
                <w:rFonts w:ascii="Arial Narrow" w:hAnsi="Arial Narrow" w:cs="Calibri"/>
                <w:lang w:eastAsia="en-NZ"/>
              </w:rPr>
              <w:t xml:space="preserve">Bill asked if </w:t>
            </w:r>
            <w:r>
              <w:rPr>
                <w:rFonts w:ascii="Arial Narrow" w:hAnsi="Arial Narrow" w:cs="Calibri"/>
                <w:lang w:eastAsia="en-NZ"/>
              </w:rPr>
              <w:t>PG programmes</w:t>
            </w:r>
            <w:r w:rsidRPr="00BD3FA4">
              <w:rPr>
                <w:rFonts w:ascii="Arial Narrow" w:hAnsi="Arial Narrow" w:cs="Calibri"/>
                <w:lang w:eastAsia="en-NZ"/>
              </w:rPr>
              <w:t xml:space="preserve"> could quality for the transfer voucher scheme with the student perhaps working 30% wi</w:t>
            </w:r>
            <w:r>
              <w:rPr>
                <w:rFonts w:ascii="Arial Narrow" w:hAnsi="Arial Narrow" w:cs="Calibri"/>
                <w:lang w:eastAsia="en-NZ"/>
              </w:rPr>
              <w:t>th a company and 70% at polytech.</w:t>
            </w:r>
          </w:p>
          <w:p w14:paraId="4427AA87" w14:textId="77777777" w:rsidR="00DF6D24" w:rsidRDefault="00DF6D24" w:rsidP="00DF6D24">
            <w:pPr>
              <w:autoSpaceDE w:val="0"/>
              <w:autoSpaceDN w:val="0"/>
              <w:adjustRightInd w:val="0"/>
              <w:spacing w:after="120"/>
              <w:rPr>
                <w:rFonts w:ascii="Arial Narrow" w:hAnsi="Arial Narrow" w:cs="Calibri"/>
                <w:lang w:eastAsia="en-NZ"/>
              </w:rPr>
            </w:pPr>
            <w:r>
              <w:rPr>
                <w:rFonts w:ascii="Arial Narrow" w:hAnsi="Arial Narrow" w:cs="Calibri"/>
                <w:lang w:eastAsia="en-NZ"/>
              </w:rPr>
              <w:t>PEAC meetings held 2013 and 2014</w:t>
            </w:r>
          </w:p>
          <w:p w14:paraId="1EC372EA" w14:textId="40C5E186" w:rsidR="00507F56" w:rsidRPr="008808A6" w:rsidRDefault="00DF6D24" w:rsidP="00DF6D24">
            <w:pPr>
              <w:autoSpaceDE w:val="0"/>
              <w:autoSpaceDN w:val="0"/>
              <w:adjustRightInd w:val="0"/>
              <w:rPr>
                <w:rFonts w:ascii="Arial Narrow" w:hAnsi="Arial Narrow" w:cs="Calibri"/>
                <w:b/>
                <w:lang w:eastAsia="en-NZ"/>
              </w:rPr>
            </w:pPr>
            <w:r>
              <w:rPr>
                <w:rFonts w:ascii="Arial Narrow" w:hAnsi="Arial Narrow" w:cs="Calibri"/>
                <w:lang w:eastAsia="en-NZ"/>
              </w:rPr>
              <w:t>PG suite still in planning – insufficient human resource to do the development.</w:t>
            </w:r>
          </w:p>
        </w:tc>
        <w:tc>
          <w:tcPr>
            <w:tcW w:w="4536" w:type="dxa"/>
            <w:tcBorders>
              <w:top w:val="single" w:sz="4" w:space="0" w:color="auto"/>
              <w:bottom w:val="single" w:sz="4" w:space="0" w:color="auto"/>
            </w:tcBorders>
          </w:tcPr>
          <w:p w14:paraId="0B37A060" w14:textId="77777777" w:rsidR="00DF6D24" w:rsidRDefault="00DF6D24" w:rsidP="00DF6D24">
            <w:pPr>
              <w:autoSpaceDE w:val="0"/>
              <w:autoSpaceDN w:val="0"/>
              <w:adjustRightInd w:val="0"/>
              <w:spacing w:after="120"/>
              <w:rPr>
                <w:rFonts w:ascii="Arial Narrow" w:hAnsi="Arial Narrow" w:cs="Calibri"/>
                <w:lang w:eastAsia="en-NZ"/>
              </w:rPr>
            </w:pPr>
            <w:r>
              <w:rPr>
                <w:rFonts w:ascii="Arial Narrow" w:hAnsi="Arial Narrow" w:cs="Calibri"/>
                <w:lang w:eastAsia="en-NZ"/>
              </w:rPr>
              <w:t>Response:</w:t>
            </w:r>
          </w:p>
          <w:p w14:paraId="7010379F" w14:textId="77777777" w:rsidR="00DF6D24" w:rsidRDefault="00DF6D24" w:rsidP="00DF6D24">
            <w:pPr>
              <w:autoSpaceDE w:val="0"/>
              <w:autoSpaceDN w:val="0"/>
              <w:adjustRightInd w:val="0"/>
              <w:spacing w:after="120"/>
              <w:rPr>
                <w:rFonts w:ascii="Arial Narrow" w:hAnsi="Arial Narrow" w:cs="Calibri"/>
                <w:lang w:eastAsia="en-NZ"/>
              </w:rPr>
            </w:pPr>
            <w:r>
              <w:rPr>
                <w:rFonts w:ascii="Arial Narrow" w:hAnsi="Arial Narrow" w:cs="Calibri"/>
                <w:lang w:eastAsia="en-NZ"/>
              </w:rPr>
              <w:t>As above  - connecting industry and community partners with PG students</w:t>
            </w:r>
          </w:p>
          <w:p w14:paraId="55C19147" w14:textId="77777777" w:rsidR="00DF6D24" w:rsidRDefault="00DF6D24" w:rsidP="00DF6D24">
            <w:pPr>
              <w:autoSpaceDE w:val="0"/>
              <w:autoSpaceDN w:val="0"/>
              <w:adjustRightInd w:val="0"/>
              <w:rPr>
                <w:rFonts w:ascii="Arial Narrow" w:hAnsi="Arial Narrow" w:cs="Calibri"/>
                <w:lang w:eastAsia="en-NZ"/>
              </w:rPr>
            </w:pPr>
            <w:r>
              <w:rPr>
                <w:rFonts w:ascii="Arial Narrow" w:hAnsi="Arial Narrow" w:cs="Calibri"/>
                <w:lang w:eastAsia="en-NZ"/>
              </w:rPr>
              <w:t xml:space="preserve">See previous responses re how this flexibility has been incorporated into the programmes </w:t>
            </w:r>
          </w:p>
          <w:p w14:paraId="4B1C2D82" w14:textId="77777777" w:rsidR="00507F56" w:rsidRDefault="00507F56" w:rsidP="006F33E7">
            <w:pPr>
              <w:autoSpaceDE w:val="0"/>
              <w:autoSpaceDN w:val="0"/>
              <w:adjustRightInd w:val="0"/>
              <w:rPr>
                <w:rFonts w:ascii="Arial Narrow" w:hAnsi="Arial Narrow" w:cs="Calibri"/>
                <w:lang w:eastAsia="en-NZ"/>
              </w:rPr>
            </w:pPr>
          </w:p>
        </w:tc>
      </w:tr>
      <w:tr w:rsidR="006F33E7" w:rsidRPr="0013747F" w14:paraId="4823C438" w14:textId="77777777" w:rsidTr="0088170C">
        <w:trPr>
          <w:trHeight w:val="1062"/>
        </w:trPr>
        <w:tc>
          <w:tcPr>
            <w:tcW w:w="1668" w:type="dxa"/>
            <w:tcBorders>
              <w:top w:val="single" w:sz="4" w:space="0" w:color="auto"/>
              <w:bottom w:val="single" w:sz="4" w:space="0" w:color="auto"/>
            </w:tcBorders>
          </w:tcPr>
          <w:p w14:paraId="784E4682" w14:textId="77777777" w:rsidR="006F33E7" w:rsidRDefault="006F33E7" w:rsidP="006C5C7E">
            <w:pPr>
              <w:autoSpaceDE w:val="0"/>
              <w:autoSpaceDN w:val="0"/>
              <w:adjustRightInd w:val="0"/>
              <w:rPr>
                <w:rFonts w:ascii="Arial Narrow" w:hAnsi="Arial Narrow" w:cs="Calibri"/>
                <w:lang w:eastAsia="en-NZ"/>
              </w:rPr>
            </w:pPr>
          </w:p>
        </w:tc>
        <w:tc>
          <w:tcPr>
            <w:tcW w:w="1984" w:type="dxa"/>
            <w:tcBorders>
              <w:top w:val="single" w:sz="4" w:space="0" w:color="auto"/>
              <w:bottom w:val="single" w:sz="4" w:space="0" w:color="auto"/>
            </w:tcBorders>
            <w:shd w:val="clear" w:color="auto" w:fill="auto"/>
          </w:tcPr>
          <w:p w14:paraId="6DF3CFCD" w14:textId="77777777" w:rsidR="006F33E7" w:rsidRDefault="006F33E7" w:rsidP="00234874">
            <w:pPr>
              <w:autoSpaceDE w:val="0"/>
              <w:autoSpaceDN w:val="0"/>
              <w:adjustRightInd w:val="0"/>
              <w:rPr>
                <w:rFonts w:ascii="Arial Narrow" w:hAnsi="Arial Narrow" w:cs="Calibri"/>
                <w:lang w:eastAsia="en-NZ"/>
              </w:rPr>
            </w:pPr>
          </w:p>
        </w:tc>
        <w:tc>
          <w:tcPr>
            <w:tcW w:w="2552" w:type="dxa"/>
            <w:tcBorders>
              <w:top w:val="single" w:sz="4" w:space="0" w:color="auto"/>
              <w:bottom w:val="single" w:sz="4" w:space="0" w:color="auto"/>
            </w:tcBorders>
          </w:tcPr>
          <w:p w14:paraId="3D77EA54" w14:textId="77777777" w:rsidR="006F33E7" w:rsidRDefault="006F33E7" w:rsidP="00234874">
            <w:pPr>
              <w:autoSpaceDE w:val="0"/>
              <w:autoSpaceDN w:val="0"/>
              <w:adjustRightInd w:val="0"/>
              <w:rPr>
                <w:rFonts w:ascii="Arial Narrow" w:hAnsi="Arial Narrow" w:cs="Calibri"/>
                <w:lang w:eastAsia="en-NZ"/>
              </w:rPr>
            </w:pPr>
          </w:p>
        </w:tc>
        <w:tc>
          <w:tcPr>
            <w:tcW w:w="3402" w:type="dxa"/>
            <w:tcBorders>
              <w:top w:val="single" w:sz="4" w:space="0" w:color="auto"/>
              <w:bottom w:val="single" w:sz="4" w:space="0" w:color="auto"/>
            </w:tcBorders>
          </w:tcPr>
          <w:p w14:paraId="3D577246" w14:textId="77777777" w:rsidR="006F33E7" w:rsidRDefault="006F33E7" w:rsidP="006F33E7">
            <w:pPr>
              <w:autoSpaceDE w:val="0"/>
              <w:autoSpaceDN w:val="0"/>
              <w:adjustRightInd w:val="0"/>
              <w:rPr>
                <w:rFonts w:ascii="Arial Narrow" w:hAnsi="Arial Narrow" w:cs="Calibri"/>
                <w:lang w:eastAsia="en-NZ"/>
              </w:rPr>
            </w:pPr>
            <w:r w:rsidRPr="008808A6">
              <w:rPr>
                <w:rFonts w:ascii="Arial Narrow" w:hAnsi="Arial Narrow" w:cs="Calibri"/>
                <w:b/>
                <w:lang w:eastAsia="en-NZ"/>
              </w:rPr>
              <w:t>Fashion PEAC</w:t>
            </w:r>
            <w:r>
              <w:rPr>
                <w:rFonts w:ascii="Arial Narrow" w:hAnsi="Arial Narrow" w:cs="Calibri"/>
                <w:lang w:eastAsia="en-NZ"/>
              </w:rPr>
              <w:t xml:space="preserve"> – 25.7.13</w:t>
            </w:r>
          </w:p>
          <w:p w14:paraId="3C655FEC" w14:textId="1E3737A8" w:rsidR="006F33E7" w:rsidRPr="00507F56" w:rsidRDefault="006F33E7" w:rsidP="006F33E7">
            <w:pPr>
              <w:autoSpaceDE w:val="0"/>
              <w:autoSpaceDN w:val="0"/>
              <w:adjustRightInd w:val="0"/>
              <w:rPr>
                <w:rFonts w:ascii="Arial Narrow" w:hAnsi="Arial Narrow" w:cs="Calibri"/>
                <w:lang w:eastAsia="en-NZ"/>
              </w:rPr>
            </w:pPr>
            <w:r w:rsidRPr="004317DE">
              <w:rPr>
                <w:rFonts w:ascii="Arial Narrow" w:hAnsi="Arial Narrow" w:cs="Calibri"/>
                <w:lang w:eastAsia="en-NZ"/>
              </w:rPr>
              <w:t>Discussed development of Hono</w:t>
            </w:r>
            <w:r>
              <w:rPr>
                <w:rFonts w:ascii="Arial Narrow" w:hAnsi="Arial Narrow" w:cs="Calibri"/>
                <w:lang w:eastAsia="en-NZ"/>
              </w:rPr>
              <w:t>u</w:t>
            </w:r>
            <w:r w:rsidRPr="004317DE">
              <w:rPr>
                <w:rFonts w:ascii="Arial Narrow" w:hAnsi="Arial Narrow" w:cs="Calibri"/>
                <w:lang w:eastAsia="en-NZ"/>
              </w:rPr>
              <w:t>rs year where students can study own project, PEAC agreed this is a good direction, and saw it as an areas where students could specialize if they wished, eg in brand design.</w:t>
            </w:r>
          </w:p>
        </w:tc>
        <w:tc>
          <w:tcPr>
            <w:tcW w:w="4536" w:type="dxa"/>
            <w:tcBorders>
              <w:top w:val="single" w:sz="4" w:space="0" w:color="auto"/>
              <w:bottom w:val="single" w:sz="4" w:space="0" w:color="auto"/>
            </w:tcBorders>
          </w:tcPr>
          <w:p w14:paraId="77735B5C" w14:textId="77777777" w:rsidR="006F33E7" w:rsidRDefault="006F33E7" w:rsidP="006F33E7">
            <w:pPr>
              <w:autoSpaceDE w:val="0"/>
              <w:autoSpaceDN w:val="0"/>
              <w:adjustRightInd w:val="0"/>
              <w:rPr>
                <w:rFonts w:ascii="Arial Narrow" w:hAnsi="Arial Narrow" w:cs="Calibri"/>
                <w:lang w:eastAsia="en-NZ"/>
              </w:rPr>
            </w:pPr>
            <w:r>
              <w:rPr>
                <w:rFonts w:ascii="Arial Narrow" w:hAnsi="Arial Narrow" w:cs="Calibri"/>
                <w:lang w:eastAsia="en-NZ"/>
              </w:rPr>
              <w:t xml:space="preserve">See previous responses re internships and workplace learning </w:t>
            </w:r>
          </w:p>
          <w:p w14:paraId="181DBE8C" w14:textId="77777777" w:rsidR="006F33E7" w:rsidRDefault="006F33E7" w:rsidP="006F33E7">
            <w:pPr>
              <w:autoSpaceDE w:val="0"/>
              <w:autoSpaceDN w:val="0"/>
              <w:adjustRightInd w:val="0"/>
              <w:rPr>
                <w:rFonts w:ascii="Arial Narrow" w:hAnsi="Arial Narrow" w:cs="Calibri"/>
                <w:lang w:eastAsia="en-NZ"/>
              </w:rPr>
            </w:pPr>
          </w:p>
        </w:tc>
      </w:tr>
      <w:tr w:rsidR="006F33E7" w:rsidRPr="0013747F" w14:paraId="00BA1B70" w14:textId="77777777" w:rsidTr="0088170C">
        <w:tc>
          <w:tcPr>
            <w:tcW w:w="1668" w:type="dxa"/>
            <w:tcBorders>
              <w:top w:val="single" w:sz="4" w:space="0" w:color="auto"/>
            </w:tcBorders>
          </w:tcPr>
          <w:p w14:paraId="2FDC6D4F" w14:textId="77777777" w:rsidR="006F33E7" w:rsidRDefault="006F33E7" w:rsidP="006C5C7E">
            <w:pPr>
              <w:autoSpaceDE w:val="0"/>
              <w:autoSpaceDN w:val="0"/>
              <w:adjustRightInd w:val="0"/>
              <w:rPr>
                <w:rFonts w:ascii="Arial Narrow" w:hAnsi="Arial Narrow" w:cs="Calibri"/>
                <w:lang w:eastAsia="en-NZ"/>
              </w:rPr>
            </w:pPr>
          </w:p>
        </w:tc>
        <w:tc>
          <w:tcPr>
            <w:tcW w:w="1984" w:type="dxa"/>
            <w:tcBorders>
              <w:top w:val="single" w:sz="4" w:space="0" w:color="auto"/>
            </w:tcBorders>
            <w:shd w:val="clear" w:color="auto" w:fill="auto"/>
          </w:tcPr>
          <w:p w14:paraId="365A4BC9" w14:textId="77777777" w:rsidR="006F33E7" w:rsidRDefault="006F33E7" w:rsidP="00234874">
            <w:pPr>
              <w:autoSpaceDE w:val="0"/>
              <w:autoSpaceDN w:val="0"/>
              <w:adjustRightInd w:val="0"/>
              <w:rPr>
                <w:rFonts w:ascii="Arial Narrow" w:hAnsi="Arial Narrow" w:cs="Calibri"/>
                <w:lang w:eastAsia="en-NZ"/>
              </w:rPr>
            </w:pPr>
          </w:p>
        </w:tc>
        <w:tc>
          <w:tcPr>
            <w:tcW w:w="2552" w:type="dxa"/>
            <w:tcBorders>
              <w:top w:val="single" w:sz="4" w:space="0" w:color="auto"/>
            </w:tcBorders>
          </w:tcPr>
          <w:p w14:paraId="411A40ED" w14:textId="77777777" w:rsidR="006F33E7" w:rsidRDefault="006F33E7" w:rsidP="00234874">
            <w:pPr>
              <w:autoSpaceDE w:val="0"/>
              <w:autoSpaceDN w:val="0"/>
              <w:adjustRightInd w:val="0"/>
              <w:rPr>
                <w:rFonts w:ascii="Arial Narrow" w:hAnsi="Arial Narrow" w:cs="Calibri"/>
                <w:lang w:eastAsia="en-NZ"/>
              </w:rPr>
            </w:pPr>
          </w:p>
        </w:tc>
        <w:tc>
          <w:tcPr>
            <w:tcW w:w="3402" w:type="dxa"/>
            <w:tcBorders>
              <w:top w:val="single" w:sz="4" w:space="0" w:color="auto"/>
            </w:tcBorders>
          </w:tcPr>
          <w:p w14:paraId="099D4A41" w14:textId="77777777" w:rsidR="006F33E7" w:rsidRPr="00B82B83" w:rsidRDefault="006F33E7" w:rsidP="006F33E7">
            <w:pPr>
              <w:autoSpaceDE w:val="0"/>
              <w:autoSpaceDN w:val="0"/>
              <w:adjustRightInd w:val="0"/>
              <w:rPr>
                <w:rFonts w:ascii="Arial Narrow" w:hAnsi="Arial Narrow" w:cs="Calibri"/>
                <w:bCs/>
                <w:lang w:eastAsia="en-NZ"/>
              </w:rPr>
            </w:pPr>
            <w:r w:rsidRPr="00691225">
              <w:rPr>
                <w:rFonts w:ascii="Arial Narrow" w:hAnsi="Arial Narrow" w:cs="Calibri"/>
                <w:b/>
                <w:bCs/>
                <w:lang w:eastAsia="en-NZ"/>
              </w:rPr>
              <w:t xml:space="preserve">Interiors/Product Combined PEAC </w:t>
            </w:r>
            <w:r w:rsidRPr="00B82B83">
              <w:rPr>
                <w:rFonts w:ascii="Arial Narrow" w:hAnsi="Arial Narrow" w:cs="Calibri"/>
                <w:bCs/>
                <w:lang w:eastAsia="en-NZ"/>
              </w:rPr>
              <w:t>–</w:t>
            </w:r>
            <w:r w:rsidRPr="00691225">
              <w:rPr>
                <w:rFonts w:ascii="Arial Narrow" w:hAnsi="Arial Narrow" w:cs="Calibri"/>
                <w:b/>
                <w:bCs/>
                <w:lang w:eastAsia="en-NZ"/>
              </w:rPr>
              <w:t xml:space="preserve"> </w:t>
            </w:r>
            <w:r w:rsidRPr="00B82B83">
              <w:rPr>
                <w:rFonts w:ascii="Arial Narrow" w:hAnsi="Arial Narrow" w:cs="Calibri"/>
                <w:bCs/>
                <w:lang w:eastAsia="en-NZ"/>
              </w:rPr>
              <w:t>25.7.13</w:t>
            </w:r>
          </w:p>
          <w:p w14:paraId="72365BEE" w14:textId="77777777" w:rsidR="006F33E7" w:rsidRDefault="006F33E7" w:rsidP="006F33E7">
            <w:pPr>
              <w:autoSpaceDE w:val="0"/>
              <w:autoSpaceDN w:val="0"/>
              <w:adjustRightInd w:val="0"/>
              <w:rPr>
                <w:rFonts w:ascii="Arial Narrow" w:hAnsi="Arial Narrow" w:cs="Calibri"/>
                <w:lang w:eastAsia="en-NZ"/>
              </w:rPr>
            </w:pPr>
            <w:r>
              <w:rPr>
                <w:rFonts w:ascii="Arial Narrow" w:hAnsi="Arial Narrow" w:cs="Calibri"/>
                <w:lang w:eastAsia="en-NZ"/>
              </w:rPr>
              <w:t xml:space="preserve">Focused on undergraduate programme but members discussed </w:t>
            </w:r>
            <w:r w:rsidRPr="004317DE">
              <w:rPr>
                <w:rFonts w:ascii="Arial Narrow" w:hAnsi="Arial Narrow" w:cs="Calibri"/>
                <w:lang w:eastAsia="en-NZ"/>
              </w:rPr>
              <w:t xml:space="preserve">projects </w:t>
            </w:r>
            <w:r>
              <w:rPr>
                <w:rFonts w:ascii="Arial Narrow" w:hAnsi="Arial Narrow" w:cs="Calibri"/>
                <w:lang w:eastAsia="en-NZ"/>
              </w:rPr>
              <w:t xml:space="preserve">suitable for </w:t>
            </w:r>
            <w:r>
              <w:rPr>
                <w:rFonts w:ascii="Arial Narrow" w:hAnsi="Arial Narrow" w:cs="Calibri"/>
                <w:lang w:eastAsia="en-NZ"/>
              </w:rPr>
              <w:lastRenderedPageBreak/>
              <w:t>st</w:t>
            </w:r>
            <w:r w:rsidRPr="004317DE">
              <w:rPr>
                <w:rFonts w:ascii="Arial Narrow" w:hAnsi="Arial Narrow" w:cs="Calibri"/>
                <w:lang w:eastAsia="en-NZ"/>
              </w:rPr>
              <w:t xml:space="preserve">udent involvement. </w:t>
            </w:r>
            <w:r>
              <w:rPr>
                <w:rFonts w:ascii="Arial Narrow" w:hAnsi="Arial Narrow" w:cs="Calibri"/>
                <w:lang w:eastAsia="en-NZ"/>
              </w:rPr>
              <w:t>F&amp;P keen to respond.</w:t>
            </w:r>
          </w:p>
          <w:p w14:paraId="273994F2" w14:textId="3DB440FB" w:rsidR="006F33E7" w:rsidRPr="008808A6" w:rsidRDefault="006F33E7" w:rsidP="00D409DA">
            <w:pPr>
              <w:autoSpaceDE w:val="0"/>
              <w:autoSpaceDN w:val="0"/>
              <w:adjustRightInd w:val="0"/>
              <w:rPr>
                <w:rFonts w:ascii="Arial Narrow" w:hAnsi="Arial Narrow" w:cs="Calibri"/>
                <w:b/>
                <w:lang w:eastAsia="en-NZ"/>
              </w:rPr>
            </w:pPr>
            <w:r>
              <w:rPr>
                <w:rFonts w:ascii="Arial Narrow" w:hAnsi="Arial Narrow" w:cs="Calibri"/>
                <w:lang w:eastAsia="en-NZ"/>
              </w:rPr>
              <w:t>Work placement on degrees was discussed</w:t>
            </w:r>
          </w:p>
        </w:tc>
        <w:tc>
          <w:tcPr>
            <w:tcW w:w="4536" w:type="dxa"/>
            <w:tcBorders>
              <w:top w:val="single" w:sz="4" w:space="0" w:color="auto"/>
            </w:tcBorders>
          </w:tcPr>
          <w:p w14:paraId="626D161C" w14:textId="77777777" w:rsidR="006F33E7" w:rsidRDefault="006F33E7" w:rsidP="00DF6D24">
            <w:pPr>
              <w:autoSpaceDE w:val="0"/>
              <w:autoSpaceDN w:val="0"/>
              <w:adjustRightInd w:val="0"/>
              <w:spacing w:after="120"/>
              <w:rPr>
                <w:rFonts w:ascii="Arial Narrow" w:hAnsi="Arial Narrow" w:cs="Calibri"/>
                <w:lang w:eastAsia="en-NZ"/>
              </w:rPr>
            </w:pPr>
            <w:r>
              <w:rPr>
                <w:rFonts w:ascii="Arial Narrow" w:hAnsi="Arial Narrow" w:cs="Calibri"/>
                <w:lang w:eastAsia="en-NZ"/>
              </w:rPr>
              <w:lastRenderedPageBreak/>
              <w:t>Response:</w:t>
            </w:r>
          </w:p>
          <w:p w14:paraId="0DF62956" w14:textId="77777777" w:rsidR="006F33E7" w:rsidRDefault="006F33E7" w:rsidP="00DF6D24">
            <w:pPr>
              <w:autoSpaceDE w:val="0"/>
              <w:autoSpaceDN w:val="0"/>
              <w:adjustRightInd w:val="0"/>
              <w:spacing w:after="120"/>
              <w:rPr>
                <w:rFonts w:ascii="Arial Narrow" w:hAnsi="Arial Narrow" w:cs="Calibri"/>
                <w:lang w:eastAsia="en-NZ"/>
              </w:rPr>
            </w:pPr>
            <w:r>
              <w:rPr>
                <w:rFonts w:ascii="Arial Narrow" w:hAnsi="Arial Narrow" w:cs="Calibri"/>
                <w:lang w:eastAsia="en-NZ"/>
              </w:rPr>
              <w:t xml:space="preserve">List of </w:t>
            </w:r>
            <w:r w:rsidRPr="00465721">
              <w:rPr>
                <w:rFonts w:ascii="Arial Narrow" w:hAnsi="Arial Narrow" w:cs="Calibri"/>
                <w:lang w:eastAsia="en-NZ"/>
              </w:rPr>
              <w:t xml:space="preserve">graduate capabilities and transferable skills </w:t>
            </w:r>
            <w:r>
              <w:rPr>
                <w:rFonts w:ascii="Arial Narrow" w:hAnsi="Arial Narrow" w:cs="Calibri"/>
                <w:lang w:eastAsia="en-NZ"/>
              </w:rPr>
              <w:t xml:space="preserve">has become a reference point for both the undergraduate programmes and in the development of the postgraduate </w:t>
            </w:r>
            <w:r>
              <w:rPr>
                <w:rFonts w:ascii="Arial Narrow" w:hAnsi="Arial Narrow" w:cs="Calibri"/>
                <w:lang w:eastAsia="en-NZ"/>
              </w:rPr>
              <w:lastRenderedPageBreak/>
              <w:t xml:space="preserve">suite. </w:t>
            </w:r>
          </w:p>
          <w:p w14:paraId="6713E160" w14:textId="3F2EAF60" w:rsidR="006F33E7" w:rsidRPr="00691225" w:rsidRDefault="006F33E7" w:rsidP="005C6859">
            <w:pPr>
              <w:autoSpaceDE w:val="0"/>
              <w:autoSpaceDN w:val="0"/>
              <w:adjustRightInd w:val="0"/>
              <w:rPr>
                <w:rFonts w:ascii="Arial Narrow" w:hAnsi="Arial Narrow" w:cs="Calibri"/>
                <w:lang w:eastAsia="en-NZ"/>
              </w:rPr>
            </w:pPr>
            <w:r w:rsidRPr="00415039">
              <w:rPr>
                <w:rFonts w:ascii="Arial Narrow" w:hAnsi="Arial Narrow" w:cs="Calibri"/>
                <w:lang w:eastAsia="en-NZ"/>
              </w:rPr>
              <w:t xml:space="preserve">Refer to </w:t>
            </w:r>
            <w:r w:rsidR="00F42A72" w:rsidRPr="00F42A72">
              <w:rPr>
                <w:rFonts w:ascii="Arial Narrow" w:hAnsi="Arial Narrow" w:cs="Calibri"/>
                <w:color w:val="0000FF"/>
                <w:lang w:eastAsia="en-NZ"/>
              </w:rPr>
              <w:fldChar w:fldCharType="begin"/>
            </w:r>
            <w:r w:rsidR="00F42A72" w:rsidRPr="00F42A72">
              <w:rPr>
                <w:rFonts w:ascii="Arial Narrow" w:hAnsi="Arial Narrow" w:cs="Calibri"/>
                <w:color w:val="0000FF"/>
                <w:lang w:eastAsia="en-NZ"/>
              </w:rPr>
              <w:instrText xml:space="preserve"> REF _Ref423081495 \h </w:instrText>
            </w:r>
            <w:r w:rsidR="00F42A72">
              <w:rPr>
                <w:rFonts w:ascii="Arial Narrow" w:hAnsi="Arial Narrow" w:cs="Calibri"/>
                <w:color w:val="0000FF"/>
                <w:lang w:eastAsia="en-NZ"/>
              </w:rPr>
              <w:instrText xml:space="preserve"> \* MERGEFORMAT </w:instrText>
            </w:r>
            <w:r w:rsidR="00F42A72" w:rsidRPr="00F42A72">
              <w:rPr>
                <w:rFonts w:ascii="Arial Narrow" w:hAnsi="Arial Narrow" w:cs="Calibri"/>
                <w:color w:val="0000FF"/>
                <w:lang w:eastAsia="en-NZ"/>
              </w:rPr>
            </w:r>
            <w:r w:rsidR="00F42A72" w:rsidRPr="00F42A72">
              <w:rPr>
                <w:rFonts w:ascii="Arial Narrow" w:hAnsi="Arial Narrow" w:cs="Calibri"/>
                <w:color w:val="0000FF"/>
                <w:lang w:eastAsia="en-NZ"/>
              </w:rPr>
              <w:fldChar w:fldCharType="separate"/>
            </w:r>
            <w:r w:rsidR="0046679F" w:rsidRPr="0046679F">
              <w:rPr>
                <w:rFonts w:ascii="Arial Narrow" w:hAnsi="Arial Narrow"/>
                <w:color w:val="0000FF"/>
              </w:rPr>
              <w:t>Appendix 22.: Learner Capabilities, Skill Gaps and Transferable Skills</w:t>
            </w:r>
            <w:r w:rsidR="00F42A72" w:rsidRPr="00F42A72">
              <w:rPr>
                <w:rFonts w:ascii="Arial Narrow" w:hAnsi="Arial Narrow" w:cs="Calibri"/>
                <w:color w:val="0000FF"/>
                <w:lang w:eastAsia="en-NZ"/>
              </w:rPr>
              <w:fldChar w:fldCharType="end"/>
            </w:r>
            <w:r>
              <w:rPr>
                <w:rFonts w:ascii="Arial Narrow" w:hAnsi="Arial Narrow" w:cs="Calibri"/>
                <w:lang w:eastAsia="en-NZ"/>
              </w:rPr>
              <w:t xml:space="preserve"> for </w:t>
            </w:r>
            <w:r w:rsidRPr="00314C3A">
              <w:rPr>
                <w:rFonts w:ascii="Arial Narrow" w:hAnsi="Arial Narrow" w:cs="Calibri"/>
                <w:lang w:eastAsia="en-NZ"/>
              </w:rPr>
              <w:t>List of Learner Capabilities, Skill Gaps and Transferable Skills</w:t>
            </w:r>
          </w:p>
        </w:tc>
      </w:tr>
      <w:tr w:rsidR="00970556" w:rsidRPr="0013747F" w14:paraId="7A209600" w14:textId="77777777" w:rsidTr="00D409DA">
        <w:trPr>
          <w:trHeight w:val="1062"/>
        </w:trPr>
        <w:tc>
          <w:tcPr>
            <w:tcW w:w="1668" w:type="dxa"/>
          </w:tcPr>
          <w:p w14:paraId="7441F284" w14:textId="77777777" w:rsidR="00970556" w:rsidRPr="0013747F" w:rsidRDefault="00970556" w:rsidP="006C5C7E">
            <w:pPr>
              <w:autoSpaceDE w:val="0"/>
              <w:autoSpaceDN w:val="0"/>
              <w:adjustRightInd w:val="0"/>
              <w:rPr>
                <w:rFonts w:ascii="Arial Narrow" w:hAnsi="Arial Narrow" w:cs="Calibri"/>
                <w:lang w:eastAsia="en-NZ"/>
              </w:rPr>
            </w:pPr>
          </w:p>
        </w:tc>
        <w:tc>
          <w:tcPr>
            <w:tcW w:w="1984" w:type="dxa"/>
            <w:shd w:val="clear" w:color="auto" w:fill="auto"/>
          </w:tcPr>
          <w:p w14:paraId="210199E2" w14:textId="77777777" w:rsidR="00970556" w:rsidRDefault="00970556">
            <w:pPr>
              <w:autoSpaceDE w:val="0"/>
              <w:autoSpaceDN w:val="0"/>
              <w:adjustRightInd w:val="0"/>
              <w:rPr>
                <w:rFonts w:ascii="Arial Narrow" w:hAnsi="Arial Narrow" w:cs="Calibri"/>
                <w:lang w:eastAsia="en-NZ"/>
              </w:rPr>
            </w:pPr>
          </w:p>
        </w:tc>
        <w:tc>
          <w:tcPr>
            <w:tcW w:w="2552" w:type="dxa"/>
          </w:tcPr>
          <w:p w14:paraId="5579242E" w14:textId="77777777" w:rsidR="00970556" w:rsidRDefault="00970556">
            <w:pPr>
              <w:autoSpaceDE w:val="0"/>
              <w:autoSpaceDN w:val="0"/>
              <w:adjustRightInd w:val="0"/>
              <w:rPr>
                <w:rFonts w:ascii="Arial Narrow" w:hAnsi="Arial Narrow" w:cs="Calibri"/>
                <w:lang w:eastAsia="en-NZ"/>
              </w:rPr>
            </w:pPr>
          </w:p>
        </w:tc>
        <w:tc>
          <w:tcPr>
            <w:tcW w:w="3402" w:type="dxa"/>
          </w:tcPr>
          <w:p w14:paraId="26169F67" w14:textId="77777777" w:rsidR="00970556" w:rsidRDefault="00970556" w:rsidP="00970556">
            <w:pPr>
              <w:autoSpaceDE w:val="0"/>
              <w:autoSpaceDN w:val="0"/>
              <w:adjustRightInd w:val="0"/>
              <w:rPr>
                <w:rFonts w:ascii="Arial Narrow" w:hAnsi="Arial Narrow" w:cs="Calibri"/>
                <w:lang w:eastAsia="en-NZ"/>
              </w:rPr>
            </w:pPr>
            <w:r w:rsidRPr="008808A6">
              <w:rPr>
                <w:rFonts w:ascii="Arial Narrow" w:hAnsi="Arial Narrow" w:cs="Calibri"/>
                <w:b/>
                <w:lang w:eastAsia="en-NZ"/>
              </w:rPr>
              <w:t>Combined Design PEAC</w:t>
            </w:r>
            <w:r>
              <w:rPr>
                <w:rFonts w:ascii="Arial Narrow" w:hAnsi="Arial Narrow" w:cs="Calibri"/>
                <w:lang w:eastAsia="en-NZ"/>
              </w:rPr>
              <w:t xml:space="preserve"> – 29.10.14</w:t>
            </w:r>
          </w:p>
          <w:p w14:paraId="4CEE037D" w14:textId="77777777" w:rsidR="00970556" w:rsidRDefault="00970556" w:rsidP="00970556">
            <w:pPr>
              <w:autoSpaceDE w:val="0"/>
              <w:autoSpaceDN w:val="0"/>
              <w:adjustRightInd w:val="0"/>
              <w:rPr>
                <w:rFonts w:ascii="Arial Narrow" w:hAnsi="Arial Narrow" w:cs="Calibri"/>
                <w:lang w:eastAsia="en-NZ"/>
              </w:rPr>
            </w:pPr>
            <w:r>
              <w:rPr>
                <w:rFonts w:ascii="Arial Narrow" w:hAnsi="Arial Narrow" w:cs="Calibri"/>
                <w:lang w:eastAsia="en-NZ"/>
              </w:rPr>
              <w:t>Advised that OP Leadership Team had given approval to proceed with development of PG suite.</w:t>
            </w:r>
          </w:p>
          <w:p w14:paraId="236DD194" w14:textId="6208C0C7" w:rsidR="00970556" w:rsidRDefault="00970556" w:rsidP="005C6859">
            <w:pPr>
              <w:autoSpaceDE w:val="0"/>
              <w:autoSpaceDN w:val="0"/>
              <w:adjustRightInd w:val="0"/>
              <w:rPr>
                <w:rFonts w:ascii="Arial Narrow" w:hAnsi="Arial Narrow" w:cs="Calibri"/>
                <w:lang w:eastAsia="en-NZ"/>
              </w:rPr>
            </w:pPr>
            <w:r>
              <w:rPr>
                <w:rFonts w:ascii="Arial Narrow" w:hAnsi="Arial Narrow" w:cs="Calibri"/>
                <w:lang w:eastAsia="en-NZ"/>
              </w:rPr>
              <w:t>PEAC was updated on Strategic Frameworks and asked for contribute to a list of graduate capabilities and transferable skills</w:t>
            </w:r>
          </w:p>
        </w:tc>
        <w:tc>
          <w:tcPr>
            <w:tcW w:w="4536" w:type="dxa"/>
          </w:tcPr>
          <w:p w14:paraId="470DDE93" w14:textId="2F4E89B6" w:rsidR="00970556" w:rsidRDefault="00970556" w:rsidP="00884F74">
            <w:pPr>
              <w:autoSpaceDE w:val="0"/>
              <w:autoSpaceDN w:val="0"/>
              <w:adjustRightInd w:val="0"/>
              <w:spacing w:after="120"/>
              <w:rPr>
                <w:rFonts w:ascii="Arial Narrow" w:hAnsi="Arial Narrow" w:cs="Calibri"/>
                <w:lang w:eastAsia="en-NZ"/>
              </w:rPr>
            </w:pPr>
            <w:r>
              <w:rPr>
                <w:rFonts w:ascii="Arial Narrow" w:hAnsi="Arial Narrow" w:cs="Calibri"/>
                <w:lang w:eastAsia="en-NZ"/>
              </w:rPr>
              <w:t xml:space="preserve">Minutes of this meeting, refer </w:t>
            </w:r>
            <w:r w:rsidR="00884F74" w:rsidRPr="00884F74">
              <w:rPr>
                <w:rFonts w:ascii="Arial Narrow" w:hAnsi="Arial Narrow" w:cs="Calibri"/>
                <w:color w:val="0000FF"/>
                <w:lang w:eastAsia="en-NZ"/>
              </w:rPr>
              <w:fldChar w:fldCharType="begin"/>
            </w:r>
            <w:r w:rsidR="00884F74" w:rsidRPr="00884F74">
              <w:rPr>
                <w:rFonts w:ascii="Arial Narrow" w:hAnsi="Arial Narrow" w:cs="Calibri"/>
                <w:color w:val="0000FF"/>
                <w:lang w:eastAsia="en-NZ"/>
              </w:rPr>
              <w:instrText xml:space="preserve"> REF _Ref424549365 \h </w:instrText>
            </w:r>
            <w:r w:rsidR="00884F74">
              <w:rPr>
                <w:rFonts w:ascii="Arial Narrow" w:hAnsi="Arial Narrow" w:cs="Calibri"/>
                <w:color w:val="0000FF"/>
                <w:lang w:eastAsia="en-NZ"/>
              </w:rPr>
              <w:instrText xml:space="preserve"> \* MERGEFORMAT </w:instrText>
            </w:r>
            <w:r w:rsidR="00884F74" w:rsidRPr="00884F74">
              <w:rPr>
                <w:rFonts w:ascii="Arial Narrow" w:hAnsi="Arial Narrow" w:cs="Calibri"/>
                <w:color w:val="0000FF"/>
                <w:lang w:eastAsia="en-NZ"/>
              </w:rPr>
            </w:r>
            <w:r w:rsidR="00884F74" w:rsidRPr="00884F74">
              <w:rPr>
                <w:rFonts w:ascii="Arial Narrow" w:hAnsi="Arial Narrow" w:cs="Calibri"/>
                <w:color w:val="0000FF"/>
                <w:lang w:eastAsia="en-NZ"/>
              </w:rPr>
              <w:fldChar w:fldCharType="separate"/>
            </w:r>
            <w:r w:rsidR="0046679F" w:rsidRPr="0046679F">
              <w:rPr>
                <w:rFonts w:ascii="Arial Narrow" w:hAnsi="Arial Narrow"/>
                <w:color w:val="0000FF"/>
              </w:rPr>
              <w:t>Appendix 26.: Minutes of Combined PEAC Meeting – 29-Oct-14</w:t>
            </w:r>
            <w:r w:rsidR="00884F74" w:rsidRPr="00884F74">
              <w:rPr>
                <w:rFonts w:ascii="Arial Narrow" w:hAnsi="Arial Narrow" w:cs="Calibri"/>
                <w:color w:val="0000FF"/>
                <w:lang w:eastAsia="en-NZ"/>
              </w:rPr>
              <w:fldChar w:fldCharType="end"/>
            </w:r>
          </w:p>
        </w:tc>
      </w:tr>
      <w:tr w:rsidR="005D6961" w:rsidRPr="0013747F" w14:paraId="01359119" w14:textId="77777777" w:rsidTr="00D409DA">
        <w:trPr>
          <w:trHeight w:val="1062"/>
        </w:trPr>
        <w:tc>
          <w:tcPr>
            <w:tcW w:w="1668" w:type="dxa"/>
          </w:tcPr>
          <w:p w14:paraId="67B7768D" w14:textId="6BC8B741" w:rsidR="005D6961" w:rsidRPr="0013747F" w:rsidRDefault="005D6961" w:rsidP="006C5C7E">
            <w:pPr>
              <w:autoSpaceDE w:val="0"/>
              <w:autoSpaceDN w:val="0"/>
              <w:adjustRightInd w:val="0"/>
              <w:rPr>
                <w:rFonts w:ascii="Arial Narrow" w:hAnsi="Arial Narrow" w:cs="Calibri"/>
                <w:lang w:eastAsia="en-NZ"/>
              </w:rPr>
            </w:pPr>
            <w:r w:rsidRPr="0013747F">
              <w:rPr>
                <w:rFonts w:ascii="Arial Narrow" w:hAnsi="Arial Narrow" w:cs="Calibri"/>
                <w:lang w:eastAsia="en-NZ"/>
              </w:rPr>
              <w:t>Monitor (required for degree level applications)</w:t>
            </w:r>
          </w:p>
        </w:tc>
        <w:tc>
          <w:tcPr>
            <w:tcW w:w="1984" w:type="dxa"/>
            <w:shd w:val="clear" w:color="auto" w:fill="auto"/>
          </w:tcPr>
          <w:p w14:paraId="5B9EA9B3" w14:textId="77777777" w:rsidR="005D6961" w:rsidRDefault="00B81884">
            <w:pPr>
              <w:autoSpaceDE w:val="0"/>
              <w:autoSpaceDN w:val="0"/>
              <w:adjustRightInd w:val="0"/>
              <w:rPr>
                <w:rFonts w:ascii="Arial Narrow" w:hAnsi="Arial Narrow" w:cs="Calibri"/>
                <w:lang w:eastAsia="en-NZ"/>
              </w:rPr>
            </w:pPr>
            <w:r>
              <w:rPr>
                <w:rFonts w:ascii="Arial Narrow" w:hAnsi="Arial Narrow" w:cs="Calibri"/>
                <w:lang w:eastAsia="en-NZ"/>
              </w:rPr>
              <w:t>Monitors ensure that programmes are consistent with NZQA expectations</w:t>
            </w:r>
          </w:p>
          <w:p w14:paraId="70E11EAD" w14:textId="77777777" w:rsidR="001D5386" w:rsidRDefault="001D5386">
            <w:pPr>
              <w:autoSpaceDE w:val="0"/>
              <w:autoSpaceDN w:val="0"/>
              <w:adjustRightInd w:val="0"/>
              <w:rPr>
                <w:rFonts w:ascii="Arial Narrow" w:hAnsi="Arial Narrow" w:cs="Calibri"/>
                <w:lang w:eastAsia="en-NZ"/>
              </w:rPr>
            </w:pPr>
          </w:p>
          <w:p w14:paraId="0762CD36" w14:textId="77777777" w:rsidR="001D5386" w:rsidRDefault="001D5386">
            <w:pPr>
              <w:autoSpaceDE w:val="0"/>
              <w:autoSpaceDN w:val="0"/>
              <w:adjustRightInd w:val="0"/>
              <w:rPr>
                <w:rFonts w:ascii="Arial Narrow" w:hAnsi="Arial Narrow" w:cs="Calibri"/>
                <w:lang w:eastAsia="en-NZ"/>
              </w:rPr>
            </w:pPr>
          </w:p>
          <w:p w14:paraId="7467358E" w14:textId="77777777" w:rsidR="001D5386" w:rsidRDefault="001D5386">
            <w:pPr>
              <w:autoSpaceDE w:val="0"/>
              <w:autoSpaceDN w:val="0"/>
              <w:adjustRightInd w:val="0"/>
              <w:rPr>
                <w:rFonts w:ascii="Arial Narrow" w:hAnsi="Arial Narrow" w:cs="Calibri"/>
                <w:lang w:eastAsia="en-NZ"/>
              </w:rPr>
            </w:pPr>
          </w:p>
          <w:p w14:paraId="367E777B" w14:textId="77777777" w:rsidR="001D5386" w:rsidRDefault="001D5386">
            <w:pPr>
              <w:autoSpaceDE w:val="0"/>
              <w:autoSpaceDN w:val="0"/>
              <w:adjustRightInd w:val="0"/>
              <w:rPr>
                <w:rFonts w:ascii="Arial Narrow" w:hAnsi="Arial Narrow" w:cs="Calibri"/>
                <w:lang w:eastAsia="en-NZ"/>
              </w:rPr>
            </w:pPr>
          </w:p>
          <w:p w14:paraId="044BEF52" w14:textId="355BEE08" w:rsidR="001D5386" w:rsidRPr="0013747F" w:rsidRDefault="001D5386">
            <w:pPr>
              <w:autoSpaceDE w:val="0"/>
              <w:autoSpaceDN w:val="0"/>
              <w:adjustRightInd w:val="0"/>
              <w:rPr>
                <w:rFonts w:ascii="Arial Narrow" w:hAnsi="Arial Narrow" w:cs="Calibri"/>
                <w:lang w:eastAsia="en-NZ"/>
              </w:rPr>
            </w:pPr>
          </w:p>
        </w:tc>
        <w:tc>
          <w:tcPr>
            <w:tcW w:w="2552" w:type="dxa"/>
          </w:tcPr>
          <w:p w14:paraId="1600AADD" w14:textId="77777777" w:rsidR="005D6961" w:rsidRDefault="00B81884">
            <w:pPr>
              <w:autoSpaceDE w:val="0"/>
              <w:autoSpaceDN w:val="0"/>
              <w:adjustRightInd w:val="0"/>
              <w:rPr>
                <w:rFonts w:ascii="Arial Narrow" w:hAnsi="Arial Narrow" w:cs="Calibri"/>
                <w:lang w:eastAsia="en-NZ"/>
              </w:rPr>
            </w:pPr>
            <w:r>
              <w:rPr>
                <w:rFonts w:ascii="Arial Narrow" w:hAnsi="Arial Narrow" w:cs="Calibri"/>
                <w:lang w:eastAsia="en-NZ"/>
              </w:rPr>
              <w:t>18-19 June 2014</w:t>
            </w:r>
          </w:p>
          <w:p w14:paraId="32A7A9CA" w14:textId="77777777" w:rsidR="00B15632" w:rsidRDefault="00B15632">
            <w:pPr>
              <w:autoSpaceDE w:val="0"/>
              <w:autoSpaceDN w:val="0"/>
              <w:adjustRightInd w:val="0"/>
              <w:rPr>
                <w:rFonts w:ascii="Arial Narrow" w:hAnsi="Arial Narrow" w:cs="Calibri"/>
                <w:lang w:eastAsia="en-NZ"/>
              </w:rPr>
            </w:pPr>
          </w:p>
          <w:p w14:paraId="65298B7D" w14:textId="77777777" w:rsidR="00B15632" w:rsidRDefault="00B15632">
            <w:pPr>
              <w:autoSpaceDE w:val="0"/>
              <w:autoSpaceDN w:val="0"/>
              <w:adjustRightInd w:val="0"/>
              <w:rPr>
                <w:rFonts w:ascii="Arial Narrow" w:hAnsi="Arial Narrow" w:cs="Calibri"/>
                <w:lang w:eastAsia="en-NZ"/>
              </w:rPr>
            </w:pPr>
          </w:p>
          <w:p w14:paraId="05D923D7" w14:textId="77777777" w:rsidR="00B15632" w:rsidRDefault="00B15632">
            <w:pPr>
              <w:autoSpaceDE w:val="0"/>
              <w:autoSpaceDN w:val="0"/>
              <w:adjustRightInd w:val="0"/>
              <w:rPr>
                <w:rFonts w:ascii="Arial Narrow" w:hAnsi="Arial Narrow" w:cs="Calibri"/>
                <w:lang w:eastAsia="en-NZ"/>
              </w:rPr>
            </w:pPr>
          </w:p>
          <w:p w14:paraId="76409205" w14:textId="77777777" w:rsidR="00B15632" w:rsidRDefault="00B15632">
            <w:pPr>
              <w:autoSpaceDE w:val="0"/>
              <w:autoSpaceDN w:val="0"/>
              <w:adjustRightInd w:val="0"/>
              <w:rPr>
                <w:rFonts w:ascii="Arial Narrow" w:hAnsi="Arial Narrow" w:cs="Calibri"/>
                <w:lang w:eastAsia="en-NZ"/>
              </w:rPr>
            </w:pPr>
          </w:p>
          <w:p w14:paraId="262EBC62" w14:textId="77777777" w:rsidR="00B15632" w:rsidRDefault="00B15632">
            <w:pPr>
              <w:autoSpaceDE w:val="0"/>
              <w:autoSpaceDN w:val="0"/>
              <w:adjustRightInd w:val="0"/>
              <w:rPr>
                <w:rFonts w:ascii="Arial Narrow" w:hAnsi="Arial Narrow" w:cs="Calibri"/>
                <w:lang w:eastAsia="en-NZ"/>
              </w:rPr>
            </w:pPr>
          </w:p>
          <w:p w14:paraId="69FDCB19" w14:textId="77777777" w:rsidR="00B15632" w:rsidRDefault="00B15632">
            <w:pPr>
              <w:autoSpaceDE w:val="0"/>
              <w:autoSpaceDN w:val="0"/>
              <w:adjustRightInd w:val="0"/>
              <w:rPr>
                <w:rFonts w:ascii="Arial Narrow" w:hAnsi="Arial Narrow" w:cs="Calibri"/>
                <w:lang w:eastAsia="en-NZ"/>
              </w:rPr>
            </w:pPr>
          </w:p>
          <w:p w14:paraId="48657392" w14:textId="77777777" w:rsidR="00B15632" w:rsidRDefault="00B15632">
            <w:pPr>
              <w:autoSpaceDE w:val="0"/>
              <w:autoSpaceDN w:val="0"/>
              <w:adjustRightInd w:val="0"/>
              <w:rPr>
                <w:rFonts w:ascii="Arial Narrow" w:hAnsi="Arial Narrow" w:cs="Calibri"/>
                <w:lang w:eastAsia="en-NZ"/>
              </w:rPr>
            </w:pPr>
          </w:p>
          <w:p w14:paraId="7028C612" w14:textId="22C77988" w:rsidR="00B15632" w:rsidRPr="0013747F" w:rsidRDefault="00B15632">
            <w:pPr>
              <w:autoSpaceDE w:val="0"/>
              <w:autoSpaceDN w:val="0"/>
              <w:adjustRightInd w:val="0"/>
              <w:rPr>
                <w:rFonts w:ascii="Arial Narrow" w:hAnsi="Arial Narrow" w:cs="Calibri"/>
                <w:lang w:eastAsia="en-NZ"/>
              </w:rPr>
            </w:pPr>
            <w:r>
              <w:rPr>
                <w:rFonts w:ascii="Arial Narrow" w:hAnsi="Arial Narrow" w:cs="Calibri"/>
                <w:lang w:eastAsia="en-NZ"/>
              </w:rPr>
              <w:t>June 2015</w:t>
            </w:r>
          </w:p>
        </w:tc>
        <w:tc>
          <w:tcPr>
            <w:tcW w:w="3402" w:type="dxa"/>
          </w:tcPr>
          <w:p w14:paraId="5B72DC64" w14:textId="23378682" w:rsidR="005D6961" w:rsidRDefault="00B81884" w:rsidP="00DF6D24">
            <w:pPr>
              <w:autoSpaceDE w:val="0"/>
              <w:autoSpaceDN w:val="0"/>
              <w:adjustRightInd w:val="0"/>
              <w:spacing w:after="120"/>
              <w:rPr>
                <w:rFonts w:ascii="Arial Narrow" w:hAnsi="Arial Narrow" w:cs="Calibri"/>
                <w:lang w:eastAsia="en-NZ"/>
              </w:rPr>
            </w:pPr>
            <w:r>
              <w:rPr>
                <w:rFonts w:ascii="Arial Narrow" w:hAnsi="Arial Narrow" w:cs="Calibri"/>
                <w:lang w:eastAsia="en-NZ"/>
              </w:rPr>
              <w:t>Fashion monitor Dr Mandy Smith, AUT met with Fashion students who expressed interest in an honours year – a full report is available on request but the excerpt from that report is below:</w:t>
            </w:r>
          </w:p>
          <w:p w14:paraId="7263ADCA" w14:textId="77777777" w:rsidR="00B81884" w:rsidRDefault="00B81884" w:rsidP="00DF6D24">
            <w:pPr>
              <w:autoSpaceDE w:val="0"/>
              <w:autoSpaceDN w:val="0"/>
              <w:adjustRightInd w:val="0"/>
              <w:spacing w:after="120"/>
              <w:rPr>
                <w:rFonts w:ascii="Arial Narrow" w:hAnsi="Arial Narrow" w:cs="Calibri"/>
                <w:lang w:eastAsia="en-NZ"/>
              </w:rPr>
            </w:pPr>
            <w:r w:rsidRPr="00B81884">
              <w:rPr>
                <w:rFonts w:ascii="Arial Narrow" w:hAnsi="Arial Narrow" w:cs="Calibri"/>
                <w:lang w:eastAsia="en-NZ"/>
              </w:rPr>
              <w:t>“</w:t>
            </w:r>
            <w:r>
              <w:rPr>
                <w:rFonts w:ascii="Arial Narrow" w:hAnsi="Arial Narrow" w:cs="Calibri"/>
                <w:lang w:eastAsia="en-NZ"/>
              </w:rPr>
              <w:t>…</w:t>
            </w:r>
            <w:r w:rsidRPr="00B81884">
              <w:rPr>
                <w:rFonts w:ascii="Arial Narrow" w:hAnsi="Arial Narrow" w:cs="Calibri"/>
                <w:lang w:eastAsia="en-NZ"/>
              </w:rPr>
              <w:t xml:space="preserve"> when asked how many of the students would consider staying on to do an Honours course if it was offered by the school, two thirds of those present said that they would. There were 22 students present at the meeting from across 1, 2 and 3 year. I have asked this on previous visits and the response has never been so positive. Based on this I would recommend a larger canvassing study is done across each year separately to explore the possibilities of numbers interested in a post graduate qualification in the future”.</w:t>
            </w:r>
          </w:p>
          <w:p w14:paraId="17CF32F1" w14:textId="77777777" w:rsidR="00CA77E0" w:rsidRDefault="00CA77E0">
            <w:pPr>
              <w:autoSpaceDE w:val="0"/>
              <w:autoSpaceDN w:val="0"/>
              <w:adjustRightInd w:val="0"/>
              <w:rPr>
                <w:rFonts w:ascii="Arial Narrow" w:hAnsi="Arial Narrow" w:cs="Calibri"/>
                <w:lang w:eastAsia="en-NZ"/>
              </w:rPr>
            </w:pPr>
          </w:p>
          <w:p w14:paraId="750F1C1C" w14:textId="78F2B62A" w:rsidR="003F0EB2" w:rsidRDefault="003F0EB2">
            <w:pPr>
              <w:autoSpaceDE w:val="0"/>
              <w:autoSpaceDN w:val="0"/>
              <w:adjustRightInd w:val="0"/>
              <w:rPr>
                <w:rFonts w:ascii="Arial Narrow" w:hAnsi="Arial Narrow" w:cs="Calibri"/>
                <w:lang w:eastAsia="en-NZ"/>
              </w:rPr>
            </w:pPr>
            <w:r>
              <w:rPr>
                <w:rFonts w:ascii="Arial Narrow" w:hAnsi="Arial Narrow" w:cs="Calibri"/>
                <w:lang w:eastAsia="en-NZ"/>
              </w:rPr>
              <w:t xml:space="preserve">Welby Ings – former monitor for the BDes </w:t>
            </w:r>
            <w:r>
              <w:rPr>
                <w:rFonts w:ascii="Arial Narrow" w:hAnsi="Arial Narrow" w:cs="Calibri"/>
                <w:lang w:eastAsia="en-NZ"/>
              </w:rPr>
              <w:lastRenderedPageBreak/>
              <w:t>(Communication) replied</w:t>
            </w:r>
          </w:p>
          <w:p w14:paraId="6743A3F6" w14:textId="0D4C81F0" w:rsidR="003F0EB2" w:rsidRPr="0013747F" w:rsidRDefault="003F0EB2">
            <w:pPr>
              <w:autoSpaceDE w:val="0"/>
              <w:autoSpaceDN w:val="0"/>
              <w:adjustRightInd w:val="0"/>
              <w:rPr>
                <w:rFonts w:ascii="Arial Narrow" w:hAnsi="Arial Narrow" w:cs="Calibri"/>
                <w:lang w:eastAsia="en-NZ"/>
              </w:rPr>
            </w:pPr>
            <w:r>
              <w:rPr>
                <w:rFonts w:ascii="Arial Narrow" w:hAnsi="Arial Narrow" w:cs="Calibri"/>
                <w:lang w:eastAsia="en-NZ"/>
              </w:rPr>
              <w:t xml:space="preserve">“I am </w:t>
            </w:r>
            <w:r w:rsidRPr="003F0EB2">
              <w:rPr>
                <w:rFonts w:ascii="Arial Narrow" w:hAnsi="Arial Narrow" w:cs="Calibri"/>
                <w:lang w:eastAsia="en-NZ"/>
              </w:rPr>
              <w:t>sorry but I am in the middle of two huge research projects and I am having to keep other stuff off my plate at the moment. I really value what you guys do, but the truth is there aren't enough hours in the day to do everything I would like to. I am going to have to say 'no' to this is the short term</w:t>
            </w:r>
            <w:r>
              <w:rPr>
                <w:rFonts w:ascii="Arial Narrow" w:hAnsi="Arial Narrow" w:cs="Calibri"/>
                <w:lang w:eastAsia="en-NZ"/>
              </w:rPr>
              <w:t>”</w:t>
            </w:r>
            <w:r w:rsidRPr="003F0EB2">
              <w:rPr>
                <w:rFonts w:ascii="Arial Narrow" w:hAnsi="Arial Narrow" w:cs="Calibri"/>
                <w:lang w:eastAsia="en-NZ"/>
              </w:rPr>
              <w:t>.</w:t>
            </w:r>
          </w:p>
        </w:tc>
        <w:tc>
          <w:tcPr>
            <w:tcW w:w="4536" w:type="dxa"/>
          </w:tcPr>
          <w:p w14:paraId="46648879" w14:textId="77777777" w:rsidR="005D6961" w:rsidRDefault="005D1701" w:rsidP="00DF6D24">
            <w:pPr>
              <w:autoSpaceDE w:val="0"/>
              <w:autoSpaceDN w:val="0"/>
              <w:adjustRightInd w:val="0"/>
              <w:spacing w:after="120"/>
              <w:rPr>
                <w:rFonts w:ascii="Arial Narrow" w:hAnsi="Arial Narrow" w:cs="Calibri"/>
                <w:lang w:eastAsia="en-NZ"/>
              </w:rPr>
            </w:pPr>
            <w:r>
              <w:rPr>
                <w:rFonts w:ascii="Arial Narrow" w:hAnsi="Arial Narrow" w:cs="Calibri"/>
                <w:lang w:eastAsia="en-NZ"/>
              </w:rPr>
              <w:lastRenderedPageBreak/>
              <w:t>Response:</w:t>
            </w:r>
          </w:p>
          <w:p w14:paraId="27D018AB" w14:textId="77777777" w:rsidR="005D1701" w:rsidRDefault="005D1701" w:rsidP="00DF6D24">
            <w:pPr>
              <w:autoSpaceDE w:val="0"/>
              <w:autoSpaceDN w:val="0"/>
              <w:adjustRightInd w:val="0"/>
              <w:spacing w:after="120"/>
              <w:rPr>
                <w:rFonts w:ascii="Arial Narrow" w:hAnsi="Arial Narrow" w:cs="Calibri"/>
                <w:lang w:eastAsia="en-NZ"/>
              </w:rPr>
            </w:pPr>
            <w:r>
              <w:rPr>
                <w:rFonts w:ascii="Arial Narrow" w:hAnsi="Arial Narrow" w:cs="Calibri"/>
                <w:lang w:eastAsia="en-NZ"/>
              </w:rPr>
              <w:t>Student meeting held on 25 June 2014 and ten students attended – details of that and previous meetings are below.</w:t>
            </w:r>
          </w:p>
          <w:p w14:paraId="095788BC" w14:textId="77777777" w:rsidR="005D1701" w:rsidRDefault="005D1701" w:rsidP="00DF6D24">
            <w:pPr>
              <w:autoSpaceDE w:val="0"/>
              <w:autoSpaceDN w:val="0"/>
              <w:adjustRightInd w:val="0"/>
              <w:spacing w:after="120"/>
              <w:rPr>
                <w:rFonts w:ascii="Arial Narrow" w:hAnsi="Arial Narrow" w:cs="Calibri"/>
                <w:lang w:eastAsia="en-NZ"/>
              </w:rPr>
            </w:pPr>
            <w:r>
              <w:rPr>
                <w:rFonts w:ascii="Arial Narrow" w:hAnsi="Arial Narrow" w:cs="Calibri"/>
                <w:lang w:eastAsia="en-NZ"/>
              </w:rPr>
              <w:t>A scoping document for the addition of an honours year was developed and discussed with the Leadership Team who recommended scoping a full postgraduate  suite of programmes, similar to the suite developed previously by the School of Art.</w:t>
            </w:r>
          </w:p>
          <w:p w14:paraId="76569F59" w14:textId="77777777" w:rsidR="001D5386" w:rsidRPr="001D5386" w:rsidRDefault="001D5386" w:rsidP="001D5386">
            <w:pPr>
              <w:autoSpaceDE w:val="0"/>
              <w:autoSpaceDN w:val="0"/>
              <w:adjustRightInd w:val="0"/>
              <w:spacing w:after="120"/>
              <w:rPr>
                <w:rFonts w:ascii="Arial Narrow" w:hAnsi="Arial Narrow" w:cs="Calibri"/>
                <w:lang w:eastAsia="en-NZ"/>
              </w:rPr>
            </w:pPr>
            <w:r w:rsidRPr="001D5386">
              <w:rPr>
                <w:rFonts w:ascii="Arial Narrow" w:hAnsi="Arial Narrow" w:cs="Calibri"/>
                <w:lang w:eastAsia="en-NZ"/>
              </w:rPr>
              <w:t xml:space="preserve">Mandy Smith responded 29 June, 2015 with the following feedback which has been incorporated into the document </w:t>
            </w:r>
          </w:p>
          <w:p w14:paraId="742C200D" w14:textId="77777777" w:rsidR="001D5386" w:rsidRPr="001D5386" w:rsidRDefault="001D5386" w:rsidP="001D5386">
            <w:pPr>
              <w:autoSpaceDE w:val="0"/>
              <w:autoSpaceDN w:val="0"/>
              <w:adjustRightInd w:val="0"/>
              <w:spacing w:after="120"/>
              <w:rPr>
                <w:rFonts w:ascii="Arial Narrow" w:hAnsi="Arial Narrow" w:cs="Calibri"/>
                <w:lang w:eastAsia="en-NZ"/>
              </w:rPr>
            </w:pPr>
            <w:r w:rsidRPr="001D5386">
              <w:rPr>
                <w:rFonts w:ascii="Arial Narrow" w:hAnsi="Arial Narrow" w:cs="Calibri"/>
                <w:lang w:eastAsia="en-NZ"/>
              </w:rPr>
              <w:t xml:space="preserve">Structure and Delivery: The structure of the proposed programmes looks to be well thought through, with a good balance of applied project points with research methods and contextual theories incorporated into it. However I do note for serious consideration that you would be introducing a 240 point Master qualification when many tertiary providers worldwide are now operating a 180 point Masters programme. This may impact international student numbers especially when they incur international fee structures and </w:t>
            </w:r>
            <w:r w:rsidRPr="001D5386">
              <w:rPr>
                <w:rFonts w:ascii="Arial Narrow" w:hAnsi="Arial Narrow" w:cs="Calibri"/>
                <w:lang w:eastAsia="en-NZ"/>
              </w:rPr>
              <w:lastRenderedPageBreak/>
              <w:t xml:space="preserve">can do the same or similar programmes for reduced time periods. I would suggest that a 60 point taught programme be looked at which incorporates skill building as well as the research methods with a 120 point thesis year attached to give you universal parity. </w:t>
            </w:r>
          </w:p>
          <w:p w14:paraId="5BD68330" w14:textId="77777777" w:rsidR="001D5386" w:rsidRPr="001D5386" w:rsidRDefault="001D5386" w:rsidP="001D5386">
            <w:pPr>
              <w:autoSpaceDE w:val="0"/>
              <w:autoSpaceDN w:val="0"/>
              <w:adjustRightInd w:val="0"/>
              <w:spacing w:after="120"/>
              <w:rPr>
                <w:rFonts w:ascii="Arial Narrow" w:hAnsi="Arial Narrow" w:cs="Calibri"/>
                <w:i/>
                <w:lang w:eastAsia="en-NZ"/>
              </w:rPr>
            </w:pPr>
            <w:r w:rsidRPr="001D5386">
              <w:rPr>
                <w:rFonts w:ascii="Arial Narrow" w:hAnsi="Arial Narrow" w:cs="Calibri"/>
                <w:i/>
                <w:lang w:eastAsia="en-NZ"/>
              </w:rPr>
              <w:t>Response:  a 120 credit Masters is proposed as is skill building in the Level 8 programmes.</w:t>
            </w:r>
          </w:p>
          <w:p w14:paraId="4F73BB01" w14:textId="77777777" w:rsidR="001D5386" w:rsidRPr="001D5386" w:rsidRDefault="001D5386" w:rsidP="001D5386">
            <w:pPr>
              <w:autoSpaceDE w:val="0"/>
              <w:autoSpaceDN w:val="0"/>
              <w:adjustRightInd w:val="0"/>
              <w:spacing w:after="120"/>
              <w:rPr>
                <w:rFonts w:ascii="Arial Narrow" w:hAnsi="Arial Narrow" w:cs="Calibri"/>
                <w:lang w:eastAsia="en-NZ"/>
              </w:rPr>
            </w:pPr>
            <w:r w:rsidRPr="001D5386">
              <w:rPr>
                <w:rFonts w:ascii="Arial Narrow" w:hAnsi="Arial Narrow" w:cs="Calibri"/>
                <w:lang w:eastAsia="en-NZ"/>
              </w:rPr>
              <w:t xml:space="preserve">Content: I question the need for the constant reference to sustainability within each of the design project descriptions. A sustainability emphasise is commendable but should be inherent in any good design practice along with good design, creativity of solution, and problem solving skills (all mentioned in your covering letter), so why is sustainability singled out as key within each descriptor. </w:t>
            </w:r>
          </w:p>
          <w:p w14:paraId="25D9E4CA" w14:textId="77777777" w:rsidR="001D5386" w:rsidRPr="001D5386" w:rsidRDefault="001D5386" w:rsidP="001D5386">
            <w:pPr>
              <w:autoSpaceDE w:val="0"/>
              <w:autoSpaceDN w:val="0"/>
              <w:adjustRightInd w:val="0"/>
              <w:spacing w:after="120"/>
              <w:rPr>
                <w:rFonts w:ascii="Arial Narrow" w:hAnsi="Arial Narrow" w:cs="Calibri"/>
                <w:i/>
                <w:lang w:eastAsia="en-NZ"/>
              </w:rPr>
            </w:pPr>
            <w:r w:rsidRPr="001D5386">
              <w:rPr>
                <w:rFonts w:ascii="Arial Narrow" w:hAnsi="Arial Narrow" w:cs="Calibri"/>
                <w:i/>
                <w:lang w:eastAsia="en-NZ"/>
              </w:rPr>
              <w:t>Response: Sustainability is a core theme of this postgraduate suite of programmes. See Section 1.1.1 Sustainability.</w:t>
            </w:r>
          </w:p>
          <w:p w14:paraId="332AE18A" w14:textId="77777777" w:rsidR="001D5386" w:rsidRPr="001D5386" w:rsidRDefault="001D5386" w:rsidP="001D5386">
            <w:pPr>
              <w:autoSpaceDE w:val="0"/>
              <w:autoSpaceDN w:val="0"/>
              <w:adjustRightInd w:val="0"/>
              <w:spacing w:after="120"/>
              <w:rPr>
                <w:rFonts w:ascii="Arial Narrow" w:hAnsi="Arial Narrow" w:cs="Calibri"/>
                <w:lang w:eastAsia="en-NZ"/>
              </w:rPr>
            </w:pPr>
            <w:r w:rsidRPr="001D5386">
              <w:rPr>
                <w:rFonts w:ascii="Arial Narrow" w:hAnsi="Arial Narrow" w:cs="Calibri"/>
                <w:lang w:eastAsia="en-NZ"/>
              </w:rPr>
              <w:t>The first 60 points of each of the three programmes read as if they are interchangeable, which would make for easier delivery but are they the same? Should each programme have its own identity and if it should what will that be and how will that be achieved and identified for the students? A clarity of difference needs to be identified so that each programme has its own purpose and place. This might be done by changing the delivery of one of the programmes so that it becomes more skill based for students that have been out of education and want to up skill qualifications as well as gain more current technical / digital or design knowledge.</w:t>
            </w:r>
          </w:p>
          <w:p w14:paraId="0F1B41E7" w14:textId="77777777" w:rsidR="001D5386" w:rsidRPr="001D5386" w:rsidRDefault="001D5386" w:rsidP="001D5386">
            <w:pPr>
              <w:autoSpaceDE w:val="0"/>
              <w:autoSpaceDN w:val="0"/>
              <w:adjustRightInd w:val="0"/>
              <w:spacing w:after="120"/>
              <w:rPr>
                <w:rFonts w:ascii="Arial Narrow" w:hAnsi="Arial Narrow" w:cs="Calibri"/>
                <w:i/>
                <w:lang w:eastAsia="en-NZ"/>
              </w:rPr>
            </w:pPr>
            <w:r w:rsidRPr="001D5386">
              <w:rPr>
                <w:rFonts w:ascii="Arial Narrow" w:hAnsi="Arial Narrow" w:cs="Calibri"/>
                <w:i/>
                <w:lang w:eastAsia="en-NZ"/>
              </w:rPr>
              <w:t xml:space="preserve">Response: further work has been done to differentiate between the Hons, PG Cert and PGDip programmes. See Sections 1.2 and 1.3 </w:t>
            </w:r>
          </w:p>
          <w:p w14:paraId="23BBFB6F" w14:textId="77777777" w:rsidR="001D5386" w:rsidRPr="001D5386" w:rsidRDefault="001D5386" w:rsidP="001D5386">
            <w:pPr>
              <w:autoSpaceDE w:val="0"/>
              <w:autoSpaceDN w:val="0"/>
              <w:adjustRightInd w:val="0"/>
              <w:spacing w:after="120"/>
              <w:rPr>
                <w:rFonts w:ascii="Arial Narrow" w:hAnsi="Arial Narrow" w:cs="Calibri"/>
                <w:lang w:eastAsia="en-NZ"/>
              </w:rPr>
            </w:pPr>
            <w:r w:rsidRPr="001D5386">
              <w:rPr>
                <w:rFonts w:ascii="Arial Narrow" w:hAnsi="Arial Narrow" w:cs="Calibri"/>
                <w:lang w:eastAsia="en-NZ"/>
              </w:rPr>
              <w:lastRenderedPageBreak/>
              <w:t>Relevance and Value: Again I emphasise the relevance of offering a 240 point programme when 180 point masters qualifications are becoming the norm within tertiary education globally. This maybe a NZQA requirement I am unsure of the regulations around this though.</w:t>
            </w:r>
          </w:p>
          <w:p w14:paraId="7DA993DB" w14:textId="77777777" w:rsidR="001D5386" w:rsidRPr="001D5386" w:rsidRDefault="001D5386" w:rsidP="001D5386">
            <w:pPr>
              <w:autoSpaceDE w:val="0"/>
              <w:autoSpaceDN w:val="0"/>
              <w:adjustRightInd w:val="0"/>
              <w:spacing w:after="120"/>
              <w:rPr>
                <w:rFonts w:ascii="Arial Narrow" w:hAnsi="Arial Narrow" w:cs="Calibri"/>
                <w:i/>
                <w:lang w:eastAsia="en-NZ"/>
              </w:rPr>
            </w:pPr>
            <w:r w:rsidRPr="001D5386">
              <w:rPr>
                <w:rFonts w:ascii="Arial Narrow" w:hAnsi="Arial Narrow" w:cs="Calibri"/>
                <w:i/>
                <w:lang w:eastAsia="en-NZ"/>
              </w:rPr>
              <w:t xml:space="preserve">Response: See note above re 120 credit Masters. </w:t>
            </w:r>
          </w:p>
          <w:p w14:paraId="28F60549" w14:textId="6D9A4426" w:rsidR="001D5386" w:rsidRPr="0013747F"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The suite of programmes will enable current and up-skilling past students to engage with further design study at a post graduate level which is becoming an expectation of qualification for anyone who is planning to work overseas, or within the tertiary environment and therefore I see that these programmes would add value to Otago Polytechnic, the community of students that it serves and the design environment within New Zealand.</w:t>
            </w:r>
          </w:p>
        </w:tc>
      </w:tr>
      <w:tr w:rsidR="005D6961" w:rsidRPr="0013747F" w14:paraId="7CE35E4B" w14:textId="77777777" w:rsidTr="00D409DA">
        <w:trPr>
          <w:trHeight w:val="793"/>
        </w:trPr>
        <w:tc>
          <w:tcPr>
            <w:tcW w:w="1668" w:type="dxa"/>
          </w:tcPr>
          <w:p w14:paraId="7F0C1BCF" w14:textId="754F272B" w:rsidR="00512610" w:rsidRPr="0013747F" w:rsidRDefault="005303A5" w:rsidP="006C5C7E">
            <w:pPr>
              <w:autoSpaceDE w:val="0"/>
              <w:autoSpaceDN w:val="0"/>
              <w:adjustRightInd w:val="0"/>
              <w:rPr>
                <w:rFonts w:ascii="Arial Narrow" w:hAnsi="Arial Narrow" w:cs="Calibri"/>
                <w:lang w:eastAsia="en-NZ"/>
              </w:rPr>
            </w:pPr>
            <w:r>
              <w:rPr>
                <w:rFonts w:ascii="Arial Narrow" w:hAnsi="Arial Narrow" w:cs="Calibri"/>
                <w:lang w:eastAsia="en-NZ"/>
              </w:rPr>
              <w:lastRenderedPageBreak/>
              <w:t>Students currently studying on the Bachelor of Design  - Communication, Fashion ,product and Interiors degrees</w:t>
            </w:r>
          </w:p>
        </w:tc>
        <w:tc>
          <w:tcPr>
            <w:tcW w:w="1984" w:type="dxa"/>
            <w:shd w:val="clear" w:color="auto" w:fill="auto"/>
          </w:tcPr>
          <w:p w14:paraId="0E93C918" w14:textId="3BB75773" w:rsidR="005D6961" w:rsidRPr="0013747F" w:rsidRDefault="005303A5" w:rsidP="006C5C7E">
            <w:pPr>
              <w:autoSpaceDE w:val="0"/>
              <w:autoSpaceDN w:val="0"/>
              <w:adjustRightInd w:val="0"/>
              <w:rPr>
                <w:rFonts w:ascii="Arial Narrow" w:hAnsi="Arial Narrow" w:cs="Calibri"/>
                <w:lang w:eastAsia="en-NZ"/>
              </w:rPr>
            </w:pPr>
            <w:r>
              <w:rPr>
                <w:rFonts w:ascii="Arial Narrow" w:hAnsi="Arial Narrow" w:cs="Calibri"/>
                <w:lang w:eastAsia="en-NZ"/>
              </w:rPr>
              <w:t>Current undergraduate students form the bulk of the potential market for the honours year and potentially for the Masters as well.</w:t>
            </w:r>
          </w:p>
        </w:tc>
        <w:tc>
          <w:tcPr>
            <w:tcW w:w="2552" w:type="dxa"/>
          </w:tcPr>
          <w:p w14:paraId="56964428" w14:textId="0689D4C0" w:rsidR="005D6961" w:rsidRPr="0013747F" w:rsidRDefault="005303A5">
            <w:pPr>
              <w:autoSpaceDE w:val="0"/>
              <w:autoSpaceDN w:val="0"/>
              <w:adjustRightInd w:val="0"/>
              <w:rPr>
                <w:rFonts w:ascii="Arial Narrow" w:hAnsi="Arial Narrow" w:cs="Calibri"/>
                <w:lang w:eastAsia="en-NZ"/>
              </w:rPr>
            </w:pPr>
            <w:r>
              <w:rPr>
                <w:rFonts w:ascii="Arial Narrow" w:hAnsi="Arial Narrow" w:cs="Calibri"/>
                <w:lang w:eastAsia="en-NZ"/>
              </w:rPr>
              <w:t xml:space="preserve">Student meetings and information sessions held </w:t>
            </w:r>
            <w:r w:rsidRPr="005303A5">
              <w:rPr>
                <w:rFonts w:ascii="Arial Narrow" w:hAnsi="Arial Narrow" w:cs="Calibri"/>
                <w:lang w:eastAsia="en-NZ"/>
              </w:rPr>
              <w:t>24.7.13</w:t>
            </w:r>
            <w:r>
              <w:rPr>
                <w:rFonts w:ascii="Arial Narrow" w:hAnsi="Arial Narrow" w:cs="Calibri"/>
                <w:lang w:eastAsia="en-NZ"/>
              </w:rPr>
              <w:t xml:space="preserve">,  </w:t>
            </w:r>
            <w:r w:rsidRPr="005303A5">
              <w:rPr>
                <w:rFonts w:ascii="Arial Narrow" w:hAnsi="Arial Narrow" w:cs="Calibri"/>
                <w:lang w:eastAsia="en-NZ"/>
              </w:rPr>
              <w:t>14.8.13</w:t>
            </w:r>
            <w:r>
              <w:rPr>
                <w:rFonts w:ascii="Arial Narrow" w:hAnsi="Arial Narrow" w:cs="Calibri"/>
                <w:lang w:eastAsia="en-NZ"/>
              </w:rPr>
              <w:t xml:space="preserve"> and  </w:t>
            </w:r>
            <w:r w:rsidRPr="005303A5">
              <w:rPr>
                <w:rFonts w:ascii="Arial Narrow" w:hAnsi="Arial Narrow" w:cs="Calibri"/>
                <w:lang w:eastAsia="en-NZ"/>
              </w:rPr>
              <w:t>25.6.14</w:t>
            </w:r>
          </w:p>
        </w:tc>
        <w:tc>
          <w:tcPr>
            <w:tcW w:w="3402" w:type="dxa"/>
          </w:tcPr>
          <w:p w14:paraId="5684A0B8" w14:textId="5361BA28" w:rsidR="005303A5" w:rsidRPr="005303A5" w:rsidRDefault="005303A5" w:rsidP="00507F56">
            <w:pPr>
              <w:autoSpaceDE w:val="0"/>
              <w:autoSpaceDN w:val="0"/>
              <w:adjustRightInd w:val="0"/>
              <w:spacing w:after="60"/>
              <w:rPr>
                <w:rFonts w:ascii="Arial Narrow" w:hAnsi="Arial Narrow" w:cs="Calibri"/>
                <w:lang w:eastAsia="en-NZ"/>
              </w:rPr>
            </w:pPr>
            <w:r w:rsidRPr="005303A5">
              <w:rPr>
                <w:rFonts w:ascii="Arial Narrow" w:hAnsi="Arial Narrow" w:cs="Calibri"/>
                <w:lang w:eastAsia="en-NZ"/>
              </w:rPr>
              <w:t xml:space="preserve">At meetings held in 2013 and 2014 </w:t>
            </w:r>
            <w:r>
              <w:rPr>
                <w:rFonts w:ascii="Arial Narrow" w:hAnsi="Arial Narrow" w:cs="Calibri"/>
                <w:lang w:eastAsia="en-NZ"/>
              </w:rPr>
              <w:t>students made</w:t>
            </w:r>
            <w:r w:rsidRPr="005303A5">
              <w:rPr>
                <w:rFonts w:ascii="Arial Narrow" w:hAnsi="Arial Narrow" w:cs="Calibri"/>
                <w:lang w:eastAsia="en-NZ"/>
              </w:rPr>
              <w:t xml:space="preserve"> </w:t>
            </w:r>
            <w:r>
              <w:rPr>
                <w:rFonts w:ascii="Arial Narrow" w:hAnsi="Arial Narrow" w:cs="Calibri"/>
                <w:lang w:eastAsia="en-NZ"/>
              </w:rPr>
              <w:t>the following comments</w:t>
            </w:r>
            <w:r w:rsidRPr="005303A5">
              <w:rPr>
                <w:rFonts w:ascii="Arial Narrow" w:hAnsi="Arial Narrow" w:cs="Calibri"/>
                <w:lang w:eastAsia="en-NZ"/>
              </w:rPr>
              <w:t xml:space="preserve">: </w:t>
            </w:r>
          </w:p>
          <w:p w14:paraId="39169CA5" w14:textId="13D8658B" w:rsidR="005303A5" w:rsidRPr="00507F56" w:rsidRDefault="005303A5" w:rsidP="00CA2B95">
            <w:pPr>
              <w:pStyle w:val="ListParagraph"/>
              <w:numPr>
                <w:ilvl w:val="0"/>
                <w:numId w:val="110"/>
              </w:numPr>
              <w:tabs>
                <w:tab w:val="left" w:pos="317"/>
              </w:tabs>
              <w:autoSpaceDE w:val="0"/>
              <w:autoSpaceDN w:val="0"/>
              <w:adjustRightInd w:val="0"/>
              <w:spacing w:after="60"/>
              <w:ind w:left="227" w:hanging="227"/>
              <w:rPr>
                <w:rFonts w:ascii="Arial Narrow" w:hAnsi="Arial Narrow" w:cs="Calibri"/>
                <w:lang w:eastAsia="en-NZ"/>
              </w:rPr>
            </w:pPr>
            <w:r w:rsidRPr="00507F56">
              <w:rPr>
                <w:rFonts w:ascii="Arial Narrow" w:hAnsi="Arial Narrow" w:cs="Calibri"/>
                <w:lang w:eastAsia="en-NZ"/>
              </w:rPr>
              <w:t>Ability to take a break after undergraduate degree and return to do an honours year-  especially relevant for recent graduates wanting to access honours in 2015 but not able to do so</w:t>
            </w:r>
          </w:p>
          <w:p w14:paraId="33842BB3" w14:textId="6FBC5451" w:rsidR="005303A5" w:rsidRPr="00507F56" w:rsidRDefault="005303A5" w:rsidP="00CA2B95">
            <w:pPr>
              <w:pStyle w:val="ListParagraph"/>
              <w:numPr>
                <w:ilvl w:val="0"/>
                <w:numId w:val="110"/>
              </w:numPr>
              <w:tabs>
                <w:tab w:val="left" w:pos="317"/>
              </w:tabs>
              <w:autoSpaceDE w:val="0"/>
              <w:autoSpaceDN w:val="0"/>
              <w:adjustRightInd w:val="0"/>
              <w:spacing w:after="60"/>
              <w:ind w:left="227" w:hanging="227"/>
              <w:rPr>
                <w:rFonts w:ascii="Arial Narrow" w:hAnsi="Arial Narrow" w:cs="Calibri"/>
                <w:lang w:eastAsia="en-NZ"/>
              </w:rPr>
            </w:pPr>
            <w:r w:rsidRPr="00507F56">
              <w:rPr>
                <w:rFonts w:ascii="Arial Narrow" w:hAnsi="Arial Narrow" w:cs="Calibri"/>
                <w:lang w:eastAsia="en-NZ"/>
              </w:rPr>
              <w:t>Process for developing project proposal</w:t>
            </w:r>
          </w:p>
          <w:p w14:paraId="708D4FFC" w14:textId="26FBAAED" w:rsidR="005303A5" w:rsidRPr="00507F56" w:rsidRDefault="005303A5" w:rsidP="00CA2B95">
            <w:pPr>
              <w:pStyle w:val="ListParagraph"/>
              <w:numPr>
                <w:ilvl w:val="0"/>
                <w:numId w:val="110"/>
              </w:numPr>
              <w:tabs>
                <w:tab w:val="left" w:pos="317"/>
              </w:tabs>
              <w:autoSpaceDE w:val="0"/>
              <w:autoSpaceDN w:val="0"/>
              <w:adjustRightInd w:val="0"/>
              <w:spacing w:after="60"/>
              <w:ind w:left="227" w:hanging="227"/>
              <w:rPr>
                <w:rFonts w:ascii="Arial Narrow" w:hAnsi="Arial Narrow" w:cs="Calibri"/>
                <w:lang w:eastAsia="en-NZ"/>
              </w:rPr>
            </w:pPr>
            <w:r w:rsidRPr="00507F56">
              <w:rPr>
                <w:rFonts w:ascii="Arial Narrow" w:hAnsi="Arial Narrow" w:cs="Calibri"/>
                <w:lang w:eastAsia="en-NZ"/>
              </w:rPr>
              <w:t>Can they access loans and allowances for honours level study?</w:t>
            </w:r>
          </w:p>
          <w:p w14:paraId="78426E34" w14:textId="1FD9178C" w:rsidR="005303A5" w:rsidRPr="00507F56" w:rsidRDefault="005303A5" w:rsidP="00CA2B95">
            <w:pPr>
              <w:pStyle w:val="ListParagraph"/>
              <w:numPr>
                <w:ilvl w:val="0"/>
                <w:numId w:val="110"/>
              </w:numPr>
              <w:tabs>
                <w:tab w:val="left" w:pos="317"/>
              </w:tabs>
              <w:autoSpaceDE w:val="0"/>
              <w:autoSpaceDN w:val="0"/>
              <w:adjustRightInd w:val="0"/>
              <w:spacing w:after="60"/>
              <w:ind w:left="227" w:hanging="227"/>
              <w:rPr>
                <w:rFonts w:ascii="Arial Narrow" w:hAnsi="Arial Narrow" w:cs="Calibri"/>
                <w:lang w:eastAsia="en-NZ"/>
              </w:rPr>
            </w:pPr>
            <w:r w:rsidRPr="00507F56">
              <w:rPr>
                <w:rFonts w:ascii="Arial Narrow" w:hAnsi="Arial Narrow" w:cs="Calibri"/>
                <w:lang w:eastAsia="en-NZ"/>
              </w:rPr>
              <w:t>Title of qualification –would there be a specialty in the title?</w:t>
            </w:r>
          </w:p>
          <w:p w14:paraId="278AC43E" w14:textId="66691A58" w:rsidR="005303A5" w:rsidRPr="00507F56" w:rsidRDefault="005303A5" w:rsidP="00CA2B95">
            <w:pPr>
              <w:pStyle w:val="ListParagraph"/>
              <w:numPr>
                <w:ilvl w:val="0"/>
                <w:numId w:val="110"/>
              </w:numPr>
              <w:tabs>
                <w:tab w:val="left" w:pos="317"/>
              </w:tabs>
              <w:autoSpaceDE w:val="0"/>
              <w:autoSpaceDN w:val="0"/>
              <w:adjustRightInd w:val="0"/>
              <w:spacing w:after="60"/>
              <w:ind w:left="227" w:hanging="227"/>
              <w:rPr>
                <w:rFonts w:ascii="Arial Narrow" w:hAnsi="Arial Narrow" w:cs="Calibri"/>
                <w:lang w:eastAsia="en-NZ"/>
              </w:rPr>
            </w:pPr>
            <w:r w:rsidRPr="00507F56">
              <w:rPr>
                <w:rFonts w:ascii="Arial Narrow" w:hAnsi="Arial Narrow" w:cs="Calibri"/>
                <w:lang w:eastAsia="en-NZ"/>
              </w:rPr>
              <w:t>Pathways into MDE and MVA</w:t>
            </w:r>
          </w:p>
          <w:p w14:paraId="11974209" w14:textId="69247C8E" w:rsidR="005303A5" w:rsidRPr="00507F56" w:rsidRDefault="005303A5" w:rsidP="00CA2B95">
            <w:pPr>
              <w:pStyle w:val="ListParagraph"/>
              <w:numPr>
                <w:ilvl w:val="0"/>
                <w:numId w:val="110"/>
              </w:numPr>
              <w:tabs>
                <w:tab w:val="left" w:pos="317"/>
              </w:tabs>
              <w:autoSpaceDE w:val="0"/>
              <w:autoSpaceDN w:val="0"/>
              <w:adjustRightInd w:val="0"/>
              <w:spacing w:after="60"/>
              <w:ind w:left="227" w:hanging="227"/>
              <w:rPr>
                <w:rFonts w:ascii="Arial Narrow" w:hAnsi="Arial Narrow" w:cs="Calibri"/>
                <w:lang w:eastAsia="en-NZ"/>
              </w:rPr>
            </w:pPr>
            <w:r w:rsidRPr="00507F56">
              <w:rPr>
                <w:rFonts w:ascii="Arial Narrow" w:hAnsi="Arial Narrow" w:cs="Calibri"/>
                <w:lang w:eastAsia="en-NZ"/>
              </w:rPr>
              <w:t>Opportunity to collaborate on projects</w:t>
            </w:r>
          </w:p>
          <w:p w14:paraId="72CD1FFE" w14:textId="37CB4494" w:rsidR="005303A5" w:rsidRPr="00507F56" w:rsidRDefault="005303A5" w:rsidP="00CA2B95">
            <w:pPr>
              <w:pStyle w:val="ListParagraph"/>
              <w:numPr>
                <w:ilvl w:val="0"/>
                <w:numId w:val="110"/>
              </w:numPr>
              <w:tabs>
                <w:tab w:val="left" w:pos="317"/>
              </w:tabs>
              <w:autoSpaceDE w:val="0"/>
              <w:autoSpaceDN w:val="0"/>
              <w:adjustRightInd w:val="0"/>
              <w:spacing w:after="60"/>
              <w:ind w:left="227" w:hanging="227"/>
              <w:rPr>
                <w:rFonts w:ascii="Arial Narrow" w:hAnsi="Arial Narrow" w:cs="Calibri"/>
                <w:lang w:eastAsia="en-NZ"/>
              </w:rPr>
            </w:pPr>
            <w:r w:rsidRPr="00507F56">
              <w:rPr>
                <w:rFonts w:ascii="Arial Narrow" w:hAnsi="Arial Narrow" w:cs="Calibri"/>
                <w:lang w:eastAsia="en-NZ"/>
              </w:rPr>
              <w:t>Would an honours year give them an advantage when looking for work</w:t>
            </w:r>
          </w:p>
          <w:p w14:paraId="4251537A" w14:textId="0C12B850" w:rsidR="005303A5" w:rsidRPr="00507F56" w:rsidRDefault="005303A5" w:rsidP="00CA2B95">
            <w:pPr>
              <w:pStyle w:val="ListParagraph"/>
              <w:numPr>
                <w:ilvl w:val="0"/>
                <w:numId w:val="110"/>
              </w:numPr>
              <w:tabs>
                <w:tab w:val="left" w:pos="317"/>
              </w:tabs>
              <w:autoSpaceDE w:val="0"/>
              <w:autoSpaceDN w:val="0"/>
              <w:adjustRightInd w:val="0"/>
              <w:spacing w:after="60"/>
              <w:ind w:left="227" w:hanging="227"/>
              <w:rPr>
                <w:rFonts w:ascii="Arial Narrow" w:hAnsi="Arial Narrow" w:cs="Calibri"/>
                <w:lang w:eastAsia="en-NZ"/>
              </w:rPr>
            </w:pPr>
            <w:r w:rsidRPr="00507F56">
              <w:rPr>
                <w:rFonts w:ascii="Arial Narrow" w:hAnsi="Arial Narrow" w:cs="Calibri"/>
                <w:lang w:eastAsia="en-NZ"/>
              </w:rPr>
              <w:t>Would honours students exhibit with undergraduate students (option to exhibit at different time)</w:t>
            </w:r>
          </w:p>
          <w:p w14:paraId="44FC4111" w14:textId="77777777" w:rsidR="005303A5" w:rsidRPr="005303A5" w:rsidRDefault="005303A5" w:rsidP="005303A5">
            <w:pPr>
              <w:autoSpaceDE w:val="0"/>
              <w:autoSpaceDN w:val="0"/>
              <w:adjustRightInd w:val="0"/>
              <w:rPr>
                <w:rFonts w:ascii="Arial Narrow" w:hAnsi="Arial Narrow" w:cs="Calibri"/>
                <w:lang w:eastAsia="en-NZ"/>
              </w:rPr>
            </w:pPr>
          </w:p>
          <w:p w14:paraId="5DC19356" w14:textId="3C4406B6" w:rsidR="005D6961" w:rsidRPr="0013747F" w:rsidRDefault="005303A5" w:rsidP="005303A5">
            <w:pPr>
              <w:autoSpaceDE w:val="0"/>
              <w:autoSpaceDN w:val="0"/>
              <w:adjustRightInd w:val="0"/>
              <w:rPr>
                <w:rFonts w:ascii="Arial Narrow" w:hAnsi="Arial Narrow" w:cs="Calibri"/>
                <w:lang w:eastAsia="en-NZ"/>
              </w:rPr>
            </w:pPr>
            <w:r w:rsidRPr="005303A5">
              <w:rPr>
                <w:rFonts w:ascii="Arial Narrow" w:hAnsi="Arial Narrow" w:cs="Calibri"/>
                <w:lang w:eastAsia="en-NZ"/>
              </w:rPr>
              <w:t>Students also commented that they knew of others who were interested in the honours option but couldn’t attend the information sessions.</w:t>
            </w:r>
            <w:r>
              <w:rPr>
                <w:rFonts w:ascii="Arial Narrow" w:hAnsi="Arial Narrow" w:cs="Calibri"/>
                <w:lang w:eastAsia="en-NZ"/>
              </w:rPr>
              <w:t xml:space="preserve"> </w:t>
            </w:r>
            <w:r w:rsidRPr="005303A5">
              <w:rPr>
                <w:rFonts w:ascii="Arial Narrow" w:hAnsi="Arial Narrow" w:cs="Calibri"/>
                <w:lang w:eastAsia="en-NZ"/>
              </w:rPr>
              <w:t>The option of a postgraduate certificate an</w:t>
            </w:r>
            <w:r>
              <w:rPr>
                <w:rFonts w:ascii="Arial Narrow" w:hAnsi="Arial Narrow" w:cs="Calibri"/>
                <w:lang w:eastAsia="en-NZ"/>
              </w:rPr>
              <w:t>d</w:t>
            </w:r>
            <w:r w:rsidRPr="005303A5">
              <w:rPr>
                <w:rFonts w:ascii="Arial Narrow" w:hAnsi="Arial Narrow" w:cs="Calibri"/>
                <w:lang w:eastAsia="en-NZ"/>
              </w:rPr>
              <w:t xml:space="preserve"> diploma were not raised in these meetings however there have since been enquiries from international students wanting to complete a one year Masters programme in Design. These students had already completed postgraduate study at Level 8 so could go directly to Level 9.</w:t>
            </w:r>
          </w:p>
        </w:tc>
        <w:tc>
          <w:tcPr>
            <w:tcW w:w="4536" w:type="dxa"/>
          </w:tcPr>
          <w:p w14:paraId="672F74EF" w14:textId="77777777" w:rsidR="005D6961" w:rsidRDefault="005303A5" w:rsidP="00507F56">
            <w:pPr>
              <w:autoSpaceDE w:val="0"/>
              <w:autoSpaceDN w:val="0"/>
              <w:adjustRightInd w:val="0"/>
              <w:spacing w:after="120"/>
              <w:rPr>
                <w:rFonts w:ascii="Arial Narrow" w:hAnsi="Arial Narrow" w:cs="Calibri"/>
                <w:lang w:eastAsia="en-NZ"/>
              </w:rPr>
            </w:pPr>
            <w:r>
              <w:rPr>
                <w:rFonts w:ascii="Arial Narrow" w:hAnsi="Arial Narrow" w:cs="Calibri"/>
                <w:lang w:eastAsia="en-NZ"/>
              </w:rPr>
              <w:lastRenderedPageBreak/>
              <w:t>Response to student feedback</w:t>
            </w:r>
          </w:p>
          <w:p w14:paraId="2D7D4C3A" w14:textId="77777777" w:rsidR="005303A5" w:rsidRDefault="005303A5" w:rsidP="00507F56">
            <w:pPr>
              <w:autoSpaceDE w:val="0"/>
              <w:autoSpaceDN w:val="0"/>
              <w:adjustRightInd w:val="0"/>
              <w:spacing w:after="120"/>
              <w:rPr>
                <w:rFonts w:ascii="Arial Narrow" w:hAnsi="Arial Narrow" w:cs="Calibri"/>
                <w:lang w:eastAsia="en-NZ"/>
              </w:rPr>
            </w:pPr>
            <w:r>
              <w:rPr>
                <w:rFonts w:ascii="Arial Narrow" w:hAnsi="Arial Narrow" w:cs="Calibri"/>
                <w:lang w:eastAsia="en-NZ"/>
              </w:rPr>
              <w:t>Discussions have been held with Leoni Schmidt – HOS, School of Art re synergies between the postgraduate suite of programmes in Art and the proposed suite in Design.</w:t>
            </w:r>
          </w:p>
          <w:p w14:paraId="01B4E290" w14:textId="77777777" w:rsidR="005303A5" w:rsidRDefault="005303A5" w:rsidP="00507F56">
            <w:pPr>
              <w:autoSpaceDE w:val="0"/>
              <w:autoSpaceDN w:val="0"/>
              <w:adjustRightInd w:val="0"/>
              <w:spacing w:after="120"/>
              <w:rPr>
                <w:rFonts w:ascii="Arial Narrow" w:hAnsi="Arial Narrow" w:cs="Calibri"/>
                <w:lang w:eastAsia="en-NZ"/>
              </w:rPr>
            </w:pPr>
            <w:r>
              <w:rPr>
                <w:rFonts w:ascii="Arial Narrow" w:hAnsi="Arial Narrow" w:cs="Calibri"/>
                <w:lang w:eastAsia="en-NZ"/>
              </w:rPr>
              <w:t xml:space="preserve">A number of staff teaching in the School </w:t>
            </w:r>
            <w:r w:rsidR="00B517CB">
              <w:rPr>
                <w:rFonts w:ascii="Arial Narrow" w:hAnsi="Arial Narrow" w:cs="Calibri"/>
                <w:lang w:eastAsia="en-NZ"/>
              </w:rPr>
              <w:t>of Design either hold a MFA or are working towards this qualification and will be involved in supervision and teaching on the postgraduate suite.</w:t>
            </w:r>
          </w:p>
          <w:p w14:paraId="0F349CE7" w14:textId="77777777" w:rsidR="00B517CB" w:rsidRDefault="00B517CB" w:rsidP="00507F56">
            <w:pPr>
              <w:autoSpaceDE w:val="0"/>
              <w:autoSpaceDN w:val="0"/>
              <w:adjustRightInd w:val="0"/>
              <w:spacing w:after="120"/>
              <w:rPr>
                <w:rFonts w:ascii="Arial Narrow" w:hAnsi="Arial Narrow" w:cs="Calibri"/>
                <w:lang w:eastAsia="en-NZ"/>
              </w:rPr>
            </w:pPr>
            <w:r>
              <w:rPr>
                <w:rFonts w:ascii="Arial Narrow" w:hAnsi="Arial Narrow" w:cs="Calibri"/>
                <w:lang w:eastAsia="en-NZ"/>
              </w:rPr>
              <w:t>There is already a close working relationship between the Schools of Art and Design and Design staff and students can attend and contribute to the School of Art weekly postgraduate seminar series. In response to this feedback we are proposing that all students undertaking a masters by thesis should attend and present at this seminar series.</w:t>
            </w:r>
          </w:p>
          <w:p w14:paraId="312ECA42" w14:textId="77777777" w:rsidR="00B517CB" w:rsidRDefault="00B517CB" w:rsidP="00507F56">
            <w:pPr>
              <w:autoSpaceDE w:val="0"/>
              <w:autoSpaceDN w:val="0"/>
              <w:adjustRightInd w:val="0"/>
              <w:spacing w:after="120"/>
              <w:rPr>
                <w:rFonts w:ascii="Arial Narrow" w:hAnsi="Arial Narrow" w:cs="Calibri"/>
                <w:lang w:eastAsia="en-NZ"/>
              </w:rPr>
            </w:pPr>
            <w:r>
              <w:rPr>
                <w:rFonts w:ascii="Arial Narrow" w:hAnsi="Arial Narrow" w:cs="Calibri"/>
                <w:lang w:eastAsia="en-NZ"/>
              </w:rPr>
              <w:t>Project proposal process has been discussed in the document.</w:t>
            </w:r>
          </w:p>
          <w:p w14:paraId="37931A6A" w14:textId="77777777" w:rsidR="00B517CB" w:rsidRDefault="00B517CB" w:rsidP="00507F56">
            <w:pPr>
              <w:autoSpaceDE w:val="0"/>
              <w:autoSpaceDN w:val="0"/>
              <w:adjustRightInd w:val="0"/>
              <w:spacing w:after="120"/>
              <w:rPr>
                <w:rFonts w:ascii="Arial Narrow" w:hAnsi="Arial Narrow" w:cs="Calibri"/>
                <w:lang w:eastAsia="en-NZ"/>
              </w:rPr>
            </w:pPr>
            <w:r>
              <w:rPr>
                <w:rFonts w:ascii="Arial Narrow" w:hAnsi="Arial Narrow" w:cs="Calibri"/>
                <w:lang w:eastAsia="en-NZ"/>
              </w:rPr>
              <w:lastRenderedPageBreak/>
              <w:t xml:space="preserve">Allowance for applicants to apply for the honours programme within a five year period of graduating. </w:t>
            </w:r>
          </w:p>
          <w:p w14:paraId="03729012" w14:textId="7BA8175F" w:rsidR="00B517CB" w:rsidRDefault="00B517CB" w:rsidP="00507F56">
            <w:pPr>
              <w:autoSpaceDE w:val="0"/>
              <w:autoSpaceDN w:val="0"/>
              <w:adjustRightInd w:val="0"/>
              <w:spacing w:after="120"/>
              <w:rPr>
                <w:rFonts w:ascii="Arial Narrow" w:hAnsi="Arial Narrow" w:cs="Calibri"/>
                <w:lang w:eastAsia="en-NZ"/>
              </w:rPr>
            </w:pPr>
            <w:r>
              <w:rPr>
                <w:rFonts w:ascii="Arial Narrow" w:hAnsi="Arial Narrow" w:cs="Calibri"/>
                <w:lang w:eastAsia="en-NZ"/>
              </w:rPr>
              <w:t xml:space="preserve">Title of qualification – while an endorsement was discussed </w:t>
            </w:r>
            <w:r w:rsidR="00314C3A">
              <w:rPr>
                <w:rFonts w:ascii="Arial Narrow" w:hAnsi="Arial Narrow" w:cs="Calibri"/>
                <w:lang w:eastAsia="en-NZ"/>
              </w:rPr>
              <w:t>the idea was abandoned to future proof the qualifications and reflect the often cross-</w:t>
            </w:r>
            <w:r w:rsidR="00415039">
              <w:rPr>
                <w:rFonts w:ascii="Arial Narrow" w:hAnsi="Arial Narrow" w:cs="Calibri"/>
                <w:lang w:eastAsia="en-NZ"/>
              </w:rPr>
              <w:t>disciplinary</w:t>
            </w:r>
            <w:r w:rsidR="00314C3A">
              <w:rPr>
                <w:rFonts w:ascii="Arial Narrow" w:hAnsi="Arial Narrow" w:cs="Calibri"/>
                <w:lang w:eastAsia="en-NZ"/>
              </w:rPr>
              <w:t>, inter-disciplinary and multidisciplinary nature of creative work at postgraduate level.</w:t>
            </w:r>
          </w:p>
          <w:p w14:paraId="54CD71F5" w14:textId="77777777" w:rsidR="00B517CB" w:rsidRDefault="00314C3A" w:rsidP="00507F56">
            <w:pPr>
              <w:autoSpaceDE w:val="0"/>
              <w:autoSpaceDN w:val="0"/>
              <w:adjustRightInd w:val="0"/>
              <w:spacing w:after="120"/>
              <w:rPr>
                <w:rFonts w:ascii="Arial Narrow" w:hAnsi="Arial Narrow" w:cs="Calibri"/>
                <w:lang w:eastAsia="en-NZ"/>
              </w:rPr>
            </w:pPr>
            <w:r w:rsidRPr="00314C3A">
              <w:rPr>
                <w:rFonts w:ascii="Arial Narrow" w:hAnsi="Arial Narrow" w:cs="Calibri"/>
                <w:lang w:eastAsia="en-NZ"/>
              </w:rPr>
              <w:t>Pathways into MDE and MVA</w:t>
            </w:r>
            <w:r>
              <w:rPr>
                <w:rFonts w:ascii="Arial Narrow" w:hAnsi="Arial Narrow" w:cs="Calibri"/>
                <w:lang w:eastAsia="en-NZ"/>
              </w:rPr>
              <w:t xml:space="preserve"> – have confirmed pathway into MDE but not MVA.</w:t>
            </w:r>
          </w:p>
          <w:p w14:paraId="1218971A" w14:textId="77777777" w:rsidR="00314C3A" w:rsidRDefault="00314C3A" w:rsidP="00507F56">
            <w:pPr>
              <w:autoSpaceDE w:val="0"/>
              <w:autoSpaceDN w:val="0"/>
              <w:adjustRightInd w:val="0"/>
              <w:spacing w:after="120"/>
              <w:rPr>
                <w:rFonts w:ascii="Arial Narrow" w:hAnsi="Arial Narrow" w:cs="Calibri"/>
                <w:lang w:eastAsia="en-NZ"/>
              </w:rPr>
            </w:pPr>
            <w:r w:rsidRPr="00314C3A">
              <w:rPr>
                <w:rFonts w:ascii="Arial Narrow" w:hAnsi="Arial Narrow" w:cs="Calibri"/>
                <w:lang w:eastAsia="en-NZ"/>
              </w:rPr>
              <w:t>Opportunity to collaborate on projects</w:t>
            </w:r>
            <w:r>
              <w:rPr>
                <w:rFonts w:ascii="Arial Narrow" w:hAnsi="Arial Narrow" w:cs="Calibri"/>
                <w:lang w:eastAsia="en-NZ"/>
              </w:rPr>
              <w:t xml:space="preserve"> – have allowed for group, client and workplace based learning in the PG Dip, Honours and Masters qualifications</w:t>
            </w:r>
          </w:p>
          <w:p w14:paraId="5469787E" w14:textId="60319837" w:rsidR="00314C3A" w:rsidRDefault="00314C3A" w:rsidP="00507F56">
            <w:pPr>
              <w:autoSpaceDE w:val="0"/>
              <w:autoSpaceDN w:val="0"/>
              <w:adjustRightInd w:val="0"/>
              <w:spacing w:after="120"/>
              <w:rPr>
                <w:rFonts w:ascii="Arial Narrow" w:hAnsi="Arial Narrow" w:cs="Calibri"/>
                <w:lang w:eastAsia="en-NZ"/>
              </w:rPr>
            </w:pPr>
            <w:r w:rsidRPr="00314C3A">
              <w:rPr>
                <w:rFonts w:ascii="Arial Narrow" w:hAnsi="Arial Narrow" w:cs="Calibri"/>
                <w:lang w:eastAsia="en-NZ"/>
              </w:rPr>
              <w:t>Would an honours year give them an advantage when looking for work</w:t>
            </w:r>
            <w:r>
              <w:rPr>
                <w:rFonts w:ascii="Arial Narrow" w:hAnsi="Arial Narrow" w:cs="Calibri"/>
                <w:lang w:eastAsia="en-NZ"/>
              </w:rPr>
              <w:t xml:space="preserve"> – in most cases students are competing against students with 4 year honours degrees so graduates will have a stronger portfolio when applying for work and this is very important in the creative industries.</w:t>
            </w:r>
          </w:p>
          <w:p w14:paraId="663E3E27" w14:textId="62D9BAB7" w:rsidR="00314C3A" w:rsidRPr="0013747F" w:rsidRDefault="00314C3A">
            <w:pPr>
              <w:autoSpaceDE w:val="0"/>
              <w:autoSpaceDN w:val="0"/>
              <w:adjustRightInd w:val="0"/>
              <w:rPr>
                <w:rFonts w:ascii="Arial Narrow" w:hAnsi="Arial Narrow" w:cs="Calibri"/>
                <w:lang w:eastAsia="en-NZ"/>
              </w:rPr>
            </w:pPr>
            <w:r w:rsidRPr="00314C3A">
              <w:rPr>
                <w:rFonts w:ascii="Arial Narrow" w:hAnsi="Arial Narrow" w:cs="Calibri"/>
                <w:lang w:eastAsia="en-NZ"/>
              </w:rPr>
              <w:t>Would honours students exhibit with undergraduate students</w:t>
            </w:r>
            <w:r>
              <w:rPr>
                <w:rFonts w:ascii="Arial Narrow" w:hAnsi="Arial Narrow" w:cs="Calibri"/>
                <w:lang w:eastAsia="en-NZ"/>
              </w:rPr>
              <w:t xml:space="preserve"> </w:t>
            </w:r>
            <w:r w:rsidR="00F0475A">
              <w:rPr>
                <w:rFonts w:ascii="Arial Narrow" w:hAnsi="Arial Narrow" w:cs="Calibri"/>
                <w:lang w:eastAsia="en-NZ"/>
              </w:rPr>
              <w:t>–</w:t>
            </w:r>
            <w:r>
              <w:rPr>
                <w:rFonts w:ascii="Arial Narrow" w:hAnsi="Arial Narrow" w:cs="Calibri"/>
                <w:lang w:eastAsia="en-NZ"/>
              </w:rPr>
              <w:t xml:space="preserve"> </w:t>
            </w:r>
            <w:r w:rsidR="00F0475A">
              <w:rPr>
                <w:rFonts w:ascii="Arial Narrow" w:hAnsi="Arial Narrow" w:cs="Calibri"/>
                <w:lang w:eastAsia="en-NZ"/>
              </w:rPr>
              <w:t>possibly depending on numbers.</w:t>
            </w:r>
          </w:p>
        </w:tc>
      </w:tr>
      <w:tr w:rsidR="005D6961" w:rsidRPr="0013747F" w14:paraId="619B86BC" w14:textId="77777777" w:rsidTr="00D409DA">
        <w:tc>
          <w:tcPr>
            <w:tcW w:w="1668" w:type="dxa"/>
          </w:tcPr>
          <w:p w14:paraId="31B47753" w14:textId="4E3339C7" w:rsidR="005D1701" w:rsidRDefault="005D1701" w:rsidP="005D1701">
            <w:pPr>
              <w:autoSpaceDE w:val="0"/>
              <w:autoSpaceDN w:val="0"/>
              <w:adjustRightInd w:val="0"/>
              <w:rPr>
                <w:rFonts w:ascii="Arial Narrow" w:hAnsi="Arial Narrow" w:cs="Calibri"/>
                <w:bCs/>
                <w:lang w:val="en-AU" w:eastAsia="en-NZ"/>
              </w:rPr>
            </w:pPr>
            <w:r>
              <w:rPr>
                <w:rFonts w:ascii="Arial Narrow" w:hAnsi="Arial Narrow" w:cs="Calibri"/>
                <w:bCs/>
                <w:lang w:val="en-AU" w:eastAsia="en-NZ"/>
              </w:rPr>
              <w:lastRenderedPageBreak/>
              <w:t xml:space="preserve">Icaro Ibanez-Arricivita, </w:t>
            </w:r>
          </w:p>
          <w:p w14:paraId="6F456C3D" w14:textId="562BC147" w:rsidR="005D1701" w:rsidRDefault="005D1701" w:rsidP="005D1701">
            <w:pPr>
              <w:autoSpaceDE w:val="0"/>
              <w:autoSpaceDN w:val="0"/>
              <w:adjustRightInd w:val="0"/>
              <w:rPr>
                <w:rFonts w:ascii="Arial Narrow" w:hAnsi="Arial Narrow" w:cs="Calibri"/>
                <w:bCs/>
                <w:lang w:val="en-AU" w:eastAsia="en-NZ"/>
              </w:rPr>
            </w:pPr>
            <w:r w:rsidRPr="008808A6">
              <w:rPr>
                <w:rFonts w:ascii="Arial Narrow" w:hAnsi="Arial Narrow" w:cs="Calibri"/>
                <w:bCs/>
                <w:lang w:val="en-AU" w:eastAsia="en-NZ"/>
              </w:rPr>
              <w:t>Design Lecturer</w:t>
            </w:r>
            <w:r>
              <w:rPr>
                <w:rFonts w:ascii="Arial Narrow" w:hAnsi="Arial Narrow" w:cs="Calibri"/>
                <w:bCs/>
                <w:lang w:val="en-AU" w:eastAsia="en-NZ"/>
              </w:rPr>
              <w:t xml:space="preserve"> - Fashion  </w:t>
            </w:r>
          </w:p>
          <w:p w14:paraId="67A2B1DC" w14:textId="77777777" w:rsidR="005D1701" w:rsidRDefault="005D1701" w:rsidP="005D1701">
            <w:pPr>
              <w:autoSpaceDE w:val="0"/>
              <w:autoSpaceDN w:val="0"/>
              <w:adjustRightInd w:val="0"/>
              <w:rPr>
                <w:rFonts w:ascii="Arial Narrow" w:hAnsi="Arial Narrow" w:cs="Calibri"/>
                <w:bCs/>
                <w:lang w:val="en-AU" w:eastAsia="en-NZ"/>
              </w:rPr>
            </w:pPr>
            <w:r>
              <w:rPr>
                <w:rFonts w:ascii="Arial Narrow" w:hAnsi="Arial Narrow" w:cs="Calibri"/>
                <w:bCs/>
                <w:lang w:val="en-AU" w:eastAsia="en-NZ"/>
              </w:rPr>
              <w:t xml:space="preserve">Creative Industries Faculty, </w:t>
            </w:r>
          </w:p>
          <w:p w14:paraId="1A48D7D0" w14:textId="678E226E" w:rsidR="005D1701" w:rsidRPr="005D1701" w:rsidRDefault="005D1701" w:rsidP="005D1701">
            <w:pPr>
              <w:autoSpaceDE w:val="0"/>
              <w:autoSpaceDN w:val="0"/>
              <w:adjustRightInd w:val="0"/>
              <w:rPr>
                <w:rFonts w:ascii="Arial Narrow" w:hAnsi="Arial Narrow" w:cs="Calibri"/>
                <w:lang w:val="en-AU" w:eastAsia="en-NZ"/>
              </w:rPr>
            </w:pPr>
            <w:r w:rsidRPr="008808A6">
              <w:rPr>
                <w:rFonts w:ascii="Arial Narrow" w:hAnsi="Arial Narrow" w:cs="Calibri"/>
                <w:bCs/>
                <w:lang w:val="en-AU" w:eastAsia="en-NZ"/>
              </w:rPr>
              <w:t>School of Design QUT</w:t>
            </w:r>
          </w:p>
          <w:p w14:paraId="39A55450" w14:textId="243EE539" w:rsidR="005D6961" w:rsidRPr="0013747F" w:rsidRDefault="005D6961" w:rsidP="006C5C7E">
            <w:pPr>
              <w:autoSpaceDE w:val="0"/>
              <w:autoSpaceDN w:val="0"/>
              <w:adjustRightInd w:val="0"/>
              <w:rPr>
                <w:rFonts w:ascii="Arial Narrow" w:hAnsi="Arial Narrow" w:cs="Calibri"/>
                <w:lang w:eastAsia="en-NZ"/>
              </w:rPr>
            </w:pPr>
          </w:p>
        </w:tc>
        <w:tc>
          <w:tcPr>
            <w:tcW w:w="1984" w:type="dxa"/>
            <w:shd w:val="clear" w:color="auto" w:fill="auto"/>
          </w:tcPr>
          <w:p w14:paraId="16A05EA7" w14:textId="7324AC7C" w:rsidR="005D6961" w:rsidRPr="0013747F" w:rsidRDefault="005D1701" w:rsidP="006C5C7E">
            <w:pPr>
              <w:autoSpaceDE w:val="0"/>
              <w:autoSpaceDN w:val="0"/>
              <w:adjustRightInd w:val="0"/>
              <w:rPr>
                <w:rFonts w:ascii="Arial Narrow" w:hAnsi="Arial Narrow" w:cs="Calibri"/>
                <w:lang w:eastAsia="en-NZ"/>
              </w:rPr>
            </w:pPr>
            <w:r>
              <w:rPr>
                <w:rFonts w:ascii="Arial Narrow" w:hAnsi="Arial Narrow" w:cs="Calibri"/>
                <w:lang w:eastAsia="en-NZ"/>
              </w:rPr>
              <w:t>Colleague and peer</w:t>
            </w:r>
            <w:r w:rsidR="003F0EB2">
              <w:rPr>
                <w:rFonts w:ascii="Arial Narrow" w:hAnsi="Arial Narrow" w:cs="Calibri"/>
                <w:lang w:eastAsia="en-NZ"/>
              </w:rPr>
              <w:t xml:space="preserve"> – Fashion </w:t>
            </w:r>
          </w:p>
        </w:tc>
        <w:tc>
          <w:tcPr>
            <w:tcW w:w="2552" w:type="dxa"/>
          </w:tcPr>
          <w:p w14:paraId="215BDB20" w14:textId="72A9350A" w:rsidR="005D6961" w:rsidRPr="0013747F" w:rsidRDefault="005D1701" w:rsidP="006C5C7E">
            <w:pPr>
              <w:autoSpaceDE w:val="0"/>
              <w:autoSpaceDN w:val="0"/>
              <w:adjustRightInd w:val="0"/>
              <w:rPr>
                <w:rFonts w:ascii="Arial Narrow" w:hAnsi="Arial Narrow" w:cs="Calibri"/>
                <w:lang w:eastAsia="en-NZ"/>
              </w:rPr>
            </w:pPr>
            <w:r>
              <w:rPr>
                <w:rFonts w:ascii="Arial Narrow" w:hAnsi="Arial Narrow" w:cs="Calibri"/>
                <w:lang w:eastAsia="en-NZ"/>
              </w:rPr>
              <w:t>June , 201</w:t>
            </w:r>
            <w:r w:rsidR="001D5386">
              <w:rPr>
                <w:rFonts w:ascii="Arial Narrow" w:hAnsi="Arial Narrow" w:cs="Calibri"/>
                <w:lang w:eastAsia="en-NZ"/>
              </w:rPr>
              <w:t>5</w:t>
            </w:r>
          </w:p>
        </w:tc>
        <w:tc>
          <w:tcPr>
            <w:tcW w:w="3402" w:type="dxa"/>
          </w:tcPr>
          <w:p w14:paraId="5BF225C7" w14:textId="3207D60A" w:rsidR="005D6961" w:rsidRPr="00691225" w:rsidRDefault="00691225" w:rsidP="00691225">
            <w:pPr>
              <w:autoSpaceDE w:val="0"/>
              <w:autoSpaceDN w:val="0"/>
              <w:adjustRightInd w:val="0"/>
              <w:rPr>
                <w:rFonts w:ascii="Arial Narrow" w:hAnsi="Arial Narrow" w:cs="Calibri"/>
                <w:lang w:val="en-AU" w:eastAsia="en-NZ"/>
              </w:rPr>
            </w:pPr>
            <w:r>
              <w:rPr>
                <w:rFonts w:ascii="Arial Narrow" w:hAnsi="Arial Narrow" w:cs="Calibri"/>
                <w:lang w:val="en-AU" w:eastAsia="en-NZ"/>
              </w:rPr>
              <w:t>Feedback from Icaro:“</w:t>
            </w:r>
            <w:r w:rsidRPr="005D1701">
              <w:rPr>
                <w:rFonts w:ascii="Arial Narrow" w:hAnsi="Arial Narrow" w:cs="Calibri"/>
                <w:lang w:val="en-AU" w:eastAsia="en-NZ"/>
              </w:rPr>
              <w:t xml:space="preserve">Thanks for </w:t>
            </w:r>
            <w:r>
              <w:rPr>
                <w:rFonts w:ascii="Arial Narrow" w:hAnsi="Arial Narrow" w:cs="Calibri"/>
                <w:lang w:val="en-AU" w:eastAsia="en-NZ"/>
              </w:rPr>
              <w:t xml:space="preserve">asking for my feedback. </w:t>
            </w:r>
            <w:r w:rsidRPr="005D1701">
              <w:rPr>
                <w:rFonts w:ascii="Arial Narrow" w:hAnsi="Arial Narrow" w:cs="Calibri"/>
                <w:lang w:val="en-AU" w:eastAsia="en-NZ"/>
              </w:rPr>
              <w:t>After reading your documents I have to say that it looks very well planned and thought of! I think you have conceived them very well.</w:t>
            </w:r>
            <w:r>
              <w:rPr>
                <w:rFonts w:ascii="Arial Narrow" w:hAnsi="Arial Narrow" w:cs="Calibri"/>
                <w:lang w:val="en-AU" w:eastAsia="en-NZ"/>
              </w:rPr>
              <w:t xml:space="preserve"> </w:t>
            </w:r>
            <w:r w:rsidRPr="005D1701">
              <w:rPr>
                <w:rFonts w:ascii="Arial Narrow" w:hAnsi="Arial Narrow" w:cs="Calibri"/>
                <w:lang w:val="en-AU" w:eastAsia="en-NZ"/>
              </w:rPr>
              <w:t xml:space="preserve">As a tiny little comment, from my not so long experience in fashion higher education is that the students not always understand the importance of framing their work in the market context, so for me the word “adequate-appropriate-suitable” for garments or products is becoming very important both from the market perspective </w:t>
            </w:r>
            <w:r w:rsidRPr="005D1701">
              <w:rPr>
                <w:rFonts w:ascii="Arial Narrow" w:hAnsi="Arial Narrow" w:cs="Calibri"/>
                <w:lang w:val="en-AU" w:eastAsia="en-NZ"/>
              </w:rPr>
              <w:lastRenderedPageBreak/>
              <w:t>and the aesthetic-conceptual side too</w:t>
            </w:r>
            <w:r>
              <w:rPr>
                <w:rFonts w:ascii="Arial Narrow" w:hAnsi="Arial Narrow" w:cs="Calibri"/>
                <w:lang w:val="en-AU" w:eastAsia="en-NZ"/>
              </w:rPr>
              <w:t>”</w:t>
            </w:r>
            <w:r w:rsidRPr="005D1701">
              <w:rPr>
                <w:rFonts w:ascii="Arial Narrow" w:hAnsi="Arial Narrow" w:cs="Calibri"/>
                <w:lang w:val="en-AU" w:eastAsia="en-NZ"/>
              </w:rPr>
              <w:t>.</w:t>
            </w:r>
          </w:p>
        </w:tc>
        <w:tc>
          <w:tcPr>
            <w:tcW w:w="4536" w:type="dxa"/>
          </w:tcPr>
          <w:p w14:paraId="73A0243F" w14:textId="68C14522" w:rsidR="005D6961" w:rsidRPr="0013747F" w:rsidRDefault="003F0EB2">
            <w:pPr>
              <w:autoSpaceDE w:val="0"/>
              <w:autoSpaceDN w:val="0"/>
              <w:adjustRightInd w:val="0"/>
              <w:rPr>
                <w:rFonts w:ascii="Arial Narrow" w:hAnsi="Arial Narrow" w:cs="Calibri"/>
                <w:lang w:eastAsia="en-NZ"/>
              </w:rPr>
            </w:pPr>
            <w:r>
              <w:rPr>
                <w:rFonts w:ascii="Arial Narrow" w:hAnsi="Arial Narrow" w:cs="Calibri"/>
                <w:lang w:eastAsia="en-NZ"/>
              </w:rPr>
              <w:lastRenderedPageBreak/>
              <w:t>Response: Identification of market need or opportunity incorporated into PG Cert, PG Dip and in Honours and Masters programme students are asked to consider their work within a wider contemporary design context.</w:t>
            </w:r>
          </w:p>
        </w:tc>
      </w:tr>
      <w:tr w:rsidR="001B516A" w:rsidRPr="0013747F" w14:paraId="6CDA5898" w14:textId="77777777" w:rsidTr="00D409DA">
        <w:trPr>
          <w:trHeight w:val="1062"/>
        </w:trPr>
        <w:tc>
          <w:tcPr>
            <w:tcW w:w="1668" w:type="dxa"/>
          </w:tcPr>
          <w:p w14:paraId="3C89DC75" w14:textId="77777777" w:rsidR="001B516A" w:rsidRPr="001B516A" w:rsidRDefault="001B516A" w:rsidP="001B516A">
            <w:pPr>
              <w:autoSpaceDE w:val="0"/>
              <w:autoSpaceDN w:val="0"/>
              <w:adjustRightInd w:val="0"/>
              <w:rPr>
                <w:rFonts w:ascii="Arial Narrow" w:hAnsi="Arial Narrow" w:cs="Calibri"/>
                <w:lang w:eastAsia="en-NZ"/>
              </w:rPr>
            </w:pPr>
            <w:r w:rsidRPr="001B516A">
              <w:rPr>
                <w:rFonts w:ascii="Arial Narrow" w:hAnsi="Arial Narrow" w:cs="Calibri"/>
                <w:lang w:eastAsia="en-NZ"/>
              </w:rPr>
              <w:lastRenderedPageBreak/>
              <w:t>Lynda Henderson,</w:t>
            </w:r>
          </w:p>
          <w:p w14:paraId="0FDB51A5" w14:textId="77777777" w:rsidR="001B516A" w:rsidRPr="001B516A" w:rsidRDefault="001B516A" w:rsidP="001B516A">
            <w:pPr>
              <w:autoSpaceDE w:val="0"/>
              <w:autoSpaceDN w:val="0"/>
              <w:adjustRightInd w:val="0"/>
              <w:rPr>
                <w:rFonts w:ascii="Arial Narrow" w:hAnsi="Arial Narrow" w:cs="Calibri"/>
                <w:lang w:eastAsia="en-NZ"/>
              </w:rPr>
            </w:pPr>
            <w:r w:rsidRPr="001B516A">
              <w:rPr>
                <w:rFonts w:ascii="Arial Narrow" w:hAnsi="Arial Narrow" w:cs="Calibri"/>
                <w:lang w:eastAsia="en-NZ"/>
              </w:rPr>
              <w:t xml:space="preserve">Creative Director – workSpace (formerly newSplash) </w:t>
            </w:r>
          </w:p>
          <w:p w14:paraId="6BD7E8F3" w14:textId="77777777" w:rsidR="001B516A" w:rsidRPr="001B516A" w:rsidRDefault="001B516A" w:rsidP="001B516A">
            <w:pPr>
              <w:autoSpaceDE w:val="0"/>
              <w:autoSpaceDN w:val="0"/>
              <w:adjustRightInd w:val="0"/>
              <w:rPr>
                <w:rFonts w:ascii="Arial Narrow" w:hAnsi="Arial Narrow" w:cs="Calibri"/>
                <w:lang w:eastAsia="en-NZ"/>
              </w:rPr>
            </w:pPr>
          </w:p>
          <w:p w14:paraId="5510B374" w14:textId="77777777" w:rsidR="001B516A" w:rsidRPr="001B516A" w:rsidRDefault="001B516A" w:rsidP="001B516A">
            <w:pPr>
              <w:autoSpaceDE w:val="0"/>
              <w:autoSpaceDN w:val="0"/>
              <w:adjustRightInd w:val="0"/>
              <w:rPr>
                <w:rFonts w:ascii="Arial Narrow" w:hAnsi="Arial Narrow" w:cs="Calibri"/>
                <w:lang w:eastAsia="en-NZ"/>
              </w:rPr>
            </w:pPr>
            <w:r w:rsidRPr="001B516A">
              <w:rPr>
                <w:rFonts w:ascii="Arial Narrow" w:hAnsi="Arial Narrow" w:cs="Calibri"/>
                <w:lang w:eastAsia="en-NZ"/>
              </w:rPr>
              <w:t>Eva Gluyas</w:t>
            </w:r>
          </w:p>
          <w:p w14:paraId="7CC148AC" w14:textId="77777777" w:rsidR="001B516A" w:rsidRPr="001B516A" w:rsidRDefault="001B516A" w:rsidP="001B516A">
            <w:pPr>
              <w:autoSpaceDE w:val="0"/>
              <w:autoSpaceDN w:val="0"/>
              <w:adjustRightInd w:val="0"/>
              <w:rPr>
                <w:rFonts w:ascii="Arial Narrow" w:hAnsi="Arial Narrow" w:cs="Calibri"/>
                <w:lang w:eastAsia="en-NZ"/>
              </w:rPr>
            </w:pPr>
            <w:r w:rsidRPr="001B516A">
              <w:rPr>
                <w:rFonts w:ascii="Arial Narrow" w:hAnsi="Arial Narrow" w:cs="Calibri"/>
                <w:lang w:eastAsia="en-NZ"/>
              </w:rPr>
              <w:t>Manager – workSpace (formerly Innovation workSpace)</w:t>
            </w:r>
          </w:p>
          <w:p w14:paraId="6BF2DEE2" w14:textId="77777777" w:rsidR="001B516A" w:rsidRDefault="001B516A" w:rsidP="005D1701">
            <w:pPr>
              <w:autoSpaceDE w:val="0"/>
              <w:autoSpaceDN w:val="0"/>
              <w:adjustRightInd w:val="0"/>
              <w:rPr>
                <w:rFonts w:ascii="Arial Narrow" w:hAnsi="Arial Narrow" w:cs="Calibri"/>
                <w:bCs/>
                <w:lang w:val="en-AU" w:eastAsia="en-NZ"/>
              </w:rPr>
            </w:pPr>
          </w:p>
        </w:tc>
        <w:tc>
          <w:tcPr>
            <w:tcW w:w="1984" w:type="dxa"/>
            <w:shd w:val="clear" w:color="auto" w:fill="auto"/>
          </w:tcPr>
          <w:p w14:paraId="5F5D6B20" w14:textId="4CFEE86E" w:rsidR="001B516A" w:rsidRDefault="001B516A" w:rsidP="006C5C7E">
            <w:pPr>
              <w:autoSpaceDE w:val="0"/>
              <w:autoSpaceDN w:val="0"/>
              <w:adjustRightInd w:val="0"/>
              <w:rPr>
                <w:rFonts w:ascii="Arial Narrow" w:hAnsi="Arial Narrow" w:cs="Calibri"/>
                <w:lang w:eastAsia="en-NZ"/>
              </w:rPr>
            </w:pPr>
            <w:r w:rsidRPr="001B516A">
              <w:rPr>
                <w:rFonts w:ascii="Arial Narrow" w:hAnsi="Arial Narrow" w:cs="Calibri"/>
                <w:lang w:eastAsia="en-NZ"/>
              </w:rPr>
              <w:t>workSpace is a key partner with the School of Design, working closely with staff on collaborative industry/community/education projects and act as Internship hosts for undergraduate students .</w:t>
            </w:r>
          </w:p>
        </w:tc>
        <w:tc>
          <w:tcPr>
            <w:tcW w:w="2552" w:type="dxa"/>
          </w:tcPr>
          <w:p w14:paraId="1DE3A18A" w14:textId="25DE52F9" w:rsidR="001B516A" w:rsidRDefault="001B516A" w:rsidP="006C5C7E">
            <w:pPr>
              <w:autoSpaceDE w:val="0"/>
              <w:autoSpaceDN w:val="0"/>
              <w:adjustRightInd w:val="0"/>
              <w:rPr>
                <w:rFonts w:ascii="Arial Narrow" w:hAnsi="Arial Narrow" w:cs="Calibri"/>
                <w:lang w:eastAsia="en-NZ"/>
              </w:rPr>
            </w:pPr>
            <w:r w:rsidRPr="001B516A">
              <w:rPr>
                <w:rFonts w:ascii="Arial Narrow" w:hAnsi="Arial Narrow" w:cs="Calibri"/>
                <w:lang w:eastAsia="en-NZ"/>
              </w:rPr>
              <w:t>June 2015</w:t>
            </w:r>
          </w:p>
        </w:tc>
        <w:tc>
          <w:tcPr>
            <w:tcW w:w="3402" w:type="dxa"/>
          </w:tcPr>
          <w:p w14:paraId="51BBDC34" w14:textId="77777777" w:rsidR="001B516A" w:rsidRPr="001B516A" w:rsidRDefault="001B516A" w:rsidP="00014F23">
            <w:pPr>
              <w:autoSpaceDE w:val="0"/>
              <w:autoSpaceDN w:val="0"/>
              <w:adjustRightInd w:val="0"/>
              <w:rPr>
                <w:rFonts w:ascii="Arial Narrow" w:hAnsi="Arial Narrow" w:cs="Calibri"/>
                <w:lang w:eastAsia="en-NZ"/>
              </w:rPr>
            </w:pPr>
            <w:r w:rsidRPr="001B516A">
              <w:rPr>
                <w:rFonts w:ascii="Arial Narrow" w:hAnsi="Arial Narrow" w:cs="Calibri"/>
                <w:lang w:eastAsia="en-NZ"/>
              </w:rPr>
              <w:t>Separate meetings with Lynda and Eva and main discussion was around the connection between the new postgraduate suite of programmes and workSpace.</w:t>
            </w:r>
          </w:p>
          <w:p w14:paraId="2EFBA2B7" w14:textId="1685ADAE" w:rsidR="001B516A" w:rsidRPr="001B516A" w:rsidRDefault="001B516A" w:rsidP="00014F23">
            <w:pPr>
              <w:autoSpaceDE w:val="0"/>
              <w:autoSpaceDN w:val="0"/>
              <w:adjustRightInd w:val="0"/>
              <w:rPr>
                <w:rFonts w:ascii="Arial Narrow" w:hAnsi="Arial Narrow" w:cs="Calibri"/>
                <w:lang w:eastAsia="en-NZ"/>
              </w:rPr>
            </w:pPr>
            <w:r w:rsidRPr="001B516A">
              <w:rPr>
                <w:rFonts w:ascii="Arial Narrow" w:hAnsi="Arial Narrow" w:cs="Calibri"/>
                <w:lang w:eastAsia="en-NZ"/>
              </w:rPr>
              <w:t xml:space="preserve">Lynda provided an internship agreement that she has co-developed with three current interns  - </w:t>
            </w:r>
            <w:r w:rsidRPr="00B70E81">
              <w:rPr>
                <w:rFonts w:ascii="Arial Narrow" w:hAnsi="Arial Narrow" w:cs="Calibri"/>
                <w:lang w:eastAsia="en-NZ"/>
              </w:rPr>
              <w:t xml:space="preserve">Refer to </w:t>
            </w:r>
            <w:r w:rsidR="00B70E81" w:rsidRPr="00B70E81">
              <w:rPr>
                <w:rFonts w:ascii="Arial Narrow" w:hAnsi="Arial Narrow" w:cs="Calibri"/>
                <w:color w:val="0000FF"/>
                <w:lang w:eastAsia="en-NZ"/>
              </w:rPr>
              <w:fldChar w:fldCharType="begin"/>
            </w:r>
            <w:r w:rsidR="00B70E81" w:rsidRPr="00B70E81">
              <w:rPr>
                <w:rFonts w:ascii="Arial Narrow" w:hAnsi="Arial Narrow" w:cs="Calibri"/>
                <w:color w:val="0000FF"/>
                <w:lang w:eastAsia="en-NZ"/>
              </w:rPr>
              <w:instrText xml:space="preserve"> REF _Ref423081700 \h  \* MERGEFORMAT </w:instrText>
            </w:r>
            <w:r w:rsidR="00B70E81" w:rsidRPr="00B70E81">
              <w:rPr>
                <w:rFonts w:ascii="Arial Narrow" w:hAnsi="Arial Narrow" w:cs="Calibri"/>
                <w:color w:val="0000FF"/>
                <w:lang w:eastAsia="en-NZ"/>
              </w:rPr>
            </w:r>
            <w:r w:rsidR="00B70E81" w:rsidRPr="00B70E81">
              <w:rPr>
                <w:rFonts w:ascii="Arial Narrow" w:hAnsi="Arial Narrow" w:cs="Calibri"/>
                <w:color w:val="0000FF"/>
                <w:lang w:eastAsia="en-NZ"/>
              </w:rPr>
              <w:fldChar w:fldCharType="separate"/>
            </w:r>
            <w:r w:rsidR="0046679F" w:rsidRPr="0046679F">
              <w:rPr>
                <w:rFonts w:ascii="Arial Narrow" w:hAnsi="Arial Narrow"/>
                <w:color w:val="0000FF"/>
              </w:rPr>
              <w:t>Appendix 25.: workspace – Interns Agreement</w:t>
            </w:r>
            <w:r w:rsidR="00B70E81" w:rsidRPr="00B70E81">
              <w:rPr>
                <w:rFonts w:ascii="Arial Narrow" w:hAnsi="Arial Narrow" w:cs="Calibri"/>
                <w:color w:val="0000FF"/>
                <w:lang w:eastAsia="en-NZ"/>
              </w:rPr>
              <w:fldChar w:fldCharType="end"/>
            </w:r>
            <w:r w:rsidRPr="00B70E81">
              <w:rPr>
                <w:rFonts w:ascii="Arial Narrow" w:hAnsi="Arial Narrow" w:cs="Calibri"/>
                <w:lang w:eastAsia="en-NZ"/>
              </w:rPr>
              <w:t xml:space="preserve"> for workSpace Internship agreement</w:t>
            </w:r>
            <w:r w:rsidRPr="001B516A">
              <w:rPr>
                <w:rFonts w:ascii="Arial Narrow" w:hAnsi="Arial Narrow" w:cs="Calibri"/>
                <w:lang w:eastAsia="en-NZ"/>
              </w:rPr>
              <w:t xml:space="preserve"> </w:t>
            </w:r>
          </w:p>
          <w:p w14:paraId="069E0892" w14:textId="77777777" w:rsidR="001B516A" w:rsidRPr="001B516A" w:rsidRDefault="001B516A" w:rsidP="00014F23">
            <w:pPr>
              <w:autoSpaceDE w:val="0"/>
              <w:autoSpaceDN w:val="0"/>
              <w:adjustRightInd w:val="0"/>
              <w:rPr>
                <w:rFonts w:ascii="Arial Narrow" w:hAnsi="Arial Narrow" w:cs="Calibri"/>
                <w:lang w:eastAsia="en-NZ"/>
              </w:rPr>
            </w:pPr>
            <w:r w:rsidRPr="001B516A">
              <w:rPr>
                <w:rFonts w:ascii="Arial Narrow" w:hAnsi="Arial Narrow" w:cs="Calibri"/>
                <w:lang w:eastAsia="en-NZ"/>
              </w:rPr>
              <w:t>Lynda felt that the internship model was working very well  - this is a result of the care taken by Lynda to ensure students are well prepared for the internship experience.</w:t>
            </w:r>
          </w:p>
          <w:p w14:paraId="77BB8474" w14:textId="77777777" w:rsidR="001B516A" w:rsidRPr="001B516A" w:rsidRDefault="001B516A" w:rsidP="00014F23">
            <w:pPr>
              <w:autoSpaceDE w:val="0"/>
              <w:autoSpaceDN w:val="0"/>
              <w:adjustRightInd w:val="0"/>
              <w:rPr>
                <w:rFonts w:ascii="Arial Narrow" w:hAnsi="Arial Narrow" w:cs="Calibri"/>
                <w:lang w:eastAsia="en-NZ"/>
              </w:rPr>
            </w:pPr>
            <w:r w:rsidRPr="001B516A">
              <w:rPr>
                <w:rFonts w:ascii="Arial Narrow" w:hAnsi="Arial Narrow" w:cs="Calibri"/>
                <w:lang w:eastAsia="en-NZ"/>
              </w:rPr>
              <w:t>Effectively the current internship at workSpace is acting like an honours year for those students.</w:t>
            </w:r>
          </w:p>
          <w:p w14:paraId="6FD557EA" w14:textId="77777777" w:rsidR="001B516A" w:rsidRPr="001B516A" w:rsidRDefault="001B516A" w:rsidP="00014F23">
            <w:pPr>
              <w:autoSpaceDE w:val="0"/>
              <w:autoSpaceDN w:val="0"/>
              <w:adjustRightInd w:val="0"/>
              <w:rPr>
                <w:rFonts w:ascii="Arial Narrow" w:hAnsi="Arial Narrow" w:cs="Calibri"/>
                <w:lang w:eastAsia="en-NZ"/>
              </w:rPr>
            </w:pPr>
            <w:r w:rsidRPr="001B516A">
              <w:rPr>
                <w:rFonts w:ascii="Arial Narrow" w:hAnsi="Arial Narrow" w:cs="Calibri"/>
                <w:lang w:eastAsia="en-NZ"/>
              </w:rPr>
              <w:t xml:space="preserve">In preparing the agreement she was surprised at how much basic information the students wanted to include. She had assumed they would have more understanding of professional and commercial realities. </w:t>
            </w:r>
          </w:p>
          <w:p w14:paraId="669A9CEC" w14:textId="77777777" w:rsidR="001B516A" w:rsidRPr="001B516A" w:rsidRDefault="001B516A" w:rsidP="00014F23">
            <w:pPr>
              <w:autoSpaceDE w:val="0"/>
              <w:autoSpaceDN w:val="0"/>
              <w:adjustRightInd w:val="0"/>
              <w:rPr>
                <w:rFonts w:ascii="Arial Narrow" w:hAnsi="Arial Narrow" w:cs="Calibri"/>
                <w:lang w:eastAsia="en-NZ"/>
              </w:rPr>
            </w:pPr>
            <w:r w:rsidRPr="001B516A">
              <w:rPr>
                <w:rFonts w:ascii="Arial Narrow" w:hAnsi="Arial Narrow" w:cs="Calibri"/>
                <w:lang w:eastAsia="en-NZ"/>
              </w:rPr>
              <w:t>Lynda talked about specific examples of successful internship projects – Taste App, exhibitions with Otago Museum and Toitu. She also felt that interns could work up blue-sky projects for workSpace clients.</w:t>
            </w:r>
          </w:p>
          <w:p w14:paraId="40B8E8B9" w14:textId="5482FFBF" w:rsidR="001B516A" w:rsidRDefault="001B516A" w:rsidP="00691225">
            <w:pPr>
              <w:autoSpaceDE w:val="0"/>
              <w:autoSpaceDN w:val="0"/>
              <w:adjustRightInd w:val="0"/>
              <w:rPr>
                <w:rFonts w:ascii="Arial Narrow" w:hAnsi="Arial Narrow" w:cs="Calibri"/>
                <w:lang w:val="en-AU" w:eastAsia="en-NZ"/>
              </w:rPr>
            </w:pPr>
            <w:r w:rsidRPr="001B516A">
              <w:rPr>
                <w:rFonts w:ascii="Arial Narrow" w:hAnsi="Arial Narrow" w:cs="Calibri"/>
                <w:lang w:eastAsia="en-NZ"/>
              </w:rPr>
              <w:t xml:space="preserve">Eva felt that students needed to be exposed to the realities of a commercial model, think about how to value their time and contribution, be introduced to negotiating skills and think about how they manage their </w:t>
            </w:r>
            <w:r w:rsidRPr="001B516A">
              <w:rPr>
                <w:rFonts w:ascii="Arial Narrow" w:hAnsi="Arial Narrow" w:cs="Calibri"/>
                <w:lang w:eastAsia="en-NZ"/>
              </w:rPr>
              <w:lastRenderedPageBreak/>
              <w:t>process.</w:t>
            </w:r>
          </w:p>
        </w:tc>
        <w:tc>
          <w:tcPr>
            <w:tcW w:w="4536" w:type="dxa"/>
          </w:tcPr>
          <w:p w14:paraId="3D6B739B" w14:textId="77777777" w:rsidR="001B516A" w:rsidRPr="001B516A" w:rsidRDefault="001B516A" w:rsidP="00CA77E0">
            <w:pPr>
              <w:autoSpaceDE w:val="0"/>
              <w:autoSpaceDN w:val="0"/>
              <w:adjustRightInd w:val="0"/>
              <w:spacing w:after="120"/>
              <w:rPr>
                <w:rFonts w:ascii="Arial Narrow" w:hAnsi="Arial Narrow" w:cs="Calibri"/>
                <w:lang w:eastAsia="en-NZ"/>
              </w:rPr>
            </w:pPr>
            <w:r w:rsidRPr="001B516A">
              <w:rPr>
                <w:rFonts w:ascii="Arial Narrow" w:hAnsi="Arial Narrow" w:cs="Calibri"/>
                <w:lang w:eastAsia="en-NZ"/>
              </w:rPr>
              <w:lastRenderedPageBreak/>
              <w:t xml:space="preserve">Both Lynda and Eva felt the internship model was valuable for both the students and workSpace and felt they could expand this arrangement to postgraduate students. They were positive about having students at that level involved in a range of projects. </w:t>
            </w:r>
          </w:p>
          <w:p w14:paraId="2B841CD3" w14:textId="77777777" w:rsidR="001B516A" w:rsidRPr="001B516A" w:rsidRDefault="001B516A" w:rsidP="00CA77E0">
            <w:pPr>
              <w:autoSpaceDE w:val="0"/>
              <w:autoSpaceDN w:val="0"/>
              <w:adjustRightInd w:val="0"/>
              <w:spacing w:after="120"/>
              <w:rPr>
                <w:rFonts w:ascii="Arial Narrow" w:hAnsi="Arial Narrow" w:cs="Calibri"/>
                <w:lang w:eastAsia="en-NZ"/>
              </w:rPr>
            </w:pPr>
            <w:r w:rsidRPr="001B516A">
              <w:rPr>
                <w:rFonts w:ascii="Arial Narrow" w:hAnsi="Arial Narrow" w:cs="Calibri"/>
                <w:lang w:eastAsia="en-NZ"/>
              </w:rPr>
              <w:t>Response: With Lynda’s permission, we would like to use and possibly adapt the internship agreement for working with other hosts.</w:t>
            </w:r>
          </w:p>
          <w:p w14:paraId="2916231F" w14:textId="77777777" w:rsidR="001B516A" w:rsidRPr="001B516A" w:rsidRDefault="001B516A" w:rsidP="00CA77E0">
            <w:pPr>
              <w:autoSpaceDE w:val="0"/>
              <w:autoSpaceDN w:val="0"/>
              <w:adjustRightInd w:val="0"/>
              <w:spacing w:after="120"/>
              <w:rPr>
                <w:rFonts w:ascii="Arial Narrow" w:hAnsi="Arial Narrow" w:cs="Calibri"/>
                <w:lang w:eastAsia="en-NZ"/>
              </w:rPr>
            </w:pPr>
            <w:r w:rsidRPr="001B516A">
              <w:rPr>
                <w:rFonts w:ascii="Arial Narrow" w:hAnsi="Arial Narrow" w:cs="Calibri"/>
                <w:lang w:eastAsia="en-NZ"/>
              </w:rPr>
              <w:t xml:space="preserve">Internships are supported and promoted throughout the postgraduate suite. </w:t>
            </w:r>
          </w:p>
          <w:p w14:paraId="405BD6AB" w14:textId="77777777" w:rsidR="001B516A" w:rsidRPr="001B516A" w:rsidRDefault="001B516A" w:rsidP="00014F23">
            <w:pPr>
              <w:autoSpaceDE w:val="0"/>
              <w:autoSpaceDN w:val="0"/>
              <w:adjustRightInd w:val="0"/>
              <w:rPr>
                <w:rFonts w:ascii="Arial Narrow" w:hAnsi="Arial Narrow" w:cs="Calibri"/>
                <w:lang w:eastAsia="en-NZ"/>
              </w:rPr>
            </w:pPr>
            <w:r w:rsidRPr="001B516A">
              <w:rPr>
                <w:rFonts w:ascii="Arial Narrow" w:hAnsi="Arial Narrow" w:cs="Calibri"/>
                <w:lang w:eastAsia="en-NZ"/>
              </w:rPr>
              <w:t>Response:</w:t>
            </w:r>
          </w:p>
          <w:p w14:paraId="10C4E6E3" w14:textId="1E47429A" w:rsidR="001B516A" w:rsidRDefault="001B516A">
            <w:pPr>
              <w:autoSpaceDE w:val="0"/>
              <w:autoSpaceDN w:val="0"/>
              <w:adjustRightInd w:val="0"/>
              <w:rPr>
                <w:rFonts w:ascii="Arial Narrow" w:hAnsi="Arial Narrow" w:cs="Calibri"/>
                <w:lang w:eastAsia="en-NZ"/>
              </w:rPr>
            </w:pPr>
            <w:r w:rsidRPr="001B516A">
              <w:rPr>
                <w:rFonts w:ascii="Arial Narrow" w:hAnsi="Arial Narrow" w:cs="Calibri"/>
                <w:lang w:eastAsia="en-NZ"/>
              </w:rPr>
              <w:t>Professional Deign Practices course will be developed with Lynda’s input to ensure students are getting the best preparation for internships</w:t>
            </w:r>
          </w:p>
        </w:tc>
      </w:tr>
      <w:tr w:rsidR="001D5386" w:rsidRPr="00AA256B" w14:paraId="4D77C341" w14:textId="77777777" w:rsidTr="00B15632">
        <w:trPr>
          <w:trHeight w:val="1062"/>
        </w:trPr>
        <w:tc>
          <w:tcPr>
            <w:tcW w:w="1668" w:type="dxa"/>
            <w:tcBorders>
              <w:bottom w:val="single" w:sz="4" w:space="0" w:color="auto"/>
            </w:tcBorders>
          </w:tcPr>
          <w:p w14:paraId="4EA9AF55"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lastRenderedPageBreak/>
              <w:t xml:space="preserve">Dr Laurene Vaughan </w:t>
            </w:r>
          </w:p>
          <w:p w14:paraId="5EB82DEA"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Professor Design </w:t>
            </w:r>
          </w:p>
          <w:p w14:paraId="5AC64246"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Deputy Dean, Design, Games and Interaction, </w:t>
            </w:r>
          </w:p>
          <w:p w14:paraId="02E95039"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School of Media and Communication</w:t>
            </w:r>
          </w:p>
          <w:p w14:paraId="4BB7578C"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Research Leader, RMIT Design Research Institute. </w:t>
            </w:r>
          </w:p>
          <w:p w14:paraId="53A68295"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RMIT University</w:t>
            </w:r>
          </w:p>
        </w:tc>
        <w:tc>
          <w:tcPr>
            <w:tcW w:w="1984" w:type="dxa"/>
            <w:tcBorders>
              <w:bottom w:val="single" w:sz="4" w:space="0" w:color="auto"/>
            </w:tcBorders>
            <w:shd w:val="clear" w:color="auto" w:fill="auto"/>
          </w:tcPr>
          <w:p w14:paraId="35EC6E1D"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RMIT University is an institution against which the School of Design benchmarks its offerings. It has a similar philosophical approach to the delivery of design education. </w:t>
            </w:r>
          </w:p>
        </w:tc>
        <w:tc>
          <w:tcPr>
            <w:tcW w:w="2552" w:type="dxa"/>
            <w:tcBorders>
              <w:bottom w:val="single" w:sz="4" w:space="0" w:color="auto"/>
            </w:tcBorders>
          </w:tcPr>
          <w:p w14:paraId="4A491C29"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June 2015</w:t>
            </w:r>
          </w:p>
        </w:tc>
        <w:tc>
          <w:tcPr>
            <w:tcW w:w="3402" w:type="dxa"/>
            <w:tcBorders>
              <w:bottom w:val="single" w:sz="4" w:space="0" w:color="auto"/>
            </w:tcBorders>
          </w:tcPr>
          <w:p w14:paraId="71CA31A0" w14:textId="598E1AF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“I am sorry that my comments are brief but unfortunately I am pushed at this time.</w:t>
            </w:r>
          </w:p>
          <w:p w14:paraId="74DEB411"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Overall I think that this looks good and the flow seems to make sense to me. My two comments are - </w:t>
            </w:r>
          </w:p>
          <w:p w14:paraId="1EAEF46D"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Firstly the ambitions of the qualifications as outlined in the email/letter aren't really evident in the descriptors and I think it would be good to make this clearer ie the learning outcomes from the programs are reinforced in each of the course descriptors.</w:t>
            </w:r>
          </w:p>
          <w:p w14:paraId="38E3C401"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Secondly I am a little confused by the Masters offering - in the other qualifications students undertake a research methods course/paper but this isn't stated in the Masters? Am I reading the pathway incorrectly?</w:t>
            </w:r>
          </w:p>
          <w:p w14:paraId="14E31C01"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Otherwise it all looks good to me. </w:t>
            </w:r>
          </w:p>
          <w:p w14:paraId="67B60A55"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Laurene</w:t>
            </w:r>
          </w:p>
        </w:tc>
        <w:tc>
          <w:tcPr>
            <w:tcW w:w="4536" w:type="dxa"/>
            <w:tcBorders>
              <w:bottom w:val="single" w:sz="4" w:space="0" w:color="auto"/>
            </w:tcBorders>
          </w:tcPr>
          <w:p w14:paraId="4DB75304" w14:textId="77777777" w:rsidR="001D5386" w:rsidRPr="0095508B" w:rsidRDefault="001D5386" w:rsidP="001D5386">
            <w:pPr>
              <w:autoSpaceDE w:val="0"/>
              <w:autoSpaceDN w:val="0"/>
              <w:adjustRightInd w:val="0"/>
              <w:rPr>
                <w:rFonts w:ascii="Arial Narrow" w:hAnsi="Arial Narrow" w:cs="Calibri"/>
                <w:i/>
                <w:lang w:eastAsia="en-NZ"/>
              </w:rPr>
            </w:pPr>
            <w:r w:rsidRPr="0095508B">
              <w:rPr>
                <w:rFonts w:ascii="Arial Narrow" w:hAnsi="Arial Narrow" w:cs="Calibri"/>
                <w:i/>
                <w:lang w:eastAsia="en-NZ"/>
              </w:rPr>
              <w:t>Response: course descriptors developed further since this consultation.</w:t>
            </w:r>
          </w:p>
          <w:p w14:paraId="0CF8AF20" w14:textId="77777777" w:rsidR="001D5386" w:rsidRPr="0095508B" w:rsidRDefault="001D5386" w:rsidP="001D5386">
            <w:pPr>
              <w:autoSpaceDE w:val="0"/>
              <w:autoSpaceDN w:val="0"/>
              <w:adjustRightInd w:val="0"/>
              <w:rPr>
                <w:rFonts w:ascii="Arial Narrow" w:hAnsi="Arial Narrow" w:cs="Calibri"/>
                <w:i/>
                <w:lang w:eastAsia="en-NZ"/>
              </w:rPr>
            </w:pPr>
          </w:p>
          <w:p w14:paraId="3B631CF7" w14:textId="1EB4A3C6" w:rsidR="001D5386" w:rsidRPr="0095508B" w:rsidRDefault="001D5386" w:rsidP="001D5386">
            <w:pPr>
              <w:autoSpaceDE w:val="0"/>
              <w:autoSpaceDN w:val="0"/>
              <w:adjustRightInd w:val="0"/>
              <w:rPr>
                <w:rFonts w:ascii="Arial Narrow" w:hAnsi="Arial Narrow" w:cs="Calibri"/>
                <w:i/>
                <w:lang w:eastAsia="en-NZ"/>
              </w:rPr>
            </w:pPr>
            <w:r w:rsidRPr="0095508B">
              <w:rPr>
                <w:rFonts w:ascii="Arial Narrow" w:hAnsi="Arial Narrow" w:cs="Calibri"/>
                <w:i/>
                <w:lang w:eastAsia="en-NZ"/>
              </w:rPr>
              <w:t xml:space="preserve">Response: A Research methods course is included in Honours year and PG Dip which are pre-requisites for the Masters. Students coming into the Masters from another </w:t>
            </w:r>
            <w:r w:rsidR="005C6859" w:rsidRPr="0095508B">
              <w:rPr>
                <w:rFonts w:ascii="Arial Narrow" w:hAnsi="Arial Narrow" w:cs="Calibri"/>
                <w:i/>
                <w:lang w:eastAsia="en-NZ"/>
              </w:rPr>
              <w:t>institution</w:t>
            </w:r>
            <w:r w:rsidRPr="0095508B">
              <w:rPr>
                <w:rFonts w:ascii="Arial Narrow" w:hAnsi="Arial Narrow" w:cs="Calibri"/>
                <w:i/>
                <w:lang w:eastAsia="en-NZ"/>
              </w:rPr>
              <w:t xml:space="preserve"> need to have completed a Research methods course. </w:t>
            </w:r>
          </w:p>
          <w:p w14:paraId="645B0E5D" w14:textId="77777777" w:rsidR="001D5386" w:rsidRPr="0095508B" w:rsidRDefault="001D5386" w:rsidP="001D5386">
            <w:pPr>
              <w:autoSpaceDE w:val="0"/>
              <w:autoSpaceDN w:val="0"/>
              <w:adjustRightInd w:val="0"/>
              <w:rPr>
                <w:rFonts w:ascii="Arial Narrow" w:hAnsi="Arial Narrow" w:cs="Calibri"/>
                <w:i/>
                <w:lang w:eastAsia="en-NZ"/>
              </w:rPr>
            </w:pPr>
          </w:p>
          <w:p w14:paraId="1442EF70" w14:textId="77777777" w:rsidR="001D5386" w:rsidRPr="0095508B" w:rsidRDefault="001D5386" w:rsidP="001D5386">
            <w:pPr>
              <w:autoSpaceDE w:val="0"/>
              <w:autoSpaceDN w:val="0"/>
              <w:adjustRightInd w:val="0"/>
              <w:rPr>
                <w:rFonts w:ascii="Arial Narrow" w:hAnsi="Arial Narrow" w:cs="Calibri"/>
                <w:lang w:eastAsia="en-NZ"/>
              </w:rPr>
            </w:pPr>
          </w:p>
          <w:p w14:paraId="66E85382" w14:textId="77777777" w:rsidR="001D5386" w:rsidRPr="0095508B" w:rsidRDefault="001D5386" w:rsidP="001D5386">
            <w:pPr>
              <w:autoSpaceDE w:val="0"/>
              <w:autoSpaceDN w:val="0"/>
              <w:adjustRightInd w:val="0"/>
              <w:rPr>
                <w:rFonts w:ascii="Arial Narrow" w:hAnsi="Arial Narrow" w:cs="Calibri"/>
                <w:lang w:eastAsia="en-NZ"/>
              </w:rPr>
            </w:pPr>
          </w:p>
          <w:p w14:paraId="79D8886D" w14:textId="77777777" w:rsidR="001D5386" w:rsidRPr="0095508B" w:rsidRDefault="001D5386" w:rsidP="001D5386">
            <w:pPr>
              <w:autoSpaceDE w:val="0"/>
              <w:autoSpaceDN w:val="0"/>
              <w:adjustRightInd w:val="0"/>
              <w:rPr>
                <w:rFonts w:ascii="Arial Narrow" w:hAnsi="Arial Narrow" w:cs="Calibri"/>
                <w:lang w:eastAsia="en-NZ"/>
              </w:rPr>
            </w:pPr>
          </w:p>
          <w:p w14:paraId="02F6B483" w14:textId="77777777" w:rsidR="001D5386" w:rsidRPr="0095508B" w:rsidRDefault="001D5386" w:rsidP="001D5386">
            <w:pPr>
              <w:autoSpaceDE w:val="0"/>
              <w:autoSpaceDN w:val="0"/>
              <w:adjustRightInd w:val="0"/>
              <w:rPr>
                <w:rFonts w:ascii="Arial Narrow" w:hAnsi="Arial Narrow" w:cs="Calibri"/>
                <w:lang w:eastAsia="en-NZ"/>
              </w:rPr>
            </w:pPr>
            <w:r w:rsidRPr="0095508B">
              <w:rPr>
                <w:rFonts w:ascii="Arial Narrow" w:hAnsi="Arial Narrow" w:cs="Calibri"/>
                <w:lang w:eastAsia="en-NZ"/>
              </w:rPr>
              <w:t xml:space="preserve"> </w:t>
            </w:r>
          </w:p>
        </w:tc>
      </w:tr>
      <w:tr w:rsidR="001D5386" w:rsidRPr="00AA256B" w14:paraId="35F9FB94" w14:textId="77777777" w:rsidTr="00B15632">
        <w:tc>
          <w:tcPr>
            <w:tcW w:w="1668" w:type="dxa"/>
            <w:tcBorders>
              <w:bottom w:val="single" w:sz="4" w:space="0" w:color="auto"/>
            </w:tcBorders>
          </w:tcPr>
          <w:p w14:paraId="068A8144"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Mo Tomaney</w:t>
            </w:r>
          </w:p>
          <w:p w14:paraId="0A8DC05C"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Post Grad Course Leader, Fashion &amp; Business &amp; Fashion</w:t>
            </w:r>
          </w:p>
          <w:p w14:paraId="7B1934CD"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University of the Creative Arts (UCA) Epsom, UK</w:t>
            </w:r>
          </w:p>
        </w:tc>
        <w:tc>
          <w:tcPr>
            <w:tcW w:w="1984" w:type="dxa"/>
            <w:tcBorders>
              <w:bottom w:val="single" w:sz="4" w:space="0" w:color="auto"/>
            </w:tcBorders>
            <w:shd w:val="clear" w:color="auto" w:fill="auto"/>
          </w:tcPr>
          <w:p w14:paraId="110BA332"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Relevant postgraduate development and delivery experience and ethical fashion background (established MA Fashion Ethical Fashion &amp; MA Fashion Management &amp; Marketing at UCA)</w:t>
            </w:r>
          </w:p>
        </w:tc>
        <w:tc>
          <w:tcPr>
            <w:tcW w:w="2552" w:type="dxa"/>
            <w:tcBorders>
              <w:bottom w:val="single" w:sz="4" w:space="0" w:color="auto"/>
            </w:tcBorders>
          </w:tcPr>
          <w:p w14:paraId="06807F46"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June 2015</w:t>
            </w:r>
          </w:p>
        </w:tc>
        <w:tc>
          <w:tcPr>
            <w:tcW w:w="3402" w:type="dxa"/>
            <w:tcBorders>
              <w:bottom w:val="single" w:sz="4" w:space="0" w:color="auto"/>
            </w:tcBorders>
          </w:tcPr>
          <w:p w14:paraId="0A9F4632" w14:textId="77777777" w:rsidR="001D5386" w:rsidRPr="001D5386" w:rsidRDefault="001D5386" w:rsidP="00FD58FD">
            <w:pPr>
              <w:autoSpaceDE w:val="0"/>
              <w:autoSpaceDN w:val="0"/>
              <w:adjustRightInd w:val="0"/>
              <w:spacing w:after="120"/>
              <w:rPr>
                <w:rFonts w:ascii="Arial Narrow" w:hAnsi="Arial Narrow" w:cs="Calibri"/>
                <w:lang w:eastAsia="en-NZ"/>
              </w:rPr>
            </w:pPr>
            <w:r w:rsidRPr="001D5386">
              <w:rPr>
                <w:rFonts w:ascii="Arial Narrow" w:hAnsi="Arial Narrow" w:cs="Calibri"/>
                <w:lang w:eastAsia="en-NZ"/>
              </w:rPr>
              <w:t xml:space="preserve">Query re the length of the Masters programme </w:t>
            </w:r>
          </w:p>
          <w:p w14:paraId="5AF3C2E3" w14:textId="6C4508EC" w:rsidR="001D5386" w:rsidRPr="001D5386" w:rsidRDefault="001D5386" w:rsidP="00E63E65">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“I really like the idea of linking with it on the current Design Enterprise model, and I imagine that there is quite a bit of content that would loop into the new courses - an understanding of entrepreneurship is in my view central to understanding the way design business operate in any market or sector, </w:t>
            </w:r>
            <w:r w:rsidRPr="001D5386">
              <w:rPr>
                <w:rFonts w:ascii="Arial Narrow" w:hAnsi="Arial Narrow" w:cs="Calibri"/>
                <w:lang w:eastAsia="en-NZ"/>
              </w:rPr>
              <w:lastRenderedPageBreak/>
              <w:t>and core to sustainable design too. I tried to see the content for this but couldn't find the detail. I'm interested to see how the entrepreneurship and sustainability themes are used to support content in the new models, happy  to input further if  you have more info.  A couple of thoughts on the structure and content....”</w:t>
            </w:r>
          </w:p>
        </w:tc>
        <w:tc>
          <w:tcPr>
            <w:tcW w:w="4536" w:type="dxa"/>
            <w:tcBorders>
              <w:bottom w:val="single" w:sz="4" w:space="0" w:color="auto"/>
            </w:tcBorders>
          </w:tcPr>
          <w:p w14:paraId="54886E2F" w14:textId="77777777" w:rsidR="001D5386" w:rsidRPr="001D5386" w:rsidRDefault="001D5386" w:rsidP="001D5386">
            <w:pPr>
              <w:autoSpaceDE w:val="0"/>
              <w:autoSpaceDN w:val="0"/>
              <w:adjustRightInd w:val="0"/>
              <w:rPr>
                <w:rFonts w:ascii="Arial Narrow" w:hAnsi="Arial Narrow" w:cs="Calibri"/>
                <w:i/>
                <w:lang w:eastAsia="en-NZ"/>
              </w:rPr>
            </w:pPr>
          </w:p>
          <w:p w14:paraId="12FB93DC" w14:textId="77777777" w:rsidR="005C6859" w:rsidRDefault="005C6859" w:rsidP="005C6859">
            <w:pPr>
              <w:autoSpaceDE w:val="0"/>
              <w:autoSpaceDN w:val="0"/>
              <w:adjustRightInd w:val="0"/>
              <w:spacing w:after="120"/>
              <w:rPr>
                <w:rFonts w:ascii="Arial Narrow" w:hAnsi="Arial Narrow" w:cs="Calibri"/>
                <w:i/>
                <w:lang w:eastAsia="en-NZ"/>
              </w:rPr>
            </w:pPr>
          </w:p>
          <w:p w14:paraId="1F40BB5A" w14:textId="77777777" w:rsidR="001D5386" w:rsidRPr="001D5386" w:rsidRDefault="001D5386" w:rsidP="001D5386">
            <w:pPr>
              <w:autoSpaceDE w:val="0"/>
              <w:autoSpaceDN w:val="0"/>
              <w:adjustRightInd w:val="0"/>
              <w:rPr>
                <w:rFonts w:ascii="Arial Narrow" w:hAnsi="Arial Narrow" w:cs="Calibri"/>
                <w:i/>
                <w:lang w:eastAsia="en-NZ"/>
              </w:rPr>
            </w:pPr>
            <w:r w:rsidRPr="001D5386">
              <w:rPr>
                <w:rFonts w:ascii="Arial Narrow" w:hAnsi="Arial Narrow" w:cs="Calibri"/>
                <w:i/>
                <w:lang w:eastAsia="en-NZ"/>
              </w:rPr>
              <w:t>Response: Have considered this in the development of the course descriptors and will take advantage of this offer when course content is being developed further.</w:t>
            </w:r>
          </w:p>
          <w:p w14:paraId="5DCA53B4" w14:textId="25D8E2AD" w:rsidR="001D5386" w:rsidRPr="001D5386" w:rsidRDefault="001D5386" w:rsidP="001D5386">
            <w:pPr>
              <w:autoSpaceDE w:val="0"/>
              <w:autoSpaceDN w:val="0"/>
              <w:adjustRightInd w:val="0"/>
              <w:rPr>
                <w:rFonts w:ascii="Arial Narrow" w:hAnsi="Arial Narrow" w:cs="Calibri"/>
                <w:i/>
                <w:lang w:eastAsia="en-NZ"/>
              </w:rPr>
            </w:pPr>
          </w:p>
        </w:tc>
      </w:tr>
      <w:tr w:rsidR="0095508B" w:rsidRPr="00AA256B" w14:paraId="6C32BA41" w14:textId="77777777" w:rsidTr="0088170C">
        <w:tc>
          <w:tcPr>
            <w:tcW w:w="1668" w:type="dxa"/>
            <w:tcBorders>
              <w:top w:val="single" w:sz="4" w:space="0" w:color="auto"/>
              <w:bottom w:val="single" w:sz="4" w:space="0" w:color="auto"/>
            </w:tcBorders>
          </w:tcPr>
          <w:p w14:paraId="782E626A" w14:textId="77777777" w:rsidR="0095508B" w:rsidRPr="001D5386" w:rsidRDefault="0095508B" w:rsidP="001D5386">
            <w:pPr>
              <w:autoSpaceDE w:val="0"/>
              <w:autoSpaceDN w:val="0"/>
              <w:adjustRightInd w:val="0"/>
              <w:rPr>
                <w:rFonts w:ascii="Arial Narrow" w:hAnsi="Arial Narrow" w:cs="Calibri"/>
                <w:lang w:eastAsia="en-NZ"/>
              </w:rPr>
            </w:pPr>
          </w:p>
        </w:tc>
        <w:tc>
          <w:tcPr>
            <w:tcW w:w="1984" w:type="dxa"/>
            <w:tcBorders>
              <w:top w:val="single" w:sz="4" w:space="0" w:color="auto"/>
              <w:bottom w:val="single" w:sz="4" w:space="0" w:color="auto"/>
            </w:tcBorders>
            <w:shd w:val="clear" w:color="auto" w:fill="auto"/>
          </w:tcPr>
          <w:p w14:paraId="26827226" w14:textId="77777777" w:rsidR="0095508B" w:rsidRPr="001D5386" w:rsidRDefault="0095508B" w:rsidP="001D5386">
            <w:pPr>
              <w:autoSpaceDE w:val="0"/>
              <w:autoSpaceDN w:val="0"/>
              <w:adjustRightInd w:val="0"/>
              <w:rPr>
                <w:rFonts w:ascii="Arial Narrow" w:hAnsi="Arial Narrow" w:cs="Calibri"/>
                <w:lang w:eastAsia="en-NZ"/>
              </w:rPr>
            </w:pPr>
          </w:p>
        </w:tc>
        <w:tc>
          <w:tcPr>
            <w:tcW w:w="2552" w:type="dxa"/>
            <w:tcBorders>
              <w:top w:val="single" w:sz="4" w:space="0" w:color="auto"/>
              <w:bottom w:val="single" w:sz="4" w:space="0" w:color="auto"/>
            </w:tcBorders>
          </w:tcPr>
          <w:p w14:paraId="7561D605" w14:textId="77777777" w:rsidR="0095508B" w:rsidRPr="001D5386" w:rsidRDefault="0095508B" w:rsidP="001D5386">
            <w:pPr>
              <w:autoSpaceDE w:val="0"/>
              <w:autoSpaceDN w:val="0"/>
              <w:adjustRightInd w:val="0"/>
              <w:rPr>
                <w:rFonts w:ascii="Arial Narrow" w:hAnsi="Arial Narrow" w:cs="Calibri"/>
                <w:lang w:eastAsia="en-NZ"/>
              </w:rPr>
            </w:pPr>
          </w:p>
        </w:tc>
        <w:tc>
          <w:tcPr>
            <w:tcW w:w="3402" w:type="dxa"/>
            <w:tcBorders>
              <w:top w:val="single" w:sz="4" w:space="0" w:color="auto"/>
              <w:bottom w:val="single" w:sz="4" w:space="0" w:color="auto"/>
            </w:tcBorders>
          </w:tcPr>
          <w:p w14:paraId="6D8695EE" w14:textId="77777777" w:rsidR="0095508B" w:rsidRPr="001D5386" w:rsidRDefault="0095508B" w:rsidP="00FD58FD">
            <w:pPr>
              <w:autoSpaceDE w:val="0"/>
              <w:autoSpaceDN w:val="0"/>
              <w:adjustRightInd w:val="0"/>
              <w:spacing w:after="120"/>
              <w:rPr>
                <w:rFonts w:ascii="Arial Narrow" w:hAnsi="Arial Narrow" w:cs="Calibri"/>
                <w:lang w:eastAsia="en-NZ"/>
              </w:rPr>
            </w:pPr>
            <w:r w:rsidRPr="001D5386">
              <w:rPr>
                <w:rFonts w:ascii="Arial Narrow" w:hAnsi="Arial Narrow" w:cs="Calibri"/>
                <w:lang w:eastAsia="en-NZ"/>
              </w:rPr>
              <w:t xml:space="preserve">1. I feel that introducing research and methods in term 2 is rather late in the programme. It’s useful if it is delivered earlier (i.e. as a separate unit) earlier so that it can then underpin the  delivery of practice from the outset. The student need reflective space to develop practice and research in tandem if they are to test and deliver depth and originality in the FMP.   </w:t>
            </w:r>
          </w:p>
          <w:p w14:paraId="455C8330" w14:textId="720BEB6C" w:rsidR="0095508B" w:rsidRPr="001D5386" w:rsidRDefault="0095508B" w:rsidP="0095508B">
            <w:pPr>
              <w:autoSpaceDE w:val="0"/>
              <w:autoSpaceDN w:val="0"/>
              <w:adjustRightInd w:val="0"/>
              <w:rPr>
                <w:rFonts w:ascii="Arial Narrow" w:hAnsi="Arial Narrow" w:cs="Calibri"/>
                <w:lang w:eastAsia="en-NZ"/>
              </w:rPr>
            </w:pPr>
            <w:r w:rsidRPr="001D5386">
              <w:rPr>
                <w:rFonts w:ascii="Arial Narrow" w:hAnsi="Arial Narrow" w:cs="Calibri"/>
                <w:lang w:eastAsia="en-NZ"/>
              </w:rPr>
              <w:t>Masters students come from such different backgrounds in my experience, and methodological tools can be also be used to provide a kind of benchmark early in masters engagement &amp; can help to scrutinise or “top up” any methodological “bad habits” or a rut the student might have got into in their prior career. By term 2 ( where you have situated R and M) the student is already very deeply engaged in development of personal practice, they need to already be using methodology in the most effective way .</w:t>
            </w:r>
          </w:p>
        </w:tc>
        <w:tc>
          <w:tcPr>
            <w:tcW w:w="4536" w:type="dxa"/>
            <w:tcBorders>
              <w:top w:val="single" w:sz="4" w:space="0" w:color="auto"/>
              <w:bottom w:val="single" w:sz="4" w:space="0" w:color="auto"/>
            </w:tcBorders>
          </w:tcPr>
          <w:p w14:paraId="0C7CCCC2" w14:textId="77777777" w:rsidR="0095508B" w:rsidRPr="001D5386" w:rsidRDefault="0095508B" w:rsidP="0095508B">
            <w:pPr>
              <w:autoSpaceDE w:val="0"/>
              <w:autoSpaceDN w:val="0"/>
              <w:adjustRightInd w:val="0"/>
              <w:rPr>
                <w:rFonts w:ascii="Arial Narrow" w:hAnsi="Arial Narrow" w:cs="Calibri"/>
                <w:i/>
                <w:lang w:eastAsia="en-NZ"/>
              </w:rPr>
            </w:pPr>
            <w:r w:rsidRPr="001D5386">
              <w:rPr>
                <w:rFonts w:ascii="Arial Narrow" w:hAnsi="Arial Narrow" w:cs="Calibri"/>
                <w:i/>
                <w:lang w:eastAsia="en-NZ"/>
              </w:rPr>
              <w:t xml:space="preserve">Response: Research methods is introduced in Semester 1 but developed further in the Semester 2 through Research Methods course in Semester 2. There is certainly an understanding that research and practice need to be developed in tandem. </w:t>
            </w:r>
          </w:p>
          <w:p w14:paraId="2AC7F403" w14:textId="77777777" w:rsidR="0095508B" w:rsidRPr="001D5386" w:rsidRDefault="0095508B" w:rsidP="0095508B">
            <w:pPr>
              <w:autoSpaceDE w:val="0"/>
              <w:autoSpaceDN w:val="0"/>
              <w:adjustRightInd w:val="0"/>
              <w:rPr>
                <w:rFonts w:ascii="Arial Narrow" w:hAnsi="Arial Narrow" w:cs="Calibri"/>
                <w:i/>
                <w:lang w:eastAsia="en-NZ"/>
              </w:rPr>
            </w:pPr>
          </w:p>
          <w:p w14:paraId="0921AE92" w14:textId="4EEC1776" w:rsidR="0095508B" w:rsidRPr="001D5386" w:rsidRDefault="0095508B" w:rsidP="005C6859">
            <w:pPr>
              <w:autoSpaceDE w:val="0"/>
              <w:autoSpaceDN w:val="0"/>
              <w:adjustRightInd w:val="0"/>
              <w:rPr>
                <w:rFonts w:ascii="Arial Narrow" w:hAnsi="Arial Narrow" w:cs="Calibri"/>
                <w:i/>
                <w:lang w:eastAsia="en-NZ"/>
              </w:rPr>
            </w:pPr>
          </w:p>
        </w:tc>
      </w:tr>
      <w:tr w:rsidR="00E63E65" w:rsidRPr="00AA256B" w14:paraId="47802B64" w14:textId="77777777" w:rsidTr="0088170C">
        <w:trPr>
          <w:cantSplit/>
        </w:trPr>
        <w:tc>
          <w:tcPr>
            <w:tcW w:w="1668" w:type="dxa"/>
            <w:tcBorders>
              <w:bottom w:val="single" w:sz="4" w:space="0" w:color="auto"/>
            </w:tcBorders>
          </w:tcPr>
          <w:p w14:paraId="6F58F7A6" w14:textId="77777777" w:rsidR="00E63E65" w:rsidRPr="001D5386" w:rsidRDefault="00E63E65" w:rsidP="001D5386">
            <w:pPr>
              <w:autoSpaceDE w:val="0"/>
              <w:autoSpaceDN w:val="0"/>
              <w:adjustRightInd w:val="0"/>
              <w:rPr>
                <w:rFonts w:ascii="Arial Narrow" w:hAnsi="Arial Narrow" w:cs="Calibri"/>
                <w:lang w:eastAsia="en-NZ"/>
              </w:rPr>
            </w:pPr>
          </w:p>
        </w:tc>
        <w:tc>
          <w:tcPr>
            <w:tcW w:w="1984" w:type="dxa"/>
            <w:tcBorders>
              <w:bottom w:val="single" w:sz="4" w:space="0" w:color="auto"/>
            </w:tcBorders>
            <w:shd w:val="clear" w:color="auto" w:fill="auto"/>
          </w:tcPr>
          <w:p w14:paraId="43219E34" w14:textId="77777777" w:rsidR="00E63E65" w:rsidRPr="001D5386" w:rsidRDefault="00E63E65" w:rsidP="001D5386">
            <w:pPr>
              <w:autoSpaceDE w:val="0"/>
              <w:autoSpaceDN w:val="0"/>
              <w:adjustRightInd w:val="0"/>
              <w:rPr>
                <w:rFonts w:ascii="Arial Narrow" w:hAnsi="Arial Narrow" w:cs="Calibri"/>
                <w:lang w:eastAsia="en-NZ"/>
              </w:rPr>
            </w:pPr>
          </w:p>
        </w:tc>
        <w:tc>
          <w:tcPr>
            <w:tcW w:w="2552" w:type="dxa"/>
            <w:tcBorders>
              <w:bottom w:val="single" w:sz="4" w:space="0" w:color="auto"/>
            </w:tcBorders>
          </w:tcPr>
          <w:p w14:paraId="7BBF1750" w14:textId="77777777" w:rsidR="00E63E65" w:rsidRPr="001D5386" w:rsidRDefault="00E63E65" w:rsidP="001D5386">
            <w:pPr>
              <w:autoSpaceDE w:val="0"/>
              <w:autoSpaceDN w:val="0"/>
              <w:adjustRightInd w:val="0"/>
              <w:rPr>
                <w:rFonts w:ascii="Arial Narrow" w:hAnsi="Arial Narrow" w:cs="Calibri"/>
                <w:lang w:eastAsia="en-NZ"/>
              </w:rPr>
            </w:pPr>
          </w:p>
        </w:tc>
        <w:tc>
          <w:tcPr>
            <w:tcW w:w="3402" w:type="dxa"/>
            <w:tcBorders>
              <w:bottom w:val="single" w:sz="4" w:space="0" w:color="auto"/>
            </w:tcBorders>
          </w:tcPr>
          <w:p w14:paraId="6CEE63E0" w14:textId="1E921F3F" w:rsidR="00E63E65" w:rsidRPr="001D5386" w:rsidRDefault="003F232B" w:rsidP="003F232B">
            <w:pPr>
              <w:autoSpaceDE w:val="0"/>
              <w:autoSpaceDN w:val="0"/>
              <w:adjustRightInd w:val="0"/>
              <w:rPr>
                <w:rFonts w:ascii="Arial Narrow" w:hAnsi="Arial Narrow" w:cs="Calibri"/>
                <w:lang w:eastAsia="en-NZ"/>
              </w:rPr>
            </w:pPr>
            <w:r w:rsidRPr="001D5386">
              <w:rPr>
                <w:rFonts w:ascii="Arial Narrow" w:hAnsi="Arial Narrow" w:cs="Calibri"/>
                <w:lang w:eastAsia="en-NZ"/>
              </w:rPr>
              <w:t>On the masters programmes I currently run there is a split between (a) students whose engagement is visual and practical, (b)  those whose  engagement is extremely business research focussed ( I.e. practical in the sense that it relates to business more than to academia - e.g a major output could be a "real world" business proposal that is required to engage its audience in a very direct way, for which academic style may be inappropriate) and (c)  students who have purer academic goals and need academic applications to their research methods.  I deliver a core R and M curriculum and work with them on the diversity in application of methods and theory through subsequent project briefs and live collaborations. This supports students to see methodology and theory as integrated into their practical discipline continued throughout the course.</w:t>
            </w:r>
          </w:p>
        </w:tc>
        <w:tc>
          <w:tcPr>
            <w:tcW w:w="4536" w:type="dxa"/>
            <w:tcBorders>
              <w:bottom w:val="single" w:sz="4" w:space="0" w:color="auto"/>
            </w:tcBorders>
          </w:tcPr>
          <w:p w14:paraId="524CF8B0" w14:textId="77777777" w:rsidR="003F232B" w:rsidRPr="001D5386" w:rsidRDefault="003F232B" w:rsidP="003F232B">
            <w:pPr>
              <w:autoSpaceDE w:val="0"/>
              <w:autoSpaceDN w:val="0"/>
              <w:adjustRightInd w:val="0"/>
              <w:rPr>
                <w:rFonts w:ascii="Arial Narrow" w:hAnsi="Arial Narrow" w:cs="Calibri"/>
                <w:i/>
                <w:lang w:eastAsia="en-NZ"/>
              </w:rPr>
            </w:pPr>
            <w:r w:rsidRPr="001D5386">
              <w:rPr>
                <w:rFonts w:ascii="Arial Narrow" w:hAnsi="Arial Narrow" w:cs="Calibri"/>
                <w:i/>
                <w:lang w:eastAsia="en-NZ"/>
              </w:rPr>
              <w:t>Response: students who want to focus on a “real world” business proposal can be catered for in the current 180 credit Master of Design Enterprise (MDE) programme. The Research methods course will delivered within the MDE, BDes (Hons) and PGDip programmes.</w:t>
            </w:r>
          </w:p>
          <w:p w14:paraId="6DED4FAD" w14:textId="77777777" w:rsidR="003F232B" w:rsidRPr="001D5386" w:rsidRDefault="003F232B" w:rsidP="003F232B">
            <w:pPr>
              <w:autoSpaceDE w:val="0"/>
              <w:autoSpaceDN w:val="0"/>
              <w:adjustRightInd w:val="0"/>
              <w:rPr>
                <w:rFonts w:ascii="Arial Narrow" w:hAnsi="Arial Narrow" w:cs="Calibri"/>
                <w:i/>
                <w:lang w:eastAsia="en-NZ"/>
              </w:rPr>
            </w:pPr>
          </w:p>
          <w:p w14:paraId="44169496" w14:textId="77777777" w:rsidR="003F232B" w:rsidRPr="001D5386" w:rsidRDefault="003F232B" w:rsidP="003F232B">
            <w:pPr>
              <w:autoSpaceDE w:val="0"/>
              <w:autoSpaceDN w:val="0"/>
              <w:adjustRightInd w:val="0"/>
              <w:rPr>
                <w:rFonts w:ascii="Arial Narrow" w:hAnsi="Arial Narrow" w:cs="Calibri"/>
                <w:i/>
                <w:lang w:eastAsia="en-NZ"/>
              </w:rPr>
            </w:pPr>
          </w:p>
          <w:p w14:paraId="314F182F" w14:textId="77777777" w:rsidR="003F232B" w:rsidRPr="001D5386" w:rsidRDefault="003F232B" w:rsidP="003F232B">
            <w:pPr>
              <w:autoSpaceDE w:val="0"/>
              <w:autoSpaceDN w:val="0"/>
              <w:adjustRightInd w:val="0"/>
              <w:rPr>
                <w:rFonts w:ascii="Arial Narrow" w:hAnsi="Arial Narrow" w:cs="Calibri"/>
                <w:i/>
                <w:lang w:eastAsia="en-NZ"/>
              </w:rPr>
            </w:pPr>
          </w:p>
          <w:p w14:paraId="107A8655" w14:textId="7DAF6EB8" w:rsidR="00E63E65" w:rsidRPr="001D5386" w:rsidRDefault="00E63E65" w:rsidP="00FD58FD">
            <w:pPr>
              <w:autoSpaceDE w:val="0"/>
              <w:autoSpaceDN w:val="0"/>
              <w:adjustRightInd w:val="0"/>
              <w:rPr>
                <w:rFonts w:ascii="Arial Narrow" w:hAnsi="Arial Narrow" w:cs="Calibri"/>
                <w:i/>
                <w:lang w:eastAsia="en-NZ"/>
              </w:rPr>
            </w:pPr>
          </w:p>
        </w:tc>
      </w:tr>
      <w:tr w:rsidR="00FD58FD" w:rsidRPr="00AA256B" w14:paraId="16E412AC" w14:textId="77777777" w:rsidTr="0088170C">
        <w:trPr>
          <w:trHeight w:val="1062"/>
        </w:trPr>
        <w:tc>
          <w:tcPr>
            <w:tcW w:w="1668" w:type="dxa"/>
            <w:tcBorders>
              <w:top w:val="single" w:sz="4" w:space="0" w:color="auto"/>
            </w:tcBorders>
          </w:tcPr>
          <w:p w14:paraId="56832EAC" w14:textId="77777777" w:rsidR="00FD58FD" w:rsidRPr="001D5386" w:rsidRDefault="00FD58FD" w:rsidP="001D5386">
            <w:pPr>
              <w:autoSpaceDE w:val="0"/>
              <w:autoSpaceDN w:val="0"/>
              <w:adjustRightInd w:val="0"/>
              <w:rPr>
                <w:rFonts w:ascii="Arial Narrow" w:hAnsi="Arial Narrow" w:cs="Calibri"/>
                <w:lang w:eastAsia="en-NZ"/>
              </w:rPr>
            </w:pPr>
          </w:p>
        </w:tc>
        <w:tc>
          <w:tcPr>
            <w:tcW w:w="1984" w:type="dxa"/>
            <w:tcBorders>
              <w:top w:val="single" w:sz="4" w:space="0" w:color="auto"/>
            </w:tcBorders>
            <w:shd w:val="clear" w:color="auto" w:fill="auto"/>
          </w:tcPr>
          <w:p w14:paraId="01A260AB" w14:textId="77777777" w:rsidR="00FD58FD" w:rsidRPr="001D5386" w:rsidRDefault="00FD58FD" w:rsidP="001D5386">
            <w:pPr>
              <w:autoSpaceDE w:val="0"/>
              <w:autoSpaceDN w:val="0"/>
              <w:adjustRightInd w:val="0"/>
              <w:rPr>
                <w:rFonts w:ascii="Arial Narrow" w:hAnsi="Arial Narrow" w:cs="Calibri"/>
                <w:lang w:eastAsia="en-NZ"/>
              </w:rPr>
            </w:pPr>
          </w:p>
        </w:tc>
        <w:tc>
          <w:tcPr>
            <w:tcW w:w="2552" w:type="dxa"/>
            <w:tcBorders>
              <w:top w:val="single" w:sz="4" w:space="0" w:color="auto"/>
            </w:tcBorders>
          </w:tcPr>
          <w:p w14:paraId="4D632DFA" w14:textId="77777777" w:rsidR="00FD58FD" w:rsidRPr="001D5386" w:rsidRDefault="00FD58FD" w:rsidP="001D5386">
            <w:pPr>
              <w:autoSpaceDE w:val="0"/>
              <w:autoSpaceDN w:val="0"/>
              <w:adjustRightInd w:val="0"/>
              <w:rPr>
                <w:rFonts w:ascii="Arial Narrow" w:hAnsi="Arial Narrow" w:cs="Calibri"/>
                <w:lang w:eastAsia="en-NZ"/>
              </w:rPr>
            </w:pPr>
          </w:p>
        </w:tc>
        <w:tc>
          <w:tcPr>
            <w:tcW w:w="3402" w:type="dxa"/>
            <w:tcBorders>
              <w:top w:val="single" w:sz="4" w:space="0" w:color="auto"/>
            </w:tcBorders>
          </w:tcPr>
          <w:p w14:paraId="2F957010" w14:textId="77777777" w:rsidR="00FD58FD" w:rsidRPr="001D5386" w:rsidRDefault="00FD58FD" w:rsidP="005C6859">
            <w:pPr>
              <w:autoSpaceDE w:val="0"/>
              <w:autoSpaceDN w:val="0"/>
              <w:adjustRightInd w:val="0"/>
              <w:spacing w:after="120"/>
              <w:rPr>
                <w:rFonts w:ascii="Arial Narrow" w:hAnsi="Arial Narrow" w:cs="Calibri"/>
                <w:lang w:eastAsia="en-NZ"/>
              </w:rPr>
            </w:pPr>
            <w:r w:rsidRPr="001D5386">
              <w:rPr>
                <w:rFonts w:ascii="Arial Narrow" w:hAnsi="Arial Narrow" w:cs="Calibri"/>
                <w:lang w:eastAsia="en-NZ"/>
              </w:rPr>
              <w:t xml:space="preserve">2. There could be clearer differentiation  between the PG Dip/ Masters and the BDes - e.g  that the  BDes is more theoretical/ or more "MBA" style - or whatever it's  focus -  from the outset.  ( I do, of course, realise there could be many reasons why you prefer linearity a cross the courses ). However a clear theory driven vs practice delivery from the outset does open up a diverse market offering  from a marketing perspective , while the delivery between the 2 would be extremely complementary; differentiated deliverables  could be offered as optional to </w:t>
            </w:r>
            <w:r w:rsidRPr="001D5386">
              <w:rPr>
                <w:rFonts w:ascii="Arial Narrow" w:hAnsi="Arial Narrow" w:cs="Calibri"/>
                <w:lang w:eastAsia="en-NZ"/>
              </w:rPr>
              <w:lastRenderedPageBreak/>
              <w:t xml:space="preserve">the other pathway ( ie BDes would have  a more theory driven core but option to participate in selected elements of the  PG Dip/ Masters delivery &amp; vice versa). </w:t>
            </w:r>
          </w:p>
          <w:p w14:paraId="70E7AFF4" w14:textId="7234352A" w:rsidR="00FD58FD" w:rsidRPr="001D5386" w:rsidRDefault="00FD58FD" w:rsidP="00FD58FD">
            <w:pPr>
              <w:autoSpaceDE w:val="0"/>
              <w:autoSpaceDN w:val="0"/>
              <w:adjustRightInd w:val="0"/>
              <w:rPr>
                <w:rFonts w:ascii="Arial Narrow" w:hAnsi="Arial Narrow" w:cs="Calibri"/>
                <w:lang w:eastAsia="en-NZ"/>
              </w:rPr>
            </w:pPr>
            <w:r w:rsidRPr="001D5386">
              <w:rPr>
                <w:rFonts w:ascii="Arial Narrow" w:hAnsi="Arial Narrow" w:cs="Calibri"/>
                <w:lang w:eastAsia="en-NZ"/>
              </w:rPr>
              <w:t>A clearer difference in all Units will give the student a surer mission from the outset. They can choose between  a professional / creative/ business application or a theoretical investigation/ study/ critique,  creating a clearer navigation throughout the course – each with specific structured framework to support decision making around FMP mid course.</w:t>
            </w:r>
          </w:p>
        </w:tc>
        <w:tc>
          <w:tcPr>
            <w:tcW w:w="4536" w:type="dxa"/>
            <w:tcBorders>
              <w:top w:val="single" w:sz="4" w:space="0" w:color="auto"/>
            </w:tcBorders>
          </w:tcPr>
          <w:p w14:paraId="03560AAC" w14:textId="11CA725D" w:rsidR="00FD58FD" w:rsidRPr="001D5386" w:rsidRDefault="00FD58FD" w:rsidP="00FD58FD">
            <w:pPr>
              <w:autoSpaceDE w:val="0"/>
              <w:autoSpaceDN w:val="0"/>
              <w:adjustRightInd w:val="0"/>
              <w:rPr>
                <w:rFonts w:ascii="Arial Narrow" w:hAnsi="Arial Narrow" w:cs="Calibri"/>
                <w:i/>
                <w:lang w:eastAsia="en-NZ"/>
              </w:rPr>
            </w:pPr>
            <w:r w:rsidRPr="001D5386">
              <w:rPr>
                <w:rFonts w:ascii="Arial Narrow" w:hAnsi="Arial Narrow" w:cs="Calibri"/>
                <w:i/>
                <w:lang w:eastAsia="en-NZ"/>
              </w:rPr>
              <w:lastRenderedPageBreak/>
              <w:t>Response: More definition between the programmes now – see Section 1.2 and 1.3</w:t>
            </w:r>
          </w:p>
        </w:tc>
      </w:tr>
      <w:tr w:rsidR="001D5386" w:rsidRPr="00AA256B" w14:paraId="0ABEABE1" w14:textId="77777777" w:rsidTr="005C6859">
        <w:tc>
          <w:tcPr>
            <w:tcW w:w="1668" w:type="dxa"/>
          </w:tcPr>
          <w:p w14:paraId="523538C7"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lastRenderedPageBreak/>
              <w:t>Natasha Perkins,</w:t>
            </w:r>
          </w:p>
          <w:p w14:paraId="5ED0063A"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Programme Director, Interior Architecture </w:t>
            </w:r>
          </w:p>
          <w:p w14:paraId="6D8BDA66"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Senior Lecturer, Interior Architecture | </w:t>
            </w:r>
          </w:p>
          <w:p w14:paraId="29467A82"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 xml:space="preserve">School of Architecture | Faculty of Architecture and Design </w:t>
            </w:r>
          </w:p>
          <w:p w14:paraId="0FD6A605" w14:textId="77777777" w:rsidR="001D5386" w:rsidRPr="001D5386" w:rsidRDefault="001D5386" w:rsidP="001D5386">
            <w:pPr>
              <w:autoSpaceDE w:val="0"/>
              <w:autoSpaceDN w:val="0"/>
              <w:adjustRightInd w:val="0"/>
              <w:rPr>
                <w:rFonts w:ascii="Arial Narrow" w:hAnsi="Arial Narrow" w:cs="Calibri"/>
                <w:lang w:eastAsia="en-NZ"/>
              </w:rPr>
            </w:pPr>
          </w:p>
          <w:p w14:paraId="38ABCAA9"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Victoria University</w:t>
            </w:r>
          </w:p>
        </w:tc>
        <w:tc>
          <w:tcPr>
            <w:tcW w:w="1984" w:type="dxa"/>
            <w:shd w:val="clear" w:color="auto" w:fill="auto"/>
          </w:tcPr>
          <w:p w14:paraId="318A7BC1"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Colleague running Interiors postgrad programmes at Victoria University.</w:t>
            </w:r>
          </w:p>
        </w:tc>
        <w:tc>
          <w:tcPr>
            <w:tcW w:w="2552" w:type="dxa"/>
          </w:tcPr>
          <w:p w14:paraId="28BA6418"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June 2015</w:t>
            </w:r>
          </w:p>
        </w:tc>
        <w:tc>
          <w:tcPr>
            <w:tcW w:w="3402" w:type="dxa"/>
          </w:tcPr>
          <w:p w14:paraId="119EC36A"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I have considered the documents you supplied and on the basis of these I believe that your proposal to be robust. The strength in to proposal is in the student’s ability to staircase/upscale/extend their project to 75 credits over the 2 semesters, supported by the professional and Design Research papers. I view this as an opportunity – especially in Interior Architecture – for students to fully engage in detailing, development and possible prototyping of designs, in conjunction with industry.</w:t>
            </w:r>
          </w:p>
          <w:p w14:paraId="12BB730E" w14:textId="77777777" w:rsidR="001D5386" w:rsidRPr="001D5386" w:rsidRDefault="001D5386" w:rsidP="001D5386">
            <w:pPr>
              <w:autoSpaceDE w:val="0"/>
              <w:autoSpaceDN w:val="0"/>
              <w:adjustRightInd w:val="0"/>
              <w:rPr>
                <w:rFonts w:ascii="Arial Narrow" w:hAnsi="Arial Narrow" w:cs="Calibri"/>
                <w:lang w:eastAsia="en-NZ"/>
              </w:rPr>
            </w:pPr>
            <w:r w:rsidRPr="001D5386">
              <w:rPr>
                <w:rFonts w:ascii="Arial Narrow" w:hAnsi="Arial Narrow" w:cs="Calibri"/>
                <w:lang w:eastAsia="en-NZ"/>
              </w:rPr>
              <w:t>I look forward to seeing  the progress of your programme, and if there any other feedback I can off please do not hesitate to contact me.</w:t>
            </w:r>
          </w:p>
        </w:tc>
        <w:tc>
          <w:tcPr>
            <w:tcW w:w="4536" w:type="dxa"/>
          </w:tcPr>
          <w:p w14:paraId="3C39A6BE" w14:textId="77777777" w:rsidR="001D5386" w:rsidRPr="001D5386" w:rsidRDefault="001D5386" w:rsidP="001D5386">
            <w:pPr>
              <w:autoSpaceDE w:val="0"/>
              <w:autoSpaceDN w:val="0"/>
              <w:adjustRightInd w:val="0"/>
              <w:rPr>
                <w:rFonts w:ascii="Arial Narrow" w:hAnsi="Arial Narrow" w:cs="Calibri"/>
                <w:i/>
                <w:lang w:eastAsia="en-NZ"/>
              </w:rPr>
            </w:pPr>
          </w:p>
        </w:tc>
      </w:tr>
    </w:tbl>
    <w:p w14:paraId="5F1F317F" w14:textId="77777777" w:rsidR="001B516A" w:rsidRDefault="001B516A" w:rsidP="00105F63">
      <w:pPr>
        <w:autoSpaceDE w:val="0"/>
        <w:autoSpaceDN w:val="0"/>
        <w:adjustRightInd w:val="0"/>
        <w:rPr>
          <w:rFonts w:cs="Calibri"/>
          <w:b/>
          <w:lang w:eastAsia="en-NZ"/>
        </w:rPr>
      </w:pPr>
    </w:p>
    <w:p w14:paraId="4ABAC48E" w14:textId="77777777" w:rsidR="001B516A" w:rsidRPr="0013747F" w:rsidRDefault="001B516A" w:rsidP="00105F63">
      <w:pPr>
        <w:autoSpaceDE w:val="0"/>
        <w:autoSpaceDN w:val="0"/>
        <w:adjustRightInd w:val="0"/>
        <w:rPr>
          <w:rFonts w:cs="Calibri"/>
          <w:b/>
          <w:lang w:eastAsia="en-NZ"/>
        </w:rPr>
        <w:sectPr w:rsidR="001B516A" w:rsidRPr="0013747F" w:rsidSect="008348AF">
          <w:headerReference w:type="default" r:id="rId30"/>
          <w:footnotePr>
            <w:pos w:val="beneathText"/>
          </w:footnotePr>
          <w:pgSz w:w="16840" w:h="11907" w:orient="landscape" w:code="9"/>
          <w:pgMar w:top="1701" w:right="1440" w:bottom="1134" w:left="1440" w:header="720" w:footer="720" w:gutter="0"/>
          <w:cols w:space="720"/>
          <w:docGrid w:linePitch="360"/>
        </w:sectPr>
      </w:pPr>
    </w:p>
    <w:p w14:paraId="61837C9F" w14:textId="77777777" w:rsidR="00CA1185" w:rsidRPr="0013747F" w:rsidRDefault="00CA1185" w:rsidP="008456BF">
      <w:pPr>
        <w:pStyle w:val="Heading1"/>
      </w:pPr>
      <w:bookmarkStart w:id="166" w:name="_Ref423092473"/>
      <w:bookmarkStart w:id="167" w:name="_Ref423092519"/>
      <w:bookmarkStart w:id="168" w:name="_Toc424551909"/>
      <w:bookmarkStart w:id="169" w:name="_Toc430263532"/>
      <w:r w:rsidRPr="0013747F">
        <w:lastRenderedPageBreak/>
        <w:t>RESEARCH AND THE CURRICULUM</w:t>
      </w:r>
      <w:bookmarkEnd w:id="166"/>
      <w:bookmarkEnd w:id="167"/>
      <w:bookmarkEnd w:id="168"/>
      <w:bookmarkEnd w:id="169"/>
    </w:p>
    <w:p w14:paraId="0C50C43E" w14:textId="77777777" w:rsidR="00CA1185" w:rsidRPr="00B76130" w:rsidRDefault="00CA1185" w:rsidP="00CD3140">
      <w:pPr>
        <w:pStyle w:val="Heading2"/>
      </w:pPr>
      <w:bookmarkStart w:id="170" w:name="_Toc424551910"/>
      <w:bookmarkStart w:id="171" w:name="_Toc430263533"/>
      <w:r w:rsidRPr="00B76130">
        <w:t>Research Components in the Programme</w:t>
      </w:r>
      <w:bookmarkEnd w:id="170"/>
      <w:bookmarkEnd w:id="171"/>
    </w:p>
    <w:tbl>
      <w:tblPr>
        <w:tblW w:w="0" w:type="auto"/>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3935"/>
        <w:gridCol w:w="2973"/>
        <w:gridCol w:w="1416"/>
      </w:tblGrid>
      <w:tr w:rsidR="009274BB" w:rsidRPr="0013747F" w14:paraId="2B03A867" w14:textId="77777777" w:rsidTr="000175F1">
        <w:tc>
          <w:tcPr>
            <w:tcW w:w="3935" w:type="dxa"/>
            <w:shd w:val="clear" w:color="auto" w:fill="auto"/>
          </w:tcPr>
          <w:p w14:paraId="11854842" w14:textId="77777777" w:rsidR="009274BB" w:rsidRPr="0013747F" w:rsidRDefault="009274BB" w:rsidP="002A0E47">
            <w:pPr>
              <w:pStyle w:val="BodyTextIndent"/>
              <w:spacing w:after="0" w:line="240" w:lineRule="auto"/>
              <w:ind w:left="0"/>
              <w:jc w:val="center"/>
              <w:rPr>
                <w:b/>
                <w:bCs/>
              </w:rPr>
            </w:pPr>
            <w:r w:rsidRPr="0013747F">
              <w:rPr>
                <w:b/>
                <w:bCs/>
              </w:rPr>
              <w:t>Course Name</w:t>
            </w:r>
          </w:p>
        </w:tc>
        <w:tc>
          <w:tcPr>
            <w:tcW w:w="2973" w:type="dxa"/>
          </w:tcPr>
          <w:p w14:paraId="2236549A" w14:textId="0562067A" w:rsidR="009274BB" w:rsidRPr="0013747F" w:rsidRDefault="009274BB" w:rsidP="002A0E47">
            <w:pPr>
              <w:pStyle w:val="BodyTextIndent"/>
              <w:spacing w:after="0" w:line="240" w:lineRule="auto"/>
              <w:ind w:left="0"/>
              <w:jc w:val="center"/>
              <w:rPr>
                <w:b/>
                <w:bCs/>
              </w:rPr>
            </w:pPr>
            <w:r>
              <w:rPr>
                <w:b/>
                <w:bCs/>
              </w:rPr>
              <w:t>Qualification</w:t>
            </w:r>
          </w:p>
        </w:tc>
        <w:tc>
          <w:tcPr>
            <w:tcW w:w="1416" w:type="dxa"/>
            <w:shd w:val="clear" w:color="auto" w:fill="auto"/>
          </w:tcPr>
          <w:p w14:paraId="4131B543" w14:textId="561296F7" w:rsidR="009274BB" w:rsidRPr="0013747F" w:rsidRDefault="009274BB" w:rsidP="002A0E47">
            <w:pPr>
              <w:pStyle w:val="BodyTextIndent"/>
              <w:spacing w:after="0" w:line="240" w:lineRule="auto"/>
              <w:ind w:left="0"/>
              <w:jc w:val="center"/>
              <w:rPr>
                <w:b/>
                <w:bCs/>
              </w:rPr>
            </w:pPr>
            <w:r w:rsidRPr="0013747F">
              <w:rPr>
                <w:b/>
                <w:bCs/>
              </w:rPr>
              <w:t>Credit Value</w:t>
            </w:r>
          </w:p>
        </w:tc>
      </w:tr>
      <w:tr w:rsidR="003635B6" w:rsidRPr="0013747F" w14:paraId="690C3A45" w14:textId="77777777" w:rsidTr="000175F1">
        <w:tc>
          <w:tcPr>
            <w:tcW w:w="3935" w:type="dxa"/>
            <w:shd w:val="clear" w:color="auto" w:fill="auto"/>
          </w:tcPr>
          <w:p w14:paraId="5F87D831" w14:textId="638088EC" w:rsidR="003635B6" w:rsidRPr="0013747F" w:rsidRDefault="003635B6" w:rsidP="002A0E47">
            <w:pPr>
              <w:pStyle w:val="BodyTextIndent"/>
              <w:spacing w:after="0" w:line="240" w:lineRule="auto"/>
              <w:ind w:left="0"/>
            </w:pPr>
            <w:r>
              <w:t>Applied Design Project 2</w:t>
            </w:r>
          </w:p>
        </w:tc>
        <w:tc>
          <w:tcPr>
            <w:tcW w:w="2973" w:type="dxa"/>
          </w:tcPr>
          <w:p w14:paraId="705E91A6" w14:textId="3CBD1DAD" w:rsidR="003635B6" w:rsidRDefault="003635B6" w:rsidP="002A0E47">
            <w:pPr>
              <w:pStyle w:val="BodyTextIndent"/>
              <w:spacing w:after="0" w:line="240" w:lineRule="auto"/>
              <w:ind w:left="0"/>
            </w:pPr>
            <w:r w:rsidRPr="00276DCB">
              <w:t>PGDip, BDes (Hons)</w:t>
            </w:r>
          </w:p>
        </w:tc>
        <w:tc>
          <w:tcPr>
            <w:tcW w:w="1416" w:type="dxa"/>
            <w:shd w:val="clear" w:color="auto" w:fill="auto"/>
          </w:tcPr>
          <w:p w14:paraId="797DC56F" w14:textId="1763F299" w:rsidR="003635B6" w:rsidRPr="0013747F" w:rsidRDefault="003635B6" w:rsidP="008808A6">
            <w:pPr>
              <w:pStyle w:val="BodyTextIndent"/>
              <w:spacing w:after="0" w:line="240" w:lineRule="auto"/>
              <w:ind w:left="0"/>
              <w:jc w:val="center"/>
              <w:rPr>
                <w:b/>
                <w:i/>
              </w:rPr>
            </w:pPr>
            <w:r>
              <w:t>45</w:t>
            </w:r>
          </w:p>
        </w:tc>
      </w:tr>
      <w:tr w:rsidR="003635B6" w:rsidRPr="0013747F" w14:paraId="4F0B5160" w14:textId="77777777" w:rsidTr="000175F1">
        <w:tc>
          <w:tcPr>
            <w:tcW w:w="3935" w:type="dxa"/>
            <w:shd w:val="clear" w:color="auto" w:fill="auto"/>
          </w:tcPr>
          <w:p w14:paraId="15244827" w14:textId="577B41B6" w:rsidR="003635B6" w:rsidRPr="0013747F" w:rsidRDefault="003635B6" w:rsidP="002A0E47">
            <w:pPr>
              <w:pStyle w:val="BodyTextIndent"/>
              <w:spacing w:after="0" w:line="240" w:lineRule="auto"/>
              <w:ind w:left="0"/>
            </w:pPr>
            <w:r>
              <w:t>Major Research Project</w:t>
            </w:r>
          </w:p>
        </w:tc>
        <w:tc>
          <w:tcPr>
            <w:tcW w:w="2973" w:type="dxa"/>
          </w:tcPr>
          <w:p w14:paraId="501F3507" w14:textId="5DF28AA1" w:rsidR="003635B6" w:rsidRDefault="003635B6" w:rsidP="002A0E47">
            <w:pPr>
              <w:pStyle w:val="BodyTextIndent"/>
              <w:spacing w:after="0" w:line="240" w:lineRule="auto"/>
              <w:ind w:left="0"/>
            </w:pPr>
            <w:r w:rsidRPr="00276DCB">
              <w:t>BDes (Hons)</w:t>
            </w:r>
          </w:p>
        </w:tc>
        <w:tc>
          <w:tcPr>
            <w:tcW w:w="1416" w:type="dxa"/>
            <w:shd w:val="clear" w:color="auto" w:fill="auto"/>
          </w:tcPr>
          <w:p w14:paraId="2BF0C6E7" w14:textId="2E94CD4B" w:rsidR="003635B6" w:rsidRPr="0013747F" w:rsidRDefault="003635B6" w:rsidP="008808A6">
            <w:pPr>
              <w:pStyle w:val="BodyTextIndent"/>
              <w:spacing w:after="0" w:line="240" w:lineRule="auto"/>
              <w:ind w:left="0"/>
              <w:jc w:val="center"/>
            </w:pPr>
            <w:r>
              <w:t>45</w:t>
            </w:r>
          </w:p>
        </w:tc>
      </w:tr>
      <w:tr w:rsidR="003635B6" w:rsidRPr="0013747F" w14:paraId="3EB6913D" w14:textId="77777777" w:rsidTr="000175F1">
        <w:tc>
          <w:tcPr>
            <w:tcW w:w="3935" w:type="dxa"/>
            <w:shd w:val="clear" w:color="auto" w:fill="auto"/>
          </w:tcPr>
          <w:p w14:paraId="003DB854" w14:textId="1D94787C" w:rsidR="003635B6" w:rsidRPr="0013747F" w:rsidRDefault="003635B6" w:rsidP="002A0E47">
            <w:pPr>
              <w:pStyle w:val="BodyTextIndent"/>
              <w:spacing w:after="0" w:line="240" w:lineRule="auto"/>
              <w:ind w:left="0"/>
            </w:pPr>
            <w:r>
              <w:t>Design Research Methods</w:t>
            </w:r>
          </w:p>
        </w:tc>
        <w:tc>
          <w:tcPr>
            <w:tcW w:w="2973" w:type="dxa"/>
          </w:tcPr>
          <w:p w14:paraId="0023C74A" w14:textId="2B97E7AA" w:rsidR="003635B6" w:rsidRDefault="003635B6" w:rsidP="002A0E47">
            <w:pPr>
              <w:pStyle w:val="BodyTextIndent"/>
              <w:spacing w:after="0" w:line="240" w:lineRule="auto"/>
              <w:ind w:left="0"/>
            </w:pPr>
            <w:r w:rsidRPr="00276DCB">
              <w:t>PGDip, BDes (Hons)</w:t>
            </w:r>
          </w:p>
        </w:tc>
        <w:tc>
          <w:tcPr>
            <w:tcW w:w="1416" w:type="dxa"/>
            <w:shd w:val="clear" w:color="auto" w:fill="auto"/>
          </w:tcPr>
          <w:p w14:paraId="5AD529EF" w14:textId="63DEF666" w:rsidR="003635B6" w:rsidRPr="0013747F" w:rsidRDefault="003635B6" w:rsidP="008808A6">
            <w:pPr>
              <w:pStyle w:val="BodyTextIndent"/>
              <w:spacing w:after="0" w:line="240" w:lineRule="auto"/>
              <w:ind w:left="0"/>
              <w:jc w:val="center"/>
            </w:pPr>
            <w:r>
              <w:t>15</w:t>
            </w:r>
          </w:p>
        </w:tc>
      </w:tr>
      <w:tr w:rsidR="00E57185" w:rsidRPr="0013747F" w14:paraId="0B2AD957" w14:textId="77777777" w:rsidTr="000175F1">
        <w:tc>
          <w:tcPr>
            <w:tcW w:w="3935" w:type="dxa"/>
            <w:shd w:val="clear" w:color="auto" w:fill="auto"/>
          </w:tcPr>
          <w:p w14:paraId="7CEEAA19" w14:textId="05FD2C31" w:rsidR="00E57185" w:rsidRPr="0013747F" w:rsidRDefault="00E57185" w:rsidP="002A0E47">
            <w:pPr>
              <w:pStyle w:val="BodyTextIndent"/>
              <w:spacing w:after="0" w:line="240" w:lineRule="auto"/>
              <w:ind w:left="0"/>
            </w:pPr>
            <w:r>
              <w:t>Integrated Body of Creative Work</w:t>
            </w:r>
          </w:p>
        </w:tc>
        <w:tc>
          <w:tcPr>
            <w:tcW w:w="2973" w:type="dxa"/>
          </w:tcPr>
          <w:p w14:paraId="7B442A81" w14:textId="0492B755" w:rsidR="00E57185" w:rsidRPr="0013747F" w:rsidRDefault="008A09FD" w:rsidP="002A0E47">
            <w:pPr>
              <w:pStyle w:val="BodyTextIndent"/>
              <w:spacing w:after="0" w:line="240" w:lineRule="auto"/>
              <w:ind w:left="0"/>
            </w:pPr>
            <w:r>
              <w:t>Master of Design</w:t>
            </w:r>
          </w:p>
        </w:tc>
        <w:tc>
          <w:tcPr>
            <w:tcW w:w="1416" w:type="dxa"/>
            <w:shd w:val="clear" w:color="auto" w:fill="auto"/>
          </w:tcPr>
          <w:p w14:paraId="6B007239" w14:textId="5C95070D" w:rsidR="00E57185" w:rsidRPr="0013747F" w:rsidRDefault="00E57185" w:rsidP="008808A6">
            <w:pPr>
              <w:pStyle w:val="BodyTextIndent"/>
              <w:spacing w:after="0" w:line="240" w:lineRule="auto"/>
              <w:ind w:left="0"/>
              <w:jc w:val="center"/>
            </w:pPr>
            <w:r>
              <w:t>120</w:t>
            </w:r>
          </w:p>
        </w:tc>
      </w:tr>
      <w:tr w:rsidR="009274BB" w:rsidRPr="0013747F" w14:paraId="15F82B6D" w14:textId="77777777" w:rsidTr="000175F1">
        <w:tc>
          <w:tcPr>
            <w:tcW w:w="3935" w:type="dxa"/>
            <w:shd w:val="clear" w:color="auto" w:fill="auto"/>
          </w:tcPr>
          <w:p w14:paraId="05E08FFD" w14:textId="0B8FF267" w:rsidR="009274BB" w:rsidRPr="0013747F" w:rsidRDefault="008A09FD" w:rsidP="002A0E47">
            <w:pPr>
              <w:pStyle w:val="BodyTextIndent"/>
              <w:spacing w:after="0" w:line="240" w:lineRule="auto"/>
              <w:ind w:left="0"/>
            </w:pPr>
            <w:r>
              <w:t>Thesis</w:t>
            </w:r>
          </w:p>
        </w:tc>
        <w:tc>
          <w:tcPr>
            <w:tcW w:w="2973" w:type="dxa"/>
          </w:tcPr>
          <w:p w14:paraId="32890938" w14:textId="2C530793" w:rsidR="009274BB" w:rsidRPr="0013747F" w:rsidRDefault="008A09FD" w:rsidP="002A0E47">
            <w:pPr>
              <w:pStyle w:val="BodyTextIndent"/>
              <w:spacing w:after="0" w:line="240" w:lineRule="auto"/>
              <w:ind w:left="0"/>
            </w:pPr>
            <w:r>
              <w:t>Master of Design</w:t>
            </w:r>
          </w:p>
        </w:tc>
        <w:tc>
          <w:tcPr>
            <w:tcW w:w="1416" w:type="dxa"/>
            <w:shd w:val="clear" w:color="auto" w:fill="auto"/>
          </w:tcPr>
          <w:p w14:paraId="130084ED" w14:textId="0856680D" w:rsidR="009274BB" w:rsidRPr="0013747F" w:rsidRDefault="008A09FD" w:rsidP="008808A6">
            <w:pPr>
              <w:pStyle w:val="BodyTextIndent"/>
              <w:spacing w:after="0" w:line="240" w:lineRule="auto"/>
              <w:ind w:left="0"/>
              <w:jc w:val="center"/>
            </w:pPr>
            <w:r>
              <w:t>120</w:t>
            </w:r>
          </w:p>
        </w:tc>
      </w:tr>
    </w:tbl>
    <w:p w14:paraId="42802453" w14:textId="77777777" w:rsidR="00CA1185" w:rsidRPr="008808A6" w:rsidRDefault="00CA1185" w:rsidP="00CD3140">
      <w:pPr>
        <w:pStyle w:val="Heading2"/>
      </w:pPr>
      <w:bookmarkStart w:id="172" w:name="_Toc424551911"/>
      <w:bookmarkStart w:id="173" w:name="_Toc430263534"/>
      <w:r w:rsidRPr="008808A6">
        <w:t>Research Projects</w:t>
      </w:r>
      <w:bookmarkEnd w:id="172"/>
      <w:bookmarkEnd w:id="173"/>
    </w:p>
    <w:p w14:paraId="00BC2F04" w14:textId="1FE627B1" w:rsidR="0065540B" w:rsidRDefault="003F659B" w:rsidP="000175F1">
      <w:pPr>
        <w:pStyle w:val="BodyTextIndent"/>
        <w:tabs>
          <w:tab w:val="clear" w:pos="851"/>
        </w:tabs>
        <w:jc w:val="both"/>
      </w:pPr>
      <w:r>
        <w:t xml:space="preserve">Research projects in this post-graduate suite </w:t>
      </w:r>
      <w:r w:rsidRPr="002E5FB3">
        <w:t>include</w:t>
      </w:r>
      <w:r w:rsidR="0065540B">
        <w:t xml:space="preserve"> </w:t>
      </w:r>
      <w:r w:rsidR="00EE6E07" w:rsidRPr="00815B69">
        <w:t>A</w:t>
      </w:r>
      <w:r w:rsidRPr="00815B69">
        <w:t xml:space="preserve">pplied </w:t>
      </w:r>
      <w:r w:rsidR="00EE6E07" w:rsidRPr="00815B69">
        <w:t>D</w:t>
      </w:r>
      <w:r w:rsidRPr="00815B69">
        <w:t xml:space="preserve">esign </w:t>
      </w:r>
      <w:r w:rsidR="00EE6E07" w:rsidRPr="00815B69">
        <w:t>P</w:t>
      </w:r>
      <w:r w:rsidRPr="00815B69">
        <w:t>roject</w:t>
      </w:r>
      <w:r w:rsidR="00EE6E07" w:rsidRPr="00815B69">
        <w:t xml:space="preserve"> 2, the Major Research project and</w:t>
      </w:r>
      <w:r w:rsidRPr="00815B69">
        <w:t xml:space="preserve"> the Master of Design </w:t>
      </w:r>
      <w:r w:rsidR="0065540B">
        <w:t>I</w:t>
      </w:r>
      <w:r w:rsidRPr="00815B69">
        <w:t xml:space="preserve">ntegrated </w:t>
      </w:r>
      <w:r w:rsidR="0065540B">
        <w:t>B</w:t>
      </w:r>
      <w:r w:rsidRPr="00815B69">
        <w:t xml:space="preserve">ody of </w:t>
      </w:r>
      <w:r w:rsidR="0065540B">
        <w:t>Creative W</w:t>
      </w:r>
      <w:r w:rsidRPr="00815B69">
        <w:t>ork</w:t>
      </w:r>
      <w:r w:rsidR="0065540B">
        <w:t xml:space="preserve"> or T</w:t>
      </w:r>
      <w:r w:rsidR="00EE6E07" w:rsidRPr="00815B69">
        <w:t>hesis.</w:t>
      </w:r>
      <w:r>
        <w:t xml:space="preserve"> </w:t>
      </w:r>
      <w:r w:rsidR="0065540B">
        <w:t>Design Research Methods is a pre-requisite for these courses and includes the ethics approval process and consultation with the Kaitohutohu Office.</w:t>
      </w:r>
    </w:p>
    <w:p w14:paraId="6D83F441" w14:textId="0663B3A2" w:rsidR="00827F24" w:rsidRDefault="00827F24" w:rsidP="000175F1">
      <w:pPr>
        <w:pStyle w:val="BodyTextIndent"/>
        <w:tabs>
          <w:tab w:val="clear" w:pos="851"/>
        </w:tabs>
        <w:jc w:val="both"/>
        <w:rPr>
          <w:ins w:id="174" w:author="Otago Polytechnic" w:date="2015-11-03T17:45:00Z"/>
        </w:rPr>
      </w:pPr>
      <w:ins w:id="175" w:author="Otago Polytechnic" w:date="2015-11-03T17:45:00Z">
        <w:r w:rsidRPr="00827F24">
          <w:t>Research in design draws on a wide range of methods including (but not limited to): qualitative, quantitative and mixed methods, ethnographic and auto-ethnographic, practice-led and practice-based, reflective practice, visual research and content analysis. Students will be exposed to this range and supported to select methods appropriate to their project.</w:t>
        </w:r>
      </w:ins>
    </w:p>
    <w:p w14:paraId="1C8E176C" w14:textId="77777777" w:rsidR="00B76130" w:rsidRDefault="0065540B" w:rsidP="000175F1">
      <w:pPr>
        <w:pStyle w:val="BodyTextIndent"/>
        <w:tabs>
          <w:tab w:val="clear" w:pos="851"/>
        </w:tabs>
        <w:jc w:val="both"/>
      </w:pPr>
      <w:r w:rsidRPr="008808A6">
        <w:t>Masters of Design students are required to submit a full research proposal to the School Research Committee within three months of commencing the programme</w:t>
      </w:r>
      <w:r w:rsidR="00633EFE">
        <w:t xml:space="preserve">. </w:t>
      </w:r>
      <w:r>
        <w:t>Approval to proce</w:t>
      </w:r>
      <w:r w:rsidR="00B76130">
        <w:t xml:space="preserve">ed is granted by the committee. </w:t>
      </w:r>
      <w:r>
        <w:t xml:space="preserve">All </w:t>
      </w:r>
      <w:r w:rsidR="000C33E0">
        <w:t>projects must be recorded by the student on the Student Research Database</w:t>
      </w:r>
      <w:r w:rsidR="00B76130">
        <w:t xml:space="preserve">. </w:t>
      </w:r>
    </w:p>
    <w:p w14:paraId="013D421A" w14:textId="77777777" w:rsidR="00B76130" w:rsidRDefault="00F44DCE" w:rsidP="000175F1">
      <w:pPr>
        <w:pStyle w:val="BodyTextIndent"/>
        <w:tabs>
          <w:tab w:val="clear" w:pos="851"/>
        </w:tabs>
        <w:jc w:val="both"/>
      </w:pPr>
      <w:r>
        <w:t>Students</w:t>
      </w:r>
      <w:r w:rsidR="003F659B">
        <w:t xml:space="preserve"> will</w:t>
      </w:r>
      <w:r>
        <w:t xml:space="preserve"> undertake</w:t>
      </w:r>
      <w:r w:rsidR="003F659B">
        <w:t xml:space="preserve"> </w:t>
      </w:r>
      <w:r w:rsidRPr="00F44DCE">
        <w:t>postgraduate research projects that are relevant and future focused, and allow for knowledge transfer, while also addressing sustainability issues</w:t>
      </w:r>
      <w:r w:rsidR="00633EFE">
        <w:t xml:space="preserve">. </w:t>
      </w:r>
      <w:r w:rsidRPr="00F44DCE">
        <w:t>Opportunities for inter</w:t>
      </w:r>
      <w:r>
        <w:t>-</w:t>
      </w:r>
      <w:r w:rsidRPr="00F44DCE">
        <w:t>discipli</w:t>
      </w:r>
      <w:r>
        <w:t>n</w:t>
      </w:r>
      <w:r w:rsidRPr="00F44DCE">
        <w:t>ary</w:t>
      </w:r>
      <w:r>
        <w:t>, cross disciplinary</w:t>
      </w:r>
      <w:r w:rsidRPr="00F44DCE">
        <w:t xml:space="preserve"> or multi</w:t>
      </w:r>
      <w:r>
        <w:t>-disc</w:t>
      </w:r>
      <w:r w:rsidRPr="00F44DCE">
        <w:t>iplinary projects, as well as discipline based projects, are provided by the structure of the courses and encouraged by staff.</w:t>
      </w:r>
    </w:p>
    <w:p w14:paraId="3A7A068C" w14:textId="77777777" w:rsidR="00827F24" w:rsidRDefault="00827F24" w:rsidP="006C5ACC">
      <w:pPr>
        <w:pStyle w:val="BodyTextIndent"/>
        <w:jc w:val="both"/>
        <w:rPr>
          <w:ins w:id="176" w:author="Otago Polytechnic" w:date="2015-11-03T17:45:00Z"/>
        </w:rPr>
      </w:pPr>
      <w:ins w:id="177" w:author="Otago Polytechnic" w:date="2015-11-03T17:45:00Z">
        <w:r>
          <w:t>Stember (1990) offers the following overview of different levels of disciplinarity:</w:t>
        </w:r>
      </w:ins>
    </w:p>
    <w:p w14:paraId="7659F848" w14:textId="77777777" w:rsidR="00827F24" w:rsidRDefault="00827F24">
      <w:pPr>
        <w:pStyle w:val="BodyTextIndent"/>
        <w:jc w:val="both"/>
        <w:rPr>
          <w:ins w:id="178" w:author="Otago Polytechnic" w:date="2015-11-03T17:45:00Z"/>
        </w:rPr>
      </w:pPr>
      <w:ins w:id="179" w:author="Otago Polytechnic" w:date="2015-11-03T17:45:00Z">
        <w:r>
          <w:t>•</w:t>
        </w:r>
        <w:r>
          <w:tab/>
          <w:t>Intradisciplinary: working within a single discipline.</w:t>
        </w:r>
      </w:ins>
    </w:p>
    <w:p w14:paraId="7496D0AC" w14:textId="77777777" w:rsidR="00827F24" w:rsidRDefault="00827F24">
      <w:pPr>
        <w:pStyle w:val="BodyTextIndent"/>
        <w:jc w:val="both"/>
        <w:rPr>
          <w:ins w:id="180" w:author="Otago Polytechnic" w:date="2015-11-03T17:45:00Z"/>
        </w:rPr>
      </w:pPr>
      <w:ins w:id="181" w:author="Otago Polytechnic" w:date="2015-11-03T17:45:00Z">
        <w:r>
          <w:t>•</w:t>
        </w:r>
        <w:r>
          <w:tab/>
          <w:t>Crossdisciplinary: viewing one discipline from the perspective of another.</w:t>
        </w:r>
      </w:ins>
    </w:p>
    <w:p w14:paraId="58D053B0" w14:textId="77777777" w:rsidR="00827F24" w:rsidRDefault="00827F24">
      <w:pPr>
        <w:pStyle w:val="BodyTextIndent"/>
        <w:ind w:left="1436" w:hanging="585"/>
        <w:jc w:val="both"/>
        <w:rPr>
          <w:ins w:id="182" w:author="Otago Polytechnic" w:date="2015-11-03T17:45:00Z"/>
        </w:rPr>
        <w:pPrChange w:id="183" w:author="Otago Polytechnic" w:date="2015-11-03T17:46:00Z">
          <w:pPr>
            <w:pStyle w:val="BodyTextIndent"/>
            <w:jc w:val="both"/>
          </w:pPr>
        </w:pPrChange>
      </w:pPr>
      <w:ins w:id="184" w:author="Otago Polytechnic" w:date="2015-11-03T17:45:00Z">
        <w:r>
          <w:t>•</w:t>
        </w:r>
        <w:r>
          <w:tab/>
          <w:t>Multidisciplinary: people from different disciplines working together, each drawing on their disciplinary knowledge.</w:t>
        </w:r>
      </w:ins>
    </w:p>
    <w:p w14:paraId="4B2774DB" w14:textId="77777777" w:rsidR="00827F24" w:rsidRDefault="00827F24">
      <w:pPr>
        <w:pStyle w:val="BodyTextIndent"/>
        <w:ind w:left="1436" w:hanging="585"/>
        <w:jc w:val="both"/>
        <w:rPr>
          <w:ins w:id="185" w:author="Otago Polytechnic" w:date="2015-11-03T17:45:00Z"/>
        </w:rPr>
        <w:pPrChange w:id="186" w:author="Otago Polytechnic" w:date="2015-11-03T17:46:00Z">
          <w:pPr>
            <w:pStyle w:val="BodyTextIndent"/>
            <w:jc w:val="both"/>
          </w:pPr>
        </w:pPrChange>
      </w:pPr>
      <w:ins w:id="187" w:author="Otago Polytechnic" w:date="2015-11-03T17:45:00Z">
        <w:r>
          <w:t>•</w:t>
        </w:r>
        <w:r>
          <w:tab/>
          <w:t>Interdisciplinary: integrating knowledge and methods from different disciplines, using a real synthesis of approaches.</w:t>
        </w:r>
      </w:ins>
    </w:p>
    <w:p w14:paraId="24EAC54F" w14:textId="43BAE14E" w:rsidR="00827F24" w:rsidRDefault="00827F24">
      <w:pPr>
        <w:pStyle w:val="BodyTextIndent"/>
        <w:tabs>
          <w:tab w:val="clear" w:pos="851"/>
        </w:tabs>
        <w:ind w:left="1436" w:hanging="585"/>
        <w:jc w:val="both"/>
        <w:rPr>
          <w:ins w:id="188" w:author="Otago Polytechnic" w:date="2015-11-03T17:45:00Z"/>
        </w:rPr>
        <w:pPrChange w:id="189" w:author="Otago Polytechnic" w:date="2015-11-03T17:46:00Z">
          <w:pPr>
            <w:pStyle w:val="BodyTextIndent"/>
            <w:tabs>
              <w:tab w:val="clear" w:pos="851"/>
            </w:tabs>
            <w:jc w:val="both"/>
          </w:pPr>
        </w:pPrChange>
      </w:pPr>
      <w:ins w:id="190" w:author="Otago Polytechnic" w:date="2015-11-03T17:45:00Z">
        <w:r>
          <w:t>•</w:t>
        </w:r>
        <w:r>
          <w:tab/>
          <w:t>Transdisciplinary: creating a unity of intellectual frameworks beyond the disciplinary perspectives.</w:t>
        </w:r>
      </w:ins>
    </w:p>
    <w:p w14:paraId="3DB12A12" w14:textId="73ABEBC3" w:rsidR="000B0614" w:rsidRDefault="00B87E28" w:rsidP="000175F1">
      <w:pPr>
        <w:pStyle w:val="BodyTextIndent"/>
        <w:tabs>
          <w:tab w:val="clear" w:pos="851"/>
        </w:tabs>
        <w:jc w:val="both"/>
      </w:pPr>
      <w:r>
        <w:t>T</w:t>
      </w:r>
      <w:r w:rsidRPr="00B87E28">
        <w:t>he Kaitohutohu office has developed a Moodle page so students can seek information about the consultation process in regard to M</w:t>
      </w:r>
      <w:r w:rsidR="007F6C78">
        <w:rPr>
          <w:rFonts w:cs="Arial"/>
        </w:rPr>
        <w:t>ā</w:t>
      </w:r>
      <w:r w:rsidRPr="00B87E28">
        <w:t>ori, resear</w:t>
      </w:r>
      <w:r w:rsidR="000B0614">
        <w:t>ch and Otago Polytechnic</w:t>
      </w:r>
      <w:r w:rsidR="00633EFE">
        <w:t xml:space="preserve">. </w:t>
      </w:r>
      <w:r w:rsidR="000B0614">
        <w:t xml:space="preserve">This resource </w:t>
      </w:r>
      <w:r w:rsidRPr="00B87E28">
        <w:t xml:space="preserve">will be most useful for post-graduate students embarking on honours, post-graduate diploma, </w:t>
      </w:r>
      <w:r w:rsidR="00F44DCE">
        <w:t xml:space="preserve">and </w:t>
      </w:r>
      <w:r w:rsidRPr="00B87E28">
        <w:t>masters research projects</w:t>
      </w:r>
      <w:r w:rsidR="00633EFE">
        <w:t xml:space="preserve">. </w:t>
      </w:r>
      <w:r w:rsidR="00276FFE">
        <w:t xml:space="preserve">The document </w:t>
      </w:r>
      <w:r w:rsidR="00276FFE" w:rsidRPr="000B0614">
        <w:rPr>
          <w:i/>
        </w:rPr>
        <w:t>Te Ara Tika: Guidelines for Māori research ethics: A framework for researchers and ethics committee members</w:t>
      </w:r>
      <w:r w:rsidR="00276FFE">
        <w:t xml:space="preserve"> </w:t>
      </w:r>
      <w:r w:rsidR="000B0614">
        <w:t>should be consulted</w:t>
      </w:r>
      <w:r w:rsidR="00F44DCE">
        <w:t xml:space="preserve"> in the first instance</w:t>
      </w:r>
      <w:r w:rsidR="004F2A1B">
        <w:t xml:space="preserve"> (refer</w:t>
      </w:r>
      <w:r w:rsidR="00F42A72">
        <w:t xml:space="preserve"> </w:t>
      </w:r>
      <w:r w:rsidR="00F42A72" w:rsidRPr="00F42A72">
        <w:rPr>
          <w:color w:val="0000FF"/>
        </w:rPr>
        <w:fldChar w:fldCharType="begin"/>
      </w:r>
      <w:r w:rsidR="00F42A72" w:rsidRPr="00F42A72">
        <w:rPr>
          <w:color w:val="0000FF"/>
        </w:rPr>
        <w:instrText xml:space="preserve"> REF _Ref423077789 \h </w:instrText>
      </w:r>
      <w:r w:rsidR="00F42A72">
        <w:rPr>
          <w:color w:val="0000FF"/>
        </w:rPr>
        <w:instrText xml:space="preserve"> \* MERGEFORMAT </w:instrText>
      </w:r>
      <w:r w:rsidR="00F42A72" w:rsidRPr="00F42A72">
        <w:rPr>
          <w:color w:val="0000FF"/>
        </w:rPr>
      </w:r>
      <w:r w:rsidR="00F42A72" w:rsidRPr="00F42A72">
        <w:rPr>
          <w:color w:val="0000FF"/>
        </w:rPr>
        <w:fldChar w:fldCharType="separate"/>
      </w:r>
      <w:r w:rsidR="0046679F" w:rsidRPr="0046679F">
        <w:rPr>
          <w:color w:val="0000FF"/>
        </w:rPr>
        <w:t>Appendix 20.: Te Ara Tika: Guidelines for Māori Research Ethics: A framework for researchers and ethics committee members</w:t>
      </w:r>
      <w:r w:rsidR="00F42A72" w:rsidRPr="00F42A72">
        <w:rPr>
          <w:color w:val="0000FF"/>
        </w:rPr>
        <w:fldChar w:fldCharType="end"/>
      </w:r>
      <w:r w:rsidR="004F2A1B">
        <w:t>)</w:t>
      </w:r>
      <w:r w:rsidR="00F44DCE">
        <w:t>.</w:t>
      </w:r>
    </w:p>
    <w:p w14:paraId="06864A77" w14:textId="5165883C" w:rsidR="00B87E28" w:rsidRDefault="00B87E28" w:rsidP="00B76130">
      <w:pPr>
        <w:pStyle w:val="BodyTextIndent"/>
        <w:jc w:val="both"/>
      </w:pPr>
      <w:r>
        <w:lastRenderedPageBreak/>
        <w:t xml:space="preserve">Any research proposals or projects that </w:t>
      </w:r>
      <w:r w:rsidR="00F56B79">
        <w:t xml:space="preserve">involve human participants or the use of personal information about humans </w:t>
      </w:r>
      <w:r>
        <w:t>require approval on ethical grounds</w:t>
      </w:r>
      <w:r w:rsidR="00F56B79">
        <w:t xml:space="preserve">, and </w:t>
      </w:r>
      <w:r>
        <w:t xml:space="preserve">will be considered by either the Otago Polytechnic Ethics Committee, for Category A Proposals, or by the </w:t>
      </w:r>
      <w:r w:rsidR="00F56B79">
        <w:t>Te Maru P</w:t>
      </w:r>
      <w:r w:rsidR="007F6C78">
        <w:rPr>
          <w:rFonts w:cs="Arial"/>
        </w:rPr>
        <w:t>ū</w:t>
      </w:r>
      <w:r w:rsidR="00F56B79">
        <w:t>manawa Ethics Committee</w:t>
      </w:r>
      <w:r>
        <w:t xml:space="preserve"> for Category B Proposals</w:t>
      </w:r>
      <w:r w:rsidR="00771F44">
        <w:t xml:space="preserve"> </w:t>
      </w:r>
      <w:r w:rsidR="00272BD8">
        <w:t>once Category B accreditation has been approved</w:t>
      </w:r>
      <w:r>
        <w:t>.</w:t>
      </w:r>
      <w:r w:rsidR="00F56B79">
        <w:t xml:space="preserve"> </w:t>
      </w:r>
      <w:r w:rsidR="00765DC3">
        <w:t xml:space="preserve">This is anticipated to be before the end of 2015. </w:t>
      </w:r>
    </w:p>
    <w:p w14:paraId="0552818F" w14:textId="0E7E9610" w:rsidR="000B0614" w:rsidRDefault="00F56B79" w:rsidP="000B0614">
      <w:pPr>
        <w:pStyle w:val="BodyTextIndent"/>
        <w:jc w:val="both"/>
      </w:pPr>
      <w:r>
        <w:t>A</w:t>
      </w:r>
      <w:r w:rsidR="000B0614">
        <w:t xml:space="preserve"> proposal can only be classified as Category B if NONE of the following is involved:</w:t>
      </w:r>
    </w:p>
    <w:p w14:paraId="4941065E" w14:textId="5A31FA08" w:rsidR="000B0614" w:rsidRDefault="000B0614" w:rsidP="008F297A">
      <w:pPr>
        <w:pStyle w:val="BodyTextIndent"/>
        <w:numPr>
          <w:ilvl w:val="0"/>
          <w:numId w:val="13"/>
        </w:numPr>
        <w:tabs>
          <w:tab w:val="clear" w:pos="851"/>
          <w:tab w:val="left" w:pos="1276"/>
        </w:tabs>
        <w:spacing w:before="60" w:after="0"/>
        <w:ind w:left="1276" w:hanging="425"/>
        <w:jc w:val="both"/>
      </w:pPr>
      <w:r>
        <w:t>Personal information - any information about an individual who may be identifiable from the data once it has been recorded in some lasting and usable format, or from any completed research (Note: this does not include information such as names, addresses, telephone numbers, or other contact details needed for a limited time for practical purposes but which is unlinked to research data and destroyed once the details are no longer needed).*See note below.</w:t>
      </w:r>
    </w:p>
    <w:p w14:paraId="5E9E1F8F" w14:textId="4A51F9DE" w:rsidR="000B0614" w:rsidRDefault="000B0614" w:rsidP="008F297A">
      <w:pPr>
        <w:pStyle w:val="BodyTextIndent"/>
        <w:numPr>
          <w:ilvl w:val="0"/>
          <w:numId w:val="13"/>
        </w:numPr>
        <w:tabs>
          <w:tab w:val="clear" w:pos="851"/>
          <w:tab w:val="left" w:pos="1276"/>
        </w:tabs>
        <w:spacing w:before="60" w:after="0"/>
        <w:ind w:left="1276" w:hanging="425"/>
        <w:jc w:val="both"/>
      </w:pPr>
      <w:r>
        <w:t>The taking or handling of any form of tissue or fluid sample from humans Any form of physical or psychological stress</w:t>
      </w:r>
    </w:p>
    <w:p w14:paraId="732DA1DD" w14:textId="45EBA83E" w:rsidR="000B0614" w:rsidRDefault="000B0614" w:rsidP="008F297A">
      <w:pPr>
        <w:pStyle w:val="BodyTextIndent"/>
        <w:numPr>
          <w:ilvl w:val="0"/>
          <w:numId w:val="13"/>
        </w:numPr>
        <w:tabs>
          <w:tab w:val="clear" w:pos="851"/>
          <w:tab w:val="left" w:pos="1276"/>
        </w:tabs>
        <w:spacing w:before="60" w:after="0"/>
        <w:ind w:left="1276" w:hanging="425"/>
        <w:jc w:val="both"/>
      </w:pPr>
      <w:r>
        <w:t>Situations which might place the safety of either participants or researchers at any risk</w:t>
      </w:r>
    </w:p>
    <w:p w14:paraId="38A79139" w14:textId="7CA23041" w:rsidR="000B0614" w:rsidRDefault="000B0614" w:rsidP="008F297A">
      <w:pPr>
        <w:pStyle w:val="BodyTextIndent"/>
        <w:numPr>
          <w:ilvl w:val="0"/>
          <w:numId w:val="13"/>
        </w:numPr>
        <w:tabs>
          <w:tab w:val="clear" w:pos="851"/>
          <w:tab w:val="left" w:pos="1276"/>
        </w:tabs>
        <w:spacing w:before="60" w:after="0"/>
        <w:ind w:left="1276" w:hanging="425"/>
        <w:jc w:val="both"/>
      </w:pPr>
      <w:r>
        <w:t>The administration or restriction of food, fluid or a drug to a participant</w:t>
      </w:r>
    </w:p>
    <w:p w14:paraId="0F7B0DCE" w14:textId="752236BB" w:rsidR="000B0614" w:rsidRDefault="000B0614" w:rsidP="008F297A">
      <w:pPr>
        <w:pStyle w:val="BodyTextIndent"/>
        <w:numPr>
          <w:ilvl w:val="0"/>
          <w:numId w:val="13"/>
        </w:numPr>
        <w:tabs>
          <w:tab w:val="clear" w:pos="851"/>
          <w:tab w:val="left" w:pos="1276"/>
        </w:tabs>
        <w:spacing w:before="60" w:after="0"/>
        <w:ind w:left="1276" w:hanging="425"/>
        <w:jc w:val="both"/>
      </w:pPr>
      <w:r>
        <w:t>A potential conflict between the applicant’s activities as a researcher, clinician or teacher and their interests as a professional or private individual</w:t>
      </w:r>
    </w:p>
    <w:p w14:paraId="7ECD3FFE" w14:textId="3C9A8D35" w:rsidR="000B0614" w:rsidRDefault="000B0614" w:rsidP="008F297A">
      <w:pPr>
        <w:pStyle w:val="BodyTextIndent"/>
        <w:numPr>
          <w:ilvl w:val="0"/>
          <w:numId w:val="13"/>
        </w:numPr>
        <w:tabs>
          <w:tab w:val="clear" w:pos="851"/>
          <w:tab w:val="left" w:pos="1276"/>
        </w:tabs>
        <w:spacing w:before="60" w:after="0"/>
        <w:ind w:left="1276" w:hanging="425"/>
        <w:jc w:val="both"/>
      </w:pPr>
      <w:r>
        <w:t>The participation of minors (children and young people)</w:t>
      </w:r>
    </w:p>
    <w:p w14:paraId="231D0144" w14:textId="10280C0A" w:rsidR="000B0614" w:rsidRDefault="000B0614" w:rsidP="008F297A">
      <w:pPr>
        <w:pStyle w:val="BodyTextIndent"/>
        <w:numPr>
          <w:ilvl w:val="0"/>
          <w:numId w:val="13"/>
        </w:numPr>
        <w:tabs>
          <w:tab w:val="clear" w:pos="851"/>
          <w:tab w:val="left" w:pos="1276"/>
        </w:tabs>
        <w:spacing w:before="60" w:after="0"/>
        <w:ind w:left="1276" w:hanging="425"/>
        <w:jc w:val="both"/>
      </w:pPr>
      <w:r>
        <w:t xml:space="preserve">The participation of any other vulnerable individuals, </w:t>
      </w:r>
    </w:p>
    <w:p w14:paraId="2AC64946" w14:textId="6B6290AE" w:rsidR="000B0614" w:rsidRDefault="000B0614" w:rsidP="008F297A">
      <w:pPr>
        <w:pStyle w:val="BodyTextIndent"/>
        <w:numPr>
          <w:ilvl w:val="0"/>
          <w:numId w:val="13"/>
        </w:numPr>
        <w:tabs>
          <w:tab w:val="clear" w:pos="851"/>
          <w:tab w:val="left" w:pos="1276"/>
        </w:tabs>
        <w:spacing w:before="60" w:after="0"/>
        <w:ind w:left="1276" w:hanging="425"/>
        <w:jc w:val="both"/>
      </w:pPr>
      <w:r>
        <w:t>Any form of deception which might threaten an individual's emotional or psychological well-being</w:t>
      </w:r>
    </w:p>
    <w:p w14:paraId="28E2319B" w14:textId="3369ECAD" w:rsidR="00B76130" w:rsidRDefault="000B0614" w:rsidP="008F297A">
      <w:pPr>
        <w:pStyle w:val="BodyTextIndent"/>
        <w:numPr>
          <w:ilvl w:val="0"/>
          <w:numId w:val="13"/>
        </w:numPr>
        <w:tabs>
          <w:tab w:val="clear" w:pos="851"/>
          <w:tab w:val="left" w:pos="1276"/>
        </w:tabs>
        <w:spacing w:before="60" w:after="0"/>
        <w:ind w:left="1276" w:hanging="425"/>
        <w:jc w:val="both"/>
      </w:pPr>
      <w:r>
        <w:t>The research is being undertaken overseas by students.</w:t>
      </w:r>
    </w:p>
    <w:p w14:paraId="35424B97" w14:textId="31584E21" w:rsidR="00CA1185" w:rsidRPr="00B76130" w:rsidRDefault="00CA1185" w:rsidP="00B76130">
      <w:pPr>
        <w:pStyle w:val="Heading2"/>
      </w:pPr>
      <w:bookmarkStart w:id="191" w:name="_Toc424551912"/>
      <w:bookmarkStart w:id="192" w:name="_Toc430263535"/>
      <w:r w:rsidRPr="008808A6">
        <w:t>Supervisors</w:t>
      </w:r>
      <w:r w:rsidR="00CC66C4" w:rsidRPr="008808A6">
        <w:t>/Facilitators/Academic Mentors/Consultants</w:t>
      </w:r>
      <w:bookmarkEnd w:id="191"/>
      <w:bookmarkEnd w:id="192"/>
    </w:p>
    <w:p w14:paraId="128B01F8" w14:textId="5094420B" w:rsidR="006A4062" w:rsidRDefault="0011035F" w:rsidP="00B508A0">
      <w:pPr>
        <w:pStyle w:val="BodyTextIndent"/>
        <w:tabs>
          <w:tab w:val="clear" w:pos="851"/>
        </w:tabs>
        <w:jc w:val="both"/>
      </w:pPr>
      <w:r>
        <w:t>Supervisors will be chosen from the pool of qualified and experien</w:t>
      </w:r>
      <w:r w:rsidR="006A4062">
        <w:t>ced staff in Te Mar</w:t>
      </w:r>
      <w:r w:rsidR="00B508A0">
        <w:t>u P</w:t>
      </w:r>
      <w:r w:rsidR="007F6C78">
        <w:rPr>
          <w:rFonts w:cs="Arial"/>
        </w:rPr>
        <w:t>ū</w:t>
      </w:r>
      <w:r w:rsidR="00B508A0">
        <w:t>manawa</w:t>
      </w:r>
      <w:r w:rsidR="00272BD8">
        <w:t xml:space="preserve"> and beyond by arrangement with the appropriate Head of School/College</w:t>
      </w:r>
      <w:r w:rsidR="00633EFE">
        <w:t xml:space="preserve">. </w:t>
      </w:r>
      <w:r>
        <w:t xml:space="preserve">Students in the first instance nominate their choice of supervisor, but ultimately supervisors are assigned by the </w:t>
      </w:r>
      <w:r w:rsidR="00272BD8">
        <w:t>Post</w:t>
      </w:r>
      <w:r>
        <w:t xml:space="preserve">graduate </w:t>
      </w:r>
      <w:r w:rsidR="00FE48AE">
        <w:t>C</w:t>
      </w:r>
      <w:r w:rsidR="00272BD8">
        <w:t>oordinator</w:t>
      </w:r>
      <w:r>
        <w:t xml:space="preserve"> and appoin</w:t>
      </w:r>
      <w:r w:rsidR="00B508A0">
        <w:t>ted through the Head of School</w:t>
      </w:r>
      <w:r w:rsidR="00633EFE">
        <w:t xml:space="preserve">. </w:t>
      </w:r>
      <w:r w:rsidR="006A4062">
        <w:t>Supervisors will be selected for their depth of experience, expertise and knowledge within the field of research nominated by the student</w:t>
      </w:r>
      <w:r w:rsidR="00633EFE">
        <w:t xml:space="preserve">. </w:t>
      </w:r>
      <w:r w:rsidR="006A4062">
        <w:t>Supervisors may not accept so many research students, that their effectiveness as supervisors or their ability to fulfil other academic functions is significantly diminished.</w:t>
      </w:r>
    </w:p>
    <w:p w14:paraId="7AABD9E1" w14:textId="13090E18" w:rsidR="00B508A0" w:rsidRDefault="006A4062" w:rsidP="00277AD4">
      <w:pPr>
        <w:pStyle w:val="BodyTextIndent"/>
        <w:jc w:val="both"/>
      </w:pPr>
      <w:r>
        <w:t>Supervisory arrangements should be agreed to by the students, the supervisor and the postgraduate programme manager before the supe</w:t>
      </w:r>
      <w:r w:rsidR="00B508A0">
        <w:t>rvisor is officially appointed</w:t>
      </w:r>
      <w:r w:rsidR="00633EFE">
        <w:t xml:space="preserve">. </w:t>
      </w:r>
      <w:r>
        <w:t>All supervisors are expected to have a strong research record.</w:t>
      </w:r>
      <w:r w:rsidR="00277AD4">
        <w:t xml:space="preserve"> </w:t>
      </w:r>
      <w:r w:rsidR="00B508A0">
        <w:t>Co-supervisors may be appointed to provide additional guidance in a specialist field.</w:t>
      </w:r>
    </w:p>
    <w:p w14:paraId="2DD27FFB" w14:textId="77777777" w:rsidR="00B508A0" w:rsidRDefault="00B508A0" w:rsidP="00B508A0">
      <w:pPr>
        <w:pStyle w:val="BodyTextIndent"/>
        <w:jc w:val="both"/>
      </w:pPr>
      <w:r>
        <w:t>Responsibilities may include:</w:t>
      </w:r>
    </w:p>
    <w:p w14:paraId="7F848198" w14:textId="5015C122" w:rsidR="00B508A0" w:rsidRDefault="00B508A0" w:rsidP="008F297A">
      <w:pPr>
        <w:pStyle w:val="BodyTextIndent"/>
        <w:numPr>
          <w:ilvl w:val="0"/>
          <w:numId w:val="13"/>
        </w:numPr>
        <w:tabs>
          <w:tab w:val="clear" w:pos="851"/>
          <w:tab w:val="left" w:pos="1276"/>
        </w:tabs>
        <w:spacing w:after="0"/>
        <w:ind w:left="1276" w:hanging="425"/>
        <w:jc w:val="both"/>
      </w:pPr>
      <w:r>
        <w:t>Preparedness to act as supervisor if and when the primary supervisor is unable to perform this function.</w:t>
      </w:r>
    </w:p>
    <w:p w14:paraId="196C9404" w14:textId="33C0CA33" w:rsidR="00B508A0" w:rsidRDefault="00B508A0" w:rsidP="008F297A">
      <w:pPr>
        <w:pStyle w:val="BodyTextIndent"/>
        <w:numPr>
          <w:ilvl w:val="0"/>
          <w:numId w:val="13"/>
        </w:numPr>
        <w:tabs>
          <w:tab w:val="clear" w:pos="851"/>
          <w:tab w:val="left" w:pos="1276"/>
        </w:tabs>
        <w:spacing w:before="60" w:after="0"/>
        <w:ind w:left="1276" w:hanging="425"/>
        <w:jc w:val="both"/>
      </w:pPr>
      <w:r>
        <w:t>Involvement in the planning stages of a student’s proposed research.</w:t>
      </w:r>
    </w:p>
    <w:p w14:paraId="267DA02F" w14:textId="33760B15" w:rsidR="006A4062" w:rsidRDefault="00B508A0" w:rsidP="008F297A">
      <w:pPr>
        <w:pStyle w:val="BodyTextIndent"/>
        <w:numPr>
          <w:ilvl w:val="0"/>
          <w:numId w:val="13"/>
        </w:numPr>
        <w:tabs>
          <w:tab w:val="clear" w:pos="851"/>
          <w:tab w:val="left" w:pos="1276"/>
        </w:tabs>
        <w:spacing w:before="60" w:after="0"/>
        <w:ind w:left="1276" w:hanging="425"/>
        <w:jc w:val="both"/>
      </w:pPr>
      <w:r>
        <w:t>Maintenance of a level of communication with the student and supervisor during the period of study so as to allow participation in the supervision.</w:t>
      </w:r>
    </w:p>
    <w:p w14:paraId="1E3F72E6" w14:textId="4A7B6E08" w:rsidR="008271B0" w:rsidRDefault="00CA1185" w:rsidP="001D31A8">
      <w:pPr>
        <w:pStyle w:val="BodyTextIndent"/>
        <w:tabs>
          <w:tab w:val="clear" w:pos="851"/>
        </w:tabs>
        <w:spacing w:before="240"/>
        <w:jc w:val="both"/>
        <w:rPr>
          <w:b/>
        </w:rPr>
      </w:pPr>
      <w:r w:rsidRPr="008808A6">
        <w:rPr>
          <w:b/>
        </w:rPr>
        <w:t xml:space="preserve">Guidelines/Code of Conduct </w:t>
      </w:r>
    </w:p>
    <w:p w14:paraId="1DE42408" w14:textId="42487895" w:rsidR="00B508A0" w:rsidRDefault="00B508A0" w:rsidP="00B508A0">
      <w:pPr>
        <w:pStyle w:val="BodyTextIndent"/>
        <w:jc w:val="both"/>
      </w:pPr>
      <w:r>
        <w:lastRenderedPageBreak/>
        <w:t>The supervisor’s role is to assist the student in the definition of the aims and objectives of the research and to advise on methodological, conceptual and procedural matters relating to their production, and to provide guidance and advice in the field of research nominated by the student and arrange the material support necessary to the realisation of the research project.</w:t>
      </w:r>
    </w:p>
    <w:p w14:paraId="4613C454" w14:textId="33A253D6" w:rsidR="00B508A0" w:rsidRDefault="00B508A0" w:rsidP="00B508A0">
      <w:pPr>
        <w:pStyle w:val="BodyTextIndent"/>
        <w:jc w:val="both"/>
      </w:pPr>
      <w:r>
        <w:t>It must be understood that when a supervisor accepts a research student that both have entered into an implied moral contract, which lasts until the project is completed or unless one or both parties decide to terminate the supervisory relationship</w:t>
      </w:r>
      <w:r w:rsidR="00633EFE">
        <w:t xml:space="preserve">. </w:t>
      </w:r>
      <w:r>
        <w:t>In such cases, procedures are in place to allow a substitute supervisory relationship to be quickly implemented</w:t>
      </w:r>
      <w:r w:rsidR="00633EFE">
        <w:t xml:space="preserve">. </w:t>
      </w:r>
      <w:r>
        <w:t xml:space="preserve">These procedures will be overseen by the </w:t>
      </w:r>
      <w:r w:rsidR="00130671" w:rsidRPr="000C33E0">
        <w:t>School Research Committee</w:t>
      </w:r>
    </w:p>
    <w:p w14:paraId="7F5FA420" w14:textId="77777777" w:rsidR="00B508A0" w:rsidRDefault="00B508A0" w:rsidP="008271B0">
      <w:pPr>
        <w:pStyle w:val="BodyTextIndent"/>
        <w:keepNext/>
        <w:keepLines/>
        <w:jc w:val="both"/>
      </w:pPr>
      <w:r>
        <w:t>Responsibilities include:</w:t>
      </w:r>
    </w:p>
    <w:p w14:paraId="1328691F" w14:textId="7C284AD4" w:rsidR="00B508A0" w:rsidRDefault="00B508A0" w:rsidP="008F297A">
      <w:pPr>
        <w:pStyle w:val="BodyTextIndent"/>
        <w:numPr>
          <w:ilvl w:val="0"/>
          <w:numId w:val="13"/>
        </w:numPr>
        <w:tabs>
          <w:tab w:val="clear" w:pos="851"/>
          <w:tab w:val="left" w:pos="1276"/>
        </w:tabs>
        <w:spacing w:before="60" w:after="0"/>
        <w:ind w:left="1276" w:hanging="425"/>
        <w:jc w:val="both"/>
      </w:pPr>
      <w:r>
        <w:t>Familiarise the student with the resources available to them within the School of Design, libraries and wider institution, along with programme assessment requirements, time management plan, schedules and deadlines so that work may progress within the planned timeframe.</w:t>
      </w:r>
    </w:p>
    <w:p w14:paraId="105589BB" w14:textId="30CB98E8" w:rsidR="00B508A0" w:rsidRDefault="00B508A0" w:rsidP="008F297A">
      <w:pPr>
        <w:pStyle w:val="BodyTextIndent"/>
        <w:numPr>
          <w:ilvl w:val="0"/>
          <w:numId w:val="13"/>
        </w:numPr>
        <w:tabs>
          <w:tab w:val="clear" w:pos="851"/>
          <w:tab w:val="left" w:pos="1276"/>
        </w:tabs>
        <w:spacing w:before="60" w:after="0"/>
        <w:ind w:left="1276" w:hanging="425"/>
        <w:jc w:val="both"/>
      </w:pPr>
      <w:r>
        <w:t>Provide guidance about the specific nature of research and the standard expected, the planning of the research programme, literature and sources, desirable attendance at tutorials and seminars and instruction in any academic, creative or other requisite technique.</w:t>
      </w:r>
    </w:p>
    <w:p w14:paraId="3C9178A4" w14:textId="4A8F1178" w:rsidR="00B508A0" w:rsidRDefault="00B508A0" w:rsidP="008F297A">
      <w:pPr>
        <w:pStyle w:val="BodyTextIndent"/>
        <w:numPr>
          <w:ilvl w:val="0"/>
          <w:numId w:val="13"/>
        </w:numPr>
        <w:tabs>
          <w:tab w:val="clear" w:pos="851"/>
          <w:tab w:val="left" w:pos="1276"/>
        </w:tabs>
        <w:spacing w:before="60" w:after="0"/>
        <w:ind w:left="1276" w:hanging="425"/>
        <w:jc w:val="both"/>
      </w:pPr>
      <w:r>
        <w:t>Arrange regular meetings with the student to discuss progress</w:t>
      </w:r>
      <w:r w:rsidR="00633EFE">
        <w:t xml:space="preserve">. </w:t>
      </w:r>
      <w:r w:rsidR="001D31A8">
        <w:t xml:space="preserve">The student and supervisor have a shared responsibility to ensure that regular communication is maintained. </w:t>
      </w:r>
    </w:p>
    <w:p w14:paraId="33CDFDC7" w14:textId="146E2EBB" w:rsidR="00B508A0" w:rsidRDefault="00B508A0" w:rsidP="008F297A">
      <w:pPr>
        <w:pStyle w:val="BodyTextIndent"/>
        <w:numPr>
          <w:ilvl w:val="0"/>
          <w:numId w:val="13"/>
        </w:numPr>
        <w:tabs>
          <w:tab w:val="clear" w:pos="851"/>
          <w:tab w:val="left" w:pos="1276"/>
        </w:tabs>
        <w:spacing w:before="60" w:after="0"/>
        <w:ind w:left="1276" w:hanging="425"/>
        <w:jc w:val="both"/>
      </w:pPr>
      <w:r>
        <w:t>Be accessible to the student at other appropriate times when he or she may need advice or support.</w:t>
      </w:r>
    </w:p>
    <w:p w14:paraId="008D78BD" w14:textId="620368F7" w:rsidR="00B508A0" w:rsidRDefault="00B508A0" w:rsidP="008F297A">
      <w:pPr>
        <w:pStyle w:val="BodyTextIndent"/>
        <w:numPr>
          <w:ilvl w:val="0"/>
          <w:numId w:val="13"/>
        </w:numPr>
        <w:tabs>
          <w:tab w:val="clear" w:pos="851"/>
          <w:tab w:val="left" w:pos="1276"/>
        </w:tabs>
        <w:spacing w:before="60" w:after="0"/>
        <w:ind w:left="1276" w:hanging="425"/>
        <w:jc w:val="both"/>
      </w:pPr>
      <w:r>
        <w:t>Ensure that prompt responses are provided when required.</w:t>
      </w:r>
    </w:p>
    <w:p w14:paraId="4E5D9C0A" w14:textId="6749F521" w:rsidR="00B508A0" w:rsidRDefault="001D31A8" w:rsidP="008F297A">
      <w:pPr>
        <w:pStyle w:val="BodyTextIndent"/>
        <w:numPr>
          <w:ilvl w:val="0"/>
          <w:numId w:val="13"/>
        </w:numPr>
        <w:tabs>
          <w:tab w:val="clear" w:pos="851"/>
          <w:tab w:val="left" w:pos="1276"/>
        </w:tabs>
        <w:spacing w:before="60" w:after="0"/>
        <w:ind w:left="1276" w:hanging="425"/>
        <w:jc w:val="both"/>
      </w:pPr>
      <w:r>
        <w:t>Provide written feedback on the student’s progress to the Postgraduate Coordinator, with a copy to the student for comment. For the Master of Design, written feedback is provided on the proposal (three months after start date) and at the second review (nine months after start date).</w:t>
      </w:r>
    </w:p>
    <w:p w14:paraId="1B4DE508" w14:textId="79B18FF5" w:rsidR="001D31A8" w:rsidRDefault="001D31A8" w:rsidP="008F297A">
      <w:pPr>
        <w:pStyle w:val="BodyTextIndent"/>
        <w:numPr>
          <w:ilvl w:val="0"/>
          <w:numId w:val="13"/>
        </w:numPr>
        <w:tabs>
          <w:tab w:val="clear" w:pos="851"/>
          <w:tab w:val="left" w:pos="1276"/>
        </w:tabs>
        <w:spacing w:before="60" w:after="0"/>
        <w:ind w:left="1276" w:hanging="425"/>
        <w:jc w:val="both"/>
      </w:pPr>
      <w:r>
        <w:t xml:space="preserve">Provide comments on the student’s progress to the examination panel. </w:t>
      </w:r>
    </w:p>
    <w:p w14:paraId="167F03E2" w14:textId="0F43AE25" w:rsidR="00B508A0" w:rsidRDefault="001D31A8" w:rsidP="008F297A">
      <w:pPr>
        <w:pStyle w:val="BodyTextIndent"/>
        <w:numPr>
          <w:ilvl w:val="0"/>
          <w:numId w:val="13"/>
        </w:numPr>
        <w:tabs>
          <w:tab w:val="clear" w:pos="851"/>
          <w:tab w:val="left" w:pos="1276"/>
        </w:tabs>
        <w:spacing w:before="60" w:after="0"/>
        <w:ind w:left="1276" w:hanging="425"/>
        <w:jc w:val="both"/>
      </w:pPr>
      <w:r>
        <w:t xml:space="preserve">Assist the candidate to understand the expectations of the course and to establish a schedule that will support them to meet the learning outcomes of the course; if in the supervisor’s opinion the candidate is unlikely to meet the learning outcomes, to then notify the Postgraduate Coordinator and the student. </w:t>
      </w:r>
    </w:p>
    <w:p w14:paraId="327C8660" w14:textId="6E3BEEE8" w:rsidR="001D31A8" w:rsidRDefault="001D31A8" w:rsidP="008F297A">
      <w:pPr>
        <w:pStyle w:val="BodyTextIndent"/>
        <w:numPr>
          <w:ilvl w:val="0"/>
          <w:numId w:val="13"/>
        </w:numPr>
        <w:tabs>
          <w:tab w:val="clear" w:pos="851"/>
          <w:tab w:val="left" w:pos="1276"/>
        </w:tabs>
        <w:spacing w:before="60" w:after="0"/>
        <w:ind w:left="1276" w:hanging="425"/>
        <w:jc w:val="both"/>
      </w:pPr>
      <w:r>
        <w:t xml:space="preserve">The supervisor is responsible for assisting the Postgraduate Coordinator to ensure that students are prepared for any meetings or presentations. </w:t>
      </w:r>
    </w:p>
    <w:p w14:paraId="408516AB" w14:textId="77777777" w:rsidR="00277AD4" w:rsidRDefault="00277AD4" w:rsidP="00277AD4">
      <w:pPr>
        <w:pStyle w:val="BodyTextIndent"/>
        <w:spacing w:after="0"/>
        <w:ind w:left="1570"/>
        <w:jc w:val="both"/>
      </w:pPr>
    </w:p>
    <w:p w14:paraId="21C4B0D2" w14:textId="00683ADB" w:rsidR="00B508A0" w:rsidRPr="00277AD4" w:rsidRDefault="00B508A0" w:rsidP="00B508A0">
      <w:pPr>
        <w:pStyle w:val="BodyTextIndent"/>
        <w:ind w:left="0"/>
        <w:jc w:val="both"/>
        <w:rPr>
          <w:b/>
          <w:bCs/>
        </w:rPr>
      </w:pPr>
      <w:r>
        <w:tab/>
      </w:r>
      <w:r w:rsidRPr="00277AD4">
        <w:rPr>
          <w:b/>
          <w:bCs/>
        </w:rPr>
        <w:t xml:space="preserve">Responsibilities of </w:t>
      </w:r>
      <w:r w:rsidR="00277AD4" w:rsidRPr="00277AD4">
        <w:rPr>
          <w:b/>
          <w:bCs/>
        </w:rPr>
        <w:t xml:space="preserve">the </w:t>
      </w:r>
      <w:r w:rsidRPr="00277AD4">
        <w:rPr>
          <w:b/>
          <w:bCs/>
        </w:rPr>
        <w:t>Research Student</w:t>
      </w:r>
      <w:r w:rsidR="00277AD4" w:rsidRPr="00277AD4">
        <w:rPr>
          <w:b/>
          <w:bCs/>
        </w:rPr>
        <w:t>:</w:t>
      </w:r>
      <w:r w:rsidRPr="00277AD4">
        <w:rPr>
          <w:b/>
          <w:bCs/>
        </w:rPr>
        <w:t xml:space="preserve"> </w:t>
      </w:r>
    </w:p>
    <w:p w14:paraId="11C03937" w14:textId="3B803AD9" w:rsidR="00B508A0" w:rsidRPr="000C33E0" w:rsidRDefault="00B508A0" w:rsidP="008F297A">
      <w:pPr>
        <w:pStyle w:val="BodyTextIndent"/>
        <w:numPr>
          <w:ilvl w:val="0"/>
          <w:numId w:val="13"/>
        </w:numPr>
        <w:tabs>
          <w:tab w:val="clear" w:pos="851"/>
          <w:tab w:val="left" w:pos="1276"/>
        </w:tabs>
        <w:spacing w:before="60" w:after="0"/>
        <w:ind w:left="1276" w:hanging="425"/>
        <w:jc w:val="both"/>
      </w:pPr>
      <w:r w:rsidRPr="000C33E0">
        <w:t>To adhere to the regulations governing the postgraduate programme.</w:t>
      </w:r>
    </w:p>
    <w:p w14:paraId="165FAD0E" w14:textId="55F6D08E" w:rsidR="00B508A0" w:rsidRPr="000C33E0" w:rsidRDefault="00130671" w:rsidP="008F297A">
      <w:pPr>
        <w:pStyle w:val="BodyTextIndent"/>
        <w:numPr>
          <w:ilvl w:val="0"/>
          <w:numId w:val="13"/>
        </w:numPr>
        <w:tabs>
          <w:tab w:val="clear" w:pos="851"/>
          <w:tab w:val="left" w:pos="1276"/>
        </w:tabs>
        <w:spacing w:before="60" w:after="0"/>
        <w:ind w:left="1276" w:hanging="425"/>
        <w:jc w:val="both"/>
      </w:pPr>
      <w:r w:rsidRPr="008808A6">
        <w:t xml:space="preserve">Masters of Design students are required to submit a full research proposal to the </w:t>
      </w:r>
      <w:r w:rsidR="0065540B" w:rsidRPr="008808A6">
        <w:t>School</w:t>
      </w:r>
      <w:r w:rsidRPr="008808A6">
        <w:t xml:space="preserve"> Research Committee</w:t>
      </w:r>
      <w:r w:rsidR="0065540B" w:rsidRPr="008808A6">
        <w:t xml:space="preserve"> within three months of commencing the programme</w:t>
      </w:r>
    </w:p>
    <w:p w14:paraId="6F7E9CCB" w14:textId="78ABB23F" w:rsidR="00B508A0" w:rsidRDefault="00B508A0" w:rsidP="008F297A">
      <w:pPr>
        <w:pStyle w:val="BodyTextIndent"/>
        <w:numPr>
          <w:ilvl w:val="0"/>
          <w:numId w:val="13"/>
        </w:numPr>
        <w:tabs>
          <w:tab w:val="clear" w:pos="851"/>
          <w:tab w:val="left" w:pos="1276"/>
        </w:tabs>
        <w:spacing w:before="60" w:after="0"/>
        <w:ind w:left="1276" w:hanging="425"/>
        <w:jc w:val="both"/>
      </w:pPr>
      <w:r>
        <w:t>To attend meetings, seminars, critiques and presentations as advised by the supervisor.</w:t>
      </w:r>
    </w:p>
    <w:p w14:paraId="6752061D" w14:textId="14F9E155" w:rsidR="00B508A0" w:rsidRDefault="00B508A0" w:rsidP="008F297A">
      <w:pPr>
        <w:pStyle w:val="BodyTextIndent"/>
        <w:numPr>
          <w:ilvl w:val="0"/>
          <w:numId w:val="13"/>
        </w:numPr>
        <w:tabs>
          <w:tab w:val="clear" w:pos="851"/>
          <w:tab w:val="left" w:pos="1276"/>
        </w:tabs>
        <w:spacing w:before="60" w:after="0"/>
        <w:ind w:left="1276" w:hanging="425"/>
        <w:jc w:val="both"/>
      </w:pPr>
      <w:r>
        <w:t xml:space="preserve">To address the issues that might be raised by their research to the relevant agencies within Otago Polytechnic, eg. Ethics, Health and Safety, </w:t>
      </w:r>
      <w:r w:rsidR="00272BD8">
        <w:t xml:space="preserve">Campus Servies, ISS </w:t>
      </w:r>
      <w:r>
        <w:t>etc.</w:t>
      </w:r>
    </w:p>
    <w:p w14:paraId="50C175CE" w14:textId="70191B6F" w:rsidR="00B508A0" w:rsidRDefault="00B508A0" w:rsidP="008F297A">
      <w:pPr>
        <w:pStyle w:val="BodyTextIndent"/>
        <w:numPr>
          <w:ilvl w:val="0"/>
          <w:numId w:val="13"/>
        </w:numPr>
        <w:tabs>
          <w:tab w:val="clear" w:pos="851"/>
          <w:tab w:val="left" w:pos="1276"/>
        </w:tabs>
        <w:spacing w:before="60" w:after="0"/>
        <w:ind w:left="1276" w:hanging="425"/>
        <w:jc w:val="both"/>
      </w:pPr>
      <w:r>
        <w:t>To prepare and present their work and findings at the scheduled time and place and in the required form.</w:t>
      </w:r>
      <w:r w:rsidR="001D31A8">
        <w:t xml:space="preserve"> Master of Design students are required to submit a full research proposal to the School Research Committee within three months of commencing the </w:t>
      </w:r>
      <w:r w:rsidR="001D31A8">
        <w:lastRenderedPageBreak/>
        <w:t xml:space="preserve">programme and to participate in a review approximately six months after the proposal is accepted. </w:t>
      </w:r>
    </w:p>
    <w:p w14:paraId="40F3472F" w14:textId="4E7E16CD" w:rsidR="003E083D" w:rsidRDefault="003E083D" w:rsidP="008F297A">
      <w:pPr>
        <w:pStyle w:val="BodyTextIndent"/>
        <w:numPr>
          <w:ilvl w:val="0"/>
          <w:numId w:val="13"/>
        </w:numPr>
        <w:tabs>
          <w:tab w:val="clear" w:pos="851"/>
          <w:tab w:val="left" w:pos="1276"/>
        </w:tabs>
        <w:spacing w:before="60" w:after="0"/>
        <w:ind w:left="1276" w:hanging="425"/>
        <w:jc w:val="both"/>
      </w:pPr>
      <w:r>
        <w:t>Guest contributions</w:t>
      </w:r>
      <w:r w:rsidR="00F6658E">
        <w:t>.</w:t>
      </w:r>
    </w:p>
    <w:p w14:paraId="3A2B9B44" w14:textId="77777777" w:rsidR="00277AD4" w:rsidRDefault="00277AD4" w:rsidP="00277AD4">
      <w:pPr>
        <w:pStyle w:val="BodyTextIndent"/>
        <w:spacing w:after="0"/>
        <w:ind w:left="1570"/>
        <w:jc w:val="both"/>
      </w:pPr>
    </w:p>
    <w:p w14:paraId="28D12F90" w14:textId="21897C78" w:rsidR="00B508A0" w:rsidRPr="00277AD4" w:rsidRDefault="00B508A0" w:rsidP="00E4496D">
      <w:pPr>
        <w:pStyle w:val="BodyTextIndent"/>
        <w:ind w:left="0"/>
        <w:jc w:val="both"/>
        <w:rPr>
          <w:b/>
          <w:bCs/>
        </w:rPr>
      </w:pPr>
      <w:r>
        <w:tab/>
      </w:r>
      <w:r w:rsidR="00277AD4">
        <w:rPr>
          <w:b/>
          <w:bCs/>
        </w:rPr>
        <w:t>Student/Supervisor Contractual A</w:t>
      </w:r>
      <w:r w:rsidRPr="00277AD4">
        <w:rPr>
          <w:b/>
          <w:bCs/>
        </w:rPr>
        <w:t>rrangements</w:t>
      </w:r>
    </w:p>
    <w:p w14:paraId="7C1A64FA" w14:textId="77777777" w:rsidR="00B508A0" w:rsidRDefault="00B508A0" w:rsidP="00B508A0">
      <w:pPr>
        <w:pStyle w:val="BodyTextIndent"/>
        <w:jc w:val="both"/>
      </w:pPr>
      <w:r>
        <w:t>The following should be resolved at the beginning of each research period:</w:t>
      </w:r>
    </w:p>
    <w:p w14:paraId="1BA0B778" w14:textId="0C358E83" w:rsidR="00B508A0" w:rsidRDefault="00B508A0" w:rsidP="008F297A">
      <w:pPr>
        <w:pStyle w:val="BodyTextIndent"/>
        <w:numPr>
          <w:ilvl w:val="0"/>
          <w:numId w:val="13"/>
        </w:numPr>
        <w:tabs>
          <w:tab w:val="clear" w:pos="851"/>
          <w:tab w:val="left" w:pos="1276"/>
        </w:tabs>
        <w:spacing w:before="60" w:after="0"/>
        <w:ind w:left="1276" w:hanging="425"/>
        <w:jc w:val="both"/>
      </w:pPr>
      <w:r>
        <w:t>The frequency and duration of meetings.</w:t>
      </w:r>
    </w:p>
    <w:p w14:paraId="7FAB389A" w14:textId="7DA8DCFA" w:rsidR="00B508A0" w:rsidRDefault="00B508A0" w:rsidP="008F297A">
      <w:pPr>
        <w:pStyle w:val="BodyTextIndent"/>
        <w:numPr>
          <w:ilvl w:val="0"/>
          <w:numId w:val="13"/>
        </w:numPr>
        <w:tabs>
          <w:tab w:val="clear" w:pos="851"/>
          <w:tab w:val="left" w:pos="1276"/>
        </w:tabs>
        <w:spacing w:before="60" w:after="0"/>
        <w:ind w:left="1276" w:hanging="425"/>
        <w:jc w:val="both"/>
      </w:pPr>
      <w:r>
        <w:t>Access to the supervisors outside scheduled meeting times.</w:t>
      </w:r>
    </w:p>
    <w:p w14:paraId="66A76D1F" w14:textId="52325529" w:rsidR="00B508A0" w:rsidRDefault="00B508A0" w:rsidP="008F297A">
      <w:pPr>
        <w:pStyle w:val="BodyTextIndent"/>
        <w:numPr>
          <w:ilvl w:val="0"/>
          <w:numId w:val="13"/>
        </w:numPr>
        <w:tabs>
          <w:tab w:val="clear" w:pos="851"/>
          <w:tab w:val="left" w:pos="1276"/>
        </w:tabs>
        <w:spacing w:before="60" w:after="0"/>
        <w:ind w:left="1276" w:hanging="425"/>
        <w:jc w:val="both"/>
      </w:pPr>
      <w:r>
        <w:t>The type and extent of feedback and assistance which would be most useful to the student at the various stages of the research.</w:t>
      </w:r>
    </w:p>
    <w:p w14:paraId="40121DCC" w14:textId="6FF9E6C6" w:rsidR="00B508A0" w:rsidRDefault="00B508A0" w:rsidP="008F297A">
      <w:pPr>
        <w:pStyle w:val="BodyTextIndent"/>
        <w:numPr>
          <w:ilvl w:val="0"/>
          <w:numId w:val="13"/>
        </w:numPr>
        <w:tabs>
          <w:tab w:val="clear" w:pos="851"/>
          <w:tab w:val="left" w:pos="1276"/>
        </w:tabs>
        <w:spacing w:before="60" w:after="0"/>
        <w:ind w:left="1276" w:hanging="425"/>
        <w:jc w:val="both"/>
      </w:pPr>
      <w:r>
        <w:t>Any relevant personal circumstances of the student (eg. health or financial hardship) which could affect progress.</w:t>
      </w:r>
    </w:p>
    <w:p w14:paraId="120DE54B" w14:textId="611734CF" w:rsidR="00B508A0" w:rsidRDefault="00B508A0" w:rsidP="008F297A">
      <w:pPr>
        <w:pStyle w:val="BodyTextIndent"/>
        <w:numPr>
          <w:ilvl w:val="0"/>
          <w:numId w:val="13"/>
        </w:numPr>
        <w:tabs>
          <w:tab w:val="clear" w:pos="851"/>
          <w:tab w:val="left" w:pos="1276"/>
        </w:tabs>
        <w:spacing w:before="60" w:after="0"/>
        <w:ind w:left="1276" w:hanging="425"/>
        <w:jc w:val="both"/>
      </w:pPr>
      <w:r>
        <w:t>Availability of equipment and resources.</w:t>
      </w:r>
    </w:p>
    <w:p w14:paraId="3A221AFB" w14:textId="5251E534" w:rsidR="00B508A0" w:rsidRDefault="00B508A0" w:rsidP="008F297A">
      <w:pPr>
        <w:pStyle w:val="BodyTextIndent"/>
        <w:numPr>
          <w:ilvl w:val="0"/>
          <w:numId w:val="13"/>
        </w:numPr>
        <w:tabs>
          <w:tab w:val="clear" w:pos="851"/>
          <w:tab w:val="left" w:pos="1276"/>
        </w:tabs>
        <w:spacing w:before="60" w:after="0"/>
        <w:ind w:left="1276" w:hanging="425"/>
        <w:jc w:val="both"/>
      </w:pPr>
      <w:r>
        <w:t>Availability of financial aid and scholarships.</w:t>
      </w:r>
    </w:p>
    <w:p w14:paraId="4971D385" w14:textId="2AD2ED55" w:rsidR="00B508A0" w:rsidRDefault="00B508A0" w:rsidP="008F297A">
      <w:pPr>
        <w:pStyle w:val="BodyTextIndent"/>
        <w:numPr>
          <w:ilvl w:val="0"/>
          <w:numId w:val="13"/>
        </w:numPr>
        <w:tabs>
          <w:tab w:val="clear" w:pos="851"/>
          <w:tab w:val="left" w:pos="1276"/>
        </w:tabs>
        <w:spacing w:before="60" w:after="0"/>
        <w:ind w:left="1276" w:hanging="425"/>
        <w:jc w:val="both"/>
      </w:pPr>
      <w:r>
        <w:t>If there are joint supervisors, the respective roles of each.</w:t>
      </w:r>
    </w:p>
    <w:p w14:paraId="015973C7" w14:textId="3514CE97" w:rsidR="00272BD8" w:rsidRPr="000C33E0" w:rsidRDefault="00272BD8" w:rsidP="008F297A">
      <w:pPr>
        <w:pStyle w:val="BodyTextIndent"/>
        <w:numPr>
          <w:ilvl w:val="0"/>
          <w:numId w:val="13"/>
        </w:numPr>
        <w:tabs>
          <w:tab w:val="clear" w:pos="851"/>
          <w:tab w:val="left" w:pos="1276"/>
        </w:tabs>
        <w:spacing w:before="60" w:after="0"/>
        <w:ind w:left="1276" w:hanging="425"/>
        <w:jc w:val="both"/>
      </w:pPr>
      <w:r w:rsidRPr="000C33E0">
        <w:t>In the case of a team proj</w:t>
      </w:r>
      <w:r w:rsidR="0065540B" w:rsidRPr="008808A6">
        <w:t xml:space="preserve">ect, </w:t>
      </w:r>
      <w:r w:rsidRPr="000C33E0">
        <w:t>the student</w:t>
      </w:r>
      <w:r w:rsidR="00871128" w:rsidRPr="000C33E0">
        <w:t>’s indivi</w:t>
      </w:r>
      <w:r w:rsidR="00130671" w:rsidRPr="008808A6">
        <w:t>d</w:t>
      </w:r>
      <w:r w:rsidR="00871128" w:rsidRPr="000C33E0">
        <w:t>ual c</w:t>
      </w:r>
      <w:r w:rsidR="000C33E0">
        <w:t xml:space="preserve">ontribution to the </w:t>
      </w:r>
      <w:r w:rsidR="00871128" w:rsidRPr="000C33E0">
        <w:t xml:space="preserve">project </w:t>
      </w:r>
      <w:r w:rsidR="000C33E0">
        <w:t xml:space="preserve">will be </w:t>
      </w:r>
      <w:r w:rsidR="002E30DE">
        <w:t>assessed as</w:t>
      </w:r>
      <w:r w:rsidR="000C33E0">
        <w:t xml:space="preserve"> will their contribution to the team using self, peer and client assessment</w:t>
      </w:r>
      <w:r w:rsidR="00871128" w:rsidRPr="000C33E0">
        <w:t>.</w:t>
      </w:r>
      <w:r w:rsidR="00130671" w:rsidRPr="008808A6">
        <w:t xml:space="preserve"> </w:t>
      </w:r>
    </w:p>
    <w:p w14:paraId="2ECC61F8" w14:textId="5F4D301F" w:rsidR="00B508A0" w:rsidRDefault="00B508A0" w:rsidP="008F297A">
      <w:pPr>
        <w:pStyle w:val="BodyTextIndent"/>
        <w:numPr>
          <w:ilvl w:val="0"/>
          <w:numId w:val="13"/>
        </w:numPr>
        <w:tabs>
          <w:tab w:val="clear" w:pos="851"/>
          <w:tab w:val="left" w:pos="1276"/>
        </w:tabs>
        <w:spacing w:before="60" w:after="0"/>
        <w:ind w:left="1276" w:hanging="425"/>
        <w:jc w:val="both"/>
      </w:pPr>
      <w:r>
        <w:t>A timetable for the various stages of the research and co-ordination with the workplace supervision.</w:t>
      </w:r>
    </w:p>
    <w:p w14:paraId="13A8FB39" w14:textId="2F3C0AAD" w:rsidR="00B508A0" w:rsidRDefault="00B508A0" w:rsidP="008F297A">
      <w:pPr>
        <w:pStyle w:val="BodyTextIndent"/>
        <w:numPr>
          <w:ilvl w:val="0"/>
          <w:numId w:val="13"/>
        </w:numPr>
        <w:tabs>
          <w:tab w:val="clear" w:pos="851"/>
          <w:tab w:val="left" w:pos="1276"/>
        </w:tabs>
        <w:spacing w:before="60" w:after="0"/>
        <w:ind w:left="1276" w:hanging="425"/>
        <w:jc w:val="both"/>
      </w:pPr>
      <w:r>
        <w:t>Methods of resolving problems or disagreements between the student and supervisor.</w:t>
      </w:r>
    </w:p>
    <w:p w14:paraId="728733DA" w14:textId="77777777" w:rsidR="00CA1185" w:rsidRPr="008808A6" w:rsidRDefault="00CA1185" w:rsidP="00CD3140">
      <w:pPr>
        <w:pStyle w:val="Heading2"/>
      </w:pPr>
      <w:bookmarkStart w:id="193" w:name="_Toc424551913"/>
      <w:bookmarkStart w:id="194" w:name="_Toc430263536"/>
      <w:r w:rsidRPr="008808A6">
        <w:t>Assessment of Research/Examination of Thesis</w:t>
      </w:r>
      <w:bookmarkEnd w:id="193"/>
      <w:bookmarkEnd w:id="194"/>
    </w:p>
    <w:p w14:paraId="7B60E4EE" w14:textId="76B7ECA7" w:rsidR="00322CB5" w:rsidRPr="0013747F" w:rsidRDefault="00322CB5" w:rsidP="002E30DE">
      <w:pPr>
        <w:pStyle w:val="BodyTextIndent"/>
        <w:tabs>
          <w:tab w:val="clear" w:pos="851"/>
        </w:tabs>
        <w:jc w:val="both"/>
      </w:pPr>
      <w:r w:rsidRPr="00F17EAE">
        <w:t xml:space="preserve">The </w:t>
      </w:r>
      <w:r>
        <w:t xml:space="preserve">school </w:t>
      </w:r>
      <w:r w:rsidRPr="00F17EAE">
        <w:t xml:space="preserve">assessment committee </w:t>
      </w:r>
      <w:r>
        <w:t xml:space="preserve">undertakes </w:t>
      </w:r>
      <w:r w:rsidRPr="00F17EAE">
        <w:t xml:space="preserve">all </w:t>
      </w:r>
      <w:r>
        <w:t>pre-</w:t>
      </w:r>
      <w:r w:rsidRPr="00F17EAE">
        <w:t>assessment moderation</w:t>
      </w:r>
      <w:r w:rsidR="00633EFE">
        <w:t xml:space="preserve">. </w:t>
      </w:r>
      <w:r>
        <w:t>A</w:t>
      </w:r>
      <w:r w:rsidRPr="00F17EAE">
        <w:t xml:space="preserve">ll assessed </w:t>
      </w:r>
      <w:r>
        <w:t xml:space="preserve">materials, including </w:t>
      </w:r>
      <w:r w:rsidRPr="00F17EAE">
        <w:t>tasks, assignments, project briefs or outlines, and research objectives are moderated prior to use</w:t>
      </w:r>
      <w:r>
        <w:t>.</w:t>
      </w:r>
      <w:r w:rsidR="002E30DE">
        <w:t xml:space="preserve"> </w:t>
      </w:r>
      <w:r>
        <w:t>Identification of one or two appropriately qualified external assessors familiar with the subject matter being presented by the learner will be made by the supervisor and Postgraduate Coordinator after consultation with the student</w:t>
      </w:r>
      <w:r w:rsidR="00633EFE">
        <w:t xml:space="preserve">. </w:t>
      </w:r>
      <w:r>
        <w:t xml:space="preserve">The person(s) will be approached and appointed by the Postgraduate Coordinator. </w:t>
      </w:r>
    </w:p>
    <w:p w14:paraId="4F3B68C9" w14:textId="77777777" w:rsidR="00322CB5" w:rsidRPr="002E30DE" w:rsidRDefault="00322CB5" w:rsidP="002E30DE">
      <w:pPr>
        <w:pStyle w:val="BodyTextIndent"/>
        <w:tabs>
          <w:tab w:val="clear" w:pos="851"/>
        </w:tabs>
        <w:jc w:val="both"/>
        <w:rPr>
          <w:b/>
        </w:rPr>
      </w:pPr>
      <w:r w:rsidRPr="002E30DE">
        <w:rPr>
          <w:b/>
        </w:rPr>
        <w:t>Procedures for Examination of Integrated Body of work</w:t>
      </w:r>
    </w:p>
    <w:p w14:paraId="352FB745" w14:textId="2EF8AE06" w:rsidR="00322CB5" w:rsidRPr="002E30DE" w:rsidRDefault="0088170C" w:rsidP="00322CB5">
      <w:pPr>
        <w:pStyle w:val="BodyTextIndent"/>
        <w:tabs>
          <w:tab w:val="clear" w:pos="851"/>
        </w:tabs>
        <w:jc w:val="both"/>
        <w:rPr>
          <w:bCs/>
          <w:u w:val="single"/>
        </w:rPr>
      </w:pPr>
      <w:r>
        <w:rPr>
          <w:bCs/>
          <w:u w:val="single"/>
        </w:rPr>
        <w:t>Panel</w:t>
      </w:r>
    </w:p>
    <w:p w14:paraId="02969A27" w14:textId="0F715A36" w:rsidR="00322CB5" w:rsidRDefault="00322CB5" w:rsidP="00322CB5">
      <w:pPr>
        <w:pStyle w:val="BodyTextIndent"/>
        <w:tabs>
          <w:tab w:val="clear" w:pos="851"/>
        </w:tabs>
        <w:jc w:val="both"/>
        <w:rPr>
          <w:bCs/>
        </w:rPr>
      </w:pPr>
      <w:r>
        <w:rPr>
          <w:bCs/>
        </w:rPr>
        <w:t xml:space="preserve">An assessment panel will be convened for each Master of Design candidate, chaired and facilitated by the </w:t>
      </w:r>
      <w:r>
        <w:t xml:space="preserve">Postgraduate Coordinator </w:t>
      </w:r>
      <w:r>
        <w:rPr>
          <w:bCs/>
        </w:rPr>
        <w:t>or nominee</w:t>
      </w:r>
      <w:r w:rsidR="00633EFE">
        <w:rPr>
          <w:bCs/>
        </w:rPr>
        <w:t xml:space="preserve">. </w:t>
      </w:r>
      <w:r>
        <w:rPr>
          <w:bCs/>
        </w:rPr>
        <w:t>One or two external assessors will be appointed to evaluate the designed outcome/exhibition and the supporting research document</w:t>
      </w:r>
      <w:r w:rsidR="00633EFE">
        <w:rPr>
          <w:bCs/>
        </w:rPr>
        <w:t xml:space="preserve">. </w:t>
      </w:r>
      <w:r>
        <w:rPr>
          <w:bCs/>
        </w:rPr>
        <w:t xml:space="preserve">An internal assessor who is not the candidate’s supervisor, and the post graduate coordinator or nominee will complete the panel. </w:t>
      </w:r>
    </w:p>
    <w:p w14:paraId="66A4739A" w14:textId="2EAF789F" w:rsidR="00322CB5" w:rsidDel="00827F24" w:rsidRDefault="00322CB5" w:rsidP="00322CB5">
      <w:pPr>
        <w:pStyle w:val="BodyTextIndent"/>
        <w:tabs>
          <w:tab w:val="clear" w:pos="851"/>
        </w:tabs>
        <w:jc w:val="both"/>
        <w:rPr>
          <w:del w:id="195" w:author="Otago Polytechnic" w:date="2015-11-03T17:46:00Z"/>
          <w:bCs/>
        </w:rPr>
      </w:pPr>
      <w:del w:id="196" w:author="Otago Polytechnic" w:date="2015-11-03T17:46:00Z">
        <w:r w:rsidDel="00827F24">
          <w:rPr>
            <w:bCs/>
          </w:rPr>
          <w:delText>If the assessment panel cannot reach consensus about the outcome of an examination, then another external assessor will be called in</w:delText>
        </w:r>
        <w:r w:rsidR="00633EFE" w:rsidDel="00827F24">
          <w:rPr>
            <w:bCs/>
          </w:rPr>
          <w:delText xml:space="preserve">. </w:delText>
        </w:r>
        <w:r w:rsidDel="00827F24">
          <w:rPr>
            <w:bCs/>
          </w:rPr>
          <w:delText>This examiner will have access to the body of work, exhibition, supporting research document and may call on the student for clarification</w:delText>
        </w:r>
        <w:r w:rsidR="00633EFE" w:rsidDel="00827F24">
          <w:rPr>
            <w:bCs/>
          </w:rPr>
          <w:delText xml:space="preserve">. </w:delText>
        </w:r>
        <w:r w:rsidDel="00827F24">
          <w:rPr>
            <w:bCs/>
          </w:rPr>
          <w:delText>The chair will then present him/her with a summary of the findings of the assessment panel in order for his/her casting vote to conclude the examination event</w:delText>
        </w:r>
        <w:r w:rsidR="00633EFE" w:rsidDel="00827F24">
          <w:rPr>
            <w:bCs/>
          </w:rPr>
          <w:delText xml:space="preserve">. </w:delText>
        </w:r>
      </w:del>
    </w:p>
    <w:p w14:paraId="4DF3C5F2" w14:textId="77777777" w:rsidR="00322CB5" w:rsidRPr="002E30DE" w:rsidRDefault="00322CB5" w:rsidP="00322CB5">
      <w:pPr>
        <w:pStyle w:val="BodyTextIndent"/>
        <w:tabs>
          <w:tab w:val="clear" w:pos="851"/>
        </w:tabs>
        <w:jc w:val="both"/>
        <w:rPr>
          <w:bCs/>
          <w:u w:val="single"/>
        </w:rPr>
      </w:pPr>
      <w:r w:rsidRPr="002E30DE">
        <w:rPr>
          <w:bCs/>
          <w:u w:val="single"/>
        </w:rPr>
        <w:t>Time for marking</w:t>
      </w:r>
    </w:p>
    <w:p w14:paraId="1BFDAE15" w14:textId="77777777" w:rsidR="00322CB5" w:rsidRDefault="00322CB5" w:rsidP="00322CB5">
      <w:pPr>
        <w:pStyle w:val="BodyTextIndent"/>
        <w:tabs>
          <w:tab w:val="clear" w:pos="851"/>
        </w:tabs>
        <w:jc w:val="both"/>
        <w:rPr>
          <w:bCs/>
        </w:rPr>
      </w:pPr>
      <w:r>
        <w:rPr>
          <w:bCs/>
        </w:rPr>
        <w:t xml:space="preserve">Members of the assessment panel will normally be given the supporting research document four weeks ahead of the examination to allow time for pre-assessment perusal. </w:t>
      </w:r>
    </w:p>
    <w:p w14:paraId="6E0C14F2" w14:textId="77777777" w:rsidR="00322CB5" w:rsidRPr="002E30DE" w:rsidRDefault="00322CB5" w:rsidP="00322CB5">
      <w:pPr>
        <w:pStyle w:val="BodyTextIndent"/>
        <w:tabs>
          <w:tab w:val="clear" w:pos="851"/>
        </w:tabs>
        <w:jc w:val="both"/>
        <w:rPr>
          <w:bCs/>
          <w:u w:val="single"/>
        </w:rPr>
      </w:pPr>
      <w:r w:rsidRPr="002E30DE">
        <w:rPr>
          <w:bCs/>
          <w:u w:val="single"/>
        </w:rPr>
        <w:t>Viewing of project presentation, exhibition etc</w:t>
      </w:r>
    </w:p>
    <w:p w14:paraId="608C8664" w14:textId="77777777" w:rsidR="00322CB5" w:rsidRDefault="00322CB5" w:rsidP="00322CB5">
      <w:pPr>
        <w:pStyle w:val="BodyTextIndent"/>
        <w:tabs>
          <w:tab w:val="clear" w:pos="851"/>
        </w:tabs>
        <w:jc w:val="both"/>
        <w:rPr>
          <w:bCs/>
        </w:rPr>
      </w:pPr>
      <w:r>
        <w:rPr>
          <w:bCs/>
        </w:rPr>
        <w:lastRenderedPageBreak/>
        <w:t>Depending on how the body of work is to be presented time will be set aside for the assessment panel to view/experience  the work, interview the candidate, and make their assessment.</w:t>
      </w:r>
    </w:p>
    <w:p w14:paraId="0A0C9B8C" w14:textId="45CA0969" w:rsidR="00322CB5" w:rsidRPr="002E30DE" w:rsidRDefault="0088170C" w:rsidP="00322CB5">
      <w:pPr>
        <w:pStyle w:val="BodyTextIndent"/>
        <w:tabs>
          <w:tab w:val="clear" w:pos="851"/>
        </w:tabs>
        <w:jc w:val="both"/>
        <w:rPr>
          <w:bCs/>
          <w:u w:val="single"/>
        </w:rPr>
      </w:pPr>
      <w:r>
        <w:rPr>
          <w:bCs/>
          <w:u w:val="single"/>
        </w:rPr>
        <w:t>Documentation provided</w:t>
      </w:r>
    </w:p>
    <w:p w14:paraId="20B80EF2" w14:textId="2461F557" w:rsidR="00322CB5" w:rsidRDefault="00322CB5" w:rsidP="00322CB5">
      <w:pPr>
        <w:pStyle w:val="BodyTextIndent"/>
        <w:tabs>
          <w:tab w:val="clear" w:pos="851"/>
        </w:tabs>
        <w:jc w:val="both"/>
        <w:rPr>
          <w:bCs/>
        </w:rPr>
      </w:pPr>
      <w:r>
        <w:rPr>
          <w:bCs/>
        </w:rPr>
        <w:t xml:space="preserve">As well as the formal requirements the assessment panel may have access to workbooks supporting material and other relevant documentation provided by the candidate. </w:t>
      </w:r>
    </w:p>
    <w:p w14:paraId="7819F1CA" w14:textId="77777777" w:rsidR="00827F24" w:rsidRPr="00827F24" w:rsidRDefault="00827F24" w:rsidP="00827F24">
      <w:pPr>
        <w:pStyle w:val="BodyTextIndent"/>
        <w:jc w:val="both"/>
        <w:rPr>
          <w:ins w:id="197" w:author="Otago Polytechnic" w:date="2015-11-03T17:46:00Z"/>
          <w:bCs/>
          <w:u w:val="single"/>
        </w:rPr>
      </w:pPr>
      <w:ins w:id="198" w:author="Otago Polytechnic" w:date="2015-11-03T17:46:00Z">
        <w:r w:rsidRPr="00827F24">
          <w:rPr>
            <w:bCs/>
            <w:u w:val="single"/>
          </w:rPr>
          <w:t>Examination outcomes</w:t>
        </w:r>
      </w:ins>
    </w:p>
    <w:p w14:paraId="165DD237" w14:textId="347A2E72" w:rsidR="00827F24" w:rsidRPr="00827F24" w:rsidRDefault="00827F24" w:rsidP="00827F24">
      <w:pPr>
        <w:pStyle w:val="BodyTextIndent"/>
        <w:jc w:val="both"/>
        <w:rPr>
          <w:ins w:id="199" w:author="Otago Polytechnic" w:date="2015-11-03T17:46:00Z"/>
          <w:bCs/>
          <w:rPrChange w:id="200" w:author="Otago Polytechnic" w:date="2015-11-03T17:46:00Z">
            <w:rPr>
              <w:ins w:id="201" w:author="Otago Polytechnic" w:date="2015-11-03T17:46:00Z"/>
              <w:bCs/>
              <w:u w:val="single"/>
            </w:rPr>
          </w:rPrChange>
        </w:rPr>
      </w:pPr>
      <w:ins w:id="202" w:author="Otago Polytechnic" w:date="2015-11-03T17:46:00Z">
        <w:r w:rsidRPr="00827F24">
          <w:rPr>
            <w:bCs/>
            <w:rPrChange w:id="203" w:author="Otago Polytechnic" w:date="2015-11-03T17:46:00Z">
              <w:rPr>
                <w:bCs/>
                <w:u w:val="single"/>
              </w:rPr>
            </w:rPrChange>
          </w:rPr>
          <w:t>There are a number of possible outcomes from the examination process, The assessors will be required to identify which they recommend as the most approp</w:t>
        </w:r>
        <w:r w:rsidRPr="006C5ACC">
          <w:rPr>
            <w:bCs/>
          </w:rPr>
          <w:t>riate for th</w:t>
        </w:r>
        <w:r>
          <w:rPr>
            <w:bCs/>
          </w:rPr>
          <w:t>e candidates work</w:t>
        </w:r>
      </w:ins>
      <w:ins w:id="204" w:author="Otago Polytechnic" w:date="2015-11-03T17:47:00Z">
        <w:r>
          <w:rPr>
            <w:bCs/>
          </w:rPr>
          <w:t xml:space="preserve"> from the following list:</w:t>
        </w:r>
      </w:ins>
    </w:p>
    <w:p w14:paraId="285636D0" w14:textId="77777777" w:rsidR="00827F24" w:rsidRPr="00827F24" w:rsidRDefault="00827F24" w:rsidP="00827F24">
      <w:pPr>
        <w:pStyle w:val="BodyTextIndent"/>
        <w:jc w:val="both"/>
        <w:rPr>
          <w:ins w:id="205" w:author="Otago Polytechnic" w:date="2015-11-03T17:46:00Z"/>
          <w:bCs/>
          <w:rPrChange w:id="206" w:author="Otago Polytechnic" w:date="2015-11-03T17:46:00Z">
            <w:rPr>
              <w:ins w:id="207" w:author="Otago Polytechnic" w:date="2015-11-03T17:46:00Z"/>
              <w:bCs/>
              <w:u w:val="single"/>
            </w:rPr>
          </w:rPrChange>
        </w:rPr>
      </w:pPr>
      <w:ins w:id="208" w:author="Otago Polytechnic" w:date="2015-11-03T17:46:00Z">
        <w:r w:rsidRPr="00827F24">
          <w:rPr>
            <w:bCs/>
            <w:rPrChange w:id="209" w:author="Otago Polytechnic" w:date="2015-11-03T17:46:00Z">
              <w:rPr>
                <w:bCs/>
                <w:u w:val="single"/>
              </w:rPr>
            </w:rPrChange>
          </w:rPr>
          <w:t xml:space="preserve">Pass, Pass with minor amendments, Pass with major revisions, and not able to be awarded a pass. </w:t>
        </w:r>
      </w:ins>
    </w:p>
    <w:p w14:paraId="0E819133" w14:textId="77777777" w:rsidR="00827F24" w:rsidRPr="00827F24" w:rsidRDefault="00827F24" w:rsidP="00827F24">
      <w:pPr>
        <w:pStyle w:val="BodyTextIndent"/>
        <w:jc w:val="both"/>
        <w:rPr>
          <w:ins w:id="210" w:author="Otago Polytechnic" w:date="2015-11-03T17:46:00Z"/>
          <w:bCs/>
          <w:rPrChange w:id="211" w:author="Otago Polytechnic" w:date="2015-11-03T17:46:00Z">
            <w:rPr>
              <w:ins w:id="212" w:author="Otago Polytechnic" w:date="2015-11-03T17:46:00Z"/>
              <w:bCs/>
              <w:u w:val="single"/>
            </w:rPr>
          </w:rPrChange>
        </w:rPr>
      </w:pPr>
      <w:ins w:id="213" w:author="Otago Polytechnic" w:date="2015-11-03T17:46:00Z">
        <w:r w:rsidRPr="00827F24">
          <w:rPr>
            <w:bCs/>
            <w:rPrChange w:id="214" w:author="Otago Polytechnic" w:date="2015-11-03T17:46:00Z">
              <w:rPr>
                <w:bCs/>
                <w:u w:val="single"/>
              </w:rPr>
            </w:rPrChange>
          </w:rPr>
          <w:t xml:space="preserve">The Postgraduate Coordinator or nominee will confer with the assessors to determine an agreed final mark. </w:t>
        </w:r>
      </w:ins>
    </w:p>
    <w:p w14:paraId="1BABF785" w14:textId="5F462223" w:rsidR="00827F24" w:rsidRPr="00827F24" w:rsidRDefault="00827F24" w:rsidP="00827F24">
      <w:pPr>
        <w:pStyle w:val="BodyTextIndent"/>
        <w:jc w:val="both"/>
        <w:rPr>
          <w:ins w:id="215" w:author="Otago Polytechnic" w:date="2015-11-03T17:46:00Z"/>
          <w:bCs/>
          <w:rPrChange w:id="216" w:author="Otago Polytechnic" w:date="2015-11-03T17:46:00Z">
            <w:rPr>
              <w:ins w:id="217" w:author="Otago Polytechnic" w:date="2015-11-03T17:46:00Z"/>
              <w:bCs/>
              <w:u w:val="single"/>
            </w:rPr>
          </w:rPrChange>
        </w:rPr>
      </w:pPr>
      <w:ins w:id="218" w:author="Otago Polytechnic" w:date="2015-11-03T17:46:00Z">
        <w:r w:rsidRPr="00827F24">
          <w:rPr>
            <w:bCs/>
            <w:rPrChange w:id="219" w:author="Otago Polytechnic" w:date="2015-11-03T17:46:00Z">
              <w:rPr>
                <w:bCs/>
                <w:u w:val="single"/>
              </w:rPr>
            </w:rPrChange>
          </w:rPr>
          <w:t xml:space="preserve">If the assessment panel cannot reach consensus about the outcome of an examination, then another external assessor will be called in. </w:t>
        </w:r>
      </w:ins>
      <w:ins w:id="220" w:author="Liz Stewart" w:date="2015-11-11T15:34:00Z">
        <w:r w:rsidR="00606EFC">
          <w:rPr>
            <w:bCs/>
          </w:rPr>
          <w:t xml:space="preserve">If two markers are over 5% apart in their final mark, a third marker will be employed. </w:t>
        </w:r>
      </w:ins>
      <w:ins w:id="221" w:author="Otago Polytechnic" w:date="2015-11-03T17:46:00Z">
        <w:r w:rsidRPr="00827F24">
          <w:rPr>
            <w:bCs/>
            <w:rPrChange w:id="222" w:author="Otago Polytechnic" w:date="2015-11-03T17:46:00Z">
              <w:rPr>
                <w:bCs/>
                <w:u w:val="single"/>
              </w:rPr>
            </w:rPrChange>
          </w:rPr>
          <w:t xml:space="preserve">This examiner will have access to the body of work, exhibition, supporting research document and may call on the student for clarification. The chair will then present him/her with a summary of the findings of the assessment panel in order for his/her casting vote to conclude the examination event. </w:t>
        </w:r>
      </w:ins>
    </w:p>
    <w:p w14:paraId="0223582D" w14:textId="2F436051" w:rsidR="00827F24" w:rsidRPr="00827F24" w:rsidRDefault="00827F24" w:rsidP="00827F24">
      <w:pPr>
        <w:pStyle w:val="BodyTextIndent"/>
        <w:tabs>
          <w:tab w:val="clear" w:pos="851"/>
        </w:tabs>
        <w:jc w:val="both"/>
        <w:rPr>
          <w:ins w:id="223" w:author="Otago Polytechnic" w:date="2015-11-03T17:46:00Z"/>
          <w:bCs/>
          <w:rPrChange w:id="224" w:author="Otago Polytechnic" w:date="2015-11-03T17:46:00Z">
            <w:rPr>
              <w:ins w:id="225" w:author="Otago Polytechnic" w:date="2015-11-03T17:46:00Z"/>
              <w:bCs/>
              <w:u w:val="single"/>
            </w:rPr>
          </w:rPrChange>
        </w:rPr>
      </w:pPr>
      <w:ins w:id="226" w:author="Otago Polytechnic" w:date="2015-11-03T17:46:00Z">
        <w:r w:rsidRPr="00827F24">
          <w:rPr>
            <w:bCs/>
            <w:rPrChange w:id="227" w:author="Otago Polytechnic" w:date="2015-11-03T17:46:00Z">
              <w:rPr>
                <w:bCs/>
                <w:u w:val="single"/>
              </w:rPr>
            </w:rPrChange>
          </w:rPr>
          <w:t>Once agreed, the final mark will be submitted to the School assessment committee for final ratification.</w:t>
        </w:r>
      </w:ins>
    </w:p>
    <w:p w14:paraId="50221F86" w14:textId="77777777" w:rsidR="00322CB5" w:rsidRPr="002E30DE" w:rsidRDefault="00322CB5" w:rsidP="00322CB5">
      <w:pPr>
        <w:pStyle w:val="BodyTextIndent"/>
        <w:tabs>
          <w:tab w:val="clear" w:pos="851"/>
        </w:tabs>
        <w:jc w:val="both"/>
        <w:rPr>
          <w:bCs/>
          <w:u w:val="single"/>
        </w:rPr>
      </w:pPr>
      <w:r w:rsidRPr="002E30DE">
        <w:rPr>
          <w:bCs/>
          <w:u w:val="single"/>
        </w:rPr>
        <w:t>Resubmissions</w:t>
      </w:r>
    </w:p>
    <w:p w14:paraId="482027B4" w14:textId="220AD093" w:rsidR="00322CB5" w:rsidRDefault="00322CB5" w:rsidP="00322CB5">
      <w:pPr>
        <w:pStyle w:val="BodyTextIndent"/>
        <w:tabs>
          <w:tab w:val="clear" w:pos="851"/>
        </w:tabs>
        <w:jc w:val="both"/>
        <w:rPr>
          <w:bCs/>
        </w:rPr>
      </w:pPr>
      <w:r>
        <w:rPr>
          <w:bCs/>
        </w:rPr>
        <w:t>Where a D grade is awarded, the candidate may apply to the Postgraduate Coordinator to resubmit</w:t>
      </w:r>
      <w:r w:rsidR="00633EFE">
        <w:rPr>
          <w:bCs/>
        </w:rPr>
        <w:t xml:space="preserve">. </w:t>
      </w:r>
      <w:r>
        <w:rPr>
          <w:bCs/>
        </w:rPr>
        <w:t>A time frame will be developed for permitted resubmissions</w:t>
      </w:r>
      <w:r w:rsidR="00633EFE">
        <w:rPr>
          <w:bCs/>
        </w:rPr>
        <w:t xml:space="preserve">. </w:t>
      </w:r>
      <w:r>
        <w:rPr>
          <w:bCs/>
        </w:rPr>
        <w:t xml:space="preserve">A maximum of two resubmissions will be permitted for any student. </w:t>
      </w:r>
      <w:ins w:id="228" w:author="Liz Stewart" w:date="2015-11-11T15:36:00Z">
        <w:r w:rsidR="00B90984">
          <w:rPr>
            <w:bCs/>
          </w:rPr>
          <w:t>Where a student is required to resubmit to an assessment panel, the intention will be that wherever possible, the panel makeup will comprise the original members.</w:t>
        </w:r>
      </w:ins>
    </w:p>
    <w:p w14:paraId="149FFDEF" w14:textId="77777777" w:rsidR="00322CB5" w:rsidRPr="002E30DE" w:rsidRDefault="00322CB5" w:rsidP="00322CB5">
      <w:pPr>
        <w:pStyle w:val="BodyTextIndent"/>
        <w:tabs>
          <w:tab w:val="clear" w:pos="851"/>
        </w:tabs>
        <w:jc w:val="both"/>
        <w:rPr>
          <w:bCs/>
          <w:u w:val="single"/>
        </w:rPr>
      </w:pPr>
      <w:r w:rsidRPr="002E30DE">
        <w:rPr>
          <w:bCs/>
          <w:u w:val="single"/>
        </w:rPr>
        <w:t>Awarding merits and distinction</w:t>
      </w:r>
    </w:p>
    <w:p w14:paraId="421010A3" w14:textId="73F4A6CE" w:rsidR="00322CB5" w:rsidRDefault="00322CB5" w:rsidP="00F15BC1">
      <w:pPr>
        <w:pStyle w:val="BodyTextIndent"/>
        <w:tabs>
          <w:tab w:val="clear" w:pos="851"/>
        </w:tabs>
        <w:jc w:val="both"/>
        <w:rPr>
          <w:bCs/>
        </w:rPr>
      </w:pPr>
      <w:r>
        <w:rPr>
          <w:bCs/>
        </w:rPr>
        <w:t>Post</w:t>
      </w:r>
      <w:r w:rsidR="00F15BC1">
        <w:rPr>
          <w:bCs/>
        </w:rPr>
        <w:t>g</w:t>
      </w:r>
      <w:r w:rsidR="002E30DE">
        <w:rPr>
          <w:bCs/>
        </w:rPr>
        <w:t xml:space="preserve">raduate Certificate in Design: </w:t>
      </w:r>
      <w:r w:rsidRPr="00327ECB">
        <w:rPr>
          <w:bCs/>
        </w:rPr>
        <w:t xml:space="preserve">To be awarded the </w:t>
      </w:r>
      <w:r>
        <w:rPr>
          <w:bCs/>
        </w:rPr>
        <w:t>Post</w:t>
      </w:r>
      <w:r w:rsidR="00F15BC1">
        <w:rPr>
          <w:bCs/>
        </w:rPr>
        <w:t>g</w:t>
      </w:r>
      <w:r w:rsidRPr="00327ECB">
        <w:rPr>
          <w:bCs/>
        </w:rPr>
        <w:t xml:space="preserve">raduate Certificate in Design, learners must achieve </w:t>
      </w:r>
      <w:r>
        <w:rPr>
          <w:bCs/>
        </w:rPr>
        <w:t>60</w:t>
      </w:r>
      <w:r w:rsidRPr="00327ECB">
        <w:rPr>
          <w:bCs/>
        </w:rPr>
        <w:t xml:space="preserve"> credits at level </w:t>
      </w:r>
      <w:r>
        <w:rPr>
          <w:bCs/>
        </w:rPr>
        <w:t>8</w:t>
      </w:r>
      <w:r w:rsidR="00633EFE">
        <w:rPr>
          <w:bCs/>
        </w:rPr>
        <w:t xml:space="preserve">. </w:t>
      </w:r>
      <w:r>
        <w:rPr>
          <w:bCs/>
        </w:rPr>
        <w:t xml:space="preserve">No endorsements are available. </w:t>
      </w:r>
    </w:p>
    <w:p w14:paraId="28993C64" w14:textId="324D318C" w:rsidR="00322CB5" w:rsidRDefault="00322CB5" w:rsidP="00F15BC1">
      <w:pPr>
        <w:pStyle w:val="BodyTextIndent"/>
        <w:tabs>
          <w:tab w:val="clear" w:pos="851"/>
        </w:tabs>
        <w:jc w:val="both"/>
        <w:rPr>
          <w:bCs/>
        </w:rPr>
      </w:pPr>
      <w:r>
        <w:rPr>
          <w:bCs/>
        </w:rPr>
        <w:t>Post</w:t>
      </w:r>
      <w:r w:rsidR="00F15BC1">
        <w:rPr>
          <w:bCs/>
        </w:rPr>
        <w:t>g</w:t>
      </w:r>
      <w:r>
        <w:rPr>
          <w:bCs/>
        </w:rPr>
        <w:t>raduate Diploma in Design</w:t>
      </w:r>
      <w:r w:rsidR="002E30DE">
        <w:rPr>
          <w:bCs/>
        </w:rPr>
        <w:t xml:space="preserve">: </w:t>
      </w:r>
      <w:r w:rsidRPr="00327ECB">
        <w:rPr>
          <w:bCs/>
        </w:rPr>
        <w:t>To be awarded the Post</w:t>
      </w:r>
      <w:r w:rsidR="00F15BC1">
        <w:rPr>
          <w:bCs/>
        </w:rPr>
        <w:t>g</w:t>
      </w:r>
      <w:r w:rsidRPr="00327ECB">
        <w:rPr>
          <w:bCs/>
        </w:rPr>
        <w:t xml:space="preserve">raduate Diploma in Design, learners must achieve 120 credits at level </w:t>
      </w:r>
      <w:r>
        <w:rPr>
          <w:bCs/>
        </w:rPr>
        <w:t>8</w:t>
      </w:r>
      <w:r w:rsidR="00633EFE">
        <w:rPr>
          <w:bCs/>
        </w:rPr>
        <w:t xml:space="preserve">. </w:t>
      </w:r>
      <w:r>
        <w:rPr>
          <w:bCs/>
        </w:rPr>
        <w:t>No endorsements are available.</w:t>
      </w:r>
    </w:p>
    <w:p w14:paraId="5A59AB42" w14:textId="79D3A679" w:rsidR="00322CB5" w:rsidRDefault="00322CB5" w:rsidP="002E30DE">
      <w:pPr>
        <w:pStyle w:val="BodyTextIndent"/>
        <w:tabs>
          <w:tab w:val="clear" w:pos="851"/>
        </w:tabs>
        <w:jc w:val="both"/>
        <w:rPr>
          <w:bCs/>
        </w:rPr>
      </w:pPr>
      <w:r>
        <w:rPr>
          <w:bCs/>
        </w:rPr>
        <w:t>Bachelor of Design (Honours)</w:t>
      </w:r>
      <w:r w:rsidR="002E30DE">
        <w:rPr>
          <w:bCs/>
        </w:rPr>
        <w:t xml:space="preserve">: </w:t>
      </w:r>
      <w:r w:rsidRPr="00327ECB">
        <w:rPr>
          <w:bCs/>
        </w:rPr>
        <w:t xml:space="preserve">To be awarded the Bachelor of Design (Honours), learners must achieve 120 credits at level </w:t>
      </w:r>
      <w:r>
        <w:rPr>
          <w:bCs/>
        </w:rPr>
        <w:t>8</w:t>
      </w:r>
      <w:r w:rsidR="00633EFE">
        <w:rPr>
          <w:bCs/>
        </w:rPr>
        <w:t xml:space="preserve">. </w:t>
      </w:r>
      <w:r>
        <w:rPr>
          <w:bCs/>
        </w:rPr>
        <w:t>An endorsement of second class honours</w:t>
      </w:r>
      <w:r w:rsidRPr="00327ECB">
        <w:rPr>
          <w:bCs/>
        </w:rPr>
        <w:t xml:space="preserve"> will require a</w:t>
      </w:r>
      <w:r>
        <w:rPr>
          <w:bCs/>
        </w:rPr>
        <w:t>n overall</w:t>
      </w:r>
      <w:r w:rsidRPr="00327ECB">
        <w:rPr>
          <w:bCs/>
        </w:rPr>
        <w:t xml:space="preserve"> grade of B</w:t>
      </w:r>
      <w:r>
        <w:rPr>
          <w:bCs/>
        </w:rPr>
        <w:t xml:space="preserve"> </w:t>
      </w:r>
      <w:r w:rsidRPr="00327ECB">
        <w:rPr>
          <w:bCs/>
        </w:rPr>
        <w:t>+</w:t>
      </w:r>
      <w:r>
        <w:rPr>
          <w:bCs/>
        </w:rPr>
        <w:t>or B (70-79%)</w:t>
      </w:r>
      <w:r w:rsidRPr="00327ECB">
        <w:rPr>
          <w:bCs/>
        </w:rPr>
        <w:t xml:space="preserve">, </w:t>
      </w:r>
      <w:r>
        <w:rPr>
          <w:bCs/>
        </w:rPr>
        <w:t xml:space="preserve">an endorsement of first class honours requires </w:t>
      </w:r>
      <w:r w:rsidRPr="00327ECB">
        <w:rPr>
          <w:bCs/>
        </w:rPr>
        <w:t>an A grade</w:t>
      </w:r>
      <w:r>
        <w:rPr>
          <w:bCs/>
        </w:rPr>
        <w:t xml:space="preserve"> (80% or greater).</w:t>
      </w:r>
    </w:p>
    <w:p w14:paraId="0E87288B" w14:textId="54D0E198" w:rsidR="00322CB5" w:rsidRDefault="00322CB5" w:rsidP="002E30DE">
      <w:pPr>
        <w:pStyle w:val="BodyTextIndent"/>
        <w:tabs>
          <w:tab w:val="clear" w:pos="851"/>
        </w:tabs>
        <w:jc w:val="both"/>
        <w:rPr>
          <w:bCs/>
        </w:rPr>
      </w:pPr>
      <w:r>
        <w:rPr>
          <w:bCs/>
        </w:rPr>
        <w:t>Master of Design</w:t>
      </w:r>
      <w:r w:rsidR="002E30DE">
        <w:rPr>
          <w:bCs/>
        </w:rPr>
        <w:t xml:space="preserve">: </w:t>
      </w:r>
      <w:r>
        <w:rPr>
          <w:bCs/>
        </w:rPr>
        <w:t xml:space="preserve">To be awarded the </w:t>
      </w:r>
      <w:r w:rsidRPr="00327ECB">
        <w:rPr>
          <w:bCs/>
        </w:rPr>
        <w:t>Master of Design</w:t>
      </w:r>
      <w:r>
        <w:rPr>
          <w:bCs/>
        </w:rPr>
        <w:t>, learners must achieve 120 credits at level 9</w:t>
      </w:r>
      <w:r w:rsidR="00633EFE">
        <w:rPr>
          <w:bCs/>
        </w:rPr>
        <w:t xml:space="preserve">. </w:t>
      </w:r>
      <w:r>
        <w:rPr>
          <w:bCs/>
        </w:rPr>
        <w:t>Merit will require a grade of B+, distinction an A grade.</w:t>
      </w:r>
    </w:p>
    <w:p w14:paraId="3D117AD6" w14:textId="77777777" w:rsidR="0040279C" w:rsidRPr="0013747F" w:rsidRDefault="0040279C" w:rsidP="0040279C">
      <w:pPr>
        <w:pStyle w:val="BodyTextIndent"/>
      </w:pPr>
    </w:p>
    <w:p w14:paraId="62A228D3" w14:textId="77777777" w:rsidR="00D037F1" w:rsidRPr="0013747F" w:rsidRDefault="00D037F1" w:rsidP="0040279C">
      <w:pPr>
        <w:pStyle w:val="BodyTextIndent"/>
        <w:sectPr w:rsidR="00D037F1" w:rsidRPr="0013747F" w:rsidSect="008348AF">
          <w:headerReference w:type="default" r:id="rId31"/>
          <w:footnotePr>
            <w:pos w:val="beneathText"/>
          </w:footnotePr>
          <w:pgSz w:w="11907" w:h="16840" w:code="9"/>
          <w:pgMar w:top="1440" w:right="1134" w:bottom="1440" w:left="1701" w:header="720" w:footer="720" w:gutter="0"/>
          <w:cols w:space="720"/>
          <w:docGrid w:linePitch="360"/>
        </w:sectPr>
      </w:pPr>
    </w:p>
    <w:p w14:paraId="020512A1" w14:textId="77777777" w:rsidR="0040279C" w:rsidRPr="0013747F" w:rsidRDefault="0040279C" w:rsidP="008456BF">
      <w:pPr>
        <w:pStyle w:val="Heading1"/>
      </w:pPr>
      <w:bookmarkStart w:id="229" w:name="_Toc424551914"/>
      <w:bookmarkStart w:id="230" w:name="_Toc430263537"/>
      <w:r w:rsidRPr="0013747F">
        <w:lastRenderedPageBreak/>
        <w:t>RESEARCH AND STAFFING</w:t>
      </w:r>
      <w:bookmarkEnd w:id="229"/>
      <w:bookmarkEnd w:id="230"/>
    </w:p>
    <w:p w14:paraId="17A85427" w14:textId="77777777" w:rsidR="0040279C" w:rsidRPr="008808A6" w:rsidRDefault="00BE26B0" w:rsidP="00CD3140">
      <w:pPr>
        <w:pStyle w:val="Heading2"/>
      </w:pPr>
      <w:bookmarkStart w:id="231" w:name="_Ref423082585"/>
      <w:bookmarkStart w:id="232" w:name="_Ref423082609"/>
      <w:bookmarkStart w:id="233" w:name="_Toc424551915"/>
      <w:bookmarkStart w:id="234" w:name="_Toc430263538"/>
      <w:r w:rsidRPr="008808A6">
        <w:t>Staff Research Outputs</w:t>
      </w:r>
      <w:bookmarkEnd w:id="231"/>
      <w:bookmarkEnd w:id="232"/>
      <w:bookmarkEnd w:id="233"/>
      <w:bookmarkEnd w:id="234"/>
    </w:p>
    <w:p w14:paraId="2FDA7729" w14:textId="40B75F74" w:rsidR="00CE394F" w:rsidRPr="0013747F" w:rsidRDefault="00746DDE" w:rsidP="003860F1">
      <w:pPr>
        <w:ind w:left="851"/>
      </w:pPr>
      <w:r>
        <w:t xml:space="preserve">Staff involved with the postgraduate suite of programmes </w:t>
      </w:r>
      <w:r w:rsidR="00C1313A" w:rsidRPr="00C1313A">
        <w:t xml:space="preserve">have </w:t>
      </w:r>
      <w:r w:rsidR="00C62AC7">
        <w:t>A</w:t>
      </w:r>
      <w:r w:rsidR="00C1313A" w:rsidRPr="00C1313A">
        <w:t xml:space="preserve">ctive </w:t>
      </w:r>
      <w:r w:rsidR="00C62AC7">
        <w:t>R</w:t>
      </w:r>
      <w:r w:rsidR="00C1313A" w:rsidRPr="00C1313A">
        <w:t xml:space="preserve">esearch </w:t>
      </w:r>
      <w:r w:rsidR="00C62AC7">
        <w:t>P</w:t>
      </w:r>
      <w:r w:rsidR="00C1313A">
        <w:t>ortfolios</w:t>
      </w:r>
      <w:r w:rsidR="00C1313A" w:rsidRPr="00C1313A">
        <w:t xml:space="preserve"> </w:t>
      </w:r>
      <w:r w:rsidR="00C62AC7">
        <w:t xml:space="preserve">(refer </w:t>
      </w:r>
      <w:r w:rsidR="00C62AC7" w:rsidRPr="00F42A72">
        <w:rPr>
          <w:color w:val="0000FF"/>
        </w:rPr>
        <w:fldChar w:fldCharType="begin"/>
      </w:r>
      <w:r w:rsidR="00C62AC7" w:rsidRPr="00F42A72">
        <w:rPr>
          <w:color w:val="0000FF"/>
        </w:rPr>
        <w:instrText xml:space="preserve"> REF _Ref414455485 \h </w:instrText>
      </w:r>
      <w:r w:rsidR="00F42A72">
        <w:rPr>
          <w:color w:val="0000FF"/>
        </w:rPr>
        <w:instrText xml:space="preserve"> \* MERGEFORMAT </w:instrText>
      </w:r>
      <w:r w:rsidR="00C62AC7" w:rsidRPr="00F42A72">
        <w:rPr>
          <w:color w:val="0000FF"/>
        </w:rPr>
      </w:r>
      <w:r w:rsidR="00C62AC7" w:rsidRPr="00F42A72">
        <w:rPr>
          <w:color w:val="0000FF"/>
        </w:rPr>
        <w:fldChar w:fldCharType="separate"/>
      </w:r>
      <w:r w:rsidR="0046679F" w:rsidRPr="0046679F">
        <w:rPr>
          <w:color w:val="0000FF"/>
        </w:rPr>
        <w:t>Appendix 14.: Staff Curriculum Vitae</w:t>
      </w:r>
      <w:r w:rsidR="00C62AC7" w:rsidRPr="00F42A72">
        <w:rPr>
          <w:color w:val="0000FF"/>
        </w:rPr>
        <w:fldChar w:fldCharType="end"/>
      </w:r>
      <w:r w:rsidR="00C62AC7">
        <w:t xml:space="preserve">) </w:t>
      </w:r>
      <w:r w:rsidR="00C1313A" w:rsidRPr="00C1313A">
        <w:t>which support their teaching practice</w:t>
      </w:r>
      <w:r w:rsidR="00633EFE">
        <w:t xml:space="preserve">. </w:t>
      </w:r>
      <w:r w:rsidR="00C1313A" w:rsidRPr="00C1313A">
        <w:t>They encourage and support engagement and collaborations in relevant research and enterprise between learners, staff and co</w:t>
      </w:r>
      <w:r w:rsidR="00C1313A">
        <w:t xml:space="preserve">mmunities, which are conducted </w:t>
      </w:r>
      <w:r w:rsidR="00C1313A" w:rsidRPr="00C1313A">
        <w:t>ethically and responsibly and take sustainability issues into consideration</w:t>
      </w:r>
      <w:r w:rsidR="00633EFE">
        <w:t xml:space="preserve">. </w:t>
      </w:r>
      <w:r w:rsidR="00C1313A" w:rsidRPr="00C1313A">
        <w:t>They are aware of their responsibility to support M</w:t>
      </w:r>
      <w:r w:rsidR="007F6C78">
        <w:rPr>
          <w:rFonts w:cs="Arial"/>
        </w:rPr>
        <w:t>ā</w:t>
      </w:r>
      <w:r w:rsidR="00E42FC4">
        <w:t>ori-</w:t>
      </w:r>
      <w:r w:rsidR="00C1313A" w:rsidRPr="00C1313A">
        <w:t>centred knowledge creation (</w:t>
      </w:r>
      <w:r w:rsidR="003860F1">
        <w:t xml:space="preserve">refer </w:t>
      </w:r>
      <w:r w:rsidR="003860F1" w:rsidRPr="003860F1">
        <w:rPr>
          <w:color w:val="0000FF"/>
          <w:u w:val="single"/>
        </w:rPr>
        <w:fldChar w:fldCharType="begin"/>
      </w:r>
      <w:r w:rsidR="003860F1" w:rsidRPr="003860F1">
        <w:rPr>
          <w:color w:val="0000FF"/>
          <w:u w:val="single"/>
        </w:rPr>
        <w:instrText xml:space="preserve"> REF _Ref425504316 \h  \* MERGEFORMAT </w:instrText>
      </w:r>
      <w:r w:rsidR="003860F1" w:rsidRPr="003860F1">
        <w:rPr>
          <w:color w:val="0000FF"/>
          <w:u w:val="single"/>
        </w:rPr>
      </w:r>
      <w:r w:rsidR="003860F1" w:rsidRPr="003860F1">
        <w:rPr>
          <w:color w:val="0000FF"/>
          <w:u w:val="single"/>
        </w:rPr>
        <w:fldChar w:fldCharType="separate"/>
      </w:r>
      <w:r w:rsidR="0046679F" w:rsidRPr="0046679F">
        <w:rPr>
          <w:color w:val="0000FF"/>
          <w:u w:val="single"/>
        </w:rPr>
        <w:t>Integration of Institutional Frameworks</w:t>
      </w:r>
      <w:r w:rsidR="003860F1" w:rsidRPr="003860F1">
        <w:rPr>
          <w:color w:val="0000FF"/>
          <w:u w:val="single"/>
        </w:rPr>
        <w:fldChar w:fldCharType="end"/>
      </w:r>
      <w:r w:rsidR="00E42FC4">
        <w:t xml:space="preserve">) </w:t>
      </w:r>
      <w:r w:rsidR="00C1313A" w:rsidRPr="00C1313A">
        <w:t>and are well connected with design and other businesse</w:t>
      </w:r>
      <w:r w:rsidR="00C1313A">
        <w:t>s, industries and communities</w:t>
      </w:r>
      <w:r w:rsidR="00633EFE">
        <w:t xml:space="preserve">. </w:t>
      </w:r>
      <w:r w:rsidR="00C1313A">
        <w:t xml:space="preserve">Staff research will inform their teaching, and may result in learners working on projects in the same research area, but students will be encouraged to develop </w:t>
      </w:r>
      <w:r w:rsidR="00C1313A" w:rsidRPr="00CB1EA4">
        <w:t>and follow their own research interests</w:t>
      </w:r>
      <w:r w:rsidR="00633EFE">
        <w:t xml:space="preserve">. </w:t>
      </w:r>
    </w:p>
    <w:p w14:paraId="2F4B07C0" w14:textId="77777777" w:rsidR="002E30DE" w:rsidRPr="0013747F" w:rsidRDefault="002E30DE" w:rsidP="002E30DE">
      <w:pPr>
        <w:pStyle w:val="BodyTextIndent"/>
        <w:tabs>
          <w:tab w:val="clear" w:pos="851"/>
          <w:tab w:val="left" w:pos="1134"/>
        </w:tabs>
        <w:rPr>
          <w:u w:val="single"/>
        </w:rPr>
      </w:pPr>
      <w:r w:rsidRPr="0013747F">
        <w:rPr>
          <w:u w:val="single"/>
        </w:rPr>
        <w:t>Supporting Documents</w:t>
      </w:r>
    </w:p>
    <w:p w14:paraId="2D3070D5" w14:textId="796BFF2A" w:rsidR="00ED2E67" w:rsidRPr="00ED2E67" w:rsidRDefault="008E3C28">
      <w:pPr>
        <w:pStyle w:val="BodyTextIndent"/>
        <w:numPr>
          <w:ilvl w:val="0"/>
          <w:numId w:val="6"/>
        </w:numPr>
        <w:tabs>
          <w:tab w:val="clear" w:pos="851"/>
          <w:tab w:val="left" w:pos="1134"/>
        </w:tabs>
        <w:ind w:left="1134" w:hanging="283"/>
      </w:pPr>
      <w:r>
        <w:t>R</w:t>
      </w:r>
      <w:r w:rsidR="00EA61D7" w:rsidRPr="00ED2E67">
        <w:t xml:space="preserve">efer to </w:t>
      </w:r>
      <w:r w:rsidR="00CA4C85" w:rsidRPr="00ED2E67">
        <w:rPr>
          <w:color w:val="0000FF"/>
        </w:rPr>
        <w:fldChar w:fldCharType="begin"/>
      </w:r>
      <w:r w:rsidR="00CA4C85" w:rsidRPr="00ED2E67">
        <w:rPr>
          <w:color w:val="0000FF"/>
        </w:rPr>
        <w:instrText xml:space="preserve"> REF _Ref423096447 \h </w:instrText>
      </w:r>
      <w:r w:rsidR="00ED2E67" w:rsidRPr="00ED2E67">
        <w:rPr>
          <w:color w:val="0000FF"/>
        </w:rPr>
        <w:instrText xml:space="preserve"> \* MERGEFORMAT </w:instrText>
      </w:r>
      <w:r w:rsidR="00CA4C85" w:rsidRPr="00ED2E67">
        <w:rPr>
          <w:color w:val="0000FF"/>
        </w:rPr>
      </w:r>
      <w:r w:rsidR="00CA4C85" w:rsidRPr="00ED2E67">
        <w:rPr>
          <w:color w:val="0000FF"/>
        </w:rPr>
        <w:fldChar w:fldCharType="separate"/>
      </w:r>
      <w:r w:rsidR="0046679F" w:rsidRPr="0046679F">
        <w:rPr>
          <w:color w:val="0000FF"/>
        </w:rPr>
        <w:t xml:space="preserve">Appendix 16.: Research and Enterprise Plan 2014-17 : </w:t>
      </w:r>
      <w:r w:rsidR="0046679F" w:rsidRPr="0046679F">
        <w:rPr>
          <w:rFonts w:eastAsia="Calibri" w:cs="Arial"/>
          <w:color w:val="0000FF"/>
          <w:szCs w:val="22"/>
          <w:lang w:eastAsia="en-US"/>
        </w:rPr>
        <w:t>Te Maru Pūmanawa</w:t>
      </w:r>
      <w:r w:rsidR="0046679F" w:rsidRPr="0046679F">
        <w:rPr>
          <w:color w:val="0000FF"/>
        </w:rPr>
        <w:t xml:space="preserve"> </w:t>
      </w:r>
      <w:r w:rsidR="00CA4C85" w:rsidRPr="00ED2E67">
        <w:rPr>
          <w:color w:val="0000FF"/>
        </w:rPr>
        <w:fldChar w:fldCharType="end"/>
      </w:r>
    </w:p>
    <w:p w14:paraId="63F0AA62" w14:textId="2A02AB96" w:rsidR="00EA61D7" w:rsidRPr="00ED2E67" w:rsidRDefault="00ED2E67">
      <w:pPr>
        <w:pStyle w:val="BodyTextIndent"/>
        <w:numPr>
          <w:ilvl w:val="0"/>
          <w:numId w:val="6"/>
        </w:numPr>
        <w:tabs>
          <w:tab w:val="clear" w:pos="851"/>
          <w:tab w:val="left" w:pos="1134"/>
        </w:tabs>
        <w:ind w:left="1134" w:hanging="283"/>
      </w:pPr>
      <w:r w:rsidRPr="00ED2E67">
        <w:t xml:space="preserve">Refer to </w:t>
      </w:r>
      <w:r w:rsidRPr="00ED2E67">
        <w:rPr>
          <w:color w:val="0000FF"/>
        </w:rPr>
        <w:fldChar w:fldCharType="begin"/>
      </w:r>
      <w:r w:rsidRPr="00ED2E67">
        <w:rPr>
          <w:color w:val="0000FF"/>
        </w:rPr>
        <w:instrText xml:space="preserve"> REF _Ref423098756 \h  \* MERGEFORMAT </w:instrText>
      </w:r>
      <w:r w:rsidRPr="00ED2E67">
        <w:rPr>
          <w:color w:val="0000FF"/>
        </w:rPr>
      </w:r>
      <w:r w:rsidRPr="00ED2E67">
        <w:rPr>
          <w:color w:val="0000FF"/>
        </w:rPr>
        <w:fldChar w:fldCharType="separate"/>
      </w:r>
      <w:r w:rsidR="0046679F" w:rsidRPr="0046679F">
        <w:rPr>
          <w:color w:val="0000FF"/>
        </w:rPr>
        <w:t>Appendix 17.: Summary of Research and Enterprise Bid 2015  - Te Maru Pūmanawa</w:t>
      </w:r>
      <w:r w:rsidRPr="00ED2E67">
        <w:rPr>
          <w:color w:val="0000FF"/>
        </w:rPr>
        <w:fldChar w:fldCharType="end"/>
      </w:r>
    </w:p>
    <w:p w14:paraId="664E482D" w14:textId="6927978D" w:rsidR="00CE394F" w:rsidRPr="008E3C28" w:rsidRDefault="00CE394F" w:rsidP="00700158">
      <w:pPr>
        <w:pStyle w:val="BodyTextIndent"/>
        <w:numPr>
          <w:ilvl w:val="0"/>
          <w:numId w:val="6"/>
        </w:numPr>
        <w:tabs>
          <w:tab w:val="clear" w:pos="851"/>
          <w:tab w:val="left" w:pos="1134"/>
        </w:tabs>
        <w:ind w:left="1134" w:hanging="283"/>
      </w:pPr>
      <w:r w:rsidRPr="008E3C28">
        <w:t>School research plan and priorities</w:t>
      </w:r>
      <w:r w:rsidR="00EA61D7" w:rsidRPr="008E3C28">
        <w:t xml:space="preserve"> </w:t>
      </w:r>
      <w:r w:rsidR="008E3C28" w:rsidRPr="008E3C28">
        <w:t>- r</w:t>
      </w:r>
      <w:r w:rsidR="00EA61D7" w:rsidRPr="008E3C28">
        <w:t xml:space="preserve">efer to </w:t>
      </w:r>
      <w:r w:rsidR="00CA4C85" w:rsidRPr="008E3C28">
        <w:rPr>
          <w:color w:val="0000FF"/>
        </w:rPr>
        <w:fldChar w:fldCharType="begin"/>
      </w:r>
      <w:r w:rsidR="00CA4C85" w:rsidRPr="008E3C28">
        <w:rPr>
          <w:color w:val="0000FF"/>
        </w:rPr>
        <w:instrText xml:space="preserve"> REF _Ref423094885 \h </w:instrText>
      </w:r>
      <w:r w:rsidR="008E3C28">
        <w:rPr>
          <w:color w:val="0000FF"/>
        </w:rPr>
        <w:instrText xml:space="preserve"> \* MERGEFORMAT </w:instrText>
      </w:r>
      <w:r w:rsidR="00CA4C85" w:rsidRPr="008E3C28">
        <w:rPr>
          <w:color w:val="0000FF"/>
        </w:rPr>
      </w:r>
      <w:r w:rsidR="00CA4C85" w:rsidRPr="008E3C28">
        <w:rPr>
          <w:color w:val="0000FF"/>
        </w:rPr>
        <w:fldChar w:fldCharType="separate"/>
      </w:r>
      <w:r w:rsidR="0046679F" w:rsidRPr="0046679F">
        <w:rPr>
          <w:color w:val="0000FF"/>
        </w:rPr>
        <w:t xml:space="preserve">Appendix 18.: Summary of Research Outputs 2014 - Te Maru Pūmanawa </w:t>
      </w:r>
      <w:r w:rsidR="00CA4C85" w:rsidRPr="008E3C28">
        <w:rPr>
          <w:color w:val="0000FF"/>
        </w:rPr>
        <w:fldChar w:fldCharType="end"/>
      </w:r>
    </w:p>
    <w:p w14:paraId="65E73BCC" w14:textId="77777777" w:rsidR="0094297B" w:rsidRPr="008808A6" w:rsidRDefault="0094297B" w:rsidP="00CD3140">
      <w:pPr>
        <w:pStyle w:val="Heading2"/>
      </w:pPr>
      <w:bookmarkStart w:id="235" w:name="_Toc424551916"/>
      <w:bookmarkStart w:id="236" w:name="_Toc430263539"/>
      <w:r w:rsidRPr="008808A6">
        <w:t>Recruitment and Development of Staff</w:t>
      </w:r>
      <w:bookmarkEnd w:id="235"/>
      <w:bookmarkEnd w:id="236"/>
    </w:p>
    <w:p w14:paraId="24F57AD1" w14:textId="67A6165B" w:rsidR="00613B09" w:rsidRDefault="00613B09" w:rsidP="008808A6">
      <w:pPr>
        <w:pStyle w:val="BodyTextIndent"/>
        <w:jc w:val="both"/>
        <w:rPr>
          <w:rFonts w:cs="Arial"/>
        </w:rPr>
      </w:pPr>
      <w:r w:rsidRPr="00B81CCB">
        <w:rPr>
          <w:rFonts w:cs="Arial"/>
        </w:rPr>
        <w:t>Staff are recruited, selected and appraised according to Otago Polytechnic’s human resource</w:t>
      </w:r>
      <w:r>
        <w:rPr>
          <w:rFonts w:cs="Arial"/>
        </w:rPr>
        <w:t>s</w:t>
      </w:r>
      <w:r w:rsidRPr="00B81CCB">
        <w:rPr>
          <w:rFonts w:cs="Arial"/>
        </w:rPr>
        <w:t xml:space="preserve"> policies and procedures</w:t>
      </w:r>
      <w:r w:rsidR="00633EFE">
        <w:rPr>
          <w:rFonts w:cs="Arial"/>
        </w:rPr>
        <w:t xml:space="preserve">. </w:t>
      </w:r>
      <w:r>
        <w:rPr>
          <w:rFonts w:cs="Arial"/>
        </w:rPr>
        <w:t xml:space="preserve">Training delivered by Human Resources enables team members to be involved in the selection and recruitment of new staff in their team. </w:t>
      </w:r>
    </w:p>
    <w:p w14:paraId="6FAD9300" w14:textId="644EF4EA" w:rsidR="00613B09" w:rsidRDefault="00613B09" w:rsidP="002E30DE">
      <w:pPr>
        <w:pStyle w:val="BodyTextIndent"/>
        <w:jc w:val="both"/>
        <w:rPr>
          <w:rFonts w:cs="Arial"/>
        </w:rPr>
      </w:pPr>
      <w:r w:rsidRPr="00B81CCB">
        <w:rPr>
          <w:rFonts w:cs="Arial"/>
        </w:rPr>
        <w:t>Staff are expected to undertake appropriate professional development in line with Otago Polytechnic’s strategic direction and policies</w:t>
      </w:r>
      <w:r w:rsidR="00633EFE">
        <w:rPr>
          <w:rFonts w:cs="Arial"/>
        </w:rPr>
        <w:t xml:space="preserve">. </w:t>
      </w:r>
      <w:r w:rsidRPr="00B81CCB">
        <w:rPr>
          <w:rFonts w:cs="Arial"/>
        </w:rPr>
        <w:t>Lecturing staff are required to hold, or be working towards</w:t>
      </w:r>
      <w:r w:rsidR="002E30DE">
        <w:rPr>
          <w:rFonts w:cs="Arial"/>
        </w:rPr>
        <w:t>,</w:t>
      </w:r>
      <w:r w:rsidRPr="00B81CCB">
        <w:rPr>
          <w:rFonts w:cs="Arial"/>
        </w:rPr>
        <w:t xml:space="preserve"> relevant higher level qualifications</w:t>
      </w:r>
      <w:r w:rsidR="00633EFE">
        <w:rPr>
          <w:rFonts w:cs="Arial"/>
        </w:rPr>
        <w:t xml:space="preserve">. </w:t>
      </w:r>
      <w:r>
        <w:rPr>
          <w:rFonts w:cs="Arial"/>
        </w:rPr>
        <w:t xml:space="preserve">All staff supervising at postgraduate level are required to hold a qualification in advance of the level at which they are working. </w:t>
      </w:r>
    </w:p>
    <w:p w14:paraId="606DCFEB" w14:textId="006A96C2" w:rsidR="00613B09" w:rsidRPr="00B81CCB" w:rsidRDefault="00613B09" w:rsidP="008808A6">
      <w:pPr>
        <w:pStyle w:val="BodyTextIndent"/>
        <w:jc w:val="both"/>
        <w:rPr>
          <w:rFonts w:cs="Arial"/>
        </w:rPr>
      </w:pPr>
      <w:r w:rsidRPr="00B81CCB">
        <w:rPr>
          <w:rFonts w:cs="Arial"/>
        </w:rPr>
        <w:t>All staff</w:t>
      </w:r>
      <w:r>
        <w:rPr>
          <w:rFonts w:cs="Arial"/>
        </w:rPr>
        <w:t xml:space="preserve"> have their</w:t>
      </w:r>
      <w:r w:rsidRPr="00B81CCB">
        <w:rPr>
          <w:rFonts w:cs="Arial"/>
        </w:rPr>
        <w:t xml:space="preserve"> performance appraised each year</w:t>
      </w:r>
      <w:r>
        <w:rPr>
          <w:rFonts w:cs="Arial"/>
        </w:rPr>
        <w:t xml:space="preserve"> and from 2016 a team-based performance review process will be in place</w:t>
      </w:r>
      <w:r w:rsidR="00633EFE">
        <w:rPr>
          <w:rFonts w:cs="Arial"/>
        </w:rPr>
        <w:t xml:space="preserve">. </w:t>
      </w:r>
      <w:r>
        <w:rPr>
          <w:rFonts w:cs="Arial"/>
        </w:rPr>
        <w:t xml:space="preserve">All staff teaching on degree programmes are required to have </w:t>
      </w:r>
      <w:r w:rsidR="00657C15">
        <w:rPr>
          <w:rFonts w:cs="Arial"/>
        </w:rPr>
        <w:t xml:space="preserve">both </w:t>
      </w:r>
      <w:r>
        <w:rPr>
          <w:rFonts w:cs="Arial"/>
        </w:rPr>
        <w:t>an annual and</w:t>
      </w:r>
      <w:r w:rsidR="00657C15">
        <w:rPr>
          <w:rFonts w:cs="Arial"/>
        </w:rPr>
        <w:t xml:space="preserve"> a</w:t>
      </w:r>
      <w:r>
        <w:rPr>
          <w:rFonts w:cs="Arial"/>
        </w:rPr>
        <w:t xml:space="preserve"> three-year research plan</w:t>
      </w:r>
      <w:r w:rsidR="00633EFE">
        <w:rPr>
          <w:rFonts w:cs="Arial"/>
        </w:rPr>
        <w:t xml:space="preserve">. </w:t>
      </w:r>
      <w:r>
        <w:rPr>
          <w:rFonts w:cs="Arial"/>
        </w:rPr>
        <w:t xml:space="preserve">All staff are required to develop </w:t>
      </w:r>
      <w:r w:rsidRPr="00B81CCB">
        <w:rPr>
          <w:rFonts w:cs="Arial"/>
        </w:rPr>
        <w:t xml:space="preserve">an annual professional development plan </w:t>
      </w:r>
      <w:r>
        <w:rPr>
          <w:rFonts w:cs="Arial"/>
        </w:rPr>
        <w:t xml:space="preserve">which is informed by the Team </w:t>
      </w:r>
      <w:r w:rsidR="00DB40ED">
        <w:rPr>
          <w:rFonts w:cs="Arial"/>
        </w:rPr>
        <w:t>Performance</w:t>
      </w:r>
      <w:r>
        <w:rPr>
          <w:rFonts w:cs="Arial"/>
        </w:rPr>
        <w:t xml:space="preserve"> Plan</w:t>
      </w:r>
      <w:r w:rsidRPr="00B81CCB">
        <w:rPr>
          <w:rFonts w:cs="Arial"/>
        </w:rPr>
        <w:t xml:space="preserve"> </w:t>
      </w:r>
      <w:r>
        <w:rPr>
          <w:rFonts w:cs="Arial"/>
        </w:rPr>
        <w:t>and ensures that</w:t>
      </w:r>
      <w:r w:rsidRPr="00B81CCB">
        <w:rPr>
          <w:rFonts w:cs="Arial"/>
        </w:rPr>
        <w:t xml:space="preserve"> staff </w:t>
      </w:r>
      <w:r>
        <w:rPr>
          <w:rFonts w:cs="Arial"/>
        </w:rPr>
        <w:t xml:space="preserve">complete </w:t>
      </w:r>
      <w:r w:rsidRPr="00B81CCB">
        <w:rPr>
          <w:rFonts w:cs="Arial"/>
        </w:rPr>
        <w:t>qualifications, undertake appropriate training</w:t>
      </w:r>
      <w:r w:rsidR="00657C15">
        <w:rPr>
          <w:rFonts w:cs="Arial"/>
        </w:rPr>
        <w:t>,</w:t>
      </w:r>
      <w:r w:rsidRPr="00B81CCB">
        <w:rPr>
          <w:rFonts w:cs="Arial"/>
        </w:rPr>
        <w:t xml:space="preserve"> and engage in research</w:t>
      </w:r>
      <w:r w:rsidR="00633EFE">
        <w:rPr>
          <w:rFonts w:cs="Arial"/>
        </w:rPr>
        <w:t xml:space="preserve">. </w:t>
      </w:r>
      <w:r w:rsidRPr="00B81CCB">
        <w:rPr>
          <w:rFonts w:cs="Arial"/>
        </w:rPr>
        <w:t xml:space="preserve">The plan may include provision for financial support or time release, if required. </w:t>
      </w:r>
    </w:p>
    <w:p w14:paraId="033C4168" w14:textId="76872E26" w:rsidR="00657C15" w:rsidRDefault="004E3ED9" w:rsidP="004E3ED9">
      <w:pPr>
        <w:pStyle w:val="BodyTextIndent"/>
      </w:pPr>
      <w:r>
        <w:t>The School of Design</w:t>
      </w:r>
      <w:r w:rsidRPr="004E3ED9">
        <w:t xml:space="preserve"> has a well-developed research culture, with staff supported to create and develop research activities, participate in and deliver papers at relevant conferences, </w:t>
      </w:r>
      <w:r w:rsidR="00657C15">
        <w:t xml:space="preserve">and </w:t>
      </w:r>
      <w:r w:rsidRPr="004E3ED9">
        <w:t>maintain contacts with design professionals in relevant fields</w:t>
      </w:r>
      <w:r w:rsidR="00633EFE">
        <w:t xml:space="preserve">. </w:t>
      </w:r>
      <w:r w:rsidR="00657C15">
        <w:t>The S</w:t>
      </w:r>
      <w:r>
        <w:t xml:space="preserve">chool </w:t>
      </w:r>
      <w:r w:rsidR="00657C15">
        <w:t xml:space="preserve">of Design </w:t>
      </w:r>
      <w:r>
        <w:t xml:space="preserve">ranked second to Art in </w:t>
      </w:r>
      <w:r w:rsidRPr="004E3ED9">
        <w:t>the 2006 and 2012 PBRF rounds</w:t>
      </w:r>
      <w:r w:rsidR="00633EFE">
        <w:t xml:space="preserve">. </w:t>
      </w:r>
      <w:r>
        <w:t>A</w:t>
      </w:r>
      <w:r w:rsidRPr="004E3ED9">
        <w:t xml:space="preserve"> non-teaching Friday </w:t>
      </w:r>
      <w:r>
        <w:t xml:space="preserve">was instituted </w:t>
      </w:r>
      <w:r w:rsidRPr="004E3ED9">
        <w:t>in 2010 to allow dedicated research time for staff</w:t>
      </w:r>
      <w:r w:rsidR="00633EFE">
        <w:t xml:space="preserve">. </w:t>
      </w:r>
      <w:r w:rsidRPr="004E3ED9">
        <w:t>Senior researchers mentor less experienced researchers and there are many examples of co-authored journal articles and co-</w:t>
      </w:r>
      <w:r w:rsidR="00A970B2" w:rsidRPr="004E3ED9">
        <w:t>presentations</w:t>
      </w:r>
      <w:r w:rsidRPr="004E3ED9">
        <w:t xml:space="preserve"> at conferences and symposia</w:t>
      </w:r>
      <w:r w:rsidR="00633EFE">
        <w:t xml:space="preserve">. </w:t>
      </w:r>
    </w:p>
    <w:p w14:paraId="724BA18E" w14:textId="14CDE17A" w:rsidR="004E3ED9" w:rsidRPr="004E3ED9" w:rsidRDefault="00657C15" w:rsidP="00805C1F">
      <w:pPr>
        <w:pStyle w:val="BodyTextIndent"/>
      </w:pPr>
      <w:r>
        <w:t xml:space="preserve">Research allocations of 0.2 </w:t>
      </w:r>
      <w:r w:rsidR="004E3ED9">
        <w:t>FTE are negotiated annually with staff who have a coherent and relevant individual research plan and a strong track record of PBRF activity</w:t>
      </w:r>
      <w:r w:rsidR="00633EFE">
        <w:t xml:space="preserve">. </w:t>
      </w:r>
      <w:r w:rsidR="004E3ED9">
        <w:t>Emerg</w:t>
      </w:r>
      <w:r>
        <w:t xml:space="preserve">ing research allocations of 0.1 </w:t>
      </w:r>
      <w:r w:rsidR="004E3ED9">
        <w:t>FTE are negotiated with staff who have demonstrated through research activity and a research plan that they are capable of achieving a C or CNE PBRF ranking</w:t>
      </w:r>
      <w:r w:rsidR="00633EFE">
        <w:t xml:space="preserve">. </w:t>
      </w:r>
      <w:r w:rsidR="00493904">
        <w:t xml:space="preserve">There is a minimum expectation </w:t>
      </w:r>
      <w:r>
        <w:t xml:space="preserve">at Otago Polytechnic </w:t>
      </w:r>
      <w:r w:rsidR="00493904">
        <w:t>of one research output per year</w:t>
      </w:r>
      <w:r w:rsidR="004E3ED9">
        <w:t xml:space="preserve"> </w:t>
      </w:r>
      <w:r w:rsidR="00493904">
        <w:t>for those teaching on degree programmes</w:t>
      </w:r>
      <w:r>
        <w:t>,</w:t>
      </w:r>
      <w:r w:rsidR="00493904">
        <w:t xml:space="preserve"> and a</w:t>
      </w:r>
      <w:r w:rsidR="00493904" w:rsidRPr="00493904">
        <w:t xml:space="preserve">ll staff teaching on the Bachelor of </w:t>
      </w:r>
      <w:r w:rsidR="00805C1F">
        <w:lastRenderedPageBreak/>
        <w:t xml:space="preserve">Design </w:t>
      </w:r>
      <w:r w:rsidR="00493904" w:rsidRPr="00493904">
        <w:t xml:space="preserve">programme are </w:t>
      </w:r>
      <w:r>
        <w:t>operating at a higher level than</w:t>
      </w:r>
      <w:r w:rsidR="00493904">
        <w:t xml:space="preserve"> that minimum</w:t>
      </w:r>
      <w:r w:rsidR="00805C1F">
        <w:t>,</w:t>
      </w:r>
      <w:r w:rsidR="00493904">
        <w:t xml:space="preserve"> whether they receive teaching release for research or not.</w:t>
      </w:r>
    </w:p>
    <w:p w14:paraId="1B41FD47" w14:textId="673F481E" w:rsidR="0040279C" w:rsidRDefault="00E4601B" w:rsidP="0040279C">
      <w:pPr>
        <w:pStyle w:val="BodyTextIndent"/>
      </w:pPr>
      <w:r w:rsidRPr="00E4601B">
        <w:rPr>
          <w:color w:val="0000FF"/>
        </w:rPr>
        <w:fldChar w:fldCharType="begin"/>
      </w:r>
      <w:r w:rsidRPr="00E4601B">
        <w:rPr>
          <w:color w:val="0000FF"/>
        </w:rPr>
        <w:instrText xml:space="preserve"> REF _Ref414455485 \h </w:instrText>
      </w:r>
      <w:r>
        <w:rPr>
          <w:color w:val="0000FF"/>
        </w:rPr>
        <w:instrText xml:space="preserve"> \* MERGEFORMAT </w:instrText>
      </w:r>
      <w:r w:rsidRPr="00E4601B">
        <w:rPr>
          <w:color w:val="0000FF"/>
        </w:rPr>
      </w:r>
      <w:r w:rsidRPr="00E4601B">
        <w:rPr>
          <w:color w:val="0000FF"/>
        </w:rPr>
        <w:fldChar w:fldCharType="separate"/>
      </w:r>
      <w:r w:rsidR="0046679F" w:rsidRPr="0046679F">
        <w:rPr>
          <w:color w:val="0000FF"/>
        </w:rPr>
        <w:t>Appendix 14.: Staff Curriculum Vitae</w:t>
      </w:r>
      <w:r w:rsidRPr="00E4601B">
        <w:rPr>
          <w:color w:val="0000FF"/>
        </w:rPr>
        <w:fldChar w:fldCharType="end"/>
      </w:r>
      <w:r>
        <w:rPr>
          <w:color w:val="0000FF"/>
        </w:rPr>
        <w:t xml:space="preserve"> </w:t>
      </w:r>
      <w:r w:rsidR="00CB1EA4">
        <w:t>contains a list of staff with postgraduate supervision experience along with staff who have a postgraduate qualification a</w:t>
      </w:r>
      <w:r w:rsidR="00BB7809">
        <w:t>n</w:t>
      </w:r>
      <w:r w:rsidR="00CB1EA4">
        <w:t xml:space="preserve">d therefore have been supervised by </w:t>
      </w:r>
      <w:r w:rsidR="00BB7809">
        <w:t>others but</w:t>
      </w:r>
      <w:r w:rsidR="00CB1EA4">
        <w:t xml:space="preserve"> have no supervision experience themselves</w:t>
      </w:r>
      <w:r w:rsidR="00633EFE">
        <w:t xml:space="preserve">. </w:t>
      </w:r>
      <w:r w:rsidR="00CB1EA4">
        <w:t>Where the subject matter of a postgraduate project aligns well with an emerging supervisor</w:t>
      </w:r>
      <w:r w:rsidR="00BB7809">
        <w:t>’</w:t>
      </w:r>
      <w:r w:rsidR="00CB1EA4">
        <w:t>s own expertise, they will be appointed to co-supervise along with a more experienced supervisor</w:t>
      </w:r>
      <w:r w:rsidR="00BB7809">
        <w:t>,</w:t>
      </w:r>
      <w:r w:rsidR="00CB1EA4">
        <w:t xml:space="preserve"> thus increasing their own capability and widening the pool of postgraduate supervisors avail</w:t>
      </w:r>
      <w:r w:rsidR="00BB7809">
        <w:t>able to</w:t>
      </w:r>
      <w:r w:rsidR="00CB1EA4">
        <w:t xml:space="preserve"> the programme. </w:t>
      </w:r>
    </w:p>
    <w:p w14:paraId="4D9E4118" w14:textId="77777777" w:rsidR="00CE394F" w:rsidRPr="0013747F" w:rsidRDefault="00CE394F" w:rsidP="00CE394F">
      <w:pPr>
        <w:pStyle w:val="BodyTextIndent"/>
        <w:rPr>
          <w:u w:val="single"/>
        </w:rPr>
      </w:pPr>
      <w:r w:rsidRPr="0013747F">
        <w:rPr>
          <w:u w:val="single"/>
        </w:rPr>
        <w:t>Supporting Documents</w:t>
      </w:r>
    </w:p>
    <w:p w14:paraId="4B340751" w14:textId="468BD7BD" w:rsidR="0040279C" w:rsidRPr="0013747F" w:rsidRDefault="00DB40ED" w:rsidP="0040279C">
      <w:pPr>
        <w:pStyle w:val="BodyTextIndent"/>
      </w:pPr>
      <w:r>
        <w:t xml:space="preserve">School </w:t>
      </w:r>
      <w:r w:rsidR="00E6351A" w:rsidRPr="0013747F">
        <w:t>R</w:t>
      </w:r>
      <w:r w:rsidR="00CE394F" w:rsidRPr="0013747F">
        <w:t xml:space="preserve">esearch </w:t>
      </w:r>
      <w:r>
        <w:t xml:space="preserve">Outputs Summary </w:t>
      </w:r>
      <w:r w:rsidR="00CE394F" w:rsidRPr="0013747F">
        <w:t xml:space="preserve">– </w:t>
      </w:r>
      <w:r w:rsidR="00E6351A" w:rsidRPr="0013747F">
        <w:t xml:space="preserve">refer to </w:t>
      </w:r>
      <w:r w:rsidR="002113BE" w:rsidRPr="00DB3B7F">
        <w:rPr>
          <w:color w:val="0000FF"/>
        </w:rPr>
        <w:fldChar w:fldCharType="begin"/>
      </w:r>
      <w:r w:rsidR="002113BE" w:rsidRPr="00DB3B7F">
        <w:rPr>
          <w:color w:val="0000FF"/>
        </w:rPr>
        <w:instrText xml:space="preserve"> REF _Ref414625104 \h \* Charformat  \* MERGEFORMAT </w:instrText>
      </w:r>
      <w:r w:rsidR="002113BE" w:rsidRPr="00DB3B7F">
        <w:rPr>
          <w:color w:val="0000FF"/>
        </w:rPr>
      </w:r>
      <w:r w:rsidR="002113BE" w:rsidRPr="00DB3B7F">
        <w:rPr>
          <w:color w:val="0000FF"/>
        </w:rPr>
        <w:fldChar w:fldCharType="separate"/>
      </w:r>
      <w:r w:rsidR="0046679F" w:rsidRPr="0046679F">
        <w:rPr>
          <w:color w:val="0000FF"/>
        </w:rPr>
        <w:t xml:space="preserve">Appendix 18.: Summary of Research Outputs 2014 - Te Maru Pūmanawa </w:t>
      </w:r>
      <w:r w:rsidR="002113BE" w:rsidRPr="00DB3B7F">
        <w:rPr>
          <w:color w:val="0000FF"/>
        </w:rPr>
        <w:fldChar w:fldCharType="end"/>
      </w:r>
    </w:p>
    <w:p w14:paraId="260980D9" w14:textId="7F825F69" w:rsidR="0040279C" w:rsidRPr="00A823F9" w:rsidRDefault="00181BDD" w:rsidP="0040279C">
      <w:pPr>
        <w:pStyle w:val="BodyTextIndent"/>
        <w:rPr>
          <w:u w:val="single"/>
        </w:rPr>
      </w:pPr>
      <w:r>
        <w:t xml:space="preserve">Institutional Performance Review policy – refer to </w:t>
      </w:r>
      <w:r w:rsidR="00A823F9" w:rsidRPr="008E3C28">
        <w:rPr>
          <w:color w:val="0000FF"/>
          <w:u w:val="single"/>
        </w:rPr>
        <w:fldChar w:fldCharType="begin"/>
      </w:r>
      <w:r w:rsidR="00A823F9" w:rsidRPr="008E3C28">
        <w:rPr>
          <w:color w:val="0000FF"/>
          <w:u w:val="single"/>
        </w:rPr>
        <w:instrText xml:space="preserve"> REF _Ref423096813 \h </w:instrText>
      </w:r>
      <w:r w:rsidR="008E3C28">
        <w:rPr>
          <w:color w:val="0000FF"/>
          <w:u w:val="single"/>
        </w:rPr>
        <w:instrText xml:space="preserve"> \* MERGEFORMAT </w:instrText>
      </w:r>
      <w:r w:rsidR="00A823F9" w:rsidRPr="008E3C28">
        <w:rPr>
          <w:color w:val="0000FF"/>
          <w:u w:val="single"/>
        </w:rPr>
      </w:r>
      <w:r w:rsidR="00A823F9" w:rsidRPr="008E3C28">
        <w:rPr>
          <w:color w:val="0000FF"/>
          <w:u w:val="single"/>
        </w:rPr>
        <w:fldChar w:fldCharType="separate"/>
      </w:r>
      <w:r w:rsidR="0046679F" w:rsidRPr="0046679F">
        <w:rPr>
          <w:color w:val="0000FF"/>
        </w:rPr>
        <w:t>Appendix 30.: MP0460.03 Performance Review Policy</w:t>
      </w:r>
      <w:r w:rsidR="00A823F9" w:rsidRPr="008E3C28">
        <w:rPr>
          <w:color w:val="0000FF"/>
          <w:u w:val="single"/>
        </w:rPr>
        <w:fldChar w:fldCharType="end"/>
      </w:r>
    </w:p>
    <w:p w14:paraId="55A0D72D" w14:textId="77777777" w:rsidR="0040279C" w:rsidRPr="0013747F" w:rsidRDefault="0040279C" w:rsidP="0040279C">
      <w:pPr>
        <w:pStyle w:val="BodyTextIndent"/>
      </w:pPr>
    </w:p>
    <w:p w14:paraId="166BCB17" w14:textId="77777777" w:rsidR="00F90BC5" w:rsidRPr="0013747F" w:rsidRDefault="00F90BC5" w:rsidP="0040279C">
      <w:pPr>
        <w:pStyle w:val="BodyTextIndent"/>
      </w:pPr>
    </w:p>
    <w:p w14:paraId="405B00DB" w14:textId="77777777" w:rsidR="00D037F1" w:rsidRPr="0013747F" w:rsidRDefault="00D037F1" w:rsidP="0040279C">
      <w:pPr>
        <w:pStyle w:val="BodyTextIndent"/>
        <w:sectPr w:rsidR="00D037F1" w:rsidRPr="0013747F" w:rsidSect="008348AF">
          <w:footnotePr>
            <w:pos w:val="beneathText"/>
          </w:footnotePr>
          <w:pgSz w:w="11907" w:h="16840" w:code="9"/>
          <w:pgMar w:top="1440" w:right="1134" w:bottom="1440" w:left="1701" w:header="720" w:footer="720" w:gutter="0"/>
          <w:cols w:space="720"/>
          <w:docGrid w:linePitch="360"/>
        </w:sectPr>
      </w:pPr>
    </w:p>
    <w:p w14:paraId="7E3CA0AE" w14:textId="77777777" w:rsidR="00A67A70" w:rsidRPr="008808A6" w:rsidRDefault="00A67A70" w:rsidP="008456BF">
      <w:pPr>
        <w:pStyle w:val="Heading1"/>
      </w:pPr>
      <w:bookmarkStart w:id="237" w:name="_Toc424551917"/>
      <w:bookmarkStart w:id="238" w:name="_Toc430263540"/>
      <w:r w:rsidRPr="008808A6">
        <w:lastRenderedPageBreak/>
        <w:t>TRANSITION ARRANGEMENTS</w:t>
      </w:r>
      <w:bookmarkEnd w:id="237"/>
      <w:bookmarkEnd w:id="238"/>
    </w:p>
    <w:p w14:paraId="76ED2C38" w14:textId="7717607A" w:rsidR="00A67A70" w:rsidRPr="0013747F" w:rsidRDefault="00613B09" w:rsidP="00A67A70">
      <w:pPr>
        <w:pStyle w:val="BodyTextIndent"/>
      </w:pPr>
      <w:r>
        <w:t xml:space="preserve">Not applicable. </w:t>
      </w:r>
    </w:p>
    <w:p w14:paraId="03C647AD" w14:textId="77777777" w:rsidR="00A67A70" w:rsidRPr="0013747F" w:rsidRDefault="00A67A70" w:rsidP="00A67A70">
      <w:pPr>
        <w:pStyle w:val="BodyTextIndent"/>
      </w:pPr>
    </w:p>
    <w:p w14:paraId="68B8578A" w14:textId="77777777" w:rsidR="00A67A70" w:rsidRPr="0013747F" w:rsidRDefault="00A67A70" w:rsidP="00A67A70">
      <w:pPr>
        <w:pStyle w:val="BodyTextIndent"/>
      </w:pPr>
    </w:p>
    <w:p w14:paraId="030342F8" w14:textId="77777777" w:rsidR="00A67A70" w:rsidRPr="0013747F" w:rsidRDefault="00A67A70" w:rsidP="00A67A70">
      <w:pPr>
        <w:pStyle w:val="BodyTextIndent"/>
      </w:pPr>
    </w:p>
    <w:p w14:paraId="2F2CE4E8" w14:textId="77777777" w:rsidR="00A67A70" w:rsidRPr="0013747F" w:rsidRDefault="00A67A70" w:rsidP="00A67A70">
      <w:pPr>
        <w:pStyle w:val="BodyTextIndent"/>
      </w:pPr>
    </w:p>
    <w:p w14:paraId="685676B1" w14:textId="77777777" w:rsidR="00A67A70" w:rsidRPr="0013747F" w:rsidRDefault="00A67A70" w:rsidP="00A67A70">
      <w:pPr>
        <w:pStyle w:val="BodyTextIndent"/>
      </w:pPr>
    </w:p>
    <w:p w14:paraId="5814500C" w14:textId="77777777" w:rsidR="00A67A70" w:rsidRPr="0013747F" w:rsidRDefault="00A67A70" w:rsidP="00A67A70">
      <w:pPr>
        <w:pStyle w:val="BodyTextIndent"/>
      </w:pPr>
    </w:p>
    <w:p w14:paraId="1E4FBDD8" w14:textId="77777777" w:rsidR="00D037F1" w:rsidRPr="0013747F" w:rsidRDefault="00D037F1" w:rsidP="00A67A70">
      <w:pPr>
        <w:pStyle w:val="BodyTextIndent"/>
        <w:sectPr w:rsidR="00D037F1" w:rsidRPr="0013747F" w:rsidSect="008348AF">
          <w:footnotePr>
            <w:pos w:val="beneathText"/>
          </w:footnotePr>
          <w:pgSz w:w="11907" w:h="16840" w:code="9"/>
          <w:pgMar w:top="1440" w:right="1134" w:bottom="1440" w:left="1701" w:header="720" w:footer="720" w:gutter="0"/>
          <w:cols w:space="720"/>
          <w:docGrid w:linePitch="360"/>
        </w:sectPr>
      </w:pPr>
    </w:p>
    <w:p w14:paraId="7432C701" w14:textId="77777777" w:rsidR="00052C1B" w:rsidRPr="0013747F" w:rsidRDefault="00052C1B" w:rsidP="008456BF">
      <w:pPr>
        <w:pStyle w:val="Heading1"/>
      </w:pPr>
      <w:bookmarkStart w:id="239" w:name="_Toc424551918"/>
      <w:bookmarkStart w:id="240" w:name="_Toc430263541"/>
      <w:r w:rsidRPr="0013747F">
        <w:lastRenderedPageBreak/>
        <w:t>SELF-ASSESSMENT AND EXTERNAL EVALUATION</w:t>
      </w:r>
      <w:bookmarkEnd w:id="239"/>
      <w:bookmarkEnd w:id="240"/>
    </w:p>
    <w:p w14:paraId="5B0972C3" w14:textId="77777777" w:rsidR="00672DB7" w:rsidRPr="0013747F" w:rsidRDefault="00672DB7" w:rsidP="00CD3140">
      <w:pPr>
        <w:pStyle w:val="Heading2"/>
      </w:pPr>
      <w:bookmarkStart w:id="241" w:name="_Toc424551919"/>
      <w:bookmarkStart w:id="242" w:name="_Toc430263542"/>
      <w:r w:rsidRPr="0013747F">
        <w:t>Annual Programme Evaluation Report (APR)</w:t>
      </w:r>
      <w:bookmarkEnd w:id="241"/>
      <w:bookmarkEnd w:id="242"/>
    </w:p>
    <w:p w14:paraId="3FB5232F" w14:textId="0DC206ED" w:rsidR="005E613B" w:rsidRPr="0013747F" w:rsidRDefault="00672DB7" w:rsidP="00685D1C">
      <w:pPr>
        <w:pStyle w:val="BodyTextIndent"/>
        <w:rPr>
          <w:rFonts w:cs="Arial"/>
        </w:rPr>
      </w:pPr>
      <w:r w:rsidRPr="0013747F">
        <w:t xml:space="preserve">All programmes </w:t>
      </w:r>
      <w:r w:rsidR="00605E3C">
        <w:t xml:space="preserve">at Otago Polytechnic </w:t>
      </w:r>
      <w:r w:rsidRPr="0013747F">
        <w:t xml:space="preserve">are required to participate in an </w:t>
      </w:r>
      <w:r w:rsidR="00685D1C" w:rsidRPr="0013747F">
        <w:t>annual internal evaluative process, the Annual Programme Evaluation Report,</w:t>
      </w:r>
      <w:r w:rsidR="00605E3C">
        <w:t xml:space="preserve"> to report on the on</w:t>
      </w:r>
      <w:r w:rsidR="00605E3C" w:rsidRPr="0013747F">
        <w:t>-going</w:t>
      </w:r>
      <w:r w:rsidRPr="0013747F">
        <w:t xml:space="preserve"> quality of the delivery including graduate outcomes, student feedback, staff feedback, completion and retention rates, external stakeholder feedback, research outputs, and proposed changes to the programme</w:t>
      </w:r>
      <w:r w:rsidR="00633EFE">
        <w:t xml:space="preserve">. </w:t>
      </w:r>
      <w:r w:rsidR="00685D1C" w:rsidRPr="0013747F">
        <w:rPr>
          <w:rFonts w:cs="Arial"/>
        </w:rPr>
        <w:t>Schools are also evaluated against the implementation of the Polytechnic’s four Strategic Frameworks: Teaching and Learning, Māori, Sustainability, and Research and Enterprise</w:t>
      </w:r>
      <w:r w:rsidR="00B3161A">
        <w:rPr>
          <w:rFonts w:cs="Arial"/>
        </w:rPr>
        <w:t xml:space="preserve">. </w:t>
      </w:r>
    </w:p>
    <w:p w14:paraId="23139A1E" w14:textId="42798B7B" w:rsidR="00672DB7" w:rsidRDefault="00672DB7" w:rsidP="00605E3C">
      <w:pPr>
        <w:pStyle w:val="BodyTextIndent"/>
        <w:rPr>
          <w:rFonts w:cs="Arial"/>
        </w:rPr>
      </w:pPr>
      <w:r w:rsidRPr="0013747F">
        <w:t xml:space="preserve">A meeting of </w:t>
      </w:r>
      <w:r w:rsidR="00605E3C">
        <w:t xml:space="preserve">the </w:t>
      </w:r>
      <w:r w:rsidRPr="0013747F">
        <w:t xml:space="preserve">Head of </w:t>
      </w:r>
      <w:r w:rsidR="00605E3C">
        <w:t xml:space="preserve">School and School </w:t>
      </w:r>
      <w:r w:rsidRPr="0013747F">
        <w:t>staff with senior managers is held to consider the programme’s development over the past year and to identify an action plan for improvement for the following year</w:t>
      </w:r>
      <w:r w:rsidR="00633EFE">
        <w:t xml:space="preserve">. </w:t>
      </w:r>
      <w:r w:rsidRPr="0013747F">
        <w:t>The final report from this process is intended to meet three requirements</w:t>
      </w:r>
      <w:r w:rsidR="00685D1C" w:rsidRPr="0013747F">
        <w:t>:</w:t>
      </w:r>
      <w:r w:rsidRPr="0013747F">
        <w:t xml:space="preserve"> evidence of evaluative self-assessment, an action plan, and to meet QAB (Quality Assurance Body) reporting requirements for degrees and postgraduate programmes</w:t>
      </w:r>
      <w:r w:rsidR="00633EFE">
        <w:t xml:space="preserve">. </w:t>
      </w:r>
      <w:r w:rsidR="00685D1C" w:rsidRPr="0013747F">
        <w:rPr>
          <w:rFonts w:cs="Arial"/>
        </w:rPr>
        <w:t xml:space="preserve">Each year each programme area is required to provide a </w:t>
      </w:r>
      <w:r w:rsidR="00605E3C" w:rsidRPr="0013747F">
        <w:rPr>
          <w:rFonts w:cs="Arial"/>
        </w:rPr>
        <w:t>self-evaluative</w:t>
      </w:r>
      <w:r w:rsidR="00685D1C" w:rsidRPr="0013747F">
        <w:rPr>
          <w:rFonts w:cs="Arial"/>
        </w:rPr>
        <w:t xml:space="preserve"> report to the Polytechnic’s Leadership Team, who review the report and provide feedback, ratings against criteria, and recommendations.</w:t>
      </w:r>
    </w:p>
    <w:p w14:paraId="7A34A30F" w14:textId="4BE8BA1C" w:rsidR="00B47B32" w:rsidRDefault="00D74F5A" w:rsidP="00A823F9">
      <w:pPr>
        <w:pStyle w:val="BodyTextIndent"/>
        <w:spacing w:after="240"/>
        <w:rPr>
          <w:b/>
        </w:rPr>
      </w:pPr>
      <w:r>
        <w:t>The 2014 Annual Programme Review process is still underway at this stage</w:t>
      </w:r>
      <w:r w:rsidR="00605E3C">
        <w:t>,</w:t>
      </w:r>
      <w:r>
        <w:t xml:space="preserve"> however </w:t>
      </w:r>
      <w:r w:rsidR="00B47B32">
        <w:t>course completions and course retention results are available</w:t>
      </w:r>
      <w:r w:rsidR="00613B09">
        <w:t xml:space="preserve"> for 2014 and are recorded below:</w:t>
      </w:r>
    </w:p>
    <w:p w14:paraId="754927F3" w14:textId="563BF3F9" w:rsidR="00D74F5A" w:rsidRPr="008808A6" w:rsidRDefault="00D74F5A">
      <w:pPr>
        <w:pStyle w:val="BodyTextIndent"/>
        <w:rPr>
          <w:b/>
        </w:rPr>
      </w:pPr>
      <w:r w:rsidRPr="008808A6">
        <w:rPr>
          <w:b/>
        </w:rPr>
        <w:t>2014 Course completions</w:t>
      </w:r>
      <w:r w:rsidRPr="008808A6">
        <w:rPr>
          <w:b/>
        </w:rPr>
        <w:tab/>
      </w:r>
      <w:r w:rsidRPr="008808A6">
        <w:rPr>
          <w:b/>
        </w:rPr>
        <w:tab/>
      </w:r>
      <w:r w:rsidR="00B47B32">
        <w:rPr>
          <w:b/>
        </w:rPr>
        <w:tab/>
        <w:t xml:space="preserve">2014 </w:t>
      </w:r>
      <w:r w:rsidRPr="008808A6">
        <w:rPr>
          <w:b/>
        </w:rPr>
        <w:t xml:space="preserve">Actual </w:t>
      </w:r>
      <w:r w:rsidRPr="008808A6">
        <w:rPr>
          <w:b/>
        </w:rPr>
        <w:tab/>
      </w:r>
      <w:r w:rsidR="00B47B32">
        <w:rPr>
          <w:b/>
        </w:rPr>
        <w:t xml:space="preserve">2014 </w:t>
      </w:r>
      <w:r w:rsidRPr="008808A6">
        <w:rPr>
          <w:b/>
        </w:rPr>
        <w:t>Target</w:t>
      </w:r>
      <w:r w:rsidR="00C4739E">
        <w:rPr>
          <w:b/>
        </w:rPr>
        <w:tab/>
        <w:t>EFTS</w:t>
      </w:r>
    </w:p>
    <w:p w14:paraId="081A90CE" w14:textId="3D0DD1F2" w:rsidR="00D74F5A" w:rsidRDefault="00D74F5A">
      <w:pPr>
        <w:pStyle w:val="BodyTextIndent"/>
      </w:pPr>
      <w:r>
        <w:t xml:space="preserve">Bachelor of Culinary Arts </w:t>
      </w:r>
      <w:r>
        <w:tab/>
      </w:r>
      <w:r>
        <w:tab/>
      </w:r>
      <w:r w:rsidR="00B47B32">
        <w:tab/>
      </w:r>
      <w:r>
        <w:t xml:space="preserve">93.40% </w:t>
      </w:r>
      <w:r>
        <w:tab/>
        <w:t>93%</w:t>
      </w:r>
      <w:r w:rsidR="00C4739E">
        <w:tab/>
      </w:r>
      <w:r w:rsidR="00C4739E">
        <w:tab/>
        <w:t>90</w:t>
      </w:r>
    </w:p>
    <w:p w14:paraId="7E31DBF0" w14:textId="6C33FBBA" w:rsidR="00D74F5A" w:rsidRDefault="00D74F5A">
      <w:pPr>
        <w:pStyle w:val="BodyTextIndent"/>
      </w:pPr>
      <w:r>
        <w:t xml:space="preserve">Bachelor of Design (Communication) </w:t>
      </w:r>
      <w:r>
        <w:tab/>
      </w:r>
      <w:r w:rsidR="00B47B32">
        <w:tab/>
      </w:r>
      <w:r>
        <w:t xml:space="preserve">85.61% </w:t>
      </w:r>
      <w:r>
        <w:tab/>
        <w:t>86%</w:t>
      </w:r>
      <w:r w:rsidR="00C4739E">
        <w:tab/>
      </w:r>
      <w:r w:rsidR="00C4739E">
        <w:tab/>
        <w:t>88</w:t>
      </w:r>
    </w:p>
    <w:p w14:paraId="59CF93BA" w14:textId="1A109603" w:rsidR="00D74F5A" w:rsidRDefault="00D74F5A">
      <w:pPr>
        <w:pStyle w:val="BodyTextIndent"/>
      </w:pPr>
      <w:r>
        <w:t xml:space="preserve">Bachelor of Design (Fashion) </w:t>
      </w:r>
      <w:r>
        <w:tab/>
      </w:r>
      <w:r>
        <w:tab/>
      </w:r>
      <w:r w:rsidR="00B47B32">
        <w:tab/>
      </w:r>
      <w:r>
        <w:t xml:space="preserve">89.43% </w:t>
      </w:r>
      <w:r>
        <w:tab/>
        <w:t>89%</w:t>
      </w:r>
      <w:r w:rsidR="00C4739E">
        <w:tab/>
      </w:r>
      <w:r w:rsidR="00C4739E">
        <w:tab/>
        <w:t>83</w:t>
      </w:r>
    </w:p>
    <w:p w14:paraId="0B63250F" w14:textId="617B33C2" w:rsidR="00D74F5A" w:rsidRDefault="00D74F5A">
      <w:pPr>
        <w:pStyle w:val="BodyTextIndent"/>
      </w:pPr>
      <w:r>
        <w:t xml:space="preserve">Bachelor of Design (Interiors) </w:t>
      </w:r>
      <w:r>
        <w:tab/>
      </w:r>
      <w:r>
        <w:tab/>
      </w:r>
      <w:r w:rsidR="00B47B32">
        <w:tab/>
      </w:r>
      <w:r>
        <w:t xml:space="preserve">91.32% </w:t>
      </w:r>
      <w:r>
        <w:tab/>
        <w:t>91%</w:t>
      </w:r>
      <w:r w:rsidR="00C4739E">
        <w:tab/>
      </w:r>
      <w:r w:rsidR="00C4739E">
        <w:tab/>
        <w:t>27</w:t>
      </w:r>
    </w:p>
    <w:p w14:paraId="43B5FB19" w14:textId="3CBCDE46" w:rsidR="00D74F5A" w:rsidRDefault="00D74F5A">
      <w:pPr>
        <w:pStyle w:val="BodyTextIndent"/>
      </w:pPr>
      <w:r>
        <w:t xml:space="preserve">Bachelor of Design (Product) </w:t>
      </w:r>
      <w:r>
        <w:tab/>
      </w:r>
      <w:r>
        <w:tab/>
      </w:r>
      <w:r w:rsidR="00B47B32">
        <w:tab/>
      </w:r>
      <w:r>
        <w:t xml:space="preserve">73.08% </w:t>
      </w:r>
      <w:r>
        <w:tab/>
        <w:t>78%</w:t>
      </w:r>
      <w:r w:rsidR="00C4739E">
        <w:tab/>
      </w:r>
      <w:r w:rsidR="00C4739E">
        <w:tab/>
        <w:t>13</w:t>
      </w:r>
    </w:p>
    <w:p w14:paraId="376ED123" w14:textId="460BAF25" w:rsidR="00D74F5A" w:rsidRDefault="00B47B32">
      <w:pPr>
        <w:pStyle w:val="BodyTextIndent"/>
      </w:pPr>
      <w:r w:rsidRPr="00B47B32">
        <w:t>Master of Design Enterprise</w:t>
      </w:r>
      <w:r>
        <w:tab/>
      </w:r>
      <w:r>
        <w:tab/>
      </w:r>
      <w:r>
        <w:tab/>
        <w:t>82.16%</w:t>
      </w:r>
      <w:r>
        <w:tab/>
      </w:r>
      <w:r>
        <w:tab/>
        <w:t>82%</w:t>
      </w:r>
      <w:r w:rsidR="00C4739E">
        <w:tab/>
      </w:r>
      <w:r w:rsidR="00C4739E">
        <w:tab/>
        <w:t>8</w:t>
      </w:r>
    </w:p>
    <w:p w14:paraId="315A0A80" w14:textId="77777777" w:rsidR="00D74F5A" w:rsidRDefault="00D74F5A" w:rsidP="00605E3C">
      <w:pPr>
        <w:pStyle w:val="BodyTextIndent"/>
        <w:ind w:left="0"/>
      </w:pPr>
    </w:p>
    <w:p w14:paraId="2F2D0260" w14:textId="036B4DEF" w:rsidR="00B47B32" w:rsidRPr="008808A6" w:rsidRDefault="00B47B32" w:rsidP="00685D1C">
      <w:pPr>
        <w:pStyle w:val="BodyTextIndent"/>
        <w:rPr>
          <w:b/>
        </w:rPr>
      </w:pPr>
      <w:r w:rsidRPr="008808A6">
        <w:rPr>
          <w:b/>
        </w:rPr>
        <w:t>2014 Course Retention</w:t>
      </w:r>
      <w:r>
        <w:rPr>
          <w:b/>
        </w:rPr>
        <w:tab/>
      </w:r>
      <w:r>
        <w:rPr>
          <w:b/>
        </w:rPr>
        <w:tab/>
      </w:r>
      <w:r>
        <w:rPr>
          <w:b/>
        </w:rPr>
        <w:tab/>
        <w:t xml:space="preserve">2014 </w:t>
      </w:r>
      <w:r w:rsidRPr="000F1553">
        <w:rPr>
          <w:b/>
        </w:rPr>
        <w:t xml:space="preserve">Actual </w:t>
      </w:r>
      <w:r w:rsidRPr="000F1553">
        <w:rPr>
          <w:b/>
        </w:rPr>
        <w:tab/>
      </w:r>
      <w:r w:rsidRPr="000F1553">
        <w:rPr>
          <w:b/>
        </w:rPr>
        <w:tab/>
      </w:r>
      <w:r>
        <w:rPr>
          <w:b/>
        </w:rPr>
        <w:t xml:space="preserve">2014 </w:t>
      </w:r>
      <w:r w:rsidRPr="000F1553">
        <w:rPr>
          <w:b/>
        </w:rPr>
        <w:t>Target</w:t>
      </w:r>
    </w:p>
    <w:p w14:paraId="638B4970" w14:textId="4A8EF4D8" w:rsidR="00B47B32" w:rsidRDefault="00B47B32" w:rsidP="00B47B32">
      <w:pPr>
        <w:pStyle w:val="BodyTextIndent"/>
      </w:pPr>
      <w:r>
        <w:t xml:space="preserve">Bachelor of Culinary Arts </w:t>
      </w:r>
      <w:r>
        <w:tab/>
      </w:r>
      <w:r>
        <w:tab/>
      </w:r>
      <w:r>
        <w:tab/>
        <w:t>97.15%</w:t>
      </w:r>
      <w:r>
        <w:tab/>
      </w:r>
      <w:r>
        <w:tab/>
      </w:r>
      <w:r>
        <w:tab/>
        <w:t xml:space="preserve">92% </w:t>
      </w:r>
    </w:p>
    <w:p w14:paraId="22031AE3" w14:textId="35E5C3A2" w:rsidR="00B47B32" w:rsidRDefault="00B47B32" w:rsidP="00B47B32">
      <w:pPr>
        <w:pStyle w:val="BodyTextIndent"/>
      </w:pPr>
      <w:r>
        <w:t>Bachelor of Design (C</w:t>
      </w:r>
      <w:r w:rsidR="00A823F9">
        <w:t xml:space="preserve">ommunication) </w:t>
      </w:r>
      <w:r w:rsidR="00A823F9">
        <w:tab/>
      </w:r>
      <w:r w:rsidR="00A823F9">
        <w:tab/>
        <w:t xml:space="preserve">90.55% </w:t>
      </w:r>
      <w:r w:rsidR="00A823F9">
        <w:tab/>
      </w:r>
      <w:r w:rsidR="00A823F9">
        <w:tab/>
        <w:t xml:space="preserve">98% </w:t>
      </w:r>
    </w:p>
    <w:p w14:paraId="6C2B4BBB" w14:textId="363AB163" w:rsidR="00B47B32" w:rsidRDefault="00B47B32" w:rsidP="00B47B32">
      <w:pPr>
        <w:pStyle w:val="BodyTextIndent"/>
      </w:pPr>
      <w:r>
        <w:t xml:space="preserve">Bachelor of Design (Fashion) </w:t>
      </w:r>
      <w:r>
        <w:tab/>
      </w:r>
      <w:r>
        <w:tab/>
      </w:r>
      <w:r>
        <w:tab/>
        <w:t xml:space="preserve">91.34% </w:t>
      </w:r>
      <w:r>
        <w:tab/>
      </w:r>
      <w:r>
        <w:tab/>
        <w:t>93%</w:t>
      </w:r>
    </w:p>
    <w:p w14:paraId="540539E5" w14:textId="1FC92169" w:rsidR="00B47B32" w:rsidRDefault="00B47B32" w:rsidP="00B47B32">
      <w:pPr>
        <w:pStyle w:val="BodyTextIndent"/>
      </w:pPr>
      <w:r>
        <w:t xml:space="preserve">Bachelor of Design (Interiors) </w:t>
      </w:r>
      <w:r>
        <w:tab/>
      </w:r>
      <w:r>
        <w:tab/>
      </w:r>
      <w:r>
        <w:tab/>
        <w:t xml:space="preserve">92.71% </w:t>
      </w:r>
      <w:r>
        <w:tab/>
      </w:r>
      <w:r>
        <w:tab/>
        <w:t>95%</w:t>
      </w:r>
    </w:p>
    <w:p w14:paraId="5F3C00D0" w14:textId="444F0CF5" w:rsidR="00D74F5A" w:rsidRDefault="00B47B32" w:rsidP="00B47B32">
      <w:pPr>
        <w:pStyle w:val="BodyTextIndent"/>
      </w:pPr>
      <w:r>
        <w:t xml:space="preserve">Bachelor of Design (Product) </w:t>
      </w:r>
      <w:r>
        <w:tab/>
      </w:r>
      <w:r>
        <w:tab/>
      </w:r>
      <w:r>
        <w:tab/>
        <w:t xml:space="preserve">88.00% </w:t>
      </w:r>
      <w:r>
        <w:tab/>
      </w:r>
      <w:r>
        <w:tab/>
        <w:t>86%</w:t>
      </w:r>
    </w:p>
    <w:p w14:paraId="1BF81045" w14:textId="3B5F5E4A" w:rsidR="00D74F5A" w:rsidRDefault="00B47B32" w:rsidP="00685D1C">
      <w:pPr>
        <w:pStyle w:val="BodyTextIndent"/>
      </w:pPr>
      <w:r w:rsidRPr="00B47B32">
        <w:t>Master of Design Enterprise</w:t>
      </w:r>
      <w:r>
        <w:tab/>
      </w:r>
      <w:r>
        <w:tab/>
      </w:r>
      <w:r>
        <w:tab/>
        <w:t>100%</w:t>
      </w:r>
      <w:r>
        <w:tab/>
      </w:r>
      <w:r>
        <w:tab/>
      </w:r>
      <w:r>
        <w:tab/>
        <w:t>85%</w:t>
      </w:r>
    </w:p>
    <w:p w14:paraId="3ABC8BFA" w14:textId="491C04C9" w:rsidR="00E673DE" w:rsidRDefault="00740BBD" w:rsidP="00A823F9">
      <w:pPr>
        <w:pStyle w:val="BodyTextIndent"/>
        <w:spacing w:before="240"/>
      </w:pPr>
      <w:r>
        <w:t>The</w:t>
      </w:r>
      <w:r w:rsidR="00E673DE">
        <w:t xml:space="preserve"> </w:t>
      </w:r>
      <w:r>
        <w:t xml:space="preserve">educational </w:t>
      </w:r>
      <w:r w:rsidR="00E673DE">
        <w:t xml:space="preserve">performance </w:t>
      </w:r>
      <w:r>
        <w:t xml:space="preserve">of degree programmes </w:t>
      </w:r>
      <w:r w:rsidR="00E673DE">
        <w:t>within Te Maru P</w:t>
      </w:r>
      <w:r w:rsidR="00E673DE">
        <w:rPr>
          <w:rFonts w:cs="Arial"/>
        </w:rPr>
        <w:t>ū</w:t>
      </w:r>
      <w:r w:rsidR="00E673DE">
        <w:t xml:space="preserve">manawa has been consistent </w:t>
      </w:r>
      <w:r>
        <w:t xml:space="preserve">and </w:t>
      </w:r>
      <w:r w:rsidR="00E673DE">
        <w:t xml:space="preserve">the Master of Design Enterprise </w:t>
      </w:r>
      <w:r w:rsidR="00C4739E">
        <w:t xml:space="preserve">(MDE) </w:t>
      </w:r>
      <w:r>
        <w:t>has shown particular improvement in outcomes at course level over the last two years</w:t>
      </w:r>
      <w:r w:rsidR="00633EFE">
        <w:t xml:space="preserve">. </w:t>
      </w:r>
      <w:r w:rsidR="00F81353">
        <w:t xml:space="preserve">There is a large variation in EFTS across these programmes </w:t>
      </w:r>
      <w:r w:rsidR="00605E3C">
        <w:t>and the Master of Design</w:t>
      </w:r>
      <w:r w:rsidR="00C4739E">
        <w:t xml:space="preserve"> Enterprise has students sitting at various stages of completion at any one time</w:t>
      </w:r>
      <w:r w:rsidR="00605E3C">
        <w:t>;</w:t>
      </w:r>
      <w:r w:rsidR="00C4739E">
        <w:t xml:space="preserve"> however</w:t>
      </w:r>
      <w:r w:rsidR="00605E3C">
        <w:t>, there are two</w:t>
      </w:r>
      <w:r w:rsidR="00C4739E">
        <w:t xml:space="preserve"> qualification completions in the first half of 2015 and a further </w:t>
      </w:r>
      <w:r w:rsidR="00605E3C">
        <w:t>two-four</w:t>
      </w:r>
      <w:r w:rsidR="00C4739E">
        <w:t xml:space="preserve"> in the second half of the year.</w:t>
      </w:r>
    </w:p>
    <w:p w14:paraId="420C34C9" w14:textId="74A6AF42" w:rsidR="004C28EC" w:rsidRPr="00605E3C" w:rsidRDefault="009E28B3" w:rsidP="00605E3C">
      <w:pPr>
        <w:pStyle w:val="Heading2"/>
      </w:pPr>
      <w:bookmarkStart w:id="243" w:name="_Toc424551920"/>
      <w:bookmarkStart w:id="244" w:name="_Toc430263543"/>
      <w:r w:rsidRPr="0013747F">
        <w:lastRenderedPageBreak/>
        <w:t>Online Student Feedback</w:t>
      </w:r>
      <w:bookmarkEnd w:id="243"/>
      <w:bookmarkEnd w:id="244"/>
    </w:p>
    <w:p w14:paraId="432ACBFC" w14:textId="77777777" w:rsidR="00605E3C" w:rsidRPr="0013747F" w:rsidRDefault="00605E3C" w:rsidP="00605E3C">
      <w:pPr>
        <w:pStyle w:val="BodyTextIndent"/>
      </w:pPr>
      <w:r w:rsidRPr="0013747F">
        <w:t>Within OP programmes, students will learn in part through online activities where they exercise some control over time, pace, and place of study, and potentially over their own learning pathway.  Students will also learn in part through face-to-face experiences</w:t>
      </w:r>
      <w:r>
        <w:t xml:space="preserve"> and authentic work experiences,</w:t>
      </w:r>
      <w:r w:rsidRPr="0013747F">
        <w:t xml:space="preserve"> which will provide opportunities for learners to participate actively in social </w:t>
      </w:r>
      <w:r>
        <w:t xml:space="preserve">and work </w:t>
      </w:r>
      <w:r w:rsidRPr="0013747F">
        <w:t>setting</w:t>
      </w:r>
      <w:r>
        <w:t>s</w:t>
      </w:r>
      <w:r w:rsidRPr="0013747F">
        <w:t>.</w:t>
      </w:r>
    </w:p>
    <w:p w14:paraId="5BE05E08" w14:textId="77777777" w:rsidR="00605E3C" w:rsidRPr="0013747F" w:rsidRDefault="00605E3C" w:rsidP="00605E3C">
      <w:pPr>
        <w:pStyle w:val="BodyTextIndent"/>
      </w:pPr>
      <w:r w:rsidRPr="0013747F">
        <w:t xml:space="preserve">On each course's website, there are several opportunities for students to provide feedback to the </w:t>
      </w:r>
      <w:r>
        <w:t>course coordinator and wider teaching team</w:t>
      </w:r>
      <w:r w:rsidRPr="0013747F">
        <w:t>.  Each learning module offers the student an opportunity to evaluate the module, and there is also an anonymous suggestion box on the home page of each course.  These evaluations are in addition to the formal evaluation done at the end of each course.  Also, to support understanding, each assessment comes with its on Q&amp;A forum, and there is also a General Q&amp;A forum on the home page of each course.</w:t>
      </w:r>
    </w:p>
    <w:p w14:paraId="6A3D8DE1" w14:textId="77777777" w:rsidR="00052C1B" w:rsidRPr="008808A6" w:rsidRDefault="00293CBE" w:rsidP="00CD3140">
      <w:pPr>
        <w:pStyle w:val="Heading2"/>
      </w:pPr>
      <w:bookmarkStart w:id="245" w:name="_Toc424551921"/>
      <w:bookmarkStart w:id="246" w:name="_Toc430263544"/>
      <w:r w:rsidRPr="008808A6">
        <w:t>Registration/</w:t>
      </w:r>
      <w:r w:rsidR="004C28EC" w:rsidRPr="008808A6">
        <w:t>External body review processes</w:t>
      </w:r>
      <w:bookmarkEnd w:id="245"/>
      <w:bookmarkEnd w:id="246"/>
    </w:p>
    <w:p w14:paraId="5678DEE2" w14:textId="2E422BD6" w:rsidR="00672DB7" w:rsidRPr="008808A6" w:rsidRDefault="004E3ED9" w:rsidP="00672DB7">
      <w:pPr>
        <w:pStyle w:val="BodyTextIndent"/>
      </w:pPr>
      <w:r w:rsidRPr="008808A6">
        <w:t>Not applicable</w:t>
      </w:r>
    </w:p>
    <w:p w14:paraId="760B7564" w14:textId="5F38320C" w:rsidR="00052C1B" w:rsidRPr="0013747F" w:rsidRDefault="00605E3C" w:rsidP="00CD3140">
      <w:pPr>
        <w:pStyle w:val="Heading2"/>
      </w:pPr>
      <w:bookmarkStart w:id="247" w:name="_Toc424551922"/>
      <w:bookmarkStart w:id="248" w:name="_Toc430263545"/>
      <w:r>
        <w:t>M</w:t>
      </w:r>
      <w:r w:rsidR="00052C1B" w:rsidRPr="0013747F">
        <w:t>onitoring</w:t>
      </w:r>
      <w:bookmarkEnd w:id="247"/>
      <w:bookmarkEnd w:id="248"/>
      <w:r>
        <w:t xml:space="preserve"> </w:t>
      </w:r>
    </w:p>
    <w:p w14:paraId="35887EA1" w14:textId="601A87A2" w:rsidR="008467DF" w:rsidRDefault="00E673DE" w:rsidP="00403C60">
      <w:pPr>
        <w:pStyle w:val="BodyTextIndent"/>
        <w:tabs>
          <w:tab w:val="clear" w:pos="851"/>
          <w:tab w:val="left" w:pos="1134"/>
        </w:tabs>
      </w:pPr>
      <w:r w:rsidRPr="008808A6">
        <w:t xml:space="preserve">The </w:t>
      </w:r>
      <w:r>
        <w:t>Bachelor of Design programmes have all moved to self-monitoring</w:t>
      </w:r>
      <w:r w:rsidR="00633EFE">
        <w:t xml:space="preserve">. </w:t>
      </w:r>
      <w:r w:rsidR="00DA26A6">
        <w:t>Monitors Dr Welby Ings (Communication</w:t>
      </w:r>
      <w:r w:rsidR="00067044">
        <w:t>), Stephen</w:t>
      </w:r>
      <w:r w:rsidR="00DA26A6">
        <w:t xml:space="preserve"> Reay (Product)</w:t>
      </w:r>
      <w:r w:rsidR="00067044">
        <w:t>,</w:t>
      </w:r>
      <w:r w:rsidR="00DA26A6">
        <w:t xml:space="preserve"> and Tobias Danielmeier (Interiors) completed visits in 2013 and Mandy Smith (Fashion) in 2014</w:t>
      </w:r>
      <w:r w:rsidR="00633EFE">
        <w:t xml:space="preserve">. </w:t>
      </w:r>
      <w:r w:rsidR="00DA26A6">
        <w:t>Since t</w:t>
      </w:r>
      <w:r w:rsidR="00067044">
        <w:t>hen Welby Ings has resigned as M</w:t>
      </w:r>
      <w:r w:rsidR="00DA26A6">
        <w:t>onitor and Tobias has</w:t>
      </w:r>
      <w:r w:rsidR="00915BC7">
        <w:t xml:space="preserve"> joined </w:t>
      </w:r>
      <w:r w:rsidR="00067044">
        <w:t>Otago Polytechnic as a new staff member in Design</w:t>
      </w:r>
      <w:r w:rsidR="00633EFE">
        <w:t xml:space="preserve">. </w:t>
      </w:r>
      <w:r w:rsidR="00915BC7">
        <w:t>A n</w:t>
      </w:r>
      <w:r w:rsidR="00067044">
        <w:t>ew M</w:t>
      </w:r>
      <w:r w:rsidR="00DA26A6">
        <w:t xml:space="preserve">onitor </w:t>
      </w:r>
      <w:r w:rsidR="00915BC7">
        <w:t>is being</w:t>
      </w:r>
      <w:r w:rsidR="00DA26A6">
        <w:t xml:space="preserve"> sought for t</w:t>
      </w:r>
      <w:r w:rsidR="00915BC7">
        <w:t>he Communication</w:t>
      </w:r>
      <w:r w:rsidR="00067044">
        <w:t xml:space="preserve"> major</w:t>
      </w:r>
      <w:r w:rsidR="00915BC7">
        <w:t xml:space="preserve"> and a combined monitor for the </w:t>
      </w:r>
      <w:r w:rsidR="00067044">
        <w:t>Interiors and Product</w:t>
      </w:r>
      <w:r w:rsidR="00403C60">
        <w:t xml:space="preserve"> specialties</w:t>
      </w:r>
      <w:r w:rsidR="00915BC7">
        <w:t xml:space="preserve"> has been identified but not confirmed</w:t>
      </w:r>
      <w:r w:rsidR="00633EFE">
        <w:t xml:space="preserve">. </w:t>
      </w:r>
      <w:r w:rsidR="007C1A34">
        <w:t>Each</w:t>
      </w:r>
      <w:r w:rsidR="00915BC7">
        <w:t xml:space="preserve"> </w:t>
      </w:r>
      <w:r w:rsidR="00915BC7" w:rsidRPr="009C0BDB">
        <w:t>r</w:t>
      </w:r>
      <w:r w:rsidR="00DA26A6" w:rsidRPr="009C0BDB">
        <w:t>eport</w:t>
      </w:r>
      <w:r w:rsidR="007C1A34">
        <w:t xml:space="preserve"> is</w:t>
      </w:r>
      <w:r w:rsidR="00915BC7" w:rsidRPr="008808A6">
        <w:t xml:space="preserve"> specific to the programme</w:t>
      </w:r>
      <w:r w:rsidR="007C1A34">
        <w:t xml:space="preserve"> however</w:t>
      </w:r>
      <w:r w:rsidR="00067044">
        <w:t xml:space="preserve"> M</w:t>
      </w:r>
      <w:r w:rsidR="00915BC7" w:rsidRPr="008808A6">
        <w:t xml:space="preserve">onitors </w:t>
      </w:r>
      <w:r w:rsidR="00DA26A6" w:rsidRPr="009C0BDB">
        <w:t xml:space="preserve">have been positive </w:t>
      </w:r>
      <w:r w:rsidR="009C0BDB" w:rsidRPr="009C0BDB">
        <w:t>about programme p</w:t>
      </w:r>
      <w:r w:rsidR="009C0BDB">
        <w:t>erf</w:t>
      </w:r>
      <w:r w:rsidR="00915BC7">
        <w:t>o</w:t>
      </w:r>
      <w:r w:rsidR="009C0BDB">
        <w:t>r</w:t>
      </w:r>
      <w:r w:rsidR="00915BC7">
        <w:t xml:space="preserve">mance and relevance </w:t>
      </w:r>
      <w:r w:rsidR="009C0BDB">
        <w:t>and</w:t>
      </w:r>
      <w:r w:rsidR="00915BC7">
        <w:t xml:space="preserve"> </w:t>
      </w:r>
      <w:r w:rsidR="009C0BDB">
        <w:t xml:space="preserve">have made </w:t>
      </w:r>
      <w:r w:rsidR="00915BC7">
        <w:t xml:space="preserve">recommendations </w:t>
      </w:r>
      <w:r w:rsidR="009C0BDB">
        <w:t>specific to the programmes which have been implemented</w:t>
      </w:r>
      <w:r w:rsidR="00633EFE">
        <w:t xml:space="preserve">. </w:t>
      </w:r>
      <w:r w:rsidR="007C1A34">
        <w:t xml:space="preserve">Copies of these reports </w:t>
      </w:r>
      <w:r w:rsidR="00067044">
        <w:t xml:space="preserve">are available upon request. </w:t>
      </w:r>
    </w:p>
    <w:p w14:paraId="3DBB0A7C" w14:textId="15C3932E" w:rsidR="00E673DE" w:rsidRPr="008808A6" w:rsidRDefault="00E673DE" w:rsidP="008808A6">
      <w:pPr>
        <w:pStyle w:val="BodyTextIndent"/>
        <w:tabs>
          <w:tab w:val="clear" w:pos="851"/>
          <w:tab w:val="left" w:pos="1134"/>
        </w:tabs>
      </w:pPr>
      <w:r>
        <w:t>The Master of Design Enterprise received its final vis</w:t>
      </w:r>
      <w:r w:rsidR="007C1A34">
        <w:t>i</w:t>
      </w:r>
      <w:r>
        <w:t>t from the NZQA appointed monitor, Nick Charlton</w:t>
      </w:r>
      <w:r w:rsidR="00067044">
        <w:t>,</w:t>
      </w:r>
      <w:r>
        <w:t xml:space="preserve"> in 2008</w:t>
      </w:r>
      <w:r w:rsidR="00067044">
        <w:t>. He</w:t>
      </w:r>
      <w:r>
        <w:t xml:space="preserve"> recommended</w:t>
      </w:r>
      <w:r w:rsidR="00067044">
        <w:t xml:space="preserve"> that</w:t>
      </w:r>
      <w:r>
        <w:t xml:space="preserve"> the programme was ready to move to self-monitoring</w:t>
      </w:r>
      <w:r w:rsidR="00633EFE">
        <w:t xml:space="preserve">. </w:t>
      </w:r>
      <w:r w:rsidR="00C44C05">
        <w:t>Low student numbers and</w:t>
      </w:r>
      <w:r>
        <w:t xml:space="preserve"> staffing changes </w:t>
      </w:r>
      <w:r w:rsidR="00C44C05">
        <w:t>meant the</w:t>
      </w:r>
      <w:r w:rsidR="007C1A34">
        <w:t>re were no new intakes into the</w:t>
      </w:r>
      <w:r w:rsidR="00C44C05">
        <w:t xml:space="preserve"> programme </w:t>
      </w:r>
      <w:r w:rsidR="000E3101">
        <w:t xml:space="preserve">between 2009 and </w:t>
      </w:r>
      <w:r w:rsidR="007C1A34">
        <w:t>2011.</w:t>
      </w:r>
      <w:r w:rsidR="000E3101">
        <w:t xml:space="preserve"> </w:t>
      </w:r>
      <w:r w:rsidR="007C1A34">
        <w:t xml:space="preserve">A new intake in 2011 resulted in </w:t>
      </w:r>
      <w:r w:rsidR="00C44C05">
        <w:t>one graduate in</w:t>
      </w:r>
      <w:r>
        <w:t xml:space="preserve"> 2012</w:t>
      </w:r>
      <w:r w:rsidR="007C1A34">
        <w:t xml:space="preserve"> with some students from that intake completing on a part-time basis</w:t>
      </w:r>
      <w:r w:rsidR="00633EFE">
        <w:t xml:space="preserve">. </w:t>
      </w:r>
      <w:r w:rsidR="007C1A34">
        <w:t>There have been</w:t>
      </w:r>
      <w:r w:rsidR="00C44C05">
        <w:t xml:space="preserve"> two </w:t>
      </w:r>
      <w:r w:rsidR="007C1A34">
        <w:t xml:space="preserve">qualification </w:t>
      </w:r>
      <w:r w:rsidR="00C44C05">
        <w:t xml:space="preserve">completions in the first part of 2015 and a further </w:t>
      </w:r>
      <w:r w:rsidR="007C1A34">
        <w:t xml:space="preserve">two </w:t>
      </w:r>
      <w:r w:rsidR="00C44C05">
        <w:t>-</w:t>
      </w:r>
      <w:r w:rsidR="007C1A34">
        <w:t xml:space="preserve"> </w:t>
      </w:r>
      <w:r w:rsidR="00C44C05">
        <w:t xml:space="preserve">four expected in </w:t>
      </w:r>
      <w:r w:rsidR="007C1A34">
        <w:t xml:space="preserve">the second half of </w:t>
      </w:r>
      <w:r w:rsidR="00C44C05">
        <w:t>2015</w:t>
      </w:r>
      <w:r w:rsidR="00633EFE">
        <w:t xml:space="preserve">. </w:t>
      </w:r>
      <w:r w:rsidR="00C44C05">
        <w:t>Dr Edgar Rodriguez of Victoria Universit</w:t>
      </w:r>
      <w:r w:rsidR="000E3101">
        <w:t>y has agreed to become the new M</w:t>
      </w:r>
      <w:r w:rsidR="00C44C05">
        <w:t xml:space="preserve">onitor for the Master of Design Enterprise and his first visit is planned for </w:t>
      </w:r>
      <w:r w:rsidR="007C1A34">
        <w:t>July or August</w:t>
      </w:r>
      <w:r w:rsidR="00040E28">
        <w:t xml:space="preserve"> </w:t>
      </w:r>
      <w:r w:rsidR="00C44C05">
        <w:t xml:space="preserve">2015. </w:t>
      </w:r>
    </w:p>
    <w:p w14:paraId="47BE48A5" w14:textId="77777777" w:rsidR="00672DB7" w:rsidRPr="0013747F" w:rsidRDefault="00672DB7" w:rsidP="00672DB7">
      <w:pPr>
        <w:pStyle w:val="BodyTextIndent"/>
        <w:rPr>
          <w:u w:val="single"/>
        </w:rPr>
      </w:pPr>
      <w:r w:rsidRPr="0013747F">
        <w:rPr>
          <w:u w:val="single"/>
        </w:rPr>
        <w:t>Supporting Documents</w:t>
      </w:r>
    </w:p>
    <w:p w14:paraId="69F5B3D6" w14:textId="77777777" w:rsidR="00672DB7" w:rsidRPr="0013747F" w:rsidRDefault="00CA5081" w:rsidP="00672DB7">
      <w:pPr>
        <w:pStyle w:val="BodyTextIndent"/>
      </w:pPr>
      <w:r w:rsidRPr="0013747F">
        <w:t>Institutional M</w:t>
      </w:r>
      <w:r w:rsidR="00672DB7" w:rsidRPr="0013747F">
        <w:t xml:space="preserve">onitoring policy – </w:t>
      </w:r>
      <w:r w:rsidRPr="0013747F">
        <w:t xml:space="preserve">refer to </w:t>
      </w:r>
      <w:r w:rsidR="0060084D" w:rsidRPr="0013747F">
        <w:rPr>
          <w:color w:val="0000FF"/>
          <w:u w:val="single"/>
        </w:rPr>
        <w:fldChar w:fldCharType="begin"/>
      </w:r>
      <w:r w:rsidR="0060084D" w:rsidRPr="0013747F">
        <w:rPr>
          <w:color w:val="0000FF"/>
          <w:u w:val="single"/>
        </w:rPr>
        <w:instrText xml:space="preserve"> REF _Ref414625355 \h \* Charformat  \* MERGEFORMAT </w:instrText>
      </w:r>
      <w:r w:rsidR="0060084D" w:rsidRPr="0013747F">
        <w:rPr>
          <w:color w:val="0000FF"/>
          <w:u w:val="single"/>
        </w:rPr>
      </w:r>
      <w:r w:rsidR="0060084D" w:rsidRPr="0013747F">
        <w:rPr>
          <w:color w:val="0000FF"/>
          <w:u w:val="single"/>
        </w:rPr>
        <w:fldChar w:fldCharType="separate"/>
      </w:r>
      <w:r w:rsidR="0046679F" w:rsidRPr="0046679F">
        <w:rPr>
          <w:color w:val="0000FF"/>
          <w:u w:val="single"/>
        </w:rPr>
        <w:t>Appendix 19.: AP0707.04 Monitoring of Degree and Postgraduate Qualifications</w:t>
      </w:r>
      <w:r w:rsidR="0060084D" w:rsidRPr="0013747F">
        <w:rPr>
          <w:color w:val="0000FF"/>
          <w:u w:val="single"/>
        </w:rPr>
        <w:fldChar w:fldCharType="end"/>
      </w:r>
      <w:r w:rsidR="0060084D" w:rsidRPr="0013747F">
        <w:t>.</w:t>
      </w:r>
    </w:p>
    <w:p w14:paraId="4C77CC7F" w14:textId="77777777" w:rsidR="002B38E8" w:rsidRPr="0013747F" w:rsidRDefault="002B38E8" w:rsidP="002B38E8">
      <w:pPr>
        <w:pStyle w:val="Heading2"/>
      </w:pPr>
      <w:bookmarkStart w:id="249" w:name="_Toc424551923"/>
      <w:bookmarkStart w:id="250" w:name="_Toc430263546"/>
      <w:r w:rsidRPr="0013747F">
        <w:t>Quality Management System</w:t>
      </w:r>
      <w:bookmarkEnd w:id="249"/>
      <w:bookmarkEnd w:id="250"/>
    </w:p>
    <w:p w14:paraId="521776A3" w14:textId="331494F6" w:rsidR="00052C1B" w:rsidRPr="0013747F" w:rsidRDefault="00B843B8" w:rsidP="00052C1B">
      <w:pPr>
        <w:pStyle w:val="BodyTextIndent"/>
      </w:pPr>
      <w:r w:rsidRPr="003C3CB9">
        <w:t>Otago Polytechnic’s Quality Management System is outlined in the Academic Quality Management Manual (AQMM)</w:t>
      </w:r>
      <w:r w:rsidR="00633EFE">
        <w:t xml:space="preserve">. </w:t>
      </w:r>
      <w:r w:rsidRPr="003C3CB9">
        <w:t>The Chief Executive is responsible for ensuring that the integrated quality management system is maintained, reviewed and implemented throughout the institution</w:t>
      </w:r>
      <w:r w:rsidR="00633EFE">
        <w:t xml:space="preserve">. </w:t>
      </w:r>
      <w:r w:rsidRPr="003C3CB9">
        <w:t xml:space="preserve">The Manager, </w:t>
      </w:r>
      <w:r>
        <w:t xml:space="preserve">Quality </w:t>
      </w:r>
      <w:r w:rsidRPr="003C3CB9">
        <w:t>holds delegated authority for the AQMM at operational level</w:t>
      </w:r>
      <w:r w:rsidR="00633EFE" w:rsidRPr="00035A0B">
        <w:t xml:space="preserve">. </w:t>
      </w:r>
      <w:r w:rsidR="00035A0B">
        <w:t>Due to its size, t</w:t>
      </w:r>
      <w:r w:rsidRPr="00035A0B">
        <w:t xml:space="preserve">he AQMM is </w:t>
      </w:r>
      <w:r w:rsidR="008A3B65" w:rsidRPr="00035A0B">
        <w:t>available upon request</w:t>
      </w:r>
      <w:r w:rsidR="00035A0B">
        <w:t xml:space="preserve"> rather than as an appendix. </w:t>
      </w:r>
    </w:p>
    <w:p w14:paraId="692F1AF0" w14:textId="77777777" w:rsidR="00052C1B" w:rsidRPr="0013747F" w:rsidRDefault="00052C1B" w:rsidP="00052C1B">
      <w:pPr>
        <w:pStyle w:val="BodyTextIndent"/>
      </w:pPr>
    </w:p>
    <w:p w14:paraId="4F294D37" w14:textId="77777777" w:rsidR="00D037F1" w:rsidRPr="0013747F" w:rsidRDefault="00D037F1" w:rsidP="00052C1B">
      <w:pPr>
        <w:pStyle w:val="BodyTextIndent"/>
        <w:sectPr w:rsidR="00D037F1" w:rsidRPr="0013747F" w:rsidSect="008348AF">
          <w:footnotePr>
            <w:pos w:val="beneathText"/>
          </w:footnotePr>
          <w:pgSz w:w="11907" w:h="16840" w:code="9"/>
          <w:pgMar w:top="1440" w:right="1134" w:bottom="1440" w:left="1701" w:header="720" w:footer="720" w:gutter="0"/>
          <w:cols w:space="720"/>
          <w:docGrid w:linePitch="360"/>
        </w:sectPr>
      </w:pPr>
    </w:p>
    <w:p w14:paraId="31FB263B" w14:textId="77777777" w:rsidR="00F71F9B" w:rsidRPr="00D34BAC" w:rsidRDefault="00F71F9B" w:rsidP="00C13E48">
      <w:pPr>
        <w:pStyle w:val="Heading6"/>
        <w:numPr>
          <w:ilvl w:val="0"/>
          <w:numId w:val="0"/>
        </w:numPr>
        <w:pBdr>
          <w:bottom w:val="single" w:sz="4" w:space="0" w:color="auto"/>
        </w:pBdr>
        <w:jc w:val="center"/>
        <w:rPr>
          <w:sz w:val="32"/>
          <w:szCs w:val="32"/>
          <w:u w:val="single"/>
        </w:rPr>
      </w:pPr>
      <w:r w:rsidRPr="00D34BAC">
        <w:rPr>
          <w:sz w:val="32"/>
          <w:szCs w:val="32"/>
          <w:u w:val="single"/>
        </w:rPr>
        <w:lastRenderedPageBreak/>
        <w:t>summary Information</w:t>
      </w:r>
    </w:p>
    <w:p w14:paraId="6D76CFE5" w14:textId="77777777" w:rsidR="00D02957" w:rsidRPr="00D02957" w:rsidRDefault="00D02957" w:rsidP="00D02957"/>
    <w:p w14:paraId="2100260F" w14:textId="1DC0E185" w:rsidR="00D02957" w:rsidRPr="00D02957" w:rsidRDefault="00D02957" w:rsidP="00D02957">
      <w:pPr>
        <w:rPr>
          <w:b/>
          <w:bCs/>
          <w:sz w:val="28"/>
          <w:szCs w:val="28"/>
        </w:rPr>
      </w:pPr>
      <w:r w:rsidRPr="00D02957">
        <w:rPr>
          <w:b/>
          <w:bCs/>
          <w:sz w:val="28"/>
          <w:szCs w:val="28"/>
        </w:rPr>
        <w:t>OT5106 Bachelor of Design (Honours)</w:t>
      </w:r>
    </w:p>
    <w:p w14:paraId="0AF67C47" w14:textId="73C2352D" w:rsidR="00F71F9B" w:rsidRPr="003D0110" w:rsidRDefault="003D0110" w:rsidP="003D0110">
      <w:pPr>
        <w:pStyle w:val="Heading6"/>
        <w:rPr>
          <w:sz w:val="24"/>
          <w:szCs w:val="24"/>
        </w:rPr>
      </w:pPr>
      <w:r w:rsidRPr="003D0110">
        <w:rPr>
          <w:sz w:val="24"/>
          <w:szCs w:val="24"/>
        </w:rPr>
        <w:t>Enrolments</w:t>
      </w:r>
    </w:p>
    <w:tbl>
      <w:tblPr>
        <w:tblW w:w="9100"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Layout w:type="fixed"/>
        <w:tblCellMar>
          <w:top w:w="57" w:type="dxa"/>
          <w:left w:w="28" w:type="dxa"/>
          <w:bottom w:w="57" w:type="dxa"/>
          <w:right w:w="28" w:type="dxa"/>
        </w:tblCellMar>
        <w:tblLook w:val="01E0" w:firstRow="1" w:lastRow="1" w:firstColumn="1" w:lastColumn="1" w:noHBand="0" w:noVBand="0"/>
      </w:tblPr>
      <w:tblGrid>
        <w:gridCol w:w="1446"/>
        <w:gridCol w:w="993"/>
        <w:gridCol w:w="992"/>
        <w:gridCol w:w="1134"/>
        <w:gridCol w:w="1276"/>
        <w:gridCol w:w="1134"/>
        <w:gridCol w:w="2125"/>
      </w:tblGrid>
      <w:tr w:rsidR="00F71F9B" w:rsidRPr="00A13F53" w14:paraId="39460309" w14:textId="77777777" w:rsidTr="00294240">
        <w:tc>
          <w:tcPr>
            <w:tcW w:w="1446" w:type="dxa"/>
            <w:vAlign w:val="center"/>
          </w:tcPr>
          <w:p w14:paraId="2D0A7747"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Start date</w:t>
            </w:r>
          </w:p>
        </w:tc>
        <w:tc>
          <w:tcPr>
            <w:tcW w:w="993" w:type="dxa"/>
            <w:vAlign w:val="center"/>
          </w:tcPr>
          <w:p w14:paraId="058E9D36"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Intl enrolments?</w:t>
            </w:r>
          </w:p>
        </w:tc>
        <w:tc>
          <w:tcPr>
            <w:tcW w:w="992" w:type="dxa"/>
            <w:vAlign w:val="center"/>
          </w:tcPr>
          <w:p w14:paraId="4B31DFDB"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Available part-time?</w:t>
            </w:r>
          </w:p>
        </w:tc>
        <w:tc>
          <w:tcPr>
            <w:tcW w:w="1134" w:type="dxa"/>
            <w:vAlign w:val="center"/>
          </w:tcPr>
          <w:p w14:paraId="5365BA16"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Student loans available?</w:t>
            </w:r>
          </w:p>
        </w:tc>
        <w:tc>
          <w:tcPr>
            <w:tcW w:w="1276" w:type="dxa"/>
            <w:vAlign w:val="center"/>
          </w:tcPr>
          <w:p w14:paraId="00A0BC8E"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Student allowances available?</w:t>
            </w:r>
          </w:p>
        </w:tc>
        <w:tc>
          <w:tcPr>
            <w:tcW w:w="1134" w:type="dxa"/>
            <w:vAlign w:val="center"/>
          </w:tcPr>
          <w:p w14:paraId="316E4FE8"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Advanced standing available?</w:t>
            </w:r>
          </w:p>
        </w:tc>
        <w:tc>
          <w:tcPr>
            <w:tcW w:w="2125" w:type="dxa"/>
          </w:tcPr>
          <w:p w14:paraId="6FFC3339" w14:textId="203DF111" w:rsidR="00F71F9B" w:rsidRPr="00A13F53" w:rsidRDefault="00F71F9B" w:rsidP="007C16FD">
            <w:pPr>
              <w:tabs>
                <w:tab w:val="left" w:pos="1701"/>
              </w:tabs>
              <w:jc w:val="center"/>
              <w:rPr>
                <w:rFonts w:ascii="Arial Narrow" w:hAnsi="Arial Narrow" w:cs="Arial"/>
                <w:b/>
                <w:sz w:val="18"/>
                <w:szCs w:val="18"/>
              </w:rPr>
            </w:pPr>
            <w:r w:rsidRPr="00A13F53">
              <w:rPr>
                <w:rFonts w:ascii="Arial Narrow" w:hAnsi="Arial Narrow" w:cs="Arial"/>
                <w:b/>
                <w:sz w:val="18"/>
                <w:szCs w:val="18"/>
              </w:rPr>
              <w:t>Programme length</w:t>
            </w:r>
            <w:r w:rsidR="007C16FD" w:rsidRPr="00A13F53">
              <w:rPr>
                <w:rFonts w:ascii="Arial Narrow" w:hAnsi="Arial Narrow" w:cs="Arial"/>
                <w:b/>
                <w:sz w:val="18"/>
                <w:szCs w:val="18"/>
              </w:rPr>
              <w:br/>
            </w:r>
            <w:r w:rsidRPr="00A13F53">
              <w:rPr>
                <w:rFonts w:ascii="Arial Narrow" w:hAnsi="Arial Narrow" w:cs="Arial"/>
                <w:b/>
                <w:sz w:val="18"/>
                <w:szCs w:val="18"/>
              </w:rPr>
              <w:t>(in weeks AND years)</w:t>
            </w:r>
          </w:p>
        </w:tc>
      </w:tr>
      <w:tr w:rsidR="00F71F9B" w:rsidRPr="00A13F53" w14:paraId="5669CBD8" w14:textId="77777777" w:rsidTr="00294240">
        <w:tc>
          <w:tcPr>
            <w:tcW w:w="1446" w:type="dxa"/>
            <w:vAlign w:val="center"/>
          </w:tcPr>
          <w:p w14:paraId="4DEF5319" w14:textId="206483F2" w:rsidR="00F71F9B" w:rsidRPr="00A13F53" w:rsidRDefault="00D02957" w:rsidP="006F0F3D">
            <w:pPr>
              <w:tabs>
                <w:tab w:val="left" w:pos="1701"/>
              </w:tabs>
              <w:jc w:val="center"/>
              <w:rPr>
                <w:rFonts w:ascii="Arial Narrow" w:hAnsi="Arial Narrow" w:cs="Arial"/>
                <w:sz w:val="18"/>
                <w:szCs w:val="18"/>
              </w:rPr>
            </w:pPr>
            <w:r w:rsidRPr="00A13F53">
              <w:rPr>
                <w:rFonts w:ascii="Arial Narrow" w:hAnsi="Arial Narrow" w:cs="Arial"/>
                <w:sz w:val="18"/>
                <w:szCs w:val="18"/>
              </w:rPr>
              <w:t>01 February 2016</w:t>
            </w:r>
          </w:p>
        </w:tc>
        <w:tc>
          <w:tcPr>
            <w:tcW w:w="993" w:type="dxa"/>
            <w:vAlign w:val="center"/>
          </w:tcPr>
          <w:p w14:paraId="7153D652" w14:textId="3FC99F6C" w:rsidR="00F71F9B" w:rsidRPr="00A13F53" w:rsidRDefault="00D02957" w:rsidP="006F0F3D">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992" w:type="dxa"/>
            <w:vAlign w:val="center"/>
          </w:tcPr>
          <w:p w14:paraId="38520BBD" w14:textId="03C7EBE7" w:rsidR="00F71F9B" w:rsidRPr="00A13F53" w:rsidRDefault="00D02957" w:rsidP="006F0F3D">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134" w:type="dxa"/>
            <w:vAlign w:val="center"/>
          </w:tcPr>
          <w:p w14:paraId="3E99268E" w14:textId="0CBAD9AE" w:rsidR="00F71F9B" w:rsidRPr="00A13F53" w:rsidRDefault="00D02957" w:rsidP="006F0F3D">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276" w:type="dxa"/>
            <w:vAlign w:val="center"/>
          </w:tcPr>
          <w:p w14:paraId="1468E7B6" w14:textId="53ED96BE" w:rsidR="00F71F9B" w:rsidRPr="00A13F53" w:rsidRDefault="00D02957" w:rsidP="00D02957">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134" w:type="dxa"/>
            <w:vAlign w:val="center"/>
          </w:tcPr>
          <w:p w14:paraId="178DE798" w14:textId="5AF73BF9" w:rsidR="00F71F9B" w:rsidRPr="00A13F53" w:rsidRDefault="00D02957" w:rsidP="006F0F3D">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2125" w:type="dxa"/>
          </w:tcPr>
          <w:p w14:paraId="39FA67B8" w14:textId="54640144" w:rsidR="00F71F9B" w:rsidRPr="00A13F53" w:rsidRDefault="00D02957" w:rsidP="003D0110">
            <w:pPr>
              <w:tabs>
                <w:tab w:val="left" w:pos="1701"/>
              </w:tabs>
              <w:jc w:val="center"/>
              <w:rPr>
                <w:rFonts w:ascii="Arial Narrow" w:hAnsi="Arial Narrow" w:cs="Arial"/>
                <w:sz w:val="18"/>
                <w:szCs w:val="18"/>
              </w:rPr>
            </w:pPr>
            <w:r w:rsidRPr="00A13F53">
              <w:rPr>
                <w:rFonts w:ascii="Arial Narrow" w:hAnsi="Arial Narrow" w:cs="Arial"/>
                <w:sz w:val="18"/>
                <w:szCs w:val="18"/>
              </w:rPr>
              <w:t>40 weeks</w:t>
            </w:r>
            <w:r w:rsidR="003D0110" w:rsidRPr="00A13F53">
              <w:rPr>
                <w:rFonts w:ascii="Arial Narrow" w:hAnsi="Arial Narrow" w:cs="Arial"/>
                <w:sz w:val="18"/>
                <w:szCs w:val="18"/>
              </w:rPr>
              <w:t xml:space="preserve"> - </w:t>
            </w:r>
            <w:r w:rsidRPr="00A13F53">
              <w:rPr>
                <w:rFonts w:ascii="Arial Narrow" w:hAnsi="Arial Narrow" w:cs="Arial"/>
                <w:sz w:val="18"/>
                <w:szCs w:val="18"/>
              </w:rPr>
              <w:t>1 Year</w:t>
            </w:r>
          </w:p>
        </w:tc>
      </w:tr>
    </w:tbl>
    <w:p w14:paraId="33BDFAAE" w14:textId="77777777" w:rsidR="00F71F9B" w:rsidRPr="00D34BAC" w:rsidRDefault="00F71F9B" w:rsidP="00F71F9B">
      <w:pPr>
        <w:tabs>
          <w:tab w:val="left" w:pos="1701"/>
        </w:tabs>
        <w:rPr>
          <w:sz w:val="12"/>
        </w:rPr>
      </w:pPr>
    </w:p>
    <w:p w14:paraId="1A46BD8E" w14:textId="6C6C9CBE" w:rsidR="00F71F9B" w:rsidRPr="003D0110" w:rsidRDefault="003D0110" w:rsidP="00F71F9B">
      <w:pPr>
        <w:pStyle w:val="Heading6"/>
        <w:rPr>
          <w:sz w:val="24"/>
          <w:szCs w:val="24"/>
        </w:rPr>
      </w:pPr>
      <w:r w:rsidRPr="003D0110">
        <w:rPr>
          <w:sz w:val="24"/>
          <w:szCs w:val="24"/>
        </w:rPr>
        <w:t>Qual Award</w:t>
      </w:r>
    </w:p>
    <w:tbl>
      <w:tblPr>
        <w:tblW w:w="9108"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Layout w:type="fixed"/>
        <w:tblCellMar>
          <w:top w:w="57" w:type="dxa"/>
          <w:left w:w="28" w:type="dxa"/>
          <w:bottom w:w="57" w:type="dxa"/>
          <w:right w:w="28" w:type="dxa"/>
        </w:tblCellMar>
        <w:tblLook w:val="01E0" w:firstRow="1" w:lastRow="1" w:firstColumn="1" w:lastColumn="1" w:noHBand="0" w:noVBand="0"/>
      </w:tblPr>
      <w:tblGrid>
        <w:gridCol w:w="1021"/>
        <w:gridCol w:w="860"/>
        <w:gridCol w:w="132"/>
        <w:gridCol w:w="850"/>
        <w:gridCol w:w="589"/>
        <w:gridCol w:w="404"/>
        <w:gridCol w:w="4252"/>
        <w:gridCol w:w="1000"/>
      </w:tblGrid>
      <w:tr w:rsidR="00F71F9B" w:rsidRPr="00A13F53" w14:paraId="033FC3E8" w14:textId="77777777" w:rsidTr="00A13F53">
        <w:trPr>
          <w:trHeight w:val="759"/>
        </w:trPr>
        <w:tc>
          <w:tcPr>
            <w:tcW w:w="1021" w:type="dxa"/>
            <w:vAlign w:val="center"/>
          </w:tcPr>
          <w:p w14:paraId="26E2A9FC"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Primary grade table</w:t>
            </w:r>
          </w:p>
        </w:tc>
        <w:tc>
          <w:tcPr>
            <w:tcW w:w="992" w:type="dxa"/>
            <w:gridSpan w:val="2"/>
            <w:vAlign w:val="center"/>
          </w:tcPr>
          <w:p w14:paraId="609FE144"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Exceptions to primary grade table?</w:t>
            </w:r>
          </w:p>
        </w:tc>
        <w:tc>
          <w:tcPr>
            <w:tcW w:w="850" w:type="dxa"/>
            <w:vAlign w:val="center"/>
          </w:tcPr>
          <w:p w14:paraId="7091DACC"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“Merit” available?</w:t>
            </w:r>
          </w:p>
        </w:tc>
        <w:tc>
          <w:tcPr>
            <w:tcW w:w="993" w:type="dxa"/>
            <w:gridSpan w:val="2"/>
            <w:vAlign w:val="center"/>
          </w:tcPr>
          <w:p w14:paraId="2683AFEF"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“Distinction” available?</w:t>
            </w:r>
          </w:p>
        </w:tc>
        <w:tc>
          <w:tcPr>
            <w:tcW w:w="4252" w:type="dxa"/>
            <w:vAlign w:val="center"/>
          </w:tcPr>
          <w:p w14:paraId="250125FD" w14:textId="59596843" w:rsidR="00F71F9B" w:rsidRPr="00A13F53" w:rsidRDefault="00F71F9B" w:rsidP="003D0110">
            <w:pPr>
              <w:tabs>
                <w:tab w:val="left" w:pos="1701"/>
              </w:tabs>
              <w:jc w:val="center"/>
              <w:rPr>
                <w:rFonts w:ascii="Arial Narrow" w:hAnsi="Arial Narrow" w:cs="Arial"/>
                <w:b/>
                <w:sz w:val="18"/>
                <w:szCs w:val="18"/>
              </w:rPr>
            </w:pPr>
            <w:r w:rsidRPr="00A13F53">
              <w:rPr>
                <w:rFonts w:ascii="Arial Narrow" w:hAnsi="Arial Narrow" w:cs="Arial"/>
                <w:b/>
                <w:sz w:val="18"/>
                <w:szCs w:val="18"/>
              </w:rPr>
              <w:t>Criteria to meet award of merit and/or distinction</w:t>
            </w:r>
          </w:p>
        </w:tc>
        <w:tc>
          <w:tcPr>
            <w:tcW w:w="1000" w:type="dxa"/>
            <w:vAlign w:val="center"/>
          </w:tcPr>
          <w:p w14:paraId="381B1D4C" w14:textId="385DC3A0" w:rsidR="00F71F9B" w:rsidRPr="00A13F53" w:rsidRDefault="007C16FD" w:rsidP="007C16FD">
            <w:pPr>
              <w:tabs>
                <w:tab w:val="left" w:pos="1701"/>
              </w:tabs>
              <w:jc w:val="center"/>
              <w:rPr>
                <w:rFonts w:ascii="Arial Narrow" w:hAnsi="Arial Narrow" w:cs="Arial"/>
                <w:b/>
                <w:sz w:val="18"/>
                <w:szCs w:val="18"/>
              </w:rPr>
            </w:pPr>
            <w:r w:rsidRPr="00A13F53">
              <w:rPr>
                <w:rFonts w:ascii="Arial Narrow" w:hAnsi="Arial Narrow" w:cs="Arial"/>
                <w:b/>
                <w:sz w:val="18"/>
                <w:szCs w:val="18"/>
              </w:rPr>
              <w:t xml:space="preserve">Alternative </w:t>
            </w:r>
            <w:r w:rsidR="00F71F9B" w:rsidRPr="00A13F53">
              <w:rPr>
                <w:rFonts w:ascii="Arial Narrow" w:hAnsi="Arial Narrow" w:cs="Arial"/>
                <w:b/>
                <w:sz w:val="18"/>
                <w:szCs w:val="18"/>
              </w:rPr>
              <w:t>Entry and exit points</w:t>
            </w:r>
          </w:p>
        </w:tc>
      </w:tr>
      <w:tr w:rsidR="00F71F9B" w:rsidRPr="00A13F53" w14:paraId="6BB640E2" w14:textId="77777777" w:rsidTr="00A13F53">
        <w:trPr>
          <w:trHeight w:val="775"/>
        </w:trPr>
        <w:tc>
          <w:tcPr>
            <w:tcW w:w="1021" w:type="dxa"/>
            <w:vAlign w:val="center"/>
          </w:tcPr>
          <w:p w14:paraId="6F69369E" w14:textId="46F0E2FF" w:rsidR="00F71F9B" w:rsidRPr="00A13F53" w:rsidRDefault="00D02957" w:rsidP="006F0F3D">
            <w:pPr>
              <w:tabs>
                <w:tab w:val="left" w:pos="1701"/>
              </w:tabs>
              <w:jc w:val="center"/>
              <w:rPr>
                <w:rFonts w:ascii="Arial Narrow" w:hAnsi="Arial Narrow" w:cs="Arial"/>
                <w:sz w:val="18"/>
                <w:szCs w:val="18"/>
              </w:rPr>
            </w:pPr>
            <w:r w:rsidRPr="00A13F53">
              <w:rPr>
                <w:rFonts w:ascii="Arial Narrow" w:hAnsi="Arial Narrow" w:cs="Arial"/>
                <w:sz w:val="18"/>
                <w:szCs w:val="18"/>
              </w:rPr>
              <w:t>Criterion Referenced</w:t>
            </w:r>
          </w:p>
          <w:p w14:paraId="404B3FD9" w14:textId="578D3C7D" w:rsidR="00D02957" w:rsidRPr="00A13F53" w:rsidRDefault="00D02957" w:rsidP="006F0F3D">
            <w:pPr>
              <w:tabs>
                <w:tab w:val="left" w:pos="1701"/>
              </w:tabs>
              <w:jc w:val="center"/>
              <w:rPr>
                <w:rFonts w:ascii="Arial Narrow" w:hAnsi="Arial Narrow" w:cs="Arial"/>
                <w:sz w:val="18"/>
                <w:szCs w:val="18"/>
              </w:rPr>
            </w:pPr>
            <w:r w:rsidRPr="00A13F53">
              <w:rPr>
                <w:rFonts w:ascii="Arial Narrow" w:hAnsi="Arial Narrow" w:cs="Arial"/>
                <w:sz w:val="18"/>
                <w:szCs w:val="18"/>
              </w:rPr>
              <w:t>CRA</w:t>
            </w:r>
          </w:p>
        </w:tc>
        <w:tc>
          <w:tcPr>
            <w:tcW w:w="992" w:type="dxa"/>
            <w:gridSpan w:val="2"/>
            <w:vAlign w:val="center"/>
          </w:tcPr>
          <w:p w14:paraId="21DD33E4" w14:textId="571F81BB" w:rsidR="00F71F9B" w:rsidRPr="00A13F53" w:rsidRDefault="00D02957" w:rsidP="006F0F3D">
            <w:pPr>
              <w:tabs>
                <w:tab w:val="left" w:pos="1701"/>
              </w:tabs>
              <w:jc w:val="center"/>
              <w:rPr>
                <w:rFonts w:ascii="Arial Narrow" w:hAnsi="Arial Narrow" w:cs="Arial"/>
                <w:sz w:val="18"/>
                <w:szCs w:val="18"/>
              </w:rPr>
            </w:pPr>
            <w:r w:rsidRPr="00A13F53">
              <w:rPr>
                <w:rFonts w:ascii="Arial Narrow" w:hAnsi="Arial Narrow" w:cs="Arial"/>
                <w:sz w:val="18"/>
                <w:szCs w:val="18"/>
              </w:rPr>
              <w:t>NO</w:t>
            </w:r>
          </w:p>
        </w:tc>
        <w:tc>
          <w:tcPr>
            <w:tcW w:w="850" w:type="dxa"/>
            <w:vAlign w:val="center"/>
          </w:tcPr>
          <w:p w14:paraId="3E1C63F5" w14:textId="1C067D11" w:rsidR="00F71F9B" w:rsidRPr="00A13F53" w:rsidRDefault="003D0110" w:rsidP="006F0F3D">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993" w:type="dxa"/>
            <w:gridSpan w:val="2"/>
            <w:vAlign w:val="center"/>
          </w:tcPr>
          <w:p w14:paraId="62337555" w14:textId="2BBEFF6B" w:rsidR="00F71F9B" w:rsidRPr="00A13F53" w:rsidRDefault="003D0110" w:rsidP="006F0F3D">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4252" w:type="dxa"/>
            <w:vAlign w:val="center"/>
          </w:tcPr>
          <w:p w14:paraId="6B293B15" w14:textId="0BF9E8FD" w:rsidR="00F71F9B" w:rsidRPr="00A13F53" w:rsidRDefault="003D0110" w:rsidP="00A13F53">
            <w:pPr>
              <w:tabs>
                <w:tab w:val="left" w:pos="1701"/>
              </w:tabs>
              <w:rPr>
                <w:rFonts w:ascii="Arial Narrow" w:hAnsi="Arial Narrow" w:cs="Arial"/>
                <w:sz w:val="18"/>
                <w:szCs w:val="18"/>
              </w:rPr>
            </w:pPr>
            <w:r w:rsidRPr="00A13F53">
              <w:rPr>
                <w:rFonts w:ascii="Arial Narrow" w:hAnsi="Arial Narrow"/>
                <w:bCs/>
                <w:sz w:val="18"/>
                <w:szCs w:val="18"/>
              </w:rPr>
              <w:t>To be awarded the Bachelor of Design (Honours), learners must achieve 120 credits at level 8. An endorsement of second class honours will require an overall grade of B +or B (70-79%), an endorsement of first class honours requires an A grade (80% or greater).</w:t>
            </w:r>
          </w:p>
        </w:tc>
        <w:tc>
          <w:tcPr>
            <w:tcW w:w="1000" w:type="dxa"/>
            <w:vAlign w:val="center"/>
          </w:tcPr>
          <w:p w14:paraId="27CC827A" w14:textId="134454FE" w:rsidR="007C16FD" w:rsidRPr="00A13F53" w:rsidRDefault="007C16FD" w:rsidP="007C16FD">
            <w:pPr>
              <w:tabs>
                <w:tab w:val="left" w:pos="1701"/>
              </w:tabs>
              <w:jc w:val="center"/>
              <w:rPr>
                <w:rFonts w:ascii="Arial Narrow" w:hAnsi="Arial Narrow" w:cs="Arial"/>
                <w:sz w:val="18"/>
                <w:szCs w:val="18"/>
              </w:rPr>
            </w:pPr>
            <w:r w:rsidRPr="00A13F53">
              <w:rPr>
                <w:rFonts w:ascii="Arial Narrow" w:hAnsi="Arial Narrow" w:cs="Arial"/>
                <w:sz w:val="18"/>
                <w:szCs w:val="18"/>
              </w:rPr>
              <w:t>None</w:t>
            </w:r>
          </w:p>
        </w:tc>
      </w:tr>
      <w:tr w:rsidR="00F71F9B" w:rsidRPr="00A13F53" w14:paraId="4D859E03" w14:textId="77777777" w:rsidTr="00A13F53">
        <w:trPr>
          <w:trHeight w:hRule="exact" w:val="113"/>
        </w:trPr>
        <w:tc>
          <w:tcPr>
            <w:tcW w:w="9108" w:type="dxa"/>
            <w:gridSpan w:val="8"/>
            <w:vAlign w:val="center"/>
          </w:tcPr>
          <w:p w14:paraId="49E411A4" w14:textId="5A79F1F6" w:rsidR="00F71F9B" w:rsidRPr="00A13F53" w:rsidRDefault="00F71F9B" w:rsidP="006F0F3D">
            <w:pPr>
              <w:tabs>
                <w:tab w:val="left" w:pos="1701"/>
              </w:tabs>
              <w:ind w:right="-169"/>
              <w:rPr>
                <w:rFonts w:ascii="Arial Narrow" w:hAnsi="Arial Narrow" w:cs="Arial"/>
                <w:b/>
                <w:bCs/>
                <w:sz w:val="18"/>
                <w:szCs w:val="18"/>
              </w:rPr>
            </w:pPr>
          </w:p>
        </w:tc>
      </w:tr>
      <w:tr w:rsidR="00F71F9B" w:rsidRPr="00A13F53" w14:paraId="50C4A4A3" w14:textId="77777777" w:rsidTr="00A13F53">
        <w:trPr>
          <w:trHeight w:val="276"/>
        </w:trPr>
        <w:tc>
          <w:tcPr>
            <w:tcW w:w="9108" w:type="dxa"/>
            <w:gridSpan w:val="8"/>
            <w:vAlign w:val="center"/>
          </w:tcPr>
          <w:p w14:paraId="1A0BC657" w14:textId="77777777" w:rsidR="00F71F9B" w:rsidRPr="00A13F53" w:rsidRDefault="00F71F9B" w:rsidP="006F0F3D">
            <w:pPr>
              <w:tabs>
                <w:tab w:val="left" w:pos="1701"/>
              </w:tabs>
              <w:rPr>
                <w:rFonts w:ascii="Arial Narrow" w:hAnsi="Arial Narrow" w:cs="Arial"/>
                <w:b/>
                <w:bCs/>
                <w:sz w:val="18"/>
                <w:szCs w:val="18"/>
              </w:rPr>
            </w:pPr>
            <w:r w:rsidRPr="00A13F53">
              <w:rPr>
                <w:rFonts w:ascii="Arial Narrow" w:hAnsi="Arial Narrow" w:cs="Arial"/>
                <w:b/>
                <w:bCs/>
                <w:sz w:val="18"/>
                <w:szCs w:val="18"/>
              </w:rPr>
              <w:t>To achieve this qualification, a learner must:</w:t>
            </w:r>
          </w:p>
        </w:tc>
      </w:tr>
      <w:tr w:rsidR="00F71F9B" w:rsidRPr="00A13F53" w14:paraId="5CD11442" w14:textId="77777777" w:rsidTr="00A13F53">
        <w:trPr>
          <w:trHeight w:val="517"/>
        </w:trPr>
        <w:tc>
          <w:tcPr>
            <w:tcW w:w="1881" w:type="dxa"/>
            <w:gridSpan w:val="2"/>
            <w:vAlign w:val="center"/>
          </w:tcPr>
          <w:p w14:paraId="22ECE16D" w14:textId="77777777" w:rsidR="00F71F9B" w:rsidRPr="00A13F53" w:rsidRDefault="00F71F9B" w:rsidP="006F0F3D">
            <w:pPr>
              <w:tabs>
                <w:tab w:val="left" w:pos="1701"/>
              </w:tabs>
              <w:jc w:val="center"/>
              <w:rPr>
                <w:rFonts w:ascii="Arial Narrow" w:hAnsi="Arial Narrow" w:cs="Arial"/>
                <w:b/>
                <w:bCs/>
                <w:sz w:val="18"/>
                <w:szCs w:val="18"/>
              </w:rPr>
            </w:pPr>
            <w:r w:rsidRPr="00A13F53">
              <w:rPr>
                <w:rFonts w:ascii="Arial Narrow" w:hAnsi="Arial Narrow" w:cs="Arial"/>
                <w:b/>
                <w:bCs/>
                <w:sz w:val="18"/>
                <w:szCs w:val="18"/>
              </w:rPr>
              <w:t>Complete total number of credits</w:t>
            </w:r>
          </w:p>
        </w:tc>
        <w:tc>
          <w:tcPr>
            <w:tcW w:w="1571" w:type="dxa"/>
            <w:gridSpan w:val="3"/>
            <w:vAlign w:val="center"/>
          </w:tcPr>
          <w:p w14:paraId="7490CEC3" w14:textId="77777777" w:rsidR="00F71F9B" w:rsidRPr="00A13F53" w:rsidRDefault="00F71F9B" w:rsidP="006F0F3D">
            <w:pPr>
              <w:tabs>
                <w:tab w:val="left" w:pos="1701"/>
              </w:tabs>
              <w:jc w:val="center"/>
              <w:rPr>
                <w:rFonts w:ascii="Arial Narrow" w:hAnsi="Arial Narrow" w:cs="Arial"/>
                <w:b/>
                <w:bCs/>
                <w:sz w:val="18"/>
                <w:szCs w:val="18"/>
              </w:rPr>
            </w:pPr>
            <w:r w:rsidRPr="00A13F53">
              <w:rPr>
                <w:rFonts w:ascii="Arial Narrow" w:hAnsi="Arial Narrow" w:cs="Arial"/>
                <w:b/>
                <w:bCs/>
                <w:sz w:val="18"/>
                <w:szCs w:val="18"/>
              </w:rPr>
              <w:t>Pass all compulsory components</w:t>
            </w:r>
          </w:p>
        </w:tc>
        <w:tc>
          <w:tcPr>
            <w:tcW w:w="5656" w:type="dxa"/>
            <w:gridSpan w:val="3"/>
            <w:vAlign w:val="center"/>
          </w:tcPr>
          <w:p w14:paraId="72590992" w14:textId="77777777" w:rsidR="00F71F9B" w:rsidRPr="00A13F53" w:rsidRDefault="00F71F9B" w:rsidP="006F0F3D">
            <w:pPr>
              <w:tabs>
                <w:tab w:val="left" w:pos="1701"/>
              </w:tabs>
              <w:ind w:right="-28"/>
              <w:jc w:val="center"/>
              <w:rPr>
                <w:rFonts w:ascii="Arial Narrow" w:hAnsi="Arial Narrow" w:cs="Arial"/>
                <w:b/>
                <w:bCs/>
                <w:sz w:val="18"/>
                <w:szCs w:val="18"/>
              </w:rPr>
            </w:pPr>
            <w:r w:rsidRPr="00A13F53">
              <w:rPr>
                <w:rFonts w:ascii="Arial Narrow" w:hAnsi="Arial Narrow" w:cs="Arial"/>
                <w:b/>
                <w:bCs/>
                <w:sz w:val="18"/>
                <w:szCs w:val="18"/>
              </w:rPr>
              <w:t>Pass the following components</w:t>
            </w:r>
          </w:p>
        </w:tc>
      </w:tr>
      <w:tr w:rsidR="00F71F9B" w:rsidRPr="00A13F53" w14:paraId="10B9E109" w14:textId="77777777" w:rsidTr="00A13F53">
        <w:trPr>
          <w:trHeight w:val="258"/>
        </w:trPr>
        <w:tc>
          <w:tcPr>
            <w:tcW w:w="1881" w:type="dxa"/>
            <w:gridSpan w:val="2"/>
            <w:vAlign w:val="center"/>
          </w:tcPr>
          <w:p w14:paraId="5C03094F" w14:textId="308A74D1" w:rsidR="00F71F9B" w:rsidRPr="00A13F53" w:rsidRDefault="00E36555" w:rsidP="006F0F3D">
            <w:pPr>
              <w:tabs>
                <w:tab w:val="left" w:pos="1701"/>
              </w:tabs>
              <w:jc w:val="center"/>
              <w:rPr>
                <w:rFonts w:ascii="Arial Narrow" w:hAnsi="Arial Narrow" w:cs="Arial"/>
                <w:sz w:val="18"/>
                <w:szCs w:val="18"/>
              </w:rPr>
            </w:pPr>
            <w:r>
              <w:rPr>
                <w:rFonts w:ascii="Arial Narrow" w:hAnsi="Arial Narrow" w:cs="Arial"/>
                <w:sz w:val="18"/>
                <w:szCs w:val="18"/>
              </w:rPr>
              <w:t>120</w:t>
            </w:r>
          </w:p>
        </w:tc>
        <w:tc>
          <w:tcPr>
            <w:tcW w:w="1571" w:type="dxa"/>
            <w:gridSpan w:val="3"/>
            <w:vAlign w:val="center"/>
          </w:tcPr>
          <w:p w14:paraId="7B88F3A9" w14:textId="70999909" w:rsidR="00F71F9B" w:rsidRPr="00A13F53" w:rsidRDefault="003D0110" w:rsidP="006F0F3D">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5656" w:type="dxa"/>
            <w:gridSpan w:val="3"/>
            <w:vAlign w:val="center"/>
          </w:tcPr>
          <w:p w14:paraId="75ADD064" w14:textId="77777777" w:rsidR="003D0110" w:rsidRPr="00A13F53" w:rsidRDefault="003D0110" w:rsidP="003D0110">
            <w:pPr>
              <w:tabs>
                <w:tab w:val="left" w:pos="1985"/>
              </w:tabs>
              <w:suppressAutoHyphens w:val="0"/>
              <w:spacing w:line="240" w:lineRule="auto"/>
              <w:ind w:left="959"/>
              <w:rPr>
                <w:rFonts w:ascii="Arial Narrow" w:hAnsi="Arial Narrow" w:cs="Arial"/>
                <w:sz w:val="18"/>
                <w:szCs w:val="18"/>
                <w:lang w:val="en-US" w:eastAsia="ja-JP"/>
              </w:rPr>
            </w:pPr>
            <w:r w:rsidRPr="00A13F53">
              <w:rPr>
                <w:rFonts w:ascii="Arial Narrow" w:hAnsi="Arial Narrow" w:cs="Arial"/>
                <w:sz w:val="18"/>
                <w:szCs w:val="18"/>
                <w:lang w:val="en-US" w:eastAsia="ja-JP"/>
              </w:rPr>
              <w:t>DS801001</w:t>
            </w:r>
            <w:r w:rsidRPr="00A13F53">
              <w:rPr>
                <w:rFonts w:ascii="Arial Narrow" w:hAnsi="Arial Narrow" w:cs="Arial"/>
                <w:sz w:val="18"/>
                <w:szCs w:val="18"/>
                <w:lang w:val="en-US" w:eastAsia="ja-JP"/>
              </w:rPr>
              <w:tab/>
              <w:t>Professional Design Practice</w:t>
            </w:r>
          </w:p>
          <w:p w14:paraId="28208F9B" w14:textId="77777777" w:rsidR="003D0110" w:rsidRPr="00A13F53" w:rsidRDefault="003D0110" w:rsidP="003D0110">
            <w:pPr>
              <w:tabs>
                <w:tab w:val="left" w:pos="1985"/>
              </w:tabs>
              <w:suppressAutoHyphens w:val="0"/>
              <w:spacing w:line="240" w:lineRule="auto"/>
              <w:ind w:left="959"/>
              <w:rPr>
                <w:rFonts w:ascii="Arial Narrow" w:hAnsi="Arial Narrow" w:cs="Arial"/>
                <w:sz w:val="18"/>
                <w:szCs w:val="18"/>
                <w:lang w:val="en-US" w:eastAsia="ja-JP"/>
              </w:rPr>
            </w:pPr>
            <w:r w:rsidRPr="00A13F53">
              <w:rPr>
                <w:rFonts w:ascii="Arial Narrow" w:hAnsi="Arial Narrow" w:cs="Arial"/>
                <w:sz w:val="18"/>
                <w:szCs w:val="18"/>
                <w:lang w:val="en-US" w:eastAsia="ja-JP"/>
              </w:rPr>
              <w:t>DS802001</w:t>
            </w:r>
            <w:r w:rsidRPr="00A13F53">
              <w:rPr>
                <w:rFonts w:ascii="Arial Narrow" w:hAnsi="Arial Narrow" w:cs="Arial"/>
                <w:sz w:val="18"/>
                <w:szCs w:val="18"/>
                <w:lang w:val="en-US" w:eastAsia="ja-JP"/>
              </w:rPr>
              <w:tab/>
              <w:t>Applied Design Project 1</w:t>
            </w:r>
          </w:p>
          <w:p w14:paraId="0431E9C8" w14:textId="77777777" w:rsidR="003D0110" w:rsidRPr="00A13F53" w:rsidRDefault="003D0110" w:rsidP="003D0110">
            <w:pPr>
              <w:tabs>
                <w:tab w:val="left" w:pos="1985"/>
              </w:tabs>
              <w:suppressAutoHyphens w:val="0"/>
              <w:spacing w:line="240" w:lineRule="auto"/>
              <w:ind w:left="959"/>
              <w:rPr>
                <w:rFonts w:ascii="Arial Narrow" w:hAnsi="Arial Narrow" w:cs="Arial"/>
                <w:sz w:val="18"/>
                <w:szCs w:val="18"/>
                <w:lang w:val="en-US" w:eastAsia="ja-JP"/>
              </w:rPr>
            </w:pPr>
            <w:r w:rsidRPr="00A13F53">
              <w:rPr>
                <w:rFonts w:ascii="Arial Narrow" w:hAnsi="Arial Narrow" w:cs="Arial"/>
                <w:sz w:val="18"/>
                <w:szCs w:val="18"/>
                <w:lang w:val="en-US" w:eastAsia="ja-JP"/>
              </w:rPr>
              <w:t>DS803001</w:t>
            </w:r>
            <w:r w:rsidRPr="00A13F53">
              <w:rPr>
                <w:rFonts w:ascii="Arial Narrow" w:hAnsi="Arial Narrow" w:cs="Arial"/>
                <w:sz w:val="18"/>
                <w:szCs w:val="18"/>
                <w:lang w:val="en-US" w:eastAsia="ja-JP"/>
              </w:rPr>
              <w:tab/>
              <w:t>Design Research Methods</w:t>
            </w:r>
          </w:p>
          <w:p w14:paraId="4FF8A40A" w14:textId="47EB1292" w:rsidR="00F71F9B" w:rsidRPr="00A13F53" w:rsidRDefault="003D0110" w:rsidP="003D0110">
            <w:pPr>
              <w:tabs>
                <w:tab w:val="left" w:pos="1985"/>
              </w:tabs>
              <w:suppressAutoHyphens w:val="0"/>
              <w:spacing w:line="240" w:lineRule="auto"/>
              <w:ind w:left="959"/>
              <w:rPr>
                <w:rFonts w:ascii="Arial Narrow" w:hAnsi="Arial Narrow" w:cs="Arial"/>
                <w:sz w:val="18"/>
                <w:szCs w:val="18"/>
                <w:lang w:val="en-US"/>
              </w:rPr>
            </w:pPr>
            <w:r w:rsidRPr="00A13F53">
              <w:rPr>
                <w:rFonts w:ascii="Arial Narrow" w:hAnsi="Arial Narrow" w:cs="Arial"/>
                <w:sz w:val="18"/>
                <w:szCs w:val="18"/>
                <w:lang w:val="en-US" w:eastAsia="ja-JP"/>
              </w:rPr>
              <w:t>DS805001</w:t>
            </w:r>
            <w:r w:rsidRPr="00A13F53">
              <w:rPr>
                <w:rFonts w:ascii="Arial Narrow" w:hAnsi="Arial Narrow" w:cs="Arial"/>
                <w:sz w:val="18"/>
                <w:szCs w:val="18"/>
                <w:lang w:val="en-US" w:eastAsia="ja-JP"/>
              </w:rPr>
              <w:tab/>
              <w:t>Major Research Project</w:t>
            </w:r>
          </w:p>
        </w:tc>
      </w:tr>
    </w:tbl>
    <w:p w14:paraId="45FAE219" w14:textId="77777777" w:rsidR="00F71F9B" w:rsidRPr="00D34BAC" w:rsidRDefault="00F71F9B" w:rsidP="00F71F9B">
      <w:pPr>
        <w:tabs>
          <w:tab w:val="left" w:pos="1701"/>
        </w:tabs>
        <w:rPr>
          <w:sz w:val="12"/>
        </w:rPr>
      </w:pPr>
    </w:p>
    <w:p w14:paraId="44C0AC07" w14:textId="77777777" w:rsidR="00F71F9B" w:rsidRPr="00D34BAC" w:rsidRDefault="00F71F9B" w:rsidP="00F71F9B">
      <w:pPr>
        <w:pStyle w:val="Heading6"/>
      </w:pPr>
      <w:r w:rsidRPr="00D34BAC">
        <w:t>tec</w:t>
      </w:r>
    </w:p>
    <w:tbl>
      <w:tblPr>
        <w:tblW w:w="9015"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CellMar>
          <w:top w:w="57" w:type="dxa"/>
          <w:left w:w="28" w:type="dxa"/>
          <w:bottom w:w="57" w:type="dxa"/>
          <w:right w:w="28" w:type="dxa"/>
        </w:tblCellMar>
        <w:tblLook w:val="01E0" w:firstRow="1" w:lastRow="1" w:firstColumn="1" w:lastColumn="1" w:noHBand="0" w:noVBand="0"/>
      </w:tblPr>
      <w:tblGrid>
        <w:gridCol w:w="1304"/>
        <w:gridCol w:w="198"/>
        <w:gridCol w:w="1276"/>
        <w:gridCol w:w="227"/>
        <w:gridCol w:w="1418"/>
        <w:gridCol w:w="84"/>
        <w:gridCol w:w="1389"/>
        <w:gridCol w:w="114"/>
        <w:gridCol w:w="1446"/>
        <w:gridCol w:w="56"/>
        <w:gridCol w:w="1503"/>
      </w:tblGrid>
      <w:tr w:rsidR="00F71F9B" w:rsidRPr="00A13F53" w14:paraId="3D5389D7" w14:textId="77777777" w:rsidTr="00A13F53">
        <w:trPr>
          <w:cantSplit/>
        </w:trPr>
        <w:tc>
          <w:tcPr>
            <w:tcW w:w="1502" w:type="dxa"/>
            <w:gridSpan w:val="2"/>
            <w:vAlign w:val="center"/>
          </w:tcPr>
          <w:p w14:paraId="2E94654E"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Teaching hours per week</w:t>
            </w:r>
          </w:p>
        </w:tc>
        <w:tc>
          <w:tcPr>
            <w:tcW w:w="1503" w:type="dxa"/>
            <w:gridSpan w:val="2"/>
            <w:vAlign w:val="center"/>
          </w:tcPr>
          <w:p w14:paraId="0DFF363C"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 xml:space="preserve">Work experience hours per week </w:t>
            </w:r>
          </w:p>
        </w:tc>
        <w:tc>
          <w:tcPr>
            <w:tcW w:w="1502" w:type="dxa"/>
            <w:gridSpan w:val="2"/>
            <w:vAlign w:val="center"/>
          </w:tcPr>
          <w:p w14:paraId="12D0478F"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 xml:space="preserve">Self-directed learning hours per week </w:t>
            </w:r>
          </w:p>
        </w:tc>
        <w:tc>
          <w:tcPr>
            <w:tcW w:w="1503" w:type="dxa"/>
            <w:gridSpan w:val="2"/>
            <w:vAlign w:val="center"/>
          </w:tcPr>
          <w:p w14:paraId="5B55EF6C"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Teaching weeks per year</w:t>
            </w:r>
          </w:p>
        </w:tc>
        <w:tc>
          <w:tcPr>
            <w:tcW w:w="1502" w:type="dxa"/>
            <w:gridSpan w:val="2"/>
            <w:vAlign w:val="center"/>
          </w:tcPr>
          <w:p w14:paraId="0ACEDE1A"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Gross weeks per year</w:t>
            </w:r>
          </w:p>
        </w:tc>
        <w:tc>
          <w:tcPr>
            <w:tcW w:w="1503" w:type="dxa"/>
            <w:vAlign w:val="center"/>
          </w:tcPr>
          <w:p w14:paraId="3D2B3315" w14:textId="77777777" w:rsidR="00F71F9B" w:rsidRPr="00A13F53" w:rsidRDefault="00F71F9B" w:rsidP="006F0F3D">
            <w:pPr>
              <w:tabs>
                <w:tab w:val="left" w:pos="1701"/>
              </w:tabs>
              <w:jc w:val="center"/>
              <w:rPr>
                <w:rFonts w:ascii="Arial Narrow" w:hAnsi="Arial Narrow" w:cs="Arial"/>
                <w:b/>
                <w:sz w:val="18"/>
                <w:szCs w:val="18"/>
              </w:rPr>
            </w:pPr>
            <w:r w:rsidRPr="00A13F53">
              <w:rPr>
                <w:rFonts w:ascii="Arial Narrow" w:hAnsi="Arial Narrow" w:cs="Arial"/>
                <w:b/>
                <w:sz w:val="18"/>
                <w:szCs w:val="18"/>
              </w:rPr>
              <w:t>Holiday weeks per year</w:t>
            </w:r>
          </w:p>
        </w:tc>
      </w:tr>
      <w:tr w:rsidR="00F71F9B" w:rsidRPr="00A13F53" w14:paraId="4E0AA2CA" w14:textId="77777777" w:rsidTr="00A13F53">
        <w:trPr>
          <w:cantSplit/>
        </w:trPr>
        <w:tc>
          <w:tcPr>
            <w:tcW w:w="1502" w:type="dxa"/>
            <w:gridSpan w:val="2"/>
            <w:vAlign w:val="center"/>
          </w:tcPr>
          <w:p w14:paraId="48DBD572" w14:textId="0F7F7294" w:rsidR="00F71F9B" w:rsidRPr="00A13F53" w:rsidRDefault="003D0110" w:rsidP="006F0F3D">
            <w:pPr>
              <w:tabs>
                <w:tab w:val="left" w:pos="1701"/>
              </w:tabs>
              <w:jc w:val="center"/>
              <w:rPr>
                <w:rFonts w:ascii="Arial Narrow" w:hAnsi="Arial Narrow" w:cs="Arial"/>
                <w:bCs/>
                <w:sz w:val="18"/>
                <w:szCs w:val="18"/>
              </w:rPr>
            </w:pPr>
            <w:r w:rsidRPr="00A13F53">
              <w:rPr>
                <w:rFonts w:ascii="Arial Narrow" w:hAnsi="Arial Narrow" w:cs="Arial"/>
                <w:bCs/>
                <w:sz w:val="18"/>
                <w:szCs w:val="18"/>
              </w:rPr>
              <w:t>8.44</w:t>
            </w:r>
          </w:p>
        </w:tc>
        <w:tc>
          <w:tcPr>
            <w:tcW w:w="1503" w:type="dxa"/>
            <w:gridSpan w:val="2"/>
            <w:vAlign w:val="center"/>
          </w:tcPr>
          <w:p w14:paraId="3498562C" w14:textId="275B47DF" w:rsidR="00F71F9B" w:rsidRPr="00A13F53" w:rsidRDefault="003D0110" w:rsidP="006F0F3D">
            <w:pPr>
              <w:tabs>
                <w:tab w:val="left" w:pos="1701"/>
              </w:tabs>
              <w:jc w:val="center"/>
              <w:rPr>
                <w:rFonts w:ascii="Arial Narrow" w:hAnsi="Arial Narrow" w:cs="Arial"/>
                <w:bCs/>
                <w:sz w:val="18"/>
                <w:szCs w:val="18"/>
              </w:rPr>
            </w:pPr>
            <w:r w:rsidRPr="00A13F53">
              <w:rPr>
                <w:rFonts w:ascii="Arial Narrow" w:hAnsi="Arial Narrow" w:cs="Arial"/>
                <w:bCs/>
                <w:sz w:val="18"/>
                <w:szCs w:val="18"/>
              </w:rPr>
              <w:t>3.12</w:t>
            </w:r>
          </w:p>
        </w:tc>
        <w:tc>
          <w:tcPr>
            <w:tcW w:w="1502" w:type="dxa"/>
            <w:gridSpan w:val="2"/>
            <w:vAlign w:val="center"/>
          </w:tcPr>
          <w:p w14:paraId="532EB511" w14:textId="73E10103" w:rsidR="00F71F9B" w:rsidRPr="00A13F53" w:rsidRDefault="003D0110" w:rsidP="006F0F3D">
            <w:pPr>
              <w:tabs>
                <w:tab w:val="left" w:pos="1701"/>
              </w:tabs>
              <w:jc w:val="center"/>
              <w:rPr>
                <w:rFonts w:ascii="Arial Narrow" w:hAnsi="Arial Narrow" w:cs="Arial"/>
                <w:bCs/>
                <w:sz w:val="18"/>
                <w:szCs w:val="18"/>
              </w:rPr>
            </w:pPr>
            <w:r w:rsidRPr="00A13F53">
              <w:rPr>
                <w:rFonts w:ascii="Arial Narrow" w:hAnsi="Arial Narrow" w:cs="Arial"/>
                <w:bCs/>
                <w:sz w:val="18"/>
                <w:szCs w:val="18"/>
              </w:rPr>
              <w:t>25.94</w:t>
            </w:r>
          </w:p>
        </w:tc>
        <w:tc>
          <w:tcPr>
            <w:tcW w:w="1503" w:type="dxa"/>
            <w:gridSpan w:val="2"/>
            <w:vAlign w:val="center"/>
          </w:tcPr>
          <w:p w14:paraId="41E53A46" w14:textId="19F0C97A" w:rsidR="00F71F9B" w:rsidRPr="00A13F53" w:rsidRDefault="003D0110" w:rsidP="006F0F3D">
            <w:pPr>
              <w:tabs>
                <w:tab w:val="left" w:pos="1701"/>
              </w:tabs>
              <w:jc w:val="center"/>
              <w:rPr>
                <w:rFonts w:ascii="Arial Narrow" w:hAnsi="Arial Narrow" w:cs="Arial"/>
                <w:bCs/>
                <w:sz w:val="18"/>
                <w:szCs w:val="18"/>
              </w:rPr>
            </w:pPr>
            <w:r w:rsidRPr="00A13F53">
              <w:rPr>
                <w:rFonts w:ascii="Arial Narrow" w:hAnsi="Arial Narrow" w:cs="Arial"/>
                <w:bCs/>
                <w:sz w:val="18"/>
                <w:szCs w:val="18"/>
              </w:rPr>
              <w:t>32</w:t>
            </w:r>
          </w:p>
        </w:tc>
        <w:tc>
          <w:tcPr>
            <w:tcW w:w="1502" w:type="dxa"/>
            <w:gridSpan w:val="2"/>
            <w:vAlign w:val="center"/>
          </w:tcPr>
          <w:p w14:paraId="11F954E4" w14:textId="1BE415F5" w:rsidR="00F71F9B" w:rsidRPr="00A13F53" w:rsidRDefault="003D0110" w:rsidP="006F0F3D">
            <w:pPr>
              <w:tabs>
                <w:tab w:val="left" w:pos="1701"/>
              </w:tabs>
              <w:jc w:val="center"/>
              <w:rPr>
                <w:rFonts w:ascii="Arial Narrow" w:hAnsi="Arial Narrow" w:cs="Arial"/>
                <w:bCs/>
                <w:sz w:val="18"/>
                <w:szCs w:val="18"/>
              </w:rPr>
            </w:pPr>
            <w:r w:rsidRPr="00A13F53">
              <w:rPr>
                <w:rFonts w:ascii="Arial Narrow" w:hAnsi="Arial Narrow" w:cs="Arial"/>
                <w:bCs/>
                <w:sz w:val="18"/>
                <w:szCs w:val="18"/>
              </w:rPr>
              <w:t>40</w:t>
            </w:r>
          </w:p>
        </w:tc>
        <w:tc>
          <w:tcPr>
            <w:tcW w:w="1503" w:type="dxa"/>
            <w:vAlign w:val="center"/>
          </w:tcPr>
          <w:p w14:paraId="253A70EB" w14:textId="5D88E47E" w:rsidR="00F71F9B" w:rsidRPr="00A13F53" w:rsidRDefault="003D0110" w:rsidP="003D0110">
            <w:pPr>
              <w:tabs>
                <w:tab w:val="left" w:pos="1701"/>
              </w:tabs>
              <w:jc w:val="center"/>
              <w:rPr>
                <w:rFonts w:ascii="Arial Narrow" w:hAnsi="Arial Narrow" w:cs="Arial"/>
                <w:bCs/>
                <w:sz w:val="18"/>
                <w:szCs w:val="18"/>
              </w:rPr>
            </w:pPr>
            <w:r w:rsidRPr="00A13F53">
              <w:rPr>
                <w:rFonts w:ascii="Arial Narrow" w:hAnsi="Arial Narrow" w:cs="Arial"/>
                <w:bCs/>
                <w:sz w:val="18"/>
                <w:szCs w:val="18"/>
              </w:rPr>
              <w:t>8</w:t>
            </w:r>
          </w:p>
        </w:tc>
      </w:tr>
      <w:tr w:rsidR="00F71F9B" w:rsidRPr="00A13F53" w14:paraId="5E892EA9" w14:textId="77777777" w:rsidTr="00A13F53">
        <w:trPr>
          <w:cantSplit/>
          <w:trHeight w:val="170"/>
        </w:trPr>
        <w:tc>
          <w:tcPr>
            <w:tcW w:w="9015" w:type="dxa"/>
            <w:gridSpan w:val="11"/>
            <w:tcBorders>
              <w:top w:val="single" w:sz="6" w:space="0" w:color="808080"/>
              <w:left w:val="single" w:sz="2" w:space="0" w:color="808080"/>
              <w:right w:val="single" w:sz="2" w:space="0" w:color="808080"/>
            </w:tcBorders>
            <w:vAlign w:val="center"/>
          </w:tcPr>
          <w:p w14:paraId="0913FACD" w14:textId="77777777" w:rsidR="00F71F9B" w:rsidRPr="00A13F53" w:rsidRDefault="00F71F9B" w:rsidP="006F0F3D">
            <w:pPr>
              <w:tabs>
                <w:tab w:val="left" w:pos="1701"/>
              </w:tabs>
              <w:jc w:val="center"/>
              <w:rPr>
                <w:rFonts w:ascii="Arial Narrow" w:hAnsi="Arial Narrow" w:cs="Arial"/>
                <w:b/>
                <w:bCs/>
                <w:sz w:val="18"/>
                <w:szCs w:val="18"/>
              </w:rPr>
            </w:pPr>
          </w:p>
        </w:tc>
      </w:tr>
      <w:tr w:rsidR="00F71F9B" w:rsidRPr="00A13F53" w14:paraId="09527308" w14:textId="77777777" w:rsidTr="00A13F53">
        <w:trPr>
          <w:cantSplit/>
        </w:trPr>
        <w:tc>
          <w:tcPr>
            <w:tcW w:w="1502" w:type="dxa"/>
            <w:gridSpan w:val="2"/>
            <w:tcBorders>
              <w:top w:val="single" w:sz="6" w:space="0" w:color="808080"/>
              <w:left w:val="single" w:sz="2" w:space="0" w:color="808080"/>
              <w:bottom w:val="single" w:sz="6" w:space="0" w:color="808080"/>
              <w:right w:val="single" w:sz="6" w:space="0" w:color="808080"/>
            </w:tcBorders>
            <w:vAlign w:val="center"/>
          </w:tcPr>
          <w:p w14:paraId="4FCFFF55" w14:textId="77777777" w:rsidR="00F71F9B" w:rsidRPr="00A13F53" w:rsidRDefault="00F71F9B" w:rsidP="006F0F3D">
            <w:pPr>
              <w:tabs>
                <w:tab w:val="left" w:pos="1701"/>
              </w:tabs>
              <w:jc w:val="center"/>
              <w:rPr>
                <w:rFonts w:ascii="Arial Narrow" w:hAnsi="Arial Narrow" w:cs="Arial"/>
                <w:b/>
                <w:bCs/>
                <w:sz w:val="18"/>
                <w:szCs w:val="18"/>
              </w:rPr>
            </w:pPr>
            <w:r w:rsidRPr="00A13F53">
              <w:rPr>
                <w:rFonts w:ascii="Arial Narrow" w:hAnsi="Arial Narrow" w:cs="Arial"/>
                <w:b/>
                <w:bCs/>
                <w:sz w:val="18"/>
                <w:szCs w:val="18"/>
              </w:rPr>
              <w:t>EFTS based funding sought?</w:t>
            </w:r>
          </w:p>
        </w:tc>
        <w:tc>
          <w:tcPr>
            <w:tcW w:w="1503" w:type="dxa"/>
            <w:gridSpan w:val="2"/>
            <w:tcBorders>
              <w:top w:val="single" w:sz="6" w:space="0" w:color="808080"/>
              <w:left w:val="single" w:sz="6" w:space="0" w:color="808080"/>
              <w:bottom w:val="single" w:sz="6" w:space="0" w:color="808080"/>
              <w:right w:val="single" w:sz="6" w:space="0" w:color="808080"/>
            </w:tcBorders>
            <w:vAlign w:val="center"/>
          </w:tcPr>
          <w:p w14:paraId="798335F8" w14:textId="77777777" w:rsidR="00F71F9B" w:rsidRPr="00A13F53" w:rsidRDefault="00F71F9B" w:rsidP="006F0F3D">
            <w:pPr>
              <w:tabs>
                <w:tab w:val="left" w:pos="1701"/>
              </w:tabs>
              <w:jc w:val="center"/>
              <w:rPr>
                <w:rFonts w:ascii="Arial Narrow" w:hAnsi="Arial Narrow" w:cs="Arial"/>
                <w:b/>
                <w:bCs/>
                <w:sz w:val="18"/>
                <w:szCs w:val="18"/>
              </w:rPr>
            </w:pPr>
            <w:r w:rsidRPr="00A13F53">
              <w:rPr>
                <w:rFonts w:ascii="Arial Narrow" w:hAnsi="Arial Narrow" w:cs="Arial"/>
                <w:b/>
                <w:bCs/>
                <w:sz w:val="18"/>
                <w:szCs w:val="18"/>
              </w:rPr>
              <w:t>Total EFTS value</w:t>
            </w:r>
          </w:p>
        </w:tc>
        <w:tc>
          <w:tcPr>
            <w:tcW w:w="1418" w:type="dxa"/>
            <w:tcBorders>
              <w:top w:val="single" w:sz="6" w:space="0" w:color="808080"/>
              <w:left w:val="single" w:sz="6" w:space="0" w:color="808080"/>
              <w:bottom w:val="single" w:sz="6" w:space="0" w:color="808080"/>
              <w:right w:val="single" w:sz="6" w:space="0" w:color="808080"/>
            </w:tcBorders>
            <w:vAlign w:val="center"/>
          </w:tcPr>
          <w:p w14:paraId="39BA5FFC" w14:textId="77777777" w:rsidR="00F71F9B" w:rsidRPr="00A13F53" w:rsidRDefault="00F71F9B" w:rsidP="006F0F3D">
            <w:pPr>
              <w:tabs>
                <w:tab w:val="left" w:pos="1701"/>
              </w:tabs>
              <w:jc w:val="center"/>
              <w:rPr>
                <w:rFonts w:ascii="Arial Narrow" w:hAnsi="Arial Narrow" w:cs="Arial"/>
                <w:b/>
                <w:bCs/>
                <w:sz w:val="18"/>
                <w:szCs w:val="18"/>
              </w:rPr>
            </w:pPr>
            <w:r w:rsidRPr="00A13F53">
              <w:rPr>
                <w:rFonts w:ascii="Arial Narrow" w:hAnsi="Arial Narrow" w:cs="Arial"/>
                <w:b/>
                <w:bCs/>
                <w:sz w:val="18"/>
                <w:szCs w:val="18"/>
              </w:rPr>
              <w:t>Award variances, ie logo?</w:t>
            </w:r>
          </w:p>
        </w:tc>
        <w:tc>
          <w:tcPr>
            <w:tcW w:w="1473" w:type="dxa"/>
            <w:gridSpan w:val="2"/>
            <w:tcBorders>
              <w:top w:val="single" w:sz="6" w:space="0" w:color="808080"/>
              <w:left w:val="single" w:sz="6" w:space="0" w:color="808080"/>
              <w:bottom w:val="single" w:sz="6" w:space="0" w:color="808080"/>
              <w:right w:val="single" w:sz="6" w:space="0" w:color="808080"/>
            </w:tcBorders>
            <w:vAlign w:val="center"/>
          </w:tcPr>
          <w:p w14:paraId="3E0107CF" w14:textId="77777777" w:rsidR="00F71F9B" w:rsidRPr="00A13F53" w:rsidRDefault="00F71F9B" w:rsidP="006F0F3D">
            <w:pPr>
              <w:tabs>
                <w:tab w:val="left" w:pos="1701"/>
              </w:tabs>
              <w:jc w:val="center"/>
              <w:rPr>
                <w:rFonts w:ascii="Arial Narrow" w:hAnsi="Arial Narrow" w:cs="Arial"/>
                <w:b/>
                <w:bCs/>
                <w:sz w:val="18"/>
                <w:szCs w:val="18"/>
              </w:rPr>
            </w:pPr>
            <w:r w:rsidRPr="00A13F53">
              <w:rPr>
                <w:rFonts w:ascii="Arial Narrow" w:hAnsi="Arial Narrow" w:cs="Arial"/>
                <w:b/>
                <w:bCs/>
                <w:sz w:val="18"/>
                <w:szCs w:val="18"/>
              </w:rPr>
              <w:t>Maximum time to complete</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4895720E" w14:textId="77777777" w:rsidR="00F71F9B" w:rsidRPr="00A13F53" w:rsidRDefault="00F71F9B" w:rsidP="006F0F3D">
            <w:pPr>
              <w:tabs>
                <w:tab w:val="left" w:pos="1701"/>
              </w:tabs>
              <w:jc w:val="center"/>
              <w:rPr>
                <w:rFonts w:ascii="Arial Narrow" w:hAnsi="Arial Narrow" w:cs="Arial"/>
                <w:b/>
                <w:bCs/>
                <w:sz w:val="18"/>
                <w:szCs w:val="18"/>
              </w:rPr>
            </w:pPr>
            <w:r w:rsidRPr="00A13F53">
              <w:rPr>
                <w:rFonts w:ascii="Arial Narrow" w:hAnsi="Arial Narrow" w:cs="Arial"/>
                <w:b/>
                <w:bCs/>
                <w:sz w:val="18"/>
                <w:szCs w:val="18"/>
              </w:rPr>
              <w:t>Total Credits</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28456578" w14:textId="77777777" w:rsidR="00F71F9B" w:rsidRPr="00A13F53" w:rsidRDefault="00F71F9B" w:rsidP="006F0F3D">
            <w:pPr>
              <w:tabs>
                <w:tab w:val="left" w:pos="1701"/>
              </w:tabs>
              <w:jc w:val="center"/>
              <w:rPr>
                <w:rFonts w:ascii="Arial Narrow" w:hAnsi="Arial Narrow" w:cs="Arial"/>
                <w:b/>
                <w:bCs/>
                <w:sz w:val="18"/>
                <w:szCs w:val="18"/>
              </w:rPr>
            </w:pPr>
          </w:p>
        </w:tc>
      </w:tr>
      <w:tr w:rsidR="00F71F9B" w:rsidRPr="00A13F53" w14:paraId="2621D2A2" w14:textId="77777777" w:rsidTr="00A13F53">
        <w:trPr>
          <w:cantSplit/>
        </w:trPr>
        <w:tc>
          <w:tcPr>
            <w:tcW w:w="1502" w:type="dxa"/>
            <w:gridSpan w:val="2"/>
            <w:tcBorders>
              <w:top w:val="single" w:sz="6" w:space="0" w:color="808080"/>
              <w:left w:val="single" w:sz="2" w:space="0" w:color="808080"/>
              <w:bottom w:val="single" w:sz="6" w:space="0" w:color="808080"/>
              <w:right w:val="single" w:sz="6" w:space="0" w:color="808080"/>
            </w:tcBorders>
            <w:vAlign w:val="center"/>
          </w:tcPr>
          <w:p w14:paraId="3B13A37E" w14:textId="015DFA7A" w:rsidR="00F71F9B" w:rsidRPr="00A13F53" w:rsidRDefault="003D0110" w:rsidP="006F0F3D">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503" w:type="dxa"/>
            <w:gridSpan w:val="2"/>
            <w:tcBorders>
              <w:top w:val="single" w:sz="6" w:space="0" w:color="808080"/>
              <w:left w:val="single" w:sz="6" w:space="0" w:color="808080"/>
              <w:bottom w:val="single" w:sz="6" w:space="0" w:color="808080"/>
              <w:right w:val="single" w:sz="6" w:space="0" w:color="808080"/>
            </w:tcBorders>
            <w:vAlign w:val="center"/>
          </w:tcPr>
          <w:p w14:paraId="7B73EB57" w14:textId="0D5EC110" w:rsidR="00F71F9B" w:rsidRPr="00A13F53" w:rsidRDefault="003D0110" w:rsidP="006F0F3D">
            <w:pPr>
              <w:tabs>
                <w:tab w:val="left" w:pos="1701"/>
              </w:tabs>
              <w:jc w:val="center"/>
              <w:rPr>
                <w:rFonts w:ascii="Arial Narrow" w:hAnsi="Arial Narrow" w:cs="Arial"/>
                <w:sz w:val="18"/>
                <w:szCs w:val="18"/>
              </w:rPr>
            </w:pPr>
            <w:r w:rsidRPr="00A13F53">
              <w:rPr>
                <w:rFonts w:ascii="Arial Narrow" w:hAnsi="Arial Narrow" w:cs="Arial"/>
                <w:sz w:val="18"/>
                <w:szCs w:val="18"/>
              </w:rPr>
              <w:t>1.0000</w:t>
            </w:r>
          </w:p>
        </w:tc>
        <w:tc>
          <w:tcPr>
            <w:tcW w:w="1418" w:type="dxa"/>
            <w:tcBorders>
              <w:top w:val="single" w:sz="6" w:space="0" w:color="808080"/>
              <w:left w:val="single" w:sz="6" w:space="0" w:color="808080"/>
              <w:bottom w:val="single" w:sz="6" w:space="0" w:color="808080"/>
              <w:right w:val="single" w:sz="6" w:space="0" w:color="808080"/>
            </w:tcBorders>
            <w:vAlign w:val="center"/>
          </w:tcPr>
          <w:p w14:paraId="29186F41" w14:textId="29FE9A44" w:rsidR="00F71F9B" w:rsidRPr="00A13F53" w:rsidRDefault="003D0110" w:rsidP="006F0F3D">
            <w:pPr>
              <w:tabs>
                <w:tab w:val="left" w:pos="1701"/>
              </w:tabs>
              <w:jc w:val="center"/>
              <w:rPr>
                <w:rFonts w:ascii="Arial Narrow" w:hAnsi="Arial Narrow" w:cs="Arial"/>
                <w:sz w:val="18"/>
                <w:szCs w:val="18"/>
              </w:rPr>
            </w:pPr>
            <w:r w:rsidRPr="00A13F53">
              <w:rPr>
                <w:rFonts w:ascii="Arial Narrow" w:hAnsi="Arial Narrow" w:cs="Arial"/>
                <w:sz w:val="18"/>
                <w:szCs w:val="18"/>
              </w:rPr>
              <w:t>No</w:t>
            </w:r>
          </w:p>
        </w:tc>
        <w:tc>
          <w:tcPr>
            <w:tcW w:w="1473" w:type="dxa"/>
            <w:gridSpan w:val="2"/>
            <w:tcBorders>
              <w:top w:val="single" w:sz="6" w:space="0" w:color="808080"/>
              <w:left w:val="single" w:sz="6" w:space="0" w:color="808080"/>
              <w:bottom w:val="single" w:sz="6" w:space="0" w:color="808080"/>
              <w:right w:val="single" w:sz="6" w:space="0" w:color="808080"/>
            </w:tcBorders>
            <w:vAlign w:val="center"/>
          </w:tcPr>
          <w:p w14:paraId="2970D3D3" w14:textId="77777777" w:rsidR="00F71F9B" w:rsidRPr="00A13F53" w:rsidRDefault="00F71F9B" w:rsidP="006F0F3D">
            <w:pPr>
              <w:tabs>
                <w:tab w:val="left" w:pos="1701"/>
              </w:tabs>
              <w:jc w:val="center"/>
              <w:rPr>
                <w:rFonts w:ascii="Arial Narrow" w:hAnsi="Arial Narrow" w:cs="Arial"/>
                <w:sz w:val="18"/>
                <w:szCs w:val="18"/>
              </w:rPr>
            </w:pP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687B1CDE" w14:textId="2770DFBC" w:rsidR="00F71F9B" w:rsidRPr="00A13F53" w:rsidRDefault="003D0110" w:rsidP="006F0F3D">
            <w:pPr>
              <w:tabs>
                <w:tab w:val="left" w:pos="1701"/>
              </w:tabs>
              <w:jc w:val="center"/>
              <w:rPr>
                <w:rFonts w:ascii="Arial Narrow" w:hAnsi="Arial Narrow" w:cs="Arial"/>
                <w:sz w:val="18"/>
                <w:szCs w:val="18"/>
              </w:rPr>
            </w:pPr>
            <w:r w:rsidRPr="00A13F53">
              <w:rPr>
                <w:rFonts w:ascii="Arial Narrow" w:hAnsi="Arial Narrow" w:cs="Arial"/>
                <w:sz w:val="18"/>
                <w:szCs w:val="18"/>
              </w:rPr>
              <w:t>120</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560F5AF8" w14:textId="77777777" w:rsidR="00F71F9B" w:rsidRPr="00A13F53" w:rsidRDefault="00F71F9B" w:rsidP="006F0F3D">
            <w:pPr>
              <w:tabs>
                <w:tab w:val="left" w:pos="1701"/>
              </w:tabs>
              <w:jc w:val="center"/>
              <w:rPr>
                <w:rFonts w:ascii="Arial Narrow" w:hAnsi="Arial Narrow" w:cs="Arial"/>
                <w:sz w:val="18"/>
                <w:szCs w:val="18"/>
              </w:rPr>
            </w:pPr>
          </w:p>
        </w:tc>
      </w:tr>
      <w:tr w:rsidR="00F71F9B" w:rsidRPr="00A13F53" w14:paraId="520EFA93" w14:textId="77777777" w:rsidTr="00A13F53">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149D0070"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Source of funding</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66268EBE"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 xml:space="preserve">NZSCED </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703F08DB"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Does EFTS value meet LET table?</w:t>
            </w:r>
          </w:p>
        </w:tc>
        <w:tc>
          <w:tcPr>
            <w:tcW w:w="1389" w:type="dxa"/>
            <w:tcBorders>
              <w:top w:val="single" w:sz="6" w:space="0" w:color="808080"/>
              <w:left w:val="single" w:sz="6" w:space="0" w:color="808080"/>
              <w:bottom w:val="single" w:sz="6" w:space="0" w:color="808080"/>
              <w:right w:val="single" w:sz="6" w:space="0" w:color="808080"/>
            </w:tcBorders>
            <w:vAlign w:val="center"/>
          </w:tcPr>
          <w:p w14:paraId="3D43A0BC"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Qual award category</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667A2AC8"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Register level</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77C8165E"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ISCED level</w:t>
            </w:r>
          </w:p>
        </w:tc>
      </w:tr>
      <w:tr w:rsidR="00F71F9B" w:rsidRPr="00A13F53" w14:paraId="717BE143" w14:textId="77777777" w:rsidTr="00A13F53">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23AFBEEF" w14:textId="6474EC37"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01 SAC L3+ (M)</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283C8F06" w14:textId="5B1A9C02"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100501</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3647957F" w14:textId="43B904EC"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Yes</w:t>
            </w:r>
          </w:p>
        </w:tc>
        <w:tc>
          <w:tcPr>
            <w:tcW w:w="1389" w:type="dxa"/>
            <w:tcBorders>
              <w:top w:val="single" w:sz="6" w:space="0" w:color="808080"/>
              <w:left w:val="single" w:sz="6" w:space="0" w:color="808080"/>
              <w:bottom w:val="single" w:sz="6" w:space="0" w:color="808080"/>
              <w:right w:val="single" w:sz="6" w:space="0" w:color="808080"/>
            </w:tcBorders>
            <w:vAlign w:val="center"/>
          </w:tcPr>
          <w:p w14:paraId="733F0B71" w14:textId="2BFE9D57"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12</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54A6D3E1" w14:textId="61E6D0A5"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8</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1F1B32E3" w14:textId="6EDF3310"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5</w:t>
            </w:r>
          </w:p>
        </w:tc>
      </w:tr>
      <w:tr w:rsidR="00F71F9B" w:rsidRPr="00A13F53" w14:paraId="4D3D2728" w14:textId="77777777" w:rsidTr="00A13F53">
        <w:trPr>
          <w:cantSplit/>
        </w:trPr>
        <w:tc>
          <w:tcPr>
            <w:tcW w:w="9015" w:type="dxa"/>
            <w:gridSpan w:val="11"/>
            <w:tcBorders>
              <w:top w:val="single" w:sz="6" w:space="0" w:color="808080"/>
              <w:left w:val="single" w:sz="2" w:space="0" w:color="808080"/>
              <w:bottom w:val="single" w:sz="6" w:space="0" w:color="808080"/>
              <w:right w:val="single" w:sz="2" w:space="0" w:color="808080"/>
            </w:tcBorders>
            <w:vAlign w:val="center"/>
          </w:tcPr>
          <w:p w14:paraId="387DCD63" w14:textId="77777777" w:rsidR="00F71F9B" w:rsidRPr="00A13F53" w:rsidRDefault="00F71F9B" w:rsidP="006F0F3D">
            <w:pPr>
              <w:tabs>
                <w:tab w:val="left" w:pos="1701"/>
              </w:tabs>
              <w:jc w:val="center"/>
              <w:rPr>
                <w:rFonts w:ascii="Arial Narrow" w:hAnsi="Arial Narrow" w:cs="Arial"/>
                <w:b/>
                <w:bCs/>
                <w:color w:val="808080"/>
                <w:sz w:val="18"/>
                <w:szCs w:val="18"/>
              </w:rPr>
            </w:pPr>
          </w:p>
        </w:tc>
      </w:tr>
      <w:tr w:rsidR="00F71F9B" w:rsidRPr="00A13F53" w14:paraId="01333C00" w14:textId="77777777" w:rsidTr="00A13F53">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3E13FB5A"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ISCED subsequent destination</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1F9E9306"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Certifying authority</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217B132A"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Programme abbreviation</w:t>
            </w:r>
          </w:p>
        </w:tc>
        <w:tc>
          <w:tcPr>
            <w:tcW w:w="1389" w:type="dxa"/>
            <w:tcBorders>
              <w:top w:val="single" w:sz="6" w:space="0" w:color="808080"/>
              <w:left w:val="single" w:sz="6" w:space="0" w:color="808080"/>
              <w:bottom w:val="single" w:sz="6" w:space="0" w:color="808080"/>
              <w:right w:val="single" w:sz="6" w:space="0" w:color="808080"/>
            </w:tcBorders>
            <w:vAlign w:val="center"/>
          </w:tcPr>
          <w:p w14:paraId="099AFEC3" w14:textId="77777777" w:rsidR="00F71F9B" w:rsidRPr="00A13F53" w:rsidRDefault="00F71F9B"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NQF Credits (STEO only)</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1A2C43C7" w14:textId="58212649" w:rsidR="00F71F9B" w:rsidRPr="00A13F53" w:rsidRDefault="007C16FD" w:rsidP="006F0F3D">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Enquiries, Applications, Enrolments</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2F30E0F7" w14:textId="77777777" w:rsidR="00F71F9B" w:rsidRPr="00A13F53" w:rsidRDefault="00F71F9B" w:rsidP="006F0F3D">
            <w:pPr>
              <w:tabs>
                <w:tab w:val="left" w:pos="1701"/>
              </w:tabs>
              <w:jc w:val="center"/>
              <w:rPr>
                <w:rFonts w:ascii="Arial Narrow" w:hAnsi="Arial Narrow" w:cs="Arial"/>
                <w:b/>
                <w:bCs/>
                <w:color w:val="808080"/>
                <w:sz w:val="18"/>
                <w:szCs w:val="18"/>
              </w:rPr>
            </w:pPr>
          </w:p>
        </w:tc>
      </w:tr>
      <w:tr w:rsidR="00F71F9B" w:rsidRPr="00A13F53" w14:paraId="00F2643E" w14:textId="77777777" w:rsidTr="00A13F53">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25917E6E" w14:textId="03B6E6F3"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A</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59ABFECD" w14:textId="2A488E53" w:rsidR="00F71F9B" w:rsidRPr="00A13F53" w:rsidRDefault="00294240" w:rsidP="00294240">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6</w:t>
            </w:r>
            <w:r w:rsidR="007C16FD" w:rsidRPr="00A13F53">
              <w:rPr>
                <w:rFonts w:ascii="Arial Narrow" w:hAnsi="Arial Narrow" w:cs="Arial"/>
                <w:color w:val="808080"/>
                <w:sz w:val="18"/>
                <w:szCs w:val="18"/>
              </w:rPr>
              <w:t>013</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365AF6B2" w14:textId="51119C41"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BDes(Hon)</w:t>
            </w:r>
          </w:p>
        </w:tc>
        <w:tc>
          <w:tcPr>
            <w:tcW w:w="1389" w:type="dxa"/>
            <w:tcBorders>
              <w:top w:val="single" w:sz="6" w:space="0" w:color="808080"/>
              <w:left w:val="single" w:sz="6" w:space="0" w:color="808080"/>
              <w:bottom w:val="single" w:sz="6" w:space="0" w:color="808080"/>
              <w:right w:val="single" w:sz="6" w:space="0" w:color="808080"/>
            </w:tcBorders>
            <w:vAlign w:val="center"/>
          </w:tcPr>
          <w:p w14:paraId="5AB6E254" w14:textId="2BA44614"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0</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35159E49" w14:textId="0AC6A121" w:rsidR="00F71F9B" w:rsidRPr="00A13F53" w:rsidRDefault="007C16FD" w:rsidP="006F0F3D">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3</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19663455" w14:textId="77777777" w:rsidR="00F71F9B" w:rsidRPr="00A13F53" w:rsidRDefault="00F71F9B" w:rsidP="006F0F3D">
            <w:pPr>
              <w:tabs>
                <w:tab w:val="left" w:pos="1701"/>
              </w:tabs>
              <w:jc w:val="center"/>
              <w:rPr>
                <w:rFonts w:ascii="Arial Narrow" w:hAnsi="Arial Narrow" w:cs="Arial"/>
                <w:color w:val="808080"/>
                <w:sz w:val="18"/>
                <w:szCs w:val="18"/>
              </w:rPr>
            </w:pPr>
          </w:p>
        </w:tc>
      </w:tr>
    </w:tbl>
    <w:p w14:paraId="05693153" w14:textId="77777777" w:rsidR="00D02957" w:rsidRDefault="00D02957" w:rsidP="006F0F3D">
      <w:pPr>
        <w:tabs>
          <w:tab w:val="left" w:pos="1304"/>
          <w:tab w:val="left" w:pos="2778"/>
          <w:tab w:val="left" w:pos="4507"/>
          <w:tab w:val="left" w:pos="5896"/>
          <w:tab w:val="left" w:pos="7456"/>
        </w:tabs>
        <w:rPr>
          <w:rFonts w:cs="Arial"/>
        </w:rPr>
        <w:sectPr w:rsidR="00D02957" w:rsidSect="00C13E48">
          <w:footnotePr>
            <w:pos w:val="beneathText"/>
          </w:footnotePr>
          <w:pgSz w:w="11907" w:h="16840" w:code="9"/>
          <w:pgMar w:top="1276" w:right="1134" w:bottom="1440" w:left="1701" w:header="720" w:footer="720" w:gutter="0"/>
          <w:cols w:space="720"/>
          <w:docGrid w:linePitch="360"/>
        </w:sectPr>
      </w:pPr>
    </w:p>
    <w:p w14:paraId="1D6627C0" w14:textId="77777777" w:rsidR="00D02957" w:rsidRDefault="00D02957" w:rsidP="00C13E48">
      <w:pPr>
        <w:pStyle w:val="Heading6"/>
        <w:numPr>
          <w:ilvl w:val="0"/>
          <w:numId w:val="0"/>
        </w:numPr>
        <w:rPr>
          <w:b w:val="0"/>
          <w:bCs/>
          <w:sz w:val="20"/>
          <w:szCs w:val="20"/>
        </w:rPr>
      </w:pPr>
    </w:p>
    <w:p w14:paraId="730FC019" w14:textId="481F5A46" w:rsidR="00D02957" w:rsidRPr="00D02957" w:rsidRDefault="00D02957" w:rsidP="003C4C3F">
      <w:pPr>
        <w:rPr>
          <w:b/>
          <w:bCs/>
          <w:sz w:val="28"/>
          <w:szCs w:val="28"/>
        </w:rPr>
      </w:pPr>
      <w:r w:rsidRPr="00D02957">
        <w:rPr>
          <w:b/>
          <w:bCs/>
          <w:sz w:val="28"/>
          <w:szCs w:val="28"/>
        </w:rPr>
        <w:t>OT51</w:t>
      </w:r>
      <w:r w:rsidR="003C4C3F">
        <w:rPr>
          <w:b/>
          <w:bCs/>
          <w:sz w:val="28"/>
          <w:szCs w:val="28"/>
        </w:rPr>
        <w:t>14</w:t>
      </w:r>
      <w:r w:rsidRPr="00D02957">
        <w:rPr>
          <w:b/>
          <w:bCs/>
          <w:sz w:val="28"/>
          <w:szCs w:val="28"/>
        </w:rPr>
        <w:t xml:space="preserve"> </w:t>
      </w:r>
      <w:r w:rsidR="003C4C3F">
        <w:rPr>
          <w:b/>
          <w:bCs/>
          <w:sz w:val="28"/>
          <w:szCs w:val="28"/>
        </w:rPr>
        <w:t xml:space="preserve">Postgraduate Certificate in </w:t>
      </w:r>
      <w:r w:rsidRPr="00D02957">
        <w:rPr>
          <w:b/>
          <w:bCs/>
          <w:sz w:val="28"/>
          <w:szCs w:val="28"/>
        </w:rPr>
        <w:t>Design</w:t>
      </w:r>
    </w:p>
    <w:p w14:paraId="3E4966A2" w14:textId="77777777" w:rsidR="00D02957" w:rsidRPr="00D02957" w:rsidRDefault="00D02957" w:rsidP="00C13E48">
      <w:pPr>
        <w:pStyle w:val="Heading6"/>
        <w:numPr>
          <w:ilvl w:val="0"/>
          <w:numId w:val="0"/>
        </w:numPr>
        <w:ind w:left="360"/>
        <w:rPr>
          <w:b w:val="0"/>
          <w:bCs/>
          <w:sz w:val="20"/>
          <w:szCs w:val="20"/>
        </w:rPr>
      </w:pPr>
    </w:p>
    <w:p w14:paraId="052F23D9" w14:textId="77777777" w:rsidR="003C4C3F" w:rsidRPr="003D0110" w:rsidRDefault="003C4C3F" w:rsidP="003C4C3F">
      <w:pPr>
        <w:pStyle w:val="Heading6"/>
        <w:rPr>
          <w:sz w:val="24"/>
          <w:szCs w:val="24"/>
        </w:rPr>
      </w:pPr>
      <w:r w:rsidRPr="003D0110">
        <w:rPr>
          <w:sz w:val="24"/>
          <w:szCs w:val="24"/>
        </w:rPr>
        <w:t>Enrolments</w:t>
      </w:r>
    </w:p>
    <w:tbl>
      <w:tblPr>
        <w:tblW w:w="9100"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Layout w:type="fixed"/>
        <w:tblCellMar>
          <w:top w:w="57" w:type="dxa"/>
          <w:left w:w="28" w:type="dxa"/>
          <w:bottom w:w="57" w:type="dxa"/>
          <w:right w:w="28" w:type="dxa"/>
        </w:tblCellMar>
        <w:tblLook w:val="01E0" w:firstRow="1" w:lastRow="1" w:firstColumn="1" w:lastColumn="1" w:noHBand="0" w:noVBand="0"/>
      </w:tblPr>
      <w:tblGrid>
        <w:gridCol w:w="1446"/>
        <w:gridCol w:w="993"/>
        <w:gridCol w:w="992"/>
        <w:gridCol w:w="1134"/>
        <w:gridCol w:w="1276"/>
        <w:gridCol w:w="1134"/>
        <w:gridCol w:w="2125"/>
      </w:tblGrid>
      <w:tr w:rsidR="003C4C3F" w:rsidRPr="00A13F53" w14:paraId="345D0C05" w14:textId="77777777" w:rsidTr="00294240">
        <w:tc>
          <w:tcPr>
            <w:tcW w:w="1446" w:type="dxa"/>
            <w:vAlign w:val="center"/>
          </w:tcPr>
          <w:p w14:paraId="7C7EE364"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Start date</w:t>
            </w:r>
          </w:p>
        </w:tc>
        <w:tc>
          <w:tcPr>
            <w:tcW w:w="993" w:type="dxa"/>
            <w:vAlign w:val="center"/>
          </w:tcPr>
          <w:p w14:paraId="2AE66FEF"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Intl enrolments?</w:t>
            </w:r>
          </w:p>
        </w:tc>
        <w:tc>
          <w:tcPr>
            <w:tcW w:w="992" w:type="dxa"/>
            <w:vAlign w:val="center"/>
          </w:tcPr>
          <w:p w14:paraId="6561005C"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Available part-time?</w:t>
            </w:r>
          </w:p>
        </w:tc>
        <w:tc>
          <w:tcPr>
            <w:tcW w:w="1134" w:type="dxa"/>
            <w:vAlign w:val="center"/>
          </w:tcPr>
          <w:p w14:paraId="5557AFC6"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Student loans available?</w:t>
            </w:r>
          </w:p>
        </w:tc>
        <w:tc>
          <w:tcPr>
            <w:tcW w:w="1276" w:type="dxa"/>
            <w:vAlign w:val="center"/>
          </w:tcPr>
          <w:p w14:paraId="1FFF1D6B"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Student allowances available?</w:t>
            </w:r>
          </w:p>
        </w:tc>
        <w:tc>
          <w:tcPr>
            <w:tcW w:w="1134" w:type="dxa"/>
            <w:vAlign w:val="center"/>
          </w:tcPr>
          <w:p w14:paraId="19184739"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Advanced standing available?</w:t>
            </w:r>
          </w:p>
        </w:tc>
        <w:tc>
          <w:tcPr>
            <w:tcW w:w="2125" w:type="dxa"/>
            <w:vAlign w:val="center"/>
          </w:tcPr>
          <w:p w14:paraId="537115C5"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Programme length</w:t>
            </w:r>
            <w:r w:rsidRPr="00A13F53">
              <w:rPr>
                <w:rFonts w:ascii="Arial Narrow" w:hAnsi="Arial Narrow" w:cs="Arial"/>
                <w:b/>
                <w:sz w:val="18"/>
                <w:szCs w:val="18"/>
              </w:rPr>
              <w:br/>
              <w:t>(in weeks AND years)</w:t>
            </w:r>
          </w:p>
        </w:tc>
      </w:tr>
      <w:tr w:rsidR="003C4C3F" w:rsidRPr="00A13F53" w14:paraId="5146E891" w14:textId="77777777" w:rsidTr="00294240">
        <w:tc>
          <w:tcPr>
            <w:tcW w:w="1446" w:type="dxa"/>
            <w:vAlign w:val="center"/>
          </w:tcPr>
          <w:p w14:paraId="70A2F368"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01 February 2016</w:t>
            </w:r>
          </w:p>
        </w:tc>
        <w:tc>
          <w:tcPr>
            <w:tcW w:w="993" w:type="dxa"/>
            <w:vAlign w:val="center"/>
          </w:tcPr>
          <w:p w14:paraId="3660C395"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992" w:type="dxa"/>
            <w:vAlign w:val="center"/>
          </w:tcPr>
          <w:p w14:paraId="393C0D10" w14:textId="59D54000" w:rsidR="003C4C3F" w:rsidRPr="00A13F53" w:rsidRDefault="001573CA" w:rsidP="003C4C3F">
            <w:pPr>
              <w:tabs>
                <w:tab w:val="left" w:pos="1701"/>
              </w:tabs>
              <w:jc w:val="center"/>
              <w:rPr>
                <w:rFonts w:ascii="Arial Narrow" w:hAnsi="Arial Narrow" w:cs="Arial"/>
                <w:sz w:val="18"/>
                <w:szCs w:val="18"/>
              </w:rPr>
            </w:pPr>
            <w:r>
              <w:rPr>
                <w:rFonts w:ascii="Arial Narrow" w:hAnsi="Arial Narrow" w:cs="Arial"/>
                <w:sz w:val="18"/>
                <w:szCs w:val="18"/>
              </w:rPr>
              <w:t>Yes</w:t>
            </w:r>
          </w:p>
        </w:tc>
        <w:tc>
          <w:tcPr>
            <w:tcW w:w="1134" w:type="dxa"/>
            <w:vAlign w:val="center"/>
          </w:tcPr>
          <w:p w14:paraId="4FCDE1CC"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276" w:type="dxa"/>
            <w:vAlign w:val="center"/>
          </w:tcPr>
          <w:p w14:paraId="285C37C9" w14:textId="5EBD0364" w:rsidR="003C4C3F" w:rsidRPr="00A13F53" w:rsidRDefault="00E36555" w:rsidP="003C4C3F">
            <w:pPr>
              <w:tabs>
                <w:tab w:val="left" w:pos="1701"/>
              </w:tabs>
              <w:jc w:val="center"/>
              <w:rPr>
                <w:rFonts w:ascii="Arial Narrow" w:hAnsi="Arial Narrow" w:cs="Arial"/>
                <w:sz w:val="18"/>
                <w:szCs w:val="18"/>
              </w:rPr>
            </w:pPr>
            <w:r>
              <w:rPr>
                <w:rFonts w:ascii="Arial Narrow" w:hAnsi="Arial Narrow" w:cs="Arial"/>
                <w:sz w:val="18"/>
                <w:szCs w:val="18"/>
              </w:rPr>
              <w:t>NO</w:t>
            </w:r>
          </w:p>
        </w:tc>
        <w:tc>
          <w:tcPr>
            <w:tcW w:w="1134" w:type="dxa"/>
            <w:vAlign w:val="center"/>
          </w:tcPr>
          <w:p w14:paraId="74D4EA57" w14:textId="68747F1C" w:rsidR="003C4C3F" w:rsidRPr="00A13F53" w:rsidRDefault="00ED69DE" w:rsidP="003C4C3F">
            <w:pPr>
              <w:tabs>
                <w:tab w:val="left" w:pos="1701"/>
              </w:tabs>
              <w:jc w:val="center"/>
              <w:rPr>
                <w:rFonts w:ascii="Arial Narrow" w:hAnsi="Arial Narrow" w:cs="Arial"/>
                <w:sz w:val="18"/>
                <w:szCs w:val="18"/>
              </w:rPr>
            </w:pPr>
            <w:r>
              <w:rPr>
                <w:rFonts w:ascii="Arial Narrow" w:hAnsi="Arial Narrow" w:cs="Arial"/>
                <w:sz w:val="18"/>
                <w:szCs w:val="18"/>
              </w:rPr>
              <w:t>Yes</w:t>
            </w:r>
          </w:p>
        </w:tc>
        <w:tc>
          <w:tcPr>
            <w:tcW w:w="2125" w:type="dxa"/>
            <w:vAlign w:val="center"/>
          </w:tcPr>
          <w:p w14:paraId="272F0105" w14:textId="1A2E587C" w:rsidR="00ED69DE" w:rsidRPr="00A13F53" w:rsidRDefault="009F6051" w:rsidP="006C5ACC">
            <w:pPr>
              <w:tabs>
                <w:tab w:val="left" w:pos="1701"/>
              </w:tabs>
              <w:jc w:val="center"/>
              <w:rPr>
                <w:rFonts w:ascii="Arial Narrow" w:hAnsi="Arial Narrow" w:cs="Arial"/>
                <w:sz w:val="18"/>
                <w:szCs w:val="18"/>
              </w:rPr>
            </w:pPr>
            <w:r>
              <w:rPr>
                <w:rFonts w:ascii="Arial Narrow" w:hAnsi="Arial Narrow" w:cs="Arial"/>
                <w:sz w:val="18"/>
                <w:szCs w:val="18"/>
              </w:rPr>
              <w:t>19</w:t>
            </w:r>
            <w:r w:rsidR="00E36555">
              <w:rPr>
                <w:rFonts w:ascii="Arial Narrow" w:hAnsi="Arial Narrow" w:cs="Arial"/>
                <w:sz w:val="18"/>
                <w:szCs w:val="18"/>
              </w:rPr>
              <w:t xml:space="preserve">weeks – </w:t>
            </w:r>
            <w:r w:rsidR="00827F24">
              <w:rPr>
                <w:rFonts w:ascii="Arial Narrow" w:hAnsi="Arial Narrow" w:cs="Arial"/>
                <w:sz w:val="18"/>
                <w:szCs w:val="18"/>
              </w:rPr>
              <w:t xml:space="preserve">0.5 years </w:t>
            </w:r>
            <w:r w:rsidR="00ED69DE">
              <w:rPr>
                <w:rFonts w:ascii="Arial Narrow" w:hAnsi="Arial Narrow" w:cs="Arial"/>
                <w:sz w:val="18"/>
                <w:szCs w:val="18"/>
              </w:rPr>
              <w:t xml:space="preserve"> (TEC</w:t>
            </w:r>
          </w:p>
        </w:tc>
      </w:tr>
    </w:tbl>
    <w:p w14:paraId="2854F505" w14:textId="37B25B26" w:rsidR="003C4C3F" w:rsidRPr="00D34BAC" w:rsidRDefault="003C4C3F" w:rsidP="003C4C3F">
      <w:pPr>
        <w:tabs>
          <w:tab w:val="left" w:pos="1701"/>
        </w:tabs>
        <w:rPr>
          <w:sz w:val="12"/>
        </w:rPr>
      </w:pPr>
    </w:p>
    <w:p w14:paraId="5E487B55" w14:textId="77777777" w:rsidR="003C4C3F" w:rsidRPr="003D0110" w:rsidRDefault="003C4C3F" w:rsidP="003C4C3F">
      <w:pPr>
        <w:pStyle w:val="Heading6"/>
        <w:rPr>
          <w:sz w:val="24"/>
          <w:szCs w:val="24"/>
        </w:rPr>
      </w:pPr>
      <w:r w:rsidRPr="003D0110">
        <w:rPr>
          <w:sz w:val="24"/>
          <w:szCs w:val="24"/>
        </w:rPr>
        <w:t>Qual Award</w:t>
      </w:r>
    </w:p>
    <w:tbl>
      <w:tblPr>
        <w:tblW w:w="9108"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Layout w:type="fixed"/>
        <w:tblCellMar>
          <w:top w:w="57" w:type="dxa"/>
          <w:left w:w="28" w:type="dxa"/>
          <w:bottom w:w="57" w:type="dxa"/>
          <w:right w:w="28" w:type="dxa"/>
        </w:tblCellMar>
        <w:tblLook w:val="01E0" w:firstRow="1" w:lastRow="1" w:firstColumn="1" w:lastColumn="1" w:noHBand="0" w:noVBand="0"/>
      </w:tblPr>
      <w:tblGrid>
        <w:gridCol w:w="1021"/>
        <w:gridCol w:w="860"/>
        <w:gridCol w:w="132"/>
        <w:gridCol w:w="850"/>
        <w:gridCol w:w="589"/>
        <w:gridCol w:w="404"/>
        <w:gridCol w:w="4252"/>
        <w:gridCol w:w="1000"/>
      </w:tblGrid>
      <w:tr w:rsidR="003C4C3F" w:rsidRPr="00A13F53" w14:paraId="2A065B55" w14:textId="77777777" w:rsidTr="003C4C3F">
        <w:trPr>
          <w:trHeight w:val="759"/>
        </w:trPr>
        <w:tc>
          <w:tcPr>
            <w:tcW w:w="1021" w:type="dxa"/>
            <w:vAlign w:val="center"/>
          </w:tcPr>
          <w:p w14:paraId="1DB066C4"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Primary grade table</w:t>
            </w:r>
          </w:p>
        </w:tc>
        <w:tc>
          <w:tcPr>
            <w:tcW w:w="992" w:type="dxa"/>
            <w:gridSpan w:val="2"/>
            <w:vAlign w:val="center"/>
          </w:tcPr>
          <w:p w14:paraId="13631C7C"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Exceptions to primary grade table?</w:t>
            </w:r>
          </w:p>
        </w:tc>
        <w:tc>
          <w:tcPr>
            <w:tcW w:w="850" w:type="dxa"/>
            <w:vAlign w:val="center"/>
          </w:tcPr>
          <w:p w14:paraId="5C488C20"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“Merit” available?</w:t>
            </w:r>
          </w:p>
        </w:tc>
        <w:tc>
          <w:tcPr>
            <w:tcW w:w="993" w:type="dxa"/>
            <w:gridSpan w:val="2"/>
            <w:vAlign w:val="center"/>
          </w:tcPr>
          <w:p w14:paraId="6634819D"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“Distinction” available?</w:t>
            </w:r>
          </w:p>
        </w:tc>
        <w:tc>
          <w:tcPr>
            <w:tcW w:w="4252" w:type="dxa"/>
            <w:vAlign w:val="center"/>
          </w:tcPr>
          <w:p w14:paraId="075D43A6"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Criteria to meet award of merit and/or distinction</w:t>
            </w:r>
          </w:p>
        </w:tc>
        <w:tc>
          <w:tcPr>
            <w:tcW w:w="1000" w:type="dxa"/>
            <w:vAlign w:val="center"/>
          </w:tcPr>
          <w:p w14:paraId="1FF8E217"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Alternative Entry and exit points</w:t>
            </w:r>
          </w:p>
        </w:tc>
      </w:tr>
      <w:tr w:rsidR="003C4C3F" w:rsidRPr="00A13F53" w14:paraId="0B0F1130" w14:textId="77777777" w:rsidTr="003C4C3F">
        <w:trPr>
          <w:trHeight w:val="775"/>
        </w:trPr>
        <w:tc>
          <w:tcPr>
            <w:tcW w:w="1021" w:type="dxa"/>
            <w:vAlign w:val="center"/>
          </w:tcPr>
          <w:p w14:paraId="50EA9096"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Criterion Referenced</w:t>
            </w:r>
          </w:p>
          <w:p w14:paraId="51B9B9FC"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CRA</w:t>
            </w:r>
          </w:p>
        </w:tc>
        <w:tc>
          <w:tcPr>
            <w:tcW w:w="992" w:type="dxa"/>
            <w:gridSpan w:val="2"/>
            <w:vAlign w:val="center"/>
          </w:tcPr>
          <w:p w14:paraId="5D20DD2D"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NO</w:t>
            </w:r>
          </w:p>
        </w:tc>
        <w:tc>
          <w:tcPr>
            <w:tcW w:w="850" w:type="dxa"/>
            <w:vAlign w:val="center"/>
          </w:tcPr>
          <w:p w14:paraId="50D1DF03" w14:textId="2166BEAB" w:rsidR="003C4C3F" w:rsidRPr="00A13F53" w:rsidRDefault="00E36555" w:rsidP="003C4C3F">
            <w:pPr>
              <w:tabs>
                <w:tab w:val="left" w:pos="1701"/>
              </w:tabs>
              <w:jc w:val="center"/>
              <w:rPr>
                <w:rFonts w:ascii="Arial Narrow" w:hAnsi="Arial Narrow" w:cs="Arial"/>
                <w:sz w:val="18"/>
                <w:szCs w:val="18"/>
              </w:rPr>
            </w:pPr>
            <w:r>
              <w:rPr>
                <w:rFonts w:ascii="Arial Narrow" w:hAnsi="Arial Narrow" w:cs="Arial"/>
                <w:sz w:val="18"/>
                <w:szCs w:val="18"/>
              </w:rPr>
              <w:t>NO</w:t>
            </w:r>
          </w:p>
        </w:tc>
        <w:tc>
          <w:tcPr>
            <w:tcW w:w="993" w:type="dxa"/>
            <w:gridSpan w:val="2"/>
            <w:vAlign w:val="center"/>
          </w:tcPr>
          <w:p w14:paraId="1E6563DD" w14:textId="01135E83" w:rsidR="003C4C3F" w:rsidRPr="00A13F53" w:rsidRDefault="00E36555" w:rsidP="003C4C3F">
            <w:pPr>
              <w:tabs>
                <w:tab w:val="left" w:pos="1701"/>
              </w:tabs>
              <w:jc w:val="center"/>
              <w:rPr>
                <w:rFonts w:ascii="Arial Narrow" w:hAnsi="Arial Narrow" w:cs="Arial"/>
                <w:sz w:val="18"/>
                <w:szCs w:val="18"/>
              </w:rPr>
            </w:pPr>
            <w:r>
              <w:rPr>
                <w:rFonts w:ascii="Arial Narrow" w:hAnsi="Arial Narrow" w:cs="Arial"/>
                <w:sz w:val="18"/>
                <w:szCs w:val="18"/>
              </w:rPr>
              <w:t>NO</w:t>
            </w:r>
          </w:p>
        </w:tc>
        <w:tc>
          <w:tcPr>
            <w:tcW w:w="4252" w:type="dxa"/>
            <w:vAlign w:val="center"/>
          </w:tcPr>
          <w:p w14:paraId="32B4CCBC" w14:textId="0A79E7AB" w:rsidR="003C4C3F" w:rsidRPr="00A13F53" w:rsidRDefault="00E36555" w:rsidP="003C4C3F">
            <w:pPr>
              <w:tabs>
                <w:tab w:val="left" w:pos="1701"/>
              </w:tabs>
              <w:rPr>
                <w:rFonts w:ascii="Arial Narrow" w:hAnsi="Arial Narrow" w:cs="Arial"/>
                <w:sz w:val="18"/>
                <w:szCs w:val="18"/>
              </w:rPr>
            </w:pPr>
            <w:r>
              <w:rPr>
                <w:rFonts w:ascii="Arial Narrow" w:hAnsi="Arial Narrow" w:cs="Arial"/>
                <w:sz w:val="18"/>
                <w:szCs w:val="18"/>
              </w:rPr>
              <w:t>Not available</w:t>
            </w:r>
          </w:p>
        </w:tc>
        <w:tc>
          <w:tcPr>
            <w:tcW w:w="1000" w:type="dxa"/>
            <w:vAlign w:val="center"/>
          </w:tcPr>
          <w:p w14:paraId="5D1F0BA8"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None</w:t>
            </w:r>
          </w:p>
        </w:tc>
      </w:tr>
      <w:tr w:rsidR="003C4C3F" w:rsidRPr="00A13F53" w14:paraId="63DF4174" w14:textId="77777777" w:rsidTr="003C4C3F">
        <w:trPr>
          <w:trHeight w:hRule="exact" w:val="113"/>
        </w:trPr>
        <w:tc>
          <w:tcPr>
            <w:tcW w:w="9108" w:type="dxa"/>
            <w:gridSpan w:val="8"/>
            <w:vAlign w:val="center"/>
          </w:tcPr>
          <w:p w14:paraId="5C131A27" w14:textId="77777777" w:rsidR="003C4C3F" w:rsidRPr="00A13F53" w:rsidRDefault="003C4C3F" w:rsidP="003C4C3F">
            <w:pPr>
              <w:tabs>
                <w:tab w:val="left" w:pos="1701"/>
              </w:tabs>
              <w:ind w:right="-169"/>
              <w:rPr>
                <w:rFonts w:ascii="Arial Narrow" w:hAnsi="Arial Narrow" w:cs="Arial"/>
                <w:b/>
                <w:bCs/>
                <w:sz w:val="18"/>
                <w:szCs w:val="18"/>
              </w:rPr>
            </w:pPr>
          </w:p>
        </w:tc>
      </w:tr>
      <w:tr w:rsidR="003C4C3F" w:rsidRPr="00A13F53" w14:paraId="2F33DB7A" w14:textId="77777777" w:rsidTr="003C4C3F">
        <w:trPr>
          <w:trHeight w:val="276"/>
        </w:trPr>
        <w:tc>
          <w:tcPr>
            <w:tcW w:w="9108" w:type="dxa"/>
            <w:gridSpan w:val="8"/>
            <w:vAlign w:val="center"/>
          </w:tcPr>
          <w:p w14:paraId="06DEDF94" w14:textId="77777777" w:rsidR="003C4C3F" w:rsidRPr="00A13F53" w:rsidRDefault="003C4C3F" w:rsidP="003C4C3F">
            <w:pPr>
              <w:tabs>
                <w:tab w:val="left" w:pos="1701"/>
              </w:tabs>
              <w:rPr>
                <w:rFonts w:ascii="Arial Narrow" w:hAnsi="Arial Narrow" w:cs="Arial"/>
                <w:b/>
                <w:bCs/>
                <w:sz w:val="18"/>
                <w:szCs w:val="18"/>
              </w:rPr>
            </w:pPr>
            <w:r w:rsidRPr="00A13F53">
              <w:rPr>
                <w:rFonts w:ascii="Arial Narrow" w:hAnsi="Arial Narrow" w:cs="Arial"/>
                <w:b/>
                <w:bCs/>
                <w:sz w:val="18"/>
                <w:szCs w:val="18"/>
              </w:rPr>
              <w:t>To achieve this qualification, a learner must:</w:t>
            </w:r>
          </w:p>
        </w:tc>
      </w:tr>
      <w:tr w:rsidR="003C4C3F" w:rsidRPr="00A13F53" w14:paraId="79C42924" w14:textId="77777777" w:rsidTr="003C4C3F">
        <w:trPr>
          <w:trHeight w:val="517"/>
        </w:trPr>
        <w:tc>
          <w:tcPr>
            <w:tcW w:w="1881" w:type="dxa"/>
            <w:gridSpan w:val="2"/>
            <w:vAlign w:val="center"/>
          </w:tcPr>
          <w:p w14:paraId="73779F53"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Complete total number of credits</w:t>
            </w:r>
          </w:p>
        </w:tc>
        <w:tc>
          <w:tcPr>
            <w:tcW w:w="1571" w:type="dxa"/>
            <w:gridSpan w:val="3"/>
            <w:vAlign w:val="center"/>
          </w:tcPr>
          <w:p w14:paraId="4F282258"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Pass all compulsory components</w:t>
            </w:r>
          </w:p>
        </w:tc>
        <w:tc>
          <w:tcPr>
            <w:tcW w:w="5656" w:type="dxa"/>
            <w:gridSpan w:val="3"/>
            <w:vAlign w:val="center"/>
          </w:tcPr>
          <w:p w14:paraId="51BA7916" w14:textId="77777777" w:rsidR="003C4C3F" w:rsidRPr="00A13F53" w:rsidRDefault="003C4C3F" w:rsidP="003C4C3F">
            <w:pPr>
              <w:tabs>
                <w:tab w:val="left" w:pos="1701"/>
              </w:tabs>
              <w:ind w:right="-28"/>
              <w:jc w:val="center"/>
              <w:rPr>
                <w:rFonts w:ascii="Arial Narrow" w:hAnsi="Arial Narrow" w:cs="Arial"/>
                <w:b/>
                <w:bCs/>
                <w:sz w:val="18"/>
                <w:szCs w:val="18"/>
              </w:rPr>
            </w:pPr>
            <w:r w:rsidRPr="00A13F53">
              <w:rPr>
                <w:rFonts w:ascii="Arial Narrow" w:hAnsi="Arial Narrow" w:cs="Arial"/>
                <w:b/>
                <w:bCs/>
                <w:sz w:val="18"/>
                <w:szCs w:val="18"/>
              </w:rPr>
              <w:t>Pass the following components</w:t>
            </w:r>
          </w:p>
        </w:tc>
      </w:tr>
      <w:tr w:rsidR="003C4C3F" w:rsidRPr="00A13F53" w14:paraId="32873A78" w14:textId="77777777" w:rsidTr="003C4C3F">
        <w:trPr>
          <w:trHeight w:val="258"/>
        </w:trPr>
        <w:tc>
          <w:tcPr>
            <w:tcW w:w="1881" w:type="dxa"/>
            <w:gridSpan w:val="2"/>
            <w:vAlign w:val="center"/>
          </w:tcPr>
          <w:p w14:paraId="756B3659" w14:textId="3B3FFDA4" w:rsidR="003C4C3F" w:rsidRPr="00A13F53" w:rsidRDefault="00827F24" w:rsidP="003C4C3F">
            <w:pPr>
              <w:tabs>
                <w:tab w:val="left" w:pos="1701"/>
              </w:tabs>
              <w:jc w:val="center"/>
              <w:rPr>
                <w:rFonts w:ascii="Arial Narrow" w:hAnsi="Arial Narrow" w:cs="Arial"/>
                <w:sz w:val="18"/>
                <w:szCs w:val="18"/>
              </w:rPr>
            </w:pPr>
            <w:r>
              <w:rPr>
                <w:rFonts w:ascii="Arial Narrow" w:hAnsi="Arial Narrow" w:cs="Arial"/>
                <w:sz w:val="18"/>
                <w:szCs w:val="18"/>
              </w:rPr>
              <w:t>60</w:t>
            </w:r>
          </w:p>
        </w:tc>
        <w:tc>
          <w:tcPr>
            <w:tcW w:w="1571" w:type="dxa"/>
            <w:gridSpan w:val="3"/>
            <w:vAlign w:val="center"/>
          </w:tcPr>
          <w:p w14:paraId="2D10E04E"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5656" w:type="dxa"/>
            <w:gridSpan w:val="3"/>
            <w:vAlign w:val="center"/>
          </w:tcPr>
          <w:p w14:paraId="00602ECF" w14:textId="77777777" w:rsidR="00ED69DE" w:rsidRPr="00ED69DE" w:rsidRDefault="00ED69DE" w:rsidP="00ED69DE">
            <w:pPr>
              <w:ind w:left="517"/>
              <w:rPr>
                <w:rFonts w:ascii="Arial Narrow" w:hAnsi="Arial Narrow" w:cs="Arial"/>
                <w:sz w:val="18"/>
                <w:szCs w:val="18"/>
              </w:rPr>
            </w:pPr>
            <w:r w:rsidRPr="00ED69DE">
              <w:rPr>
                <w:rFonts w:ascii="Arial Narrow" w:hAnsi="Arial Narrow" w:cs="Arial"/>
                <w:sz w:val="18"/>
                <w:szCs w:val="18"/>
              </w:rPr>
              <w:t>DS801001</w:t>
            </w:r>
            <w:r w:rsidRPr="00ED69DE">
              <w:rPr>
                <w:rFonts w:ascii="Arial Narrow" w:hAnsi="Arial Narrow" w:cs="Arial"/>
                <w:sz w:val="18"/>
                <w:szCs w:val="18"/>
              </w:rPr>
              <w:tab/>
              <w:t>Professional Design Practice</w:t>
            </w:r>
          </w:p>
          <w:p w14:paraId="04F07BA4" w14:textId="77777777" w:rsidR="00ED69DE" w:rsidRPr="00ED69DE" w:rsidRDefault="00ED69DE" w:rsidP="00ED69DE">
            <w:pPr>
              <w:ind w:left="517"/>
              <w:rPr>
                <w:rFonts w:ascii="Arial Narrow" w:hAnsi="Arial Narrow" w:cs="Arial"/>
                <w:sz w:val="18"/>
                <w:szCs w:val="18"/>
              </w:rPr>
            </w:pPr>
            <w:r w:rsidRPr="00ED69DE">
              <w:rPr>
                <w:rFonts w:ascii="Arial Narrow" w:hAnsi="Arial Narrow" w:cs="Arial"/>
                <w:sz w:val="18"/>
                <w:szCs w:val="18"/>
              </w:rPr>
              <w:t>DS802001</w:t>
            </w:r>
            <w:r w:rsidRPr="00ED69DE">
              <w:rPr>
                <w:rFonts w:ascii="Arial Narrow" w:hAnsi="Arial Narrow" w:cs="Arial"/>
                <w:sz w:val="18"/>
                <w:szCs w:val="18"/>
              </w:rPr>
              <w:tab/>
              <w:t>Applied Design Project 1</w:t>
            </w:r>
          </w:p>
          <w:p w14:paraId="18C3FE26" w14:textId="77777777" w:rsidR="00ED69DE" w:rsidRPr="00ED69DE" w:rsidRDefault="00ED69DE" w:rsidP="00ED69DE">
            <w:pPr>
              <w:ind w:left="517"/>
              <w:rPr>
                <w:rFonts w:ascii="Arial Narrow" w:hAnsi="Arial Narrow" w:cs="Arial"/>
                <w:sz w:val="18"/>
                <w:szCs w:val="18"/>
              </w:rPr>
            </w:pPr>
            <w:r w:rsidRPr="00ED69DE">
              <w:rPr>
                <w:rFonts w:ascii="Arial Narrow" w:hAnsi="Arial Narrow" w:cs="Arial"/>
                <w:sz w:val="18"/>
                <w:szCs w:val="18"/>
              </w:rPr>
              <w:t>DS803001</w:t>
            </w:r>
            <w:r w:rsidRPr="00ED69DE">
              <w:rPr>
                <w:rFonts w:ascii="Arial Narrow" w:hAnsi="Arial Narrow" w:cs="Arial"/>
                <w:sz w:val="18"/>
                <w:szCs w:val="18"/>
              </w:rPr>
              <w:tab/>
              <w:t>Design Research Methods</w:t>
            </w:r>
          </w:p>
          <w:p w14:paraId="70D83C1E" w14:textId="31F9C92A" w:rsidR="003C4C3F" w:rsidRPr="00ED69DE" w:rsidRDefault="00ED69DE" w:rsidP="00ED69DE">
            <w:pPr>
              <w:ind w:left="517"/>
              <w:rPr>
                <w:rFonts w:ascii="Arial Narrow" w:hAnsi="Arial Narrow" w:cs="Arial"/>
                <w:sz w:val="18"/>
                <w:szCs w:val="18"/>
              </w:rPr>
            </w:pPr>
            <w:r w:rsidRPr="00ED69DE">
              <w:rPr>
                <w:rFonts w:ascii="Arial Narrow" w:hAnsi="Arial Narrow" w:cs="Arial"/>
                <w:sz w:val="18"/>
                <w:szCs w:val="18"/>
              </w:rPr>
              <w:t>DS804001</w:t>
            </w:r>
            <w:r w:rsidRPr="00ED69DE">
              <w:rPr>
                <w:rFonts w:ascii="Arial Narrow" w:hAnsi="Arial Narrow" w:cs="Arial"/>
                <w:sz w:val="18"/>
                <w:szCs w:val="18"/>
              </w:rPr>
              <w:tab/>
              <w:t>Applied Design Project 2</w:t>
            </w:r>
          </w:p>
        </w:tc>
      </w:tr>
    </w:tbl>
    <w:p w14:paraId="08DAD2E8" w14:textId="77777777" w:rsidR="003C4C3F" w:rsidRPr="00D34BAC" w:rsidRDefault="003C4C3F" w:rsidP="003C4C3F">
      <w:pPr>
        <w:tabs>
          <w:tab w:val="left" w:pos="1701"/>
        </w:tabs>
        <w:rPr>
          <w:sz w:val="12"/>
        </w:rPr>
      </w:pPr>
    </w:p>
    <w:p w14:paraId="4DD9C26E" w14:textId="77777777" w:rsidR="003C4C3F" w:rsidRPr="00D34BAC" w:rsidRDefault="003C4C3F" w:rsidP="003C4C3F">
      <w:pPr>
        <w:pStyle w:val="Heading6"/>
      </w:pPr>
      <w:r w:rsidRPr="00D34BAC">
        <w:t>tec</w:t>
      </w:r>
    </w:p>
    <w:tbl>
      <w:tblPr>
        <w:tblW w:w="9015"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CellMar>
          <w:top w:w="57" w:type="dxa"/>
          <w:left w:w="28" w:type="dxa"/>
          <w:bottom w:w="57" w:type="dxa"/>
          <w:right w:w="28" w:type="dxa"/>
        </w:tblCellMar>
        <w:tblLook w:val="01E0" w:firstRow="1" w:lastRow="1" w:firstColumn="1" w:lastColumn="1" w:noHBand="0" w:noVBand="0"/>
      </w:tblPr>
      <w:tblGrid>
        <w:gridCol w:w="1304"/>
        <w:gridCol w:w="198"/>
        <w:gridCol w:w="1276"/>
        <w:gridCol w:w="227"/>
        <w:gridCol w:w="1418"/>
        <w:gridCol w:w="84"/>
        <w:gridCol w:w="1389"/>
        <w:gridCol w:w="114"/>
        <w:gridCol w:w="1446"/>
        <w:gridCol w:w="56"/>
        <w:gridCol w:w="1503"/>
      </w:tblGrid>
      <w:tr w:rsidR="003C4C3F" w:rsidRPr="00A13F53" w14:paraId="097154D6" w14:textId="77777777" w:rsidTr="003C4C3F">
        <w:trPr>
          <w:cantSplit/>
        </w:trPr>
        <w:tc>
          <w:tcPr>
            <w:tcW w:w="1502" w:type="dxa"/>
            <w:gridSpan w:val="2"/>
            <w:vAlign w:val="center"/>
          </w:tcPr>
          <w:p w14:paraId="3604DFFC"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Teaching hours per week</w:t>
            </w:r>
          </w:p>
        </w:tc>
        <w:tc>
          <w:tcPr>
            <w:tcW w:w="1503" w:type="dxa"/>
            <w:gridSpan w:val="2"/>
            <w:vAlign w:val="center"/>
          </w:tcPr>
          <w:p w14:paraId="7411A135"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 xml:space="preserve">Work experience hours per week </w:t>
            </w:r>
          </w:p>
        </w:tc>
        <w:tc>
          <w:tcPr>
            <w:tcW w:w="1502" w:type="dxa"/>
            <w:gridSpan w:val="2"/>
            <w:vAlign w:val="center"/>
          </w:tcPr>
          <w:p w14:paraId="63626636"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 xml:space="preserve">Self-directed learning hours per week </w:t>
            </w:r>
          </w:p>
        </w:tc>
        <w:tc>
          <w:tcPr>
            <w:tcW w:w="1503" w:type="dxa"/>
            <w:gridSpan w:val="2"/>
            <w:vAlign w:val="center"/>
          </w:tcPr>
          <w:p w14:paraId="50F81E7A"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Teaching weeks per year</w:t>
            </w:r>
          </w:p>
        </w:tc>
        <w:tc>
          <w:tcPr>
            <w:tcW w:w="1502" w:type="dxa"/>
            <w:gridSpan w:val="2"/>
            <w:vAlign w:val="center"/>
          </w:tcPr>
          <w:p w14:paraId="59B607A2"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Gross weeks per year</w:t>
            </w:r>
          </w:p>
        </w:tc>
        <w:tc>
          <w:tcPr>
            <w:tcW w:w="1503" w:type="dxa"/>
            <w:vAlign w:val="center"/>
          </w:tcPr>
          <w:p w14:paraId="374FBF79"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Holiday weeks per year</w:t>
            </w:r>
          </w:p>
        </w:tc>
      </w:tr>
      <w:tr w:rsidR="003C4C3F" w:rsidRPr="00A13F53" w14:paraId="2F59115E" w14:textId="77777777" w:rsidTr="003C4C3F">
        <w:trPr>
          <w:cantSplit/>
        </w:trPr>
        <w:tc>
          <w:tcPr>
            <w:tcW w:w="1502" w:type="dxa"/>
            <w:gridSpan w:val="2"/>
            <w:vAlign w:val="center"/>
          </w:tcPr>
          <w:p w14:paraId="5BD03AFB" w14:textId="0EC0A946" w:rsidR="003C4C3F" w:rsidRPr="00A13F53" w:rsidRDefault="00ED69DE" w:rsidP="003C4C3F">
            <w:pPr>
              <w:tabs>
                <w:tab w:val="left" w:pos="1701"/>
              </w:tabs>
              <w:jc w:val="center"/>
              <w:rPr>
                <w:rFonts w:ascii="Arial Narrow" w:hAnsi="Arial Narrow" w:cs="Arial"/>
                <w:bCs/>
                <w:sz w:val="18"/>
                <w:szCs w:val="18"/>
              </w:rPr>
            </w:pPr>
            <w:r>
              <w:rPr>
                <w:rFonts w:ascii="Arial Narrow" w:hAnsi="Arial Narrow" w:cs="Arial"/>
                <w:bCs/>
                <w:sz w:val="18"/>
                <w:szCs w:val="18"/>
              </w:rPr>
              <w:t>8.44</w:t>
            </w:r>
          </w:p>
        </w:tc>
        <w:tc>
          <w:tcPr>
            <w:tcW w:w="1503" w:type="dxa"/>
            <w:gridSpan w:val="2"/>
            <w:vAlign w:val="center"/>
          </w:tcPr>
          <w:p w14:paraId="5E739396" w14:textId="34572199" w:rsidR="003C4C3F" w:rsidRPr="00A13F53" w:rsidRDefault="00ED69DE" w:rsidP="003C4C3F">
            <w:pPr>
              <w:tabs>
                <w:tab w:val="left" w:pos="1701"/>
              </w:tabs>
              <w:jc w:val="center"/>
              <w:rPr>
                <w:rFonts w:ascii="Arial Narrow" w:hAnsi="Arial Narrow" w:cs="Arial"/>
                <w:bCs/>
                <w:sz w:val="18"/>
                <w:szCs w:val="18"/>
              </w:rPr>
            </w:pPr>
            <w:r>
              <w:rPr>
                <w:rFonts w:ascii="Arial Narrow" w:hAnsi="Arial Narrow" w:cs="Arial"/>
                <w:bCs/>
                <w:sz w:val="18"/>
                <w:szCs w:val="18"/>
              </w:rPr>
              <w:t>3.12</w:t>
            </w:r>
          </w:p>
        </w:tc>
        <w:tc>
          <w:tcPr>
            <w:tcW w:w="1502" w:type="dxa"/>
            <w:gridSpan w:val="2"/>
            <w:vAlign w:val="center"/>
          </w:tcPr>
          <w:p w14:paraId="12F1CA9F" w14:textId="3B499C70" w:rsidR="003C4C3F" w:rsidRPr="00A13F53" w:rsidRDefault="00ED69DE" w:rsidP="003C4C3F">
            <w:pPr>
              <w:tabs>
                <w:tab w:val="left" w:pos="1701"/>
              </w:tabs>
              <w:jc w:val="center"/>
              <w:rPr>
                <w:rFonts w:ascii="Arial Narrow" w:hAnsi="Arial Narrow" w:cs="Arial"/>
                <w:bCs/>
                <w:sz w:val="18"/>
                <w:szCs w:val="18"/>
              </w:rPr>
            </w:pPr>
            <w:r>
              <w:rPr>
                <w:rFonts w:ascii="Arial Narrow" w:hAnsi="Arial Narrow" w:cs="Arial"/>
                <w:bCs/>
                <w:sz w:val="18"/>
                <w:szCs w:val="18"/>
              </w:rPr>
              <w:t>25.94</w:t>
            </w:r>
          </w:p>
        </w:tc>
        <w:tc>
          <w:tcPr>
            <w:tcW w:w="1503" w:type="dxa"/>
            <w:gridSpan w:val="2"/>
            <w:vAlign w:val="center"/>
          </w:tcPr>
          <w:p w14:paraId="60F6E32B" w14:textId="20F24F00" w:rsidR="003C4C3F" w:rsidRPr="00A13F53" w:rsidRDefault="00827F24" w:rsidP="003C4C3F">
            <w:pPr>
              <w:tabs>
                <w:tab w:val="left" w:pos="1701"/>
              </w:tabs>
              <w:jc w:val="center"/>
              <w:rPr>
                <w:rFonts w:ascii="Arial Narrow" w:hAnsi="Arial Narrow" w:cs="Arial"/>
                <w:bCs/>
                <w:sz w:val="18"/>
                <w:szCs w:val="18"/>
              </w:rPr>
            </w:pPr>
            <w:r>
              <w:rPr>
                <w:rFonts w:ascii="Arial Narrow" w:hAnsi="Arial Narrow" w:cs="Arial"/>
                <w:bCs/>
                <w:sz w:val="18"/>
                <w:szCs w:val="18"/>
              </w:rPr>
              <w:t>16</w:t>
            </w:r>
          </w:p>
        </w:tc>
        <w:tc>
          <w:tcPr>
            <w:tcW w:w="1502" w:type="dxa"/>
            <w:gridSpan w:val="2"/>
            <w:vAlign w:val="center"/>
          </w:tcPr>
          <w:p w14:paraId="7A75C54E" w14:textId="59B8F600" w:rsidR="003C4C3F" w:rsidRPr="00A13F53" w:rsidRDefault="009F6051" w:rsidP="003C4C3F">
            <w:pPr>
              <w:tabs>
                <w:tab w:val="left" w:pos="1701"/>
              </w:tabs>
              <w:jc w:val="center"/>
              <w:rPr>
                <w:rFonts w:ascii="Arial Narrow" w:hAnsi="Arial Narrow" w:cs="Arial"/>
                <w:bCs/>
                <w:sz w:val="18"/>
                <w:szCs w:val="18"/>
              </w:rPr>
            </w:pPr>
            <w:r>
              <w:rPr>
                <w:rFonts w:ascii="Arial Narrow" w:hAnsi="Arial Narrow" w:cs="Arial"/>
                <w:bCs/>
                <w:sz w:val="18"/>
                <w:szCs w:val="18"/>
              </w:rPr>
              <w:t>19</w:t>
            </w:r>
          </w:p>
        </w:tc>
        <w:tc>
          <w:tcPr>
            <w:tcW w:w="1503" w:type="dxa"/>
            <w:vAlign w:val="center"/>
          </w:tcPr>
          <w:p w14:paraId="131F35A1" w14:textId="61779E2E" w:rsidR="003C4C3F" w:rsidRPr="00A13F53" w:rsidRDefault="009F6051" w:rsidP="003C4C3F">
            <w:pPr>
              <w:tabs>
                <w:tab w:val="left" w:pos="1701"/>
              </w:tabs>
              <w:jc w:val="center"/>
              <w:rPr>
                <w:rFonts w:ascii="Arial Narrow" w:hAnsi="Arial Narrow" w:cs="Arial"/>
                <w:bCs/>
                <w:sz w:val="18"/>
                <w:szCs w:val="18"/>
              </w:rPr>
            </w:pPr>
            <w:r>
              <w:rPr>
                <w:rFonts w:ascii="Arial Narrow" w:hAnsi="Arial Narrow" w:cs="Arial"/>
                <w:bCs/>
                <w:sz w:val="18"/>
                <w:szCs w:val="18"/>
              </w:rPr>
              <w:t>3</w:t>
            </w:r>
          </w:p>
        </w:tc>
      </w:tr>
      <w:tr w:rsidR="003C4C3F" w:rsidRPr="00A13F53" w14:paraId="1155830F" w14:textId="77777777" w:rsidTr="003C4C3F">
        <w:trPr>
          <w:cantSplit/>
          <w:trHeight w:val="170"/>
        </w:trPr>
        <w:tc>
          <w:tcPr>
            <w:tcW w:w="9015" w:type="dxa"/>
            <w:gridSpan w:val="11"/>
            <w:tcBorders>
              <w:top w:val="single" w:sz="6" w:space="0" w:color="808080"/>
              <w:left w:val="single" w:sz="2" w:space="0" w:color="808080"/>
              <w:right w:val="single" w:sz="2" w:space="0" w:color="808080"/>
            </w:tcBorders>
            <w:vAlign w:val="center"/>
          </w:tcPr>
          <w:p w14:paraId="06FC1F9D" w14:textId="77777777" w:rsidR="003C4C3F" w:rsidRPr="00A13F53" w:rsidRDefault="003C4C3F" w:rsidP="003C4C3F">
            <w:pPr>
              <w:tabs>
                <w:tab w:val="left" w:pos="1701"/>
              </w:tabs>
              <w:jc w:val="center"/>
              <w:rPr>
                <w:rFonts w:ascii="Arial Narrow" w:hAnsi="Arial Narrow" w:cs="Arial"/>
                <w:b/>
                <w:bCs/>
                <w:sz w:val="18"/>
                <w:szCs w:val="18"/>
              </w:rPr>
            </w:pPr>
          </w:p>
        </w:tc>
      </w:tr>
      <w:tr w:rsidR="003C4C3F" w:rsidRPr="00A13F53" w14:paraId="1A295AC3" w14:textId="77777777" w:rsidTr="003C4C3F">
        <w:trPr>
          <w:cantSplit/>
        </w:trPr>
        <w:tc>
          <w:tcPr>
            <w:tcW w:w="1502" w:type="dxa"/>
            <w:gridSpan w:val="2"/>
            <w:tcBorders>
              <w:top w:val="single" w:sz="6" w:space="0" w:color="808080"/>
              <w:left w:val="single" w:sz="2" w:space="0" w:color="808080"/>
              <w:bottom w:val="single" w:sz="6" w:space="0" w:color="808080"/>
              <w:right w:val="single" w:sz="6" w:space="0" w:color="808080"/>
            </w:tcBorders>
            <w:vAlign w:val="center"/>
          </w:tcPr>
          <w:p w14:paraId="189192B2"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EFTS based funding sought?</w:t>
            </w:r>
          </w:p>
        </w:tc>
        <w:tc>
          <w:tcPr>
            <w:tcW w:w="1503" w:type="dxa"/>
            <w:gridSpan w:val="2"/>
            <w:tcBorders>
              <w:top w:val="single" w:sz="6" w:space="0" w:color="808080"/>
              <w:left w:val="single" w:sz="6" w:space="0" w:color="808080"/>
              <w:bottom w:val="single" w:sz="6" w:space="0" w:color="808080"/>
              <w:right w:val="single" w:sz="6" w:space="0" w:color="808080"/>
            </w:tcBorders>
            <w:vAlign w:val="center"/>
          </w:tcPr>
          <w:p w14:paraId="23B56BA4"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Total EFTS value</w:t>
            </w:r>
          </w:p>
        </w:tc>
        <w:tc>
          <w:tcPr>
            <w:tcW w:w="1418" w:type="dxa"/>
            <w:tcBorders>
              <w:top w:val="single" w:sz="6" w:space="0" w:color="808080"/>
              <w:left w:val="single" w:sz="6" w:space="0" w:color="808080"/>
              <w:bottom w:val="single" w:sz="6" w:space="0" w:color="808080"/>
              <w:right w:val="single" w:sz="6" w:space="0" w:color="808080"/>
            </w:tcBorders>
            <w:vAlign w:val="center"/>
          </w:tcPr>
          <w:p w14:paraId="01EF362B"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Award variances, ie logo?</w:t>
            </w:r>
          </w:p>
        </w:tc>
        <w:tc>
          <w:tcPr>
            <w:tcW w:w="1473" w:type="dxa"/>
            <w:gridSpan w:val="2"/>
            <w:tcBorders>
              <w:top w:val="single" w:sz="6" w:space="0" w:color="808080"/>
              <w:left w:val="single" w:sz="6" w:space="0" w:color="808080"/>
              <w:bottom w:val="single" w:sz="6" w:space="0" w:color="808080"/>
              <w:right w:val="single" w:sz="6" w:space="0" w:color="808080"/>
            </w:tcBorders>
            <w:vAlign w:val="center"/>
          </w:tcPr>
          <w:p w14:paraId="50FDBCF4"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Maximum time to complete</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3146B25D"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Total Credits</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00355C7A" w14:textId="77777777" w:rsidR="003C4C3F" w:rsidRPr="00A13F53" w:rsidRDefault="003C4C3F" w:rsidP="003C4C3F">
            <w:pPr>
              <w:tabs>
                <w:tab w:val="left" w:pos="1701"/>
              </w:tabs>
              <w:jc w:val="center"/>
              <w:rPr>
                <w:rFonts w:ascii="Arial Narrow" w:hAnsi="Arial Narrow" w:cs="Arial"/>
                <w:b/>
                <w:bCs/>
                <w:sz w:val="18"/>
                <w:szCs w:val="18"/>
              </w:rPr>
            </w:pPr>
          </w:p>
        </w:tc>
      </w:tr>
      <w:tr w:rsidR="003C4C3F" w:rsidRPr="00A13F53" w14:paraId="13433FE1" w14:textId="77777777" w:rsidTr="003C4C3F">
        <w:trPr>
          <w:cantSplit/>
        </w:trPr>
        <w:tc>
          <w:tcPr>
            <w:tcW w:w="1502" w:type="dxa"/>
            <w:gridSpan w:val="2"/>
            <w:tcBorders>
              <w:top w:val="single" w:sz="6" w:space="0" w:color="808080"/>
              <w:left w:val="single" w:sz="2" w:space="0" w:color="808080"/>
              <w:bottom w:val="single" w:sz="6" w:space="0" w:color="808080"/>
              <w:right w:val="single" w:sz="6" w:space="0" w:color="808080"/>
            </w:tcBorders>
            <w:vAlign w:val="center"/>
          </w:tcPr>
          <w:p w14:paraId="3F8BA549"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503" w:type="dxa"/>
            <w:gridSpan w:val="2"/>
            <w:tcBorders>
              <w:top w:val="single" w:sz="6" w:space="0" w:color="808080"/>
              <w:left w:val="single" w:sz="6" w:space="0" w:color="808080"/>
              <w:bottom w:val="single" w:sz="6" w:space="0" w:color="808080"/>
              <w:right w:val="single" w:sz="6" w:space="0" w:color="808080"/>
            </w:tcBorders>
            <w:vAlign w:val="center"/>
          </w:tcPr>
          <w:p w14:paraId="6B50BD6F" w14:textId="118D5246" w:rsidR="003C4C3F" w:rsidRPr="00A13F53" w:rsidRDefault="00827F24" w:rsidP="003C4C3F">
            <w:pPr>
              <w:tabs>
                <w:tab w:val="left" w:pos="1701"/>
              </w:tabs>
              <w:jc w:val="center"/>
              <w:rPr>
                <w:rFonts w:ascii="Arial Narrow" w:hAnsi="Arial Narrow" w:cs="Arial"/>
                <w:sz w:val="18"/>
                <w:szCs w:val="18"/>
              </w:rPr>
            </w:pPr>
            <w:r>
              <w:rPr>
                <w:rFonts w:ascii="Arial Narrow" w:hAnsi="Arial Narrow" w:cs="Arial"/>
                <w:sz w:val="18"/>
                <w:szCs w:val="18"/>
              </w:rPr>
              <w:t>0.5</w:t>
            </w:r>
            <w:r w:rsidR="00ED69DE">
              <w:rPr>
                <w:rFonts w:ascii="Arial Narrow" w:hAnsi="Arial Narrow" w:cs="Arial"/>
                <w:sz w:val="18"/>
                <w:szCs w:val="18"/>
              </w:rPr>
              <w:t>000</w:t>
            </w:r>
          </w:p>
        </w:tc>
        <w:tc>
          <w:tcPr>
            <w:tcW w:w="1418" w:type="dxa"/>
            <w:tcBorders>
              <w:top w:val="single" w:sz="6" w:space="0" w:color="808080"/>
              <w:left w:val="single" w:sz="6" w:space="0" w:color="808080"/>
              <w:bottom w:val="single" w:sz="6" w:space="0" w:color="808080"/>
              <w:right w:val="single" w:sz="6" w:space="0" w:color="808080"/>
            </w:tcBorders>
            <w:vAlign w:val="center"/>
          </w:tcPr>
          <w:p w14:paraId="13804E87"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No</w:t>
            </w:r>
          </w:p>
        </w:tc>
        <w:tc>
          <w:tcPr>
            <w:tcW w:w="1473" w:type="dxa"/>
            <w:gridSpan w:val="2"/>
            <w:tcBorders>
              <w:top w:val="single" w:sz="6" w:space="0" w:color="808080"/>
              <w:left w:val="single" w:sz="6" w:space="0" w:color="808080"/>
              <w:bottom w:val="single" w:sz="6" w:space="0" w:color="808080"/>
              <w:right w:val="single" w:sz="6" w:space="0" w:color="808080"/>
            </w:tcBorders>
            <w:vAlign w:val="center"/>
          </w:tcPr>
          <w:p w14:paraId="3C51469E" w14:textId="7AFCDA6E" w:rsidR="003C4C3F" w:rsidRPr="00A13F53" w:rsidRDefault="00AA5073" w:rsidP="00AA5073">
            <w:pPr>
              <w:tabs>
                <w:tab w:val="left" w:pos="1701"/>
              </w:tabs>
              <w:jc w:val="center"/>
              <w:rPr>
                <w:rFonts w:ascii="Arial Narrow" w:hAnsi="Arial Narrow" w:cs="Arial"/>
                <w:sz w:val="18"/>
                <w:szCs w:val="18"/>
              </w:rPr>
            </w:pPr>
            <w:r>
              <w:rPr>
                <w:rFonts w:ascii="Arial Narrow" w:hAnsi="Arial Narrow" w:cs="Arial"/>
                <w:sz w:val="18"/>
                <w:szCs w:val="18"/>
              </w:rPr>
              <w:t>1</w:t>
            </w:r>
            <w:r w:rsidR="00ED69DE">
              <w:rPr>
                <w:rFonts w:ascii="Arial Narrow" w:hAnsi="Arial Narrow" w:cs="Arial"/>
                <w:sz w:val="18"/>
                <w:szCs w:val="18"/>
              </w:rPr>
              <w:t xml:space="preserve"> years</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150EF05F" w14:textId="7599F00A" w:rsidR="003C4C3F" w:rsidRPr="00A13F53" w:rsidRDefault="00827F24" w:rsidP="003C4C3F">
            <w:pPr>
              <w:tabs>
                <w:tab w:val="left" w:pos="1701"/>
              </w:tabs>
              <w:jc w:val="center"/>
              <w:rPr>
                <w:rFonts w:ascii="Arial Narrow" w:hAnsi="Arial Narrow" w:cs="Arial"/>
                <w:sz w:val="18"/>
                <w:szCs w:val="18"/>
              </w:rPr>
            </w:pPr>
            <w:r>
              <w:rPr>
                <w:rFonts w:ascii="Arial Narrow" w:hAnsi="Arial Narrow" w:cs="Arial"/>
                <w:sz w:val="18"/>
                <w:szCs w:val="18"/>
              </w:rPr>
              <w:t>60</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79281F3C" w14:textId="77777777" w:rsidR="003C4C3F" w:rsidRPr="00A13F53" w:rsidRDefault="003C4C3F" w:rsidP="003C4C3F">
            <w:pPr>
              <w:tabs>
                <w:tab w:val="left" w:pos="1701"/>
              </w:tabs>
              <w:jc w:val="center"/>
              <w:rPr>
                <w:rFonts w:ascii="Arial Narrow" w:hAnsi="Arial Narrow" w:cs="Arial"/>
                <w:sz w:val="18"/>
                <w:szCs w:val="18"/>
              </w:rPr>
            </w:pPr>
          </w:p>
        </w:tc>
      </w:tr>
      <w:tr w:rsidR="003C4C3F" w:rsidRPr="00A13F53" w14:paraId="257F6184" w14:textId="77777777" w:rsidTr="003C4C3F">
        <w:trPr>
          <w:cantSplit/>
        </w:trPr>
        <w:tc>
          <w:tcPr>
            <w:tcW w:w="9015" w:type="dxa"/>
            <w:gridSpan w:val="11"/>
            <w:tcBorders>
              <w:top w:val="single" w:sz="6" w:space="0" w:color="808080"/>
              <w:left w:val="single" w:sz="2" w:space="0" w:color="808080"/>
              <w:bottom w:val="single" w:sz="6" w:space="0" w:color="808080"/>
              <w:right w:val="single" w:sz="2" w:space="0" w:color="808080"/>
            </w:tcBorders>
            <w:vAlign w:val="center"/>
          </w:tcPr>
          <w:p w14:paraId="15F6509D" w14:textId="77777777" w:rsidR="003C4C3F" w:rsidRPr="00A13F53" w:rsidRDefault="003C4C3F" w:rsidP="003C4C3F">
            <w:pPr>
              <w:tabs>
                <w:tab w:val="left" w:pos="1701"/>
              </w:tabs>
              <w:rPr>
                <w:rFonts w:ascii="Arial Narrow" w:hAnsi="Arial Narrow" w:cs="Arial"/>
                <w:b/>
                <w:bCs/>
                <w:color w:val="808080"/>
                <w:sz w:val="18"/>
                <w:szCs w:val="18"/>
              </w:rPr>
            </w:pPr>
          </w:p>
        </w:tc>
      </w:tr>
      <w:tr w:rsidR="003C4C3F" w:rsidRPr="00A13F53" w14:paraId="25F6C12A" w14:textId="77777777" w:rsidTr="003C4C3F">
        <w:trPr>
          <w:cantSplit/>
        </w:trPr>
        <w:tc>
          <w:tcPr>
            <w:tcW w:w="9015" w:type="dxa"/>
            <w:gridSpan w:val="11"/>
            <w:tcBorders>
              <w:top w:val="single" w:sz="6" w:space="0" w:color="808080"/>
              <w:left w:val="single" w:sz="2" w:space="0" w:color="808080"/>
              <w:bottom w:val="single" w:sz="6" w:space="0" w:color="808080"/>
              <w:right w:val="single" w:sz="2" w:space="0" w:color="808080"/>
            </w:tcBorders>
            <w:vAlign w:val="center"/>
          </w:tcPr>
          <w:p w14:paraId="22CCCD90" w14:textId="77777777" w:rsidR="003C4C3F" w:rsidRPr="00A13F53" w:rsidRDefault="003C4C3F" w:rsidP="003C4C3F">
            <w:pPr>
              <w:tabs>
                <w:tab w:val="left" w:pos="1701"/>
              </w:tabs>
              <w:rPr>
                <w:rFonts w:ascii="Arial Narrow" w:hAnsi="Arial Narrow" w:cs="Arial"/>
                <w:b/>
                <w:bCs/>
                <w:color w:val="808080"/>
                <w:sz w:val="18"/>
                <w:szCs w:val="18"/>
              </w:rPr>
            </w:pPr>
            <w:r w:rsidRPr="00A13F53">
              <w:rPr>
                <w:rFonts w:ascii="Arial Narrow" w:hAnsi="Arial Narrow" w:cs="Arial"/>
                <w:b/>
                <w:bCs/>
                <w:color w:val="808080"/>
                <w:sz w:val="18"/>
                <w:szCs w:val="18"/>
              </w:rPr>
              <w:t>QEC Data Analyst to Complete:</w:t>
            </w:r>
          </w:p>
        </w:tc>
      </w:tr>
      <w:tr w:rsidR="003C4C3F" w:rsidRPr="00A13F53" w14:paraId="52FD9489" w14:textId="77777777" w:rsidTr="003C4C3F">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065D3669"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Source of funding</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40FD1EEE"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 xml:space="preserve">NZSCED </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4998608F"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Does EFTS value meet LET table?</w:t>
            </w:r>
          </w:p>
        </w:tc>
        <w:tc>
          <w:tcPr>
            <w:tcW w:w="1389" w:type="dxa"/>
            <w:tcBorders>
              <w:top w:val="single" w:sz="6" w:space="0" w:color="808080"/>
              <w:left w:val="single" w:sz="6" w:space="0" w:color="808080"/>
              <w:bottom w:val="single" w:sz="6" w:space="0" w:color="808080"/>
              <w:right w:val="single" w:sz="6" w:space="0" w:color="808080"/>
            </w:tcBorders>
            <w:vAlign w:val="center"/>
          </w:tcPr>
          <w:p w14:paraId="75BD2E74"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Qual award category</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75AC168B"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Register level</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65E9BCD1"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ISCED level</w:t>
            </w:r>
          </w:p>
        </w:tc>
      </w:tr>
      <w:tr w:rsidR="003C4C3F" w:rsidRPr="00A13F53" w14:paraId="3E33DEF5" w14:textId="77777777" w:rsidTr="003C4C3F">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65383A36"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01 SAC L3+ (M)</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391E1FC8"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100501</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53B6004A"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Yes</w:t>
            </w:r>
          </w:p>
        </w:tc>
        <w:tc>
          <w:tcPr>
            <w:tcW w:w="1389" w:type="dxa"/>
            <w:tcBorders>
              <w:top w:val="single" w:sz="6" w:space="0" w:color="808080"/>
              <w:left w:val="single" w:sz="6" w:space="0" w:color="808080"/>
              <w:bottom w:val="single" w:sz="6" w:space="0" w:color="808080"/>
              <w:right w:val="single" w:sz="6" w:space="0" w:color="808080"/>
            </w:tcBorders>
            <w:vAlign w:val="center"/>
          </w:tcPr>
          <w:p w14:paraId="0835FF69" w14:textId="75425E0E" w:rsidR="003C4C3F" w:rsidRPr="00A13F53" w:rsidRDefault="00EB50A7" w:rsidP="003C4C3F">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1</w:t>
            </w:r>
            <w:r w:rsidR="00ED69DE">
              <w:rPr>
                <w:rFonts w:ascii="Arial Narrow" w:hAnsi="Arial Narrow" w:cs="Arial"/>
                <w:color w:val="808080"/>
                <w:sz w:val="18"/>
                <w:szCs w:val="18"/>
              </w:rPr>
              <w:t>3</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1A942189"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8</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3FD735B3"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5</w:t>
            </w:r>
          </w:p>
        </w:tc>
      </w:tr>
      <w:tr w:rsidR="003C4C3F" w:rsidRPr="00A13F53" w14:paraId="191CE5F0" w14:textId="77777777" w:rsidTr="003C4C3F">
        <w:trPr>
          <w:cantSplit/>
        </w:trPr>
        <w:tc>
          <w:tcPr>
            <w:tcW w:w="9015" w:type="dxa"/>
            <w:gridSpan w:val="11"/>
            <w:tcBorders>
              <w:top w:val="single" w:sz="6" w:space="0" w:color="808080"/>
              <w:left w:val="single" w:sz="2" w:space="0" w:color="808080"/>
              <w:bottom w:val="single" w:sz="6" w:space="0" w:color="808080"/>
              <w:right w:val="single" w:sz="2" w:space="0" w:color="808080"/>
            </w:tcBorders>
            <w:vAlign w:val="center"/>
          </w:tcPr>
          <w:p w14:paraId="66FD290E" w14:textId="77777777" w:rsidR="003C4C3F" w:rsidRPr="00A13F53" w:rsidRDefault="003C4C3F" w:rsidP="003C4C3F">
            <w:pPr>
              <w:tabs>
                <w:tab w:val="left" w:pos="1701"/>
              </w:tabs>
              <w:jc w:val="center"/>
              <w:rPr>
                <w:rFonts w:ascii="Arial Narrow" w:hAnsi="Arial Narrow" w:cs="Arial"/>
                <w:b/>
                <w:bCs/>
                <w:color w:val="808080"/>
                <w:sz w:val="18"/>
                <w:szCs w:val="18"/>
              </w:rPr>
            </w:pPr>
          </w:p>
        </w:tc>
      </w:tr>
      <w:tr w:rsidR="003C4C3F" w:rsidRPr="00A13F53" w14:paraId="0FE35779" w14:textId="77777777" w:rsidTr="003C4C3F">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04ADF897"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ISCED subsequent destination</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21266883"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Certifying authority</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59843125"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Programme abbreviation</w:t>
            </w:r>
          </w:p>
        </w:tc>
        <w:tc>
          <w:tcPr>
            <w:tcW w:w="1389" w:type="dxa"/>
            <w:tcBorders>
              <w:top w:val="single" w:sz="6" w:space="0" w:color="808080"/>
              <w:left w:val="single" w:sz="6" w:space="0" w:color="808080"/>
              <w:bottom w:val="single" w:sz="6" w:space="0" w:color="808080"/>
              <w:right w:val="single" w:sz="6" w:space="0" w:color="808080"/>
            </w:tcBorders>
            <w:vAlign w:val="center"/>
          </w:tcPr>
          <w:p w14:paraId="3F5E4430"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NQF Credits (STEO only)</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1E6AC6EC"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Enquiries, Applications, Enrolments</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015E0B47" w14:textId="77777777" w:rsidR="003C4C3F" w:rsidRPr="00A13F53" w:rsidRDefault="003C4C3F" w:rsidP="003C4C3F">
            <w:pPr>
              <w:tabs>
                <w:tab w:val="left" w:pos="1701"/>
              </w:tabs>
              <w:jc w:val="center"/>
              <w:rPr>
                <w:rFonts w:ascii="Arial Narrow" w:hAnsi="Arial Narrow" w:cs="Arial"/>
                <w:b/>
                <w:bCs/>
                <w:color w:val="808080"/>
                <w:sz w:val="18"/>
                <w:szCs w:val="18"/>
              </w:rPr>
            </w:pPr>
          </w:p>
        </w:tc>
      </w:tr>
      <w:tr w:rsidR="003C4C3F" w:rsidRPr="00A13F53" w14:paraId="5AA7A126" w14:textId="77777777" w:rsidTr="003C4C3F">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1F9F64AC" w14:textId="706C3A43" w:rsidR="003C4C3F" w:rsidRPr="00A13F53" w:rsidRDefault="00294240" w:rsidP="003C4C3F">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B</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40E5E3CD" w14:textId="552DCD61" w:rsidR="003C4C3F" w:rsidRPr="00A13F53" w:rsidRDefault="00294240" w:rsidP="00294240">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6</w:t>
            </w:r>
            <w:r w:rsidR="003C4C3F" w:rsidRPr="00A13F53">
              <w:rPr>
                <w:rFonts w:ascii="Arial Narrow" w:hAnsi="Arial Narrow" w:cs="Arial"/>
                <w:color w:val="808080"/>
                <w:sz w:val="18"/>
                <w:szCs w:val="18"/>
              </w:rPr>
              <w:t>013</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4E611257" w14:textId="2BCB57BA" w:rsidR="003C4C3F" w:rsidRPr="00A13F53" w:rsidRDefault="00EB50A7" w:rsidP="003C4C3F">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PgCertDes</w:t>
            </w:r>
          </w:p>
        </w:tc>
        <w:tc>
          <w:tcPr>
            <w:tcW w:w="1389" w:type="dxa"/>
            <w:tcBorders>
              <w:top w:val="single" w:sz="6" w:space="0" w:color="808080"/>
              <w:left w:val="single" w:sz="6" w:space="0" w:color="808080"/>
              <w:bottom w:val="single" w:sz="6" w:space="0" w:color="808080"/>
              <w:right w:val="single" w:sz="6" w:space="0" w:color="808080"/>
            </w:tcBorders>
            <w:vAlign w:val="center"/>
          </w:tcPr>
          <w:p w14:paraId="7D09742F"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0</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6EBB3472"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3</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1ED7DF8B" w14:textId="77777777" w:rsidR="003C4C3F" w:rsidRPr="00A13F53" w:rsidRDefault="003C4C3F" w:rsidP="003C4C3F">
            <w:pPr>
              <w:tabs>
                <w:tab w:val="left" w:pos="1701"/>
              </w:tabs>
              <w:jc w:val="center"/>
              <w:rPr>
                <w:rFonts w:ascii="Arial Narrow" w:hAnsi="Arial Narrow" w:cs="Arial"/>
                <w:color w:val="808080"/>
                <w:sz w:val="18"/>
                <w:szCs w:val="18"/>
              </w:rPr>
            </w:pPr>
          </w:p>
        </w:tc>
      </w:tr>
    </w:tbl>
    <w:p w14:paraId="58F6FE77" w14:textId="77777777" w:rsidR="00D02957" w:rsidRPr="00D02957" w:rsidRDefault="00D02957" w:rsidP="006F0F3D">
      <w:pPr>
        <w:tabs>
          <w:tab w:val="left" w:pos="1304"/>
          <w:tab w:val="left" w:pos="2778"/>
          <w:tab w:val="left" w:pos="4507"/>
          <w:tab w:val="left" w:pos="5896"/>
          <w:tab w:val="left" w:pos="7456"/>
        </w:tabs>
        <w:rPr>
          <w:rFonts w:cs="Arial"/>
        </w:rPr>
      </w:pPr>
    </w:p>
    <w:p w14:paraId="3951DD53" w14:textId="77777777" w:rsidR="00D02957" w:rsidRDefault="00D02957" w:rsidP="006F0F3D">
      <w:pPr>
        <w:tabs>
          <w:tab w:val="left" w:pos="1304"/>
          <w:tab w:val="left" w:pos="2778"/>
          <w:tab w:val="left" w:pos="4507"/>
          <w:tab w:val="left" w:pos="5896"/>
          <w:tab w:val="left" w:pos="7456"/>
        </w:tabs>
        <w:rPr>
          <w:rFonts w:cs="Arial"/>
        </w:rPr>
        <w:sectPr w:rsidR="00D02957" w:rsidSect="00CF298D">
          <w:footnotePr>
            <w:pos w:val="beneathText"/>
          </w:footnotePr>
          <w:pgSz w:w="11907" w:h="16840" w:code="9"/>
          <w:pgMar w:top="1440" w:right="1134" w:bottom="1440" w:left="1701" w:header="720" w:footer="720" w:gutter="0"/>
          <w:cols w:space="720"/>
          <w:docGrid w:linePitch="360"/>
        </w:sectPr>
      </w:pPr>
    </w:p>
    <w:p w14:paraId="20F32FBE" w14:textId="77777777" w:rsidR="00D02957" w:rsidRDefault="00D02957" w:rsidP="00D02957">
      <w:pPr>
        <w:pStyle w:val="Heading6"/>
        <w:rPr>
          <w:b w:val="0"/>
          <w:bCs/>
          <w:sz w:val="20"/>
          <w:szCs w:val="20"/>
        </w:rPr>
      </w:pPr>
    </w:p>
    <w:p w14:paraId="2C7B4C2A" w14:textId="74550CDD" w:rsidR="00D02957" w:rsidRPr="00D02957" w:rsidRDefault="00D02957" w:rsidP="00EB50A7">
      <w:pPr>
        <w:rPr>
          <w:b/>
          <w:bCs/>
          <w:sz w:val="28"/>
          <w:szCs w:val="28"/>
        </w:rPr>
      </w:pPr>
      <w:r w:rsidRPr="00D02957">
        <w:rPr>
          <w:b/>
          <w:bCs/>
          <w:sz w:val="28"/>
          <w:szCs w:val="28"/>
        </w:rPr>
        <w:t>OT51</w:t>
      </w:r>
      <w:r w:rsidR="00EB50A7">
        <w:rPr>
          <w:b/>
          <w:bCs/>
          <w:sz w:val="28"/>
          <w:szCs w:val="28"/>
        </w:rPr>
        <w:t>15 Postgraduate Diploma in Design</w:t>
      </w:r>
    </w:p>
    <w:p w14:paraId="1125AD52" w14:textId="77777777" w:rsidR="00D02957" w:rsidRPr="00D02957" w:rsidRDefault="00D02957" w:rsidP="00D02957">
      <w:pPr>
        <w:pStyle w:val="Heading6"/>
        <w:rPr>
          <w:b w:val="0"/>
          <w:bCs/>
          <w:sz w:val="20"/>
          <w:szCs w:val="20"/>
        </w:rPr>
      </w:pPr>
    </w:p>
    <w:p w14:paraId="6BDE1DD9" w14:textId="77777777" w:rsidR="003C4C3F" w:rsidRPr="003D0110" w:rsidRDefault="003C4C3F" w:rsidP="003C4C3F">
      <w:pPr>
        <w:pStyle w:val="Heading6"/>
        <w:rPr>
          <w:sz w:val="24"/>
          <w:szCs w:val="24"/>
        </w:rPr>
      </w:pPr>
      <w:r w:rsidRPr="003D0110">
        <w:rPr>
          <w:sz w:val="24"/>
          <w:szCs w:val="24"/>
        </w:rPr>
        <w:t>Enrolments</w:t>
      </w:r>
    </w:p>
    <w:tbl>
      <w:tblPr>
        <w:tblW w:w="9100"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Layout w:type="fixed"/>
        <w:tblCellMar>
          <w:top w:w="57" w:type="dxa"/>
          <w:left w:w="28" w:type="dxa"/>
          <w:bottom w:w="57" w:type="dxa"/>
          <w:right w:w="28" w:type="dxa"/>
        </w:tblCellMar>
        <w:tblLook w:val="01E0" w:firstRow="1" w:lastRow="1" w:firstColumn="1" w:lastColumn="1" w:noHBand="0" w:noVBand="0"/>
      </w:tblPr>
      <w:tblGrid>
        <w:gridCol w:w="1446"/>
        <w:gridCol w:w="993"/>
        <w:gridCol w:w="992"/>
        <w:gridCol w:w="1134"/>
        <w:gridCol w:w="1276"/>
        <w:gridCol w:w="1134"/>
        <w:gridCol w:w="2125"/>
      </w:tblGrid>
      <w:tr w:rsidR="003C4C3F" w:rsidRPr="00A13F53" w14:paraId="021D3523" w14:textId="77777777" w:rsidTr="00294240">
        <w:tc>
          <w:tcPr>
            <w:tcW w:w="1446" w:type="dxa"/>
            <w:vAlign w:val="center"/>
          </w:tcPr>
          <w:p w14:paraId="432BEF04"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Start date</w:t>
            </w:r>
          </w:p>
        </w:tc>
        <w:tc>
          <w:tcPr>
            <w:tcW w:w="993" w:type="dxa"/>
            <w:vAlign w:val="center"/>
          </w:tcPr>
          <w:p w14:paraId="077D3690"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Intl enrolments?</w:t>
            </w:r>
          </w:p>
        </w:tc>
        <w:tc>
          <w:tcPr>
            <w:tcW w:w="992" w:type="dxa"/>
            <w:vAlign w:val="center"/>
          </w:tcPr>
          <w:p w14:paraId="69A2D813"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Available part-time?</w:t>
            </w:r>
          </w:p>
        </w:tc>
        <w:tc>
          <w:tcPr>
            <w:tcW w:w="1134" w:type="dxa"/>
            <w:vAlign w:val="center"/>
          </w:tcPr>
          <w:p w14:paraId="27483FB9"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Student loans available?</w:t>
            </w:r>
          </w:p>
        </w:tc>
        <w:tc>
          <w:tcPr>
            <w:tcW w:w="1276" w:type="dxa"/>
            <w:vAlign w:val="center"/>
          </w:tcPr>
          <w:p w14:paraId="19C1687D"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Student allowances available?</w:t>
            </w:r>
          </w:p>
        </w:tc>
        <w:tc>
          <w:tcPr>
            <w:tcW w:w="1134" w:type="dxa"/>
            <w:vAlign w:val="center"/>
          </w:tcPr>
          <w:p w14:paraId="2BD23371"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Advanced standing available?</w:t>
            </w:r>
          </w:p>
        </w:tc>
        <w:tc>
          <w:tcPr>
            <w:tcW w:w="2125" w:type="dxa"/>
          </w:tcPr>
          <w:p w14:paraId="3A0C3A16"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Programme length</w:t>
            </w:r>
            <w:r w:rsidRPr="00A13F53">
              <w:rPr>
                <w:rFonts w:ascii="Arial Narrow" w:hAnsi="Arial Narrow" w:cs="Arial"/>
                <w:b/>
                <w:sz w:val="18"/>
                <w:szCs w:val="18"/>
              </w:rPr>
              <w:br/>
              <w:t>(in weeks AND years)</w:t>
            </w:r>
          </w:p>
        </w:tc>
      </w:tr>
      <w:tr w:rsidR="003C4C3F" w:rsidRPr="00A13F53" w14:paraId="032584F1" w14:textId="77777777" w:rsidTr="00294240">
        <w:tc>
          <w:tcPr>
            <w:tcW w:w="1446" w:type="dxa"/>
            <w:vAlign w:val="center"/>
          </w:tcPr>
          <w:p w14:paraId="358C3CB5"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01 February 2016</w:t>
            </w:r>
          </w:p>
        </w:tc>
        <w:tc>
          <w:tcPr>
            <w:tcW w:w="993" w:type="dxa"/>
            <w:vAlign w:val="center"/>
          </w:tcPr>
          <w:p w14:paraId="6001C00D"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992" w:type="dxa"/>
            <w:vAlign w:val="center"/>
          </w:tcPr>
          <w:p w14:paraId="3E318A77"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134" w:type="dxa"/>
            <w:vAlign w:val="center"/>
          </w:tcPr>
          <w:p w14:paraId="0D99C59C"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276" w:type="dxa"/>
            <w:vAlign w:val="center"/>
          </w:tcPr>
          <w:p w14:paraId="5F3EA4FF" w14:textId="2D9A9AB5" w:rsidR="003C4C3F" w:rsidRPr="00A13F53" w:rsidRDefault="00827F24" w:rsidP="003C4C3F">
            <w:pPr>
              <w:tabs>
                <w:tab w:val="left" w:pos="1701"/>
              </w:tabs>
              <w:jc w:val="center"/>
              <w:rPr>
                <w:rFonts w:ascii="Arial Narrow" w:hAnsi="Arial Narrow" w:cs="Arial"/>
                <w:sz w:val="18"/>
                <w:szCs w:val="18"/>
              </w:rPr>
            </w:pPr>
            <w:r>
              <w:rPr>
                <w:rFonts w:ascii="Arial Narrow" w:hAnsi="Arial Narrow" w:cs="Arial"/>
                <w:sz w:val="18"/>
                <w:szCs w:val="18"/>
              </w:rPr>
              <w:t>NO</w:t>
            </w:r>
          </w:p>
        </w:tc>
        <w:tc>
          <w:tcPr>
            <w:tcW w:w="1134" w:type="dxa"/>
            <w:vAlign w:val="center"/>
          </w:tcPr>
          <w:p w14:paraId="014CB4BD"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2125" w:type="dxa"/>
          </w:tcPr>
          <w:p w14:paraId="76BE71ED"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40 weeks - 1 Year</w:t>
            </w:r>
          </w:p>
        </w:tc>
      </w:tr>
    </w:tbl>
    <w:p w14:paraId="5169C985" w14:textId="77777777" w:rsidR="003C4C3F" w:rsidRPr="00D34BAC" w:rsidRDefault="003C4C3F" w:rsidP="003C4C3F">
      <w:pPr>
        <w:tabs>
          <w:tab w:val="left" w:pos="1701"/>
        </w:tabs>
        <w:rPr>
          <w:sz w:val="12"/>
        </w:rPr>
      </w:pPr>
    </w:p>
    <w:p w14:paraId="6264E775" w14:textId="77777777" w:rsidR="003C4C3F" w:rsidRPr="003D0110" w:rsidRDefault="003C4C3F" w:rsidP="003C4C3F">
      <w:pPr>
        <w:pStyle w:val="Heading6"/>
        <w:rPr>
          <w:sz w:val="24"/>
          <w:szCs w:val="24"/>
        </w:rPr>
      </w:pPr>
      <w:r w:rsidRPr="003D0110">
        <w:rPr>
          <w:sz w:val="24"/>
          <w:szCs w:val="24"/>
        </w:rPr>
        <w:t>Qual Award</w:t>
      </w:r>
    </w:p>
    <w:tbl>
      <w:tblPr>
        <w:tblW w:w="9108"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Layout w:type="fixed"/>
        <w:tblCellMar>
          <w:top w:w="57" w:type="dxa"/>
          <w:left w:w="28" w:type="dxa"/>
          <w:bottom w:w="57" w:type="dxa"/>
          <w:right w:w="28" w:type="dxa"/>
        </w:tblCellMar>
        <w:tblLook w:val="01E0" w:firstRow="1" w:lastRow="1" w:firstColumn="1" w:lastColumn="1" w:noHBand="0" w:noVBand="0"/>
      </w:tblPr>
      <w:tblGrid>
        <w:gridCol w:w="1021"/>
        <w:gridCol w:w="860"/>
        <w:gridCol w:w="132"/>
        <w:gridCol w:w="850"/>
        <w:gridCol w:w="589"/>
        <w:gridCol w:w="404"/>
        <w:gridCol w:w="4252"/>
        <w:gridCol w:w="1000"/>
      </w:tblGrid>
      <w:tr w:rsidR="003C4C3F" w:rsidRPr="00A13F53" w14:paraId="07E4E11E" w14:textId="77777777" w:rsidTr="003C4C3F">
        <w:trPr>
          <w:trHeight w:val="759"/>
        </w:trPr>
        <w:tc>
          <w:tcPr>
            <w:tcW w:w="1021" w:type="dxa"/>
            <w:vAlign w:val="center"/>
          </w:tcPr>
          <w:p w14:paraId="541052D0"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Primary grade table</w:t>
            </w:r>
          </w:p>
        </w:tc>
        <w:tc>
          <w:tcPr>
            <w:tcW w:w="992" w:type="dxa"/>
            <w:gridSpan w:val="2"/>
            <w:vAlign w:val="center"/>
          </w:tcPr>
          <w:p w14:paraId="1145D134"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Exceptions to primary grade table?</w:t>
            </w:r>
          </w:p>
        </w:tc>
        <w:tc>
          <w:tcPr>
            <w:tcW w:w="850" w:type="dxa"/>
            <w:vAlign w:val="center"/>
          </w:tcPr>
          <w:p w14:paraId="3E7770FD"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“Merit” available?</w:t>
            </w:r>
          </w:p>
        </w:tc>
        <w:tc>
          <w:tcPr>
            <w:tcW w:w="993" w:type="dxa"/>
            <w:gridSpan w:val="2"/>
            <w:vAlign w:val="center"/>
          </w:tcPr>
          <w:p w14:paraId="07365D20"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“Distinction” available?</w:t>
            </w:r>
          </w:p>
        </w:tc>
        <w:tc>
          <w:tcPr>
            <w:tcW w:w="4252" w:type="dxa"/>
            <w:vAlign w:val="center"/>
          </w:tcPr>
          <w:p w14:paraId="4B9F457A"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Criteria to meet award of merit and/or distinction</w:t>
            </w:r>
          </w:p>
        </w:tc>
        <w:tc>
          <w:tcPr>
            <w:tcW w:w="1000" w:type="dxa"/>
            <w:vAlign w:val="center"/>
          </w:tcPr>
          <w:p w14:paraId="383943A5"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Alternative Entry and exit points</w:t>
            </w:r>
          </w:p>
        </w:tc>
      </w:tr>
      <w:tr w:rsidR="003C4C3F" w:rsidRPr="00A13F53" w14:paraId="1BD3604A" w14:textId="77777777" w:rsidTr="003C4C3F">
        <w:trPr>
          <w:trHeight w:val="775"/>
        </w:trPr>
        <w:tc>
          <w:tcPr>
            <w:tcW w:w="1021" w:type="dxa"/>
            <w:vAlign w:val="center"/>
          </w:tcPr>
          <w:p w14:paraId="729CFD02"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Criterion Referenced</w:t>
            </w:r>
          </w:p>
          <w:p w14:paraId="0BA33003"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CRA</w:t>
            </w:r>
          </w:p>
        </w:tc>
        <w:tc>
          <w:tcPr>
            <w:tcW w:w="992" w:type="dxa"/>
            <w:gridSpan w:val="2"/>
            <w:vAlign w:val="center"/>
          </w:tcPr>
          <w:p w14:paraId="0E75A75A"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NO</w:t>
            </w:r>
          </w:p>
        </w:tc>
        <w:tc>
          <w:tcPr>
            <w:tcW w:w="850" w:type="dxa"/>
            <w:vAlign w:val="center"/>
          </w:tcPr>
          <w:p w14:paraId="52A1ED61" w14:textId="144534BB" w:rsidR="003C4C3F" w:rsidRPr="00A13F53" w:rsidRDefault="00294240" w:rsidP="003C4C3F">
            <w:pPr>
              <w:tabs>
                <w:tab w:val="left" w:pos="1701"/>
              </w:tabs>
              <w:jc w:val="center"/>
              <w:rPr>
                <w:rFonts w:ascii="Arial Narrow" w:hAnsi="Arial Narrow" w:cs="Arial"/>
                <w:sz w:val="18"/>
                <w:szCs w:val="18"/>
              </w:rPr>
            </w:pPr>
            <w:r>
              <w:rPr>
                <w:rFonts w:ascii="Arial Narrow" w:hAnsi="Arial Narrow" w:cs="Arial"/>
                <w:sz w:val="18"/>
                <w:szCs w:val="18"/>
              </w:rPr>
              <w:t>NO</w:t>
            </w:r>
          </w:p>
        </w:tc>
        <w:tc>
          <w:tcPr>
            <w:tcW w:w="993" w:type="dxa"/>
            <w:gridSpan w:val="2"/>
            <w:vAlign w:val="center"/>
          </w:tcPr>
          <w:p w14:paraId="291C793B" w14:textId="5FF6BE3A" w:rsidR="003C4C3F" w:rsidRPr="00A13F53" w:rsidRDefault="00294240" w:rsidP="003C4C3F">
            <w:pPr>
              <w:tabs>
                <w:tab w:val="left" w:pos="1701"/>
              </w:tabs>
              <w:jc w:val="center"/>
              <w:rPr>
                <w:rFonts w:ascii="Arial Narrow" w:hAnsi="Arial Narrow" w:cs="Arial"/>
                <w:sz w:val="18"/>
                <w:szCs w:val="18"/>
              </w:rPr>
            </w:pPr>
            <w:r>
              <w:rPr>
                <w:rFonts w:ascii="Arial Narrow" w:hAnsi="Arial Narrow" w:cs="Arial"/>
                <w:sz w:val="18"/>
                <w:szCs w:val="18"/>
              </w:rPr>
              <w:t>NO</w:t>
            </w:r>
          </w:p>
        </w:tc>
        <w:tc>
          <w:tcPr>
            <w:tcW w:w="4252" w:type="dxa"/>
            <w:vAlign w:val="center"/>
          </w:tcPr>
          <w:p w14:paraId="4463A1DA" w14:textId="345EBE0C" w:rsidR="003C4C3F" w:rsidRPr="00A13F53" w:rsidRDefault="00294240" w:rsidP="003C4C3F">
            <w:pPr>
              <w:tabs>
                <w:tab w:val="left" w:pos="1701"/>
              </w:tabs>
              <w:rPr>
                <w:rFonts w:ascii="Arial Narrow" w:hAnsi="Arial Narrow" w:cs="Arial"/>
                <w:sz w:val="18"/>
                <w:szCs w:val="18"/>
              </w:rPr>
            </w:pPr>
            <w:r>
              <w:rPr>
                <w:rFonts w:ascii="Arial Narrow" w:hAnsi="Arial Narrow" w:cs="Arial"/>
                <w:sz w:val="18"/>
                <w:szCs w:val="18"/>
              </w:rPr>
              <w:t>Not available</w:t>
            </w:r>
          </w:p>
        </w:tc>
        <w:tc>
          <w:tcPr>
            <w:tcW w:w="1000" w:type="dxa"/>
            <w:vAlign w:val="center"/>
          </w:tcPr>
          <w:p w14:paraId="3D4504BB"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None</w:t>
            </w:r>
          </w:p>
        </w:tc>
      </w:tr>
      <w:tr w:rsidR="003C4C3F" w:rsidRPr="00A13F53" w14:paraId="02439514" w14:textId="77777777" w:rsidTr="003C4C3F">
        <w:trPr>
          <w:trHeight w:hRule="exact" w:val="113"/>
        </w:trPr>
        <w:tc>
          <w:tcPr>
            <w:tcW w:w="9108" w:type="dxa"/>
            <w:gridSpan w:val="8"/>
            <w:vAlign w:val="center"/>
          </w:tcPr>
          <w:p w14:paraId="1721AF02" w14:textId="77777777" w:rsidR="003C4C3F" w:rsidRPr="00A13F53" w:rsidRDefault="003C4C3F" w:rsidP="003C4C3F">
            <w:pPr>
              <w:tabs>
                <w:tab w:val="left" w:pos="1701"/>
              </w:tabs>
              <w:ind w:right="-169"/>
              <w:rPr>
                <w:rFonts w:ascii="Arial Narrow" w:hAnsi="Arial Narrow" w:cs="Arial"/>
                <w:b/>
                <w:bCs/>
                <w:sz w:val="18"/>
                <w:szCs w:val="18"/>
              </w:rPr>
            </w:pPr>
          </w:p>
        </w:tc>
      </w:tr>
      <w:tr w:rsidR="003C4C3F" w:rsidRPr="00A13F53" w14:paraId="1D3CDBF9" w14:textId="77777777" w:rsidTr="003C4C3F">
        <w:trPr>
          <w:trHeight w:val="276"/>
        </w:trPr>
        <w:tc>
          <w:tcPr>
            <w:tcW w:w="9108" w:type="dxa"/>
            <w:gridSpan w:val="8"/>
            <w:vAlign w:val="center"/>
          </w:tcPr>
          <w:p w14:paraId="75BAE054" w14:textId="77777777" w:rsidR="003C4C3F" w:rsidRPr="00A13F53" w:rsidRDefault="003C4C3F" w:rsidP="003C4C3F">
            <w:pPr>
              <w:tabs>
                <w:tab w:val="left" w:pos="1701"/>
              </w:tabs>
              <w:rPr>
                <w:rFonts w:ascii="Arial Narrow" w:hAnsi="Arial Narrow" w:cs="Arial"/>
                <w:b/>
                <w:bCs/>
                <w:sz w:val="18"/>
                <w:szCs w:val="18"/>
              </w:rPr>
            </w:pPr>
            <w:r w:rsidRPr="00A13F53">
              <w:rPr>
                <w:rFonts w:ascii="Arial Narrow" w:hAnsi="Arial Narrow" w:cs="Arial"/>
                <w:b/>
                <w:bCs/>
                <w:sz w:val="18"/>
                <w:szCs w:val="18"/>
              </w:rPr>
              <w:t>To achieve this qualification, a learner must:</w:t>
            </w:r>
          </w:p>
        </w:tc>
      </w:tr>
      <w:tr w:rsidR="003C4C3F" w:rsidRPr="00A13F53" w14:paraId="2C494A3C" w14:textId="77777777" w:rsidTr="003C4C3F">
        <w:trPr>
          <w:trHeight w:val="517"/>
        </w:trPr>
        <w:tc>
          <w:tcPr>
            <w:tcW w:w="1881" w:type="dxa"/>
            <w:gridSpan w:val="2"/>
            <w:vAlign w:val="center"/>
          </w:tcPr>
          <w:p w14:paraId="42CFA79D"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Complete total number of credits</w:t>
            </w:r>
          </w:p>
        </w:tc>
        <w:tc>
          <w:tcPr>
            <w:tcW w:w="1571" w:type="dxa"/>
            <w:gridSpan w:val="3"/>
            <w:vAlign w:val="center"/>
          </w:tcPr>
          <w:p w14:paraId="335E08CE"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Pass all compulsory components</w:t>
            </w:r>
          </w:p>
        </w:tc>
        <w:tc>
          <w:tcPr>
            <w:tcW w:w="5656" w:type="dxa"/>
            <w:gridSpan w:val="3"/>
            <w:vAlign w:val="center"/>
          </w:tcPr>
          <w:p w14:paraId="3984875A" w14:textId="77777777" w:rsidR="003C4C3F" w:rsidRPr="00A13F53" w:rsidRDefault="003C4C3F" w:rsidP="003C4C3F">
            <w:pPr>
              <w:tabs>
                <w:tab w:val="left" w:pos="1701"/>
              </w:tabs>
              <w:ind w:right="-28"/>
              <w:jc w:val="center"/>
              <w:rPr>
                <w:rFonts w:ascii="Arial Narrow" w:hAnsi="Arial Narrow" w:cs="Arial"/>
                <w:b/>
                <w:bCs/>
                <w:sz w:val="18"/>
                <w:szCs w:val="18"/>
              </w:rPr>
            </w:pPr>
            <w:r w:rsidRPr="00A13F53">
              <w:rPr>
                <w:rFonts w:ascii="Arial Narrow" w:hAnsi="Arial Narrow" w:cs="Arial"/>
                <w:b/>
                <w:bCs/>
                <w:sz w:val="18"/>
                <w:szCs w:val="18"/>
              </w:rPr>
              <w:t>Pass the following components</w:t>
            </w:r>
          </w:p>
        </w:tc>
      </w:tr>
      <w:tr w:rsidR="003C4C3F" w:rsidRPr="00A13F53" w14:paraId="26836190" w14:textId="77777777" w:rsidTr="003C4C3F">
        <w:trPr>
          <w:trHeight w:val="258"/>
        </w:trPr>
        <w:tc>
          <w:tcPr>
            <w:tcW w:w="1881" w:type="dxa"/>
            <w:gridSpan w:val="2"/>
            <w:vAlign w:val="center"/>
          </w:tcPr>
          <w:p w14:paraId="12B19EAA" w14:textId="58B8DC4D" w:rsidR="003C4C3F" w:rsidRPr="00A13F53" w:rsidRDefault="00294240" w:rsidP="003C4C3F">
            <w:pPr>
              <w:tabs>
                <w:tab w:val="left" w:pos="1701"/>
              </w:tabs>
              <w:jc w:val="center"/>
              <w:rPr>
                <w:rFonts w:ascii="Arial Narrow" w:hAnsi="Arial Narrow" w:cs="Arial"/>
                <w:sz w:val="18"/>
                <w:szCs w:val="18"/>
              </w:rPr>
            </w:pPr>
            <w:r>
              <w:rPr>
                <w:rFonts w:ascii="Arial Narrow" w:hAnsi="Arial Narrow" w:cs="Arial"/>
                <w:sz w:val="18"/>
                <w:szCs w:val="18"/>
              </w:rPr>
              <w:t>120</w:t>
            </w:r>
          </w:p>
        </w:tc>
        <w:tc>
          <w:tcPr>
            <w:tcW w:w="1571" w:type="dxa"/>
            <w:gridSpan w:val="3"/>
            <w:vAlign w:val="center"/>
          </w:tcPr>
          <w:p w14:paraId="4320A272"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5656" w:type="dxa"/>
            <w:gridSpan w:val="3"/>
            <w:vAlign w:val="center"/>
          </w:tcPr>
          <w:p w14:paraId="5604BC37" w14:textId="77777777" w:rsidR="003C4C3F" w:rsidRPr="00A13F53" w:rsidRDefault="003C4C3F" w:rsidP="003C4C3F">
            <w:pPr>
              <w:tabs>
                <w:tab w:val="left" w:pos="1985"/>
              </w:tabs>
              <w:suppressAutoHyphens w:val="0"/>
              <w:spacing w:line="240" w:lineRule="auto"/>
              <w:ind w:left="959"/>
              <w:rPr>
                <w:rFonts w:ascii="Arial Narrow" w:hAnsi="Arial Narrow" w:cs="Arial"/>
                <w:sz w:val="18"/>
                <w:szCs w:val="18"/>
                <w:lang w:val="en-US" w:eastAsia="ja-JP"/>
              </w:rPr>
            </w:pPr>
            <w:r w:rsidRPr="00A13F53">
              <w:rPr>
                <w:rFonts w:ascii="Arial Narrow" w:hAnsi="Arial Narrow" w:cs="Arial"/>
                <w:sz w:val="18"/>
                <w:szCs w:val="18"/>
                <w:lang w:val="en-US" w:eastAsia="ja-JP"/>
              </w:rPr>
              <w:t>DS801001</w:t>
            </w:r>
            <w:r w:rsidRPr="00A13F53">
              <w:rPr>
                <w:rFonts w:ascii="Arial Narrow" w:hAnsi="Arial Narrow" w:cs="Arial"/>
                <w:sz w:val="18"/>
                <w:szCs w:val="18"/>
                <w:lang w:val="en-US" w:eastAsia="ja-JP"/>
              </w:rPr>
              <w:tab/>
              <w:t>Professional Design Practice</w:t>
            </w:r>
          </w:p>
          <w:p w14:paraId="0EB56ACB" w14:textId="77777777" w:rsidR="003C4C3F" w:rsidRPr="00A13F53" w:rsidRDefault="003C4C3F" w:rsidP="003C4C3F">
            <w:pPr>
              <w:tabs>
                <w:tab w:val="left" w:pos="1985"/>
              </w:tabs>
              <w:suppressAutoHyphens w:val="0"/>
              <w:spacing w:line="240" w:lineRule="auto"/>
              <w:ind w:left="959"/>
              <w:rPr>
                <w:rFonts w:ascii="Arial Narrow" w:hAnsi="Arial Narrow" w:cs="Arial"/>
                <w:sz w:val="18"/>
                <w:szCs w:val="18"/>
                <w:lang w:val="en-US" w:eastAsia="ja-JP"/>
              </w:rPr>
            </w:pPr>
            <w:r w:rsidRPr="00A13F53">
              <w:rPr>
                <w:rFonts w:ascii="Arial Narrow" w:hAnsi="Arial Narrow" w:cs="Arial"/>
                <w:sz w:val="18"/>
                <w:szCs w:val="18"/>
                <w:lang w:val="en-US" w:eastAsia="ja-JP"/>
              </w:rPr>
              <w:t>DS802001</w:t>
            </w:r>
            <w:r w:rsidRPr="00A13F53">
              <w:rPr>
                <w:rFonts w:ascii="Arial Narrow" w:hAnsi="Arial Narrow" w:cs="Arial"/>
                <w:sz w:val="18"/>
                <w:szCs w:val="18"/>
                <w:lang w:val="en-US" w:eastAsia="ja-JP"/>
              </w:rPr>
              <w:tab/>
              <w:t>Applied Design Project 1</w:t>
            </w:r>
          </w:p>
          <w:p w14:paraId="60CE94EF" w14:textId="77777777" w:rsidR="003C4C3F" w:rsidRPr="00A13F53" w:rsidRDefault="003C4C3F" w:rsidP="003C4C3F">
            <w:pPr>
              <w:tabs>
                <w:tab w:val="left" w:pos="1985"/>
              </w:tabs>
              <w:suppressAutoHyphens w:val="0"/>
              <w:spacing w:line="240" w:lineRule="auto"/>
              <w:ind w:left="959"/>
              <w:rPr>
                <w:rFonts w:ascii="Arial Narrow" w:hAnsi="Arial Narrow" w:cs="Arial"/>
                <w:sz w:val="18"/>
                <w:szCs w:val="18"/>
                <w:lang w:val="en-US" w:eastAsia="ja-JP"/>
              </w:rPr>
            </w:pPr>
            <w:r w:rsidRPr="00A13F53">
              <w:rPr>
                <w:rFonts w:ascii="Arial Narrow" w:hAnsi="Arial Narrow" w:cs="Arial"/>
                <w:sz w:val="18"/>
                <w:szCs w:val="18"/>
                <w:lang w:val="en-US" w:eastAsia="ja-JP"/>
              </w:rPr>
              <w:t>DS803001</w:t>
            </w:r>
            <w:r w:rsidRPr="00A13F53">
              <w:rPr>
                <w:rFonts w:ascii="Arial Narrow" w:hAnsi="Arial Narrow" w:cs="Arial"/>
                <w:sz w:val="18"/>
                <w:szCs w:val="18"/>
                <w:lang w:val="en-US" w:eastAsia="ja-JP"/>
              </w:rPr>
              <w:tab/>
              <w:t>Design Research Methods</w:t>
            </w:r>
          </w:p>
          <w:p w14:paraId="70346E96" w14:textId="77777777" w:rsidR="003C4C3F" w:rsidRPr="00A13F53" w:rsidRDefault="003C4C3F" w:rsidP="003C4C3F">
            <w:pPr>
              <w:tabs>
                <w:tab w:val="left" w:pos="1985"/>
              </w:tabs>
              <w:suppressAutoHyphens w:val="0"/>
              <w:spacing w:line="240" w:lineRule="auto"/>
              <w:ind w:left="959"/>
              <w:rPr>
                <w:rFonts w:ascii="Arial Narrow" w:hAnsi="Arial Narrow" w:cs="Arial"/>
                <w:sz w:val="18"/>
                <w:szCs w:val="18"/>
                <w:lang w:val="en-US"/>
              </w:rPr>
            </w:pPr>
            <w:r w:rsidRPr="00A13F53">
              <w:rPr>
                <w:rFonts w:ascii="Arial Narrow" w:hAnsi="Arial Narrow" w:cs="Arial"/>
                <w:sz w:val="18"/>
                <w:szCs w:val="18"/>
                <w:lang w:val="en-US" w:eastAsia="ja-JP"/>
              </w:rPr>
              <w:t>DS805001</w:t>
            </w:r>
            <w:r w:rsidRPr="00A13F53">
              <w:rPr>
                <w:rFonts w:ascii="Arial Narrow" w:hAnsi="Arial Narrow" w:cs="Arial"/>
                <w:sz w:val="18"/>
                <w:szCs w:val="18"/>
                <w:lang w:val="en-US" w:eastAsia="ja-JP"/>
              </w:rPr>
              <w:tab/>
              <w:t>Major Research Project</w:t>
            </w:r>
          </w:p>
        </w:tc>
      </w:tr>
    </w:tbl>
    <w:p w14:paraId="1942888A" w14:textId="77777777" w:rsidR="003C4C3F" w:rsidRPr="00D34BAC" w:rsidRDefault="003C4C3F" w:rsidP="003C4C3F">
      <w:pPr>
        <w:tabs>
          <w:tab w:val="left" w:pos="1701"/>
        </w:tabs>
        <w:rPr>
          <w:sz w:val="12"/>
        </w:rPr>
      </w:pPr>
    </w:p>
    <w:p w14:paraId="287CC497" w14:textId="77777777" w:rsidR="003C4C3F" w:rsidRPr="00D34BAC" w:rsidRDefault="003C4C3F" w:rsidP="003C4C3F">
      <w:pPr>
        <w:pStyle w:val="Heading6"/>
      </w:pPr>
      <w:r w:rsidRPr="00D34BAC">
        <w:t>tec</w:t>
      </w:r>
    </w:p>
    <w:tbl>
      <w:tblPr>
        <w:tblW w:w="9015"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CellMar>
          <w:top w:w="57" w:type="dxa"/>
          <w:left w:w="28" w:type="dxa"/>
          <w:bottom w:w="57" w:type="dxa"/>
          <w:right w:w="28" w:type="dxa"/>
        </w:tblCellMar>
        <w:tblLook w:val="01E0" w:firstRow="1" w:lastRow="1" w:firstColumn="1" w:lastColumn="1" w:noHBand="0" w:noVBand="0"/>
      </w:tblPr>
      <w:tblGrid>
        <w:gridCol w:w="1304"/>
        <w:gridCol w:w="198"/>
        <w:gridCol w:w="1276"/>
        <w:gridCol w:w="227"/>
        <w:gridCol w:w="1418"/>
        <w:gridCol w:w="84"/>
        <w:gridCol w:w="1389"/>
        <w:gridCol w:w="114"/>
        <w:gridCol w:w="1446"/>
        <w:gridCol w:w="56"/>
        <w:gridCol w:w="1503"/>
      </w:tblGrid>
      <w:tr w:rsidR="003C4C3F" w:rsidRPr="00A13F53" w14:paraId="5349995B" w14:textId="77777777" w:rsidTr="003C4C3F">
        <w:trPr>
          <w:cantSplit/>
        </w:trPr>
        <w:tc>
          <w:tcPr>
            <w:tcW w:w="1502" w:type="dxa"/>
            <w:gridSpan w:val="2"/>
            <w:vAlign w:val="center"/>
          </w:tcPr>
          <w:p w14:paraId="558EA002"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Teaching hours per week</w:t>
            </w:r>
          </w:p>
        </w:tc>
        <w:tc>
          <w:tcPr>
            <w:tcW w:w="1503" w:type="dxa"/>
            <w:gridSpan w:val="2"/>
            <w:vAlign w:val="center"/>
          </w:tcPr>
          <w:p w14:paraId="5B9D4DAF"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 xml:space="preserve">Work experience hours per week </w:t>
            </w:r>
          </w:p>
        </w:tc>
        <w:tc>
          <w:tcPr>
            <w:tcW w:w="1502" w:type="dxa"/>
            <w:gridSpan w:val="2"/>
            <w:vAlign w:val="center"/>
          </w:tcPr>
          <w:p w14:paraId="3CBA0E10"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 xml:space="preserve">Self-directed learning hours per week </w:t>
            </w:r>
          </w:p>
        </w:tc>
        <w:tc>
          <w:tcPr>
            <w:tcW w:w="1503" w:type="dxa"/>
            <w:gridSpan w:val="2"/>
            <w:vAlign w:val="center"/>
          </w:tcPr>
          <w:p w14:paraId="48BA4D56"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Teaching weeks per year</w:t>
            </w:r>
          </w:p>
        </w:tc>
        <w:tc>
          <w:tcPr>
            <w:tcW w:w="1502" w:type="dxa"/>
            <w:gridSpan w:val="2"/>
            <w:vAlign w:val="center"/>
          </w:tcPr>
          <w:p w14:paraId="2E35A7B2"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Gross weeks per year</w:t>
            </w:r>
          </w:p>
        </w:tc>
        <w:tc>
          <w:tcPr>
            <w:tcW w:w="1503" w:type="dxa"/>
            <w:vAlign w:val="center"/>
          </w:tcPr>
          <w:p w14:paraId="5B6F2E21"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Holiday weeks per year</w:t>
            </w:r>
          </w:p>
        </w:tc>
      </w:tr>
      <w:tr w:rsidR="003C4C3F" w:rsidRPr="00A13F53" w14:paraId="4D4259A7" w14:textId="77777777" w:rsidTr="003C4C3F">
        <w:trPr>
          <w:cantSplit/>
        </w:trPr>
        <w:tc>
          <w:tcPr>
            <w:tcW w:w="1502" w:type="dxa"/>
            <w:gridSpan w:val="2"/>
            <w:vAlign w:val="center"/>
          </w:tcPr>
          <w:p w14:paraId="498D0B14" w14:textId="77777777" w:rsidR="003C4C3F" w:rsidRPr="00A13F53" w:rsidRDefault="003C4C3F" w:rsidP="003C4C3F">
            <w:pPr>
              <w:tabs>
                <w:tab w:val="left" w:pos="1701"/>
              </w:tabs>
              <w:jc w:val="center"/>
              <w:rPr>
                <w:rFonts w:ascii="Arial Narrow" w:hAnsi="Arial Narrow" w:cs="Arial"/>
                <w:bCs/>
                <w:sz w:val="18"/>
                <w:szCs w:val="18"/>
              </w:rPr>
            </w:pPr>
            <w:r w:rsidRPr="00A13F53">
              <w:rPr>
                <w:rFonts w:ascii="Arial Narrow" w:hAnsi="Arial Narrow" w:cs="Arial"/>
                <w:bCs/>
                <w:sz w:val="18"/>
                <w:szCs w:val="18"/>
              </w:rPr>
              <w:t>8.44</w:t>
            </w:r>
          </w:p>
        </w:tc>
        <w:tc>
          <w:tcPr>
            <w:tcW w:w="1503" w:type="dxa"/>
            <w:gridSpan w:val="2"/>
            <w:vAlign w:val="center"/>
          </w:tcPr>
          <w:p w14:paraId="42EEE1FF" w14:textId="77777777" w:rsidR="003C4C3F" w:rsidRPr="00A13F53" w:rsidRDefault="003C4C3F" w:rsidP="003C4C3F">
            <w:pPr>
              <w:tabs>
                <w:tab w:val="left" w:pos="1701"/>
              </w:tabs>
              <w:jc w:val="center"/>
              <w:rPr>
                <w:rFonts w:ascii="Arial Narrow" w:hAnsi="Arial Narrow" w:cs="Arial"/>
                <w:bCs/>
                <w:sz w:val="18"/>
                <w:szCs w:val="18"/>
              </w:rPr>
            </w:pPr>
            <w:r w:rsidRPr="00A13F53">
              <w:rPr>
                <w:rFonts w:ascii="Arial Narrow" w:hAnsi="Arial Narrow" w:cs="Arial"/>
                <w:bCs/>
                <w:sz w:val="18"/>
                <w:szCs w:val="18"/>
              </w:rPr>
              <w:t>3.12</w:t>
            </w:r>
          </w:p>
        </w:tc>
        <w:tc>
          <w:tcPr>
            <w:tcW w:w="1502" w:type="dxa"/>
            <w:gridSpan w:val="2"/>
            <w:vAlign w:val="center"/>
          </w:tcPr>
          <w:p w14:paraId="6160C468" w14:textId="77777777" w:rsidR="003C4C3F" w:rsidRPr="00A13F53" w:rsidRDefault="003C4C3F" w:rsidP="003C4C3F">
            <w:pPr>
              <w:tabs>
                <w:tab w:val="left" w:pos="1701"/>
              </w:tabs>
              <w:jc w:val="center"/>
              <w:rPr>
                <w:rFonts w:ascii="Arial Narrow" w:hAnsi="Arial Narrow" w:cs="Arial"/>
                <w:bCs/>
                <w:sz w:val="18"/>
                <w:szCs w:val="18"/>
              </w:rPr>
            </w:pPr>
            <w:r w:rsidRPr="00A13F53">
              <w:rPr>
                <w:rFonts w:ascii="Arial Narrow" w:hAnsi="Arial Narrow" w:cs="Arial"/>
                <w:bCs/>
                <w:sz w:val="18"/>
                <w:szCs w:val="18"/>
              </w:rPr>
              <w:t>25.94</w:t>
            </w:r>
          </w:p>
        </w:tc>
        <w:tc>
          <w:tcPr>
            <w:tcW w:w="1503" w:type="dxa"/>
            <w:gridSpan w:val="2"/>
            <w:vAlign w:val="center"/>
          </w:tcPr>
          <w:p w14:paraId="585BC2A4" w14:textId="77777777" w:rsidR="003C4C3F" w:rsidRPr="00A13F53" w:rsidRDefault="003C4C3F" w:rsidP="003C4C3F">
            <w:pPr>
              <w:tabs>
                <w:tab w:val="left" w:pos="1701"/>
              </w:tabs>
              <w:jc w:val="center"/>
              <w:rPr>
                <w:rFonts w:ascii="Arial Narrow" w:hAnsi="Arial Narrow" w:cs="Arial"/>
                <w:bCs/>
                <w:sz w:val="18"/>
                <w:szCs w:val="18"/>
              </w:rPr>
            </w:pPr>
            <w:r w:rsidRPr="00A13F53">
              <w:rPr>
                <w:rFonts w:ascii="Arial Narrow" w:hAnsi="Arial Narrow" w:cs="Arial"/>
                <w:bCs/>
                <w:sz w:val="18"/>
                <w:szCs w:val="18"/>
              </w:rPr>
              <w:t>32</w:t>
            </w:r>
          </w:p>
        </w:tc>
        <w:tc>
          <w:tcPr>
            <w:tcW w:w="1502" w:type="dxa"/>
            <w:gridSpan w:val="2"/>
            <w:vAlign w:val="center"/>
          </w:tcPr>
          <w:p w14:paraId="5346E6E4" w14:textId="77777777" w:rsidR="003C4C3F" w:rsidRPr="00A13F53" w:rsidRDefault="003C4C3F" w:rsidP="003C4C3F">
            <w:pPr>
              <w:tabs>
                <w:tab w:val="left" w:pos="1701"/>
              </w:tabs>
              <w:jc w:val="center"/>
              <w:rPr>
                <w:rFonts w:ascii="Arial Narrow" w:hAnsi="Arial Narrow" w:cs="Arial"/>
                <w:bCs/>
                <w:sz w:val="18"/>
                <w:szCs w:val="18"/>
              </w:rPr>
            </w:pPr>
            <w:r w:rsidRPr="00A13F53">
              <w:rPr>
                <w:rFonts w:ascii="Arial Narrow" w:hAnsi="Arial Narrow" w:cs="Arial"/>
                <w:bCs/>
                <w:sz w:val="18"/>
                <w:szCs w:val="18"/>
              </w:rPr>
              <w:t>40</w:t>
            </w:r>
          </w:p>
        </w:tc>
        <w:tc>
          <w:tcPr>
            <w:tcW w:w="1503" w:type="dxa"/>
            <w:vAlign w:val="center"/>
          </w:tcPr>
          <w:p w14:paraId="6214A672" w14:textId="77777777" w:rsidR="003C4C3F" w:rsidRPr="00A13F53" w:rsidRDefault="003C4C3F" w:rsidP="003C4C3F">
            <w:pPr>
              <w:tabs>
                <w:tab w:val="left" w:pos="1701"/>
              </w:tabs>
              <w:jc w:val="center"/>
              <w:rPr>
                <w:rFonts w:ascii="Arial Narrow" w:hAnsi="Arial Narrow" w:cs="Arial"/>
                <w:bCs/>
                <w:sz w:val="18"/>
                <w:szCs w:val="18"/>
              </w:rPr>
            </w:pPr>
            <w:r w:rsidRPr="00A13F53">
              <w:rPr>
                <w:rFonts w:ascii="Arial Narrow" w:hAnsi="Arial Narrow" w:cs="Arial"/>
                <w:bCs/>
                <w:sz w:val="18"/>
                <w:szCs w:val="18"/>
              </w:rPr>
              <w:t>8</w:t>
            </w:r>
          </w:p>
        </w:tc>
      </w:tr>
      <w:tr w:rsidR="003C4C3F" w:rsidRPr="00A13F53" w14:paraId="20CD6679" w14:textId="77777777" w:rsidTr="003C4C3F">
        <w:trPr>
          <w:cantSplit/>
          <w:trHeight w:val="170"/>
        </w:trPr>
        <w:tc>
          <w:tcPr>
            <w:tcW w:w="9015" w:type="dxa"/>
            <w:gridSpan w:val="11"/>
            <w:tcBorders>
              <w:top w:val="single" w:sz="6" w:space="0" w:color="808080"/>
              <w:left w:val="single" w:sz="2" w:space="0" w:color="808080"/>
              <w:right w:val="single" w:sz="2" w:space="0" w:color="808080"/>
            </w:tcBorders>
            <w:vAlign w:val="center"/>
          </w:tcPr>
          <w:p w14:paraId="05762746" w14:textId="77777777" w:rsidR="003C4C3F" w:rsidRPr="00A13F53" w:rsidRDefault="003C4C3F" w:rsidP="003C4C3F">
            <w:pPr>
              <w:tabs>
                <w:tab w:val="left" w:pos="1701"/>
              </w:tabs>
              <w:jc w:val="center"/>
              <w:rPr>
                <w:rFonts w:ascii="Arial Narrow" w:hAnsi="Arial Narrow" w:cs="Arial"/>
                <w:b/>
                <w:bCs/>
                <w:sz w:val="18"/>
                <w:szCs w:val="18"/>
              </w:rPr>
            </w:pPr>
          </w:p>
        </w:tc>
      </w:tr>
      <w:tr w:rsidR="003C4C3F" w:rsidRPr="00A13F53" w14:paraId="5887CA1C" w14:textId="77777777" w:rsidTr="003C4C3F">
        <w:trPr>
          <w:cantSplit/>
        </w:trPr>
        <w:tc>
          <w:tcPr>
            <w:tcW w:w="1502" w:type="dxa"/>
            <w:gridSpan w:val="2"/>
            <w:tcBorders>
              <w:top w:val="single" w:sz="6" w:space="0" w:color="808080"/>
              <w:left w:val="single" w:sz="2" w:space="0" w:color="808080"/>
              <w:bottom w:val="single" w:sz="6" w:space="0" w:color="808080"/>
              <w:right w:val="single" w:sz="6" w:space="0" w:color="808080"/>
            </w:tcBorders>
            <w:vAlign w:val="center"/>
          </w:tcPr>
          <w:p w14:paraId="02E0F2B9"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EFTS based funding sought?</w:t>
            </w:r>
          </w:p>
        </w:tc>
        <w:tc>
          <w:tcPr>
            <w:tcW w:w="1503" w:type="dxa"/>
            <w:gridSpan w:val="2"/>
            <w:tcBorders>
              <w:top w:val="single" w:sz="6" w:space="0" w:color="808080"/>
              <w:left w:val="single" w:sz="6" w:space="0" w:color="808080"/>
              <w:bottom w:val="single" w:sz="6" w:space="0" w:color="808080"/>
              <w:right w:val="single" w:sz="6" w:space="0" w:color="808080"/>
            </w:tcBorders>
            <w:vAlign w:val="center"/>
          </w:tcPr>
          <w:p w14:paraId="0ACC509E"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Total EFTS value</w:t>
            </w:r>
          </w:p>
        </w:tc>
        <w:tc>
          <w:tcPr>
            <w:tcW w:w="1418" w:type="dxa"/>
            <w:tcBorders>
              <w:top w:val="single" w:sz="6" w:space="0" w:color="808080"/>
              <w:left w:val="single" w:sz="6" w:space="0" w:color="808080"/>
              <w:bottom w:val="single" w:sz="6" w:space="0" w:color="808080"/>
              <w:right w:val="single" w:sz="6" w:space="0" w:color="808080"/>
            </w:tcBorders>
            <w:vAlign w:val="center"/>
          </w:tcPr>
          <w:p w14:paraId="5B3D73B9"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Award variances, ie logo?</w:t>
            </w:r>
          </w:p>
        </w:tc>
        <w:tc>
          <w:tcPr>
            <w:tcW w:w="1473" w:type="dxa"/>
            <w:gridSpan w:val="2"/>
            <w:tcBorders>
              <w:top w:val="single" w:sz="6" w:space="0" w:color="808080"/>
              <w:left w:val="single" w:sz="6" w:space="0" w:color="808080"/>
              <w:bottom w:val="single" w:sz="6" w:space="0" w:color="808080"/>
              <w:right w:val="single" w:sz="6" w:space="0" w:color="808080"/>
            </w:tcBorders>
            <w:vAlign w:val="center"/>
          </w:tcPr>
          <w:p w14:paraId="5F8D6520"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Maximum time to complete</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4E6D60E1"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Total Credits</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552A72ED" w14:textId="77777777" w:rsidR="003C4C3F" w:rsidRPr="00A13F53" w:rsidRDefault="003C4C3F" w:rsidP="003C4C3F">
            <w:pPr>
              <w:tabs>
                <w:tab w:val="left" w:pos="1701"/>
              </w:tabs>
              <w:jc w:val="center"/>
              <w:rPr>
                <w:rFonts w:ascii="Arial Narrow" w:hAnsi="Arial Narrow" w:cs="Arial"/>
                <w:b/>
                <w:bCs/>
                <w:sz w:val="18"/>
                <w:szCs w:val="18"/>
              </w:rPr>
            </w:pPr>
          </w:p>
        </w:tc>
      </w:tr>
      <w:tr w:rsidR="003C4C3F" w:rsidRPr="00A13F53" w14:paraId="6FD98B10" w14:textId="77777777" w:rsidTr="003C4C3F">
        <w:trPr>
          <w:cantSplit/>
        </w:trPr>
        <w:tc>
          <w:tcPr>
            <w:tcW w:w="1502" w:type="dxa"/>
            <w:gridSpan w:val="2"/>
            <w:tcBorders>
              <w:top w:val="single" w:sz="6" w:space="0" w:color="808080"/>
              <w:left w:val="single" w:sz="2" w:space="0" w:color="808080"/>
              <w:bottom w:val="single" w:sz="6" w:space="0" w:color="808080"/>
              <w:right w:val="single" w:sz="6" w:space="0" w:color="808080"/>
            </w:tcBorders>
            <w:vAlign w:val="center"/>
          </w:tcPr>
          <w:p w14:paraId="6C61701B"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503" w:type="dxa"/>
            <w:gridSpan w:val="2"/>
            <w:tcBorders>
              <w:top w:val="single" w:sz="6" w:space="0" w:color="808080"/>
              <w:left w:val="single" w:sz="6" w:space="0" w:color="808080"/>
              <w:bottom w:val="single" w:sz="6" w:space="0" w:color="808080"/>
              <w:right w:val="single" w:sz="6" w:space="0" w:color="808080"/>
            </w:tcBorders>
            <w:vAlign w:val="center"/>
          </w:tcPr>
          <w:p w14:paraId="7116B723"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1.0000</w:t>
            </w:r>
          </w:p>
        </w:tc>
        <w:tc>
          <w:tcPr>
            <w:tcW w:w="1418" w:type="dxa"/>
            <w:tcBorders>
              <w:top w:val="single" w:sz="6" w:space="0" w:color="808080"/>
              <w:left w:val="single" w:sz="6" w:space="0" w:color="808080"/>
              <w:bottom w:val="single" w:sz="6" w:space="0" w:color="808080"/>
              <w:right w:val="single" w:sz="6" w:space="0" w:color="808080"/>
            </w:tcBorders>
            <w:vAlign w:val="center"/>
          </w:tcPr>
          <w:p w14:paraId="0F7CB92C"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No</w:t>
            </w:r>
          </w:p>
        </w:tc>
        <w:tc>
          <w:tcPr>
            <w:tcW w:w="1473" w:type="dxa"/>
            <w:gridSpan w:val="2"/>
            <w:tcBorders>
              <w:top w:val="single" w:sz="6" w:space="0" w:color="808080"/>
              <w:left w:val="single" w:sz="6" w:space="0" w:color="808080"/>
              <w:bottom w:val="single" w:sz="6" w:space="0" w:color="808080"/>
              <w:right w:val="single" w:sz="6" w:space="0" w:color="808080"/>
            </w:tcBorders>
            <w:vAlign w:val="center"/>
          </w:tcPr>
          <w:p w14:paraId="3ED87F69" w14:textId="5154A7F2" w:rsidR="003C4C3F" w:rsidRPr="00A13F53" w:rsidRDefault="00AA5073" w:rsidP="003C4C3F">
            <w:pPr>
              <w:tabs>
                <w:tab w:val="left" w:pos="1701"/>
              </w:tabs>
              <w:jc w:val="center"/>
              <w:rPr>
                <w:rFonts w:ascii="Arial Narrow" w:hAnsi="Arial Narrow" w:cs="Arial"/>
                <w:sz w:val="18"/>
                <w:szCs w:val="18"/>
              </w:rPr>
            </w:pPr>
            <w:r>
              <w:rPr>
                <w:rFonts w:ascii="Arial Narrow" w:hAnsi="Arial Narrow" w:cs="Arial"/>
                <w:sz w:val="18"/>
                <w:szCs w:val="18"/>
              </w:rPr>
              <w:t>2 years</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129CC25A"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120</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22D8BD0E" w14:textId="77777777" w:rsidR="003C4C3F" w:rsidRPr="00A13F53" w:rsidRDefault="003C4C3F" w:rsidP="003C4C3F">
            <w:pPr>
              <w:tabs>
                <w:tab w:val="left" w:pos="1701"/>
              </w:tabs>
              <w:jc w:val="center"/>
              <w:rPr>
                <w:rFonts w:ascii="Arial Narrow" w:hAnsi="Arial Narrow" w:cs="Arial"/>
                <w:sz w:val="18"/>
                <w:szCs w:val="18"/>
              </w:rPr>
            </w:pPr>
          </w:p>
        </w:tc>
      </w:tr>
      <w:tr w:rsidR="003C4C3F" w:rsidRPr="00A13F53" w14:paraId="5ABDE1A1" w14:textId="77777777" w:rsidTr="003C4C3F">
        <w:trPr>
          <w:cantSplit/>
        </w:trPr>
        <w:tc>
          <w:tcPr>
            <w:tcW w:w="9015" w:type="dxa"/>
            <w:gridSpan w:val="11"/>
            <w:tcBorders>
              <w:top w:val="single" w:sz="6" w:space="0" w:color="808080"/>
              <w:left w:val="single" w:sz="2" w:space="0" w:color="808080"/>
              <w:bottom w:val="single" w:sz="6" w:space="0" w:color="808080"/>
              <w:right w:val="single" w:sz="2" w:space="0" w:color="808080"/>
            </w:tcBorders>
            <w:vAlign w:val="center"/>
          </w:tcPr>
          <w:p w14:paraId="07B8E1DF" w14:textId="77777777" w:rsidR="003C4C3F" w:rsidRPr="00A13F53" w:rsidRDefault="003C4C3F" w:rsidP="003C4C3F">
            <w:pPr>
              <w:tabs>
                <w:tab w:val="left" w:pos="1701"/>
              </w:tabs>
              <w:rPr>
                <w:rFonts w:ascii="Arial Narrow" w:hAnsi="Arial Narrow" w:cs="Arial"/>
                <w:b/>
                <w:bCs/>
                <w:color w:val="808080"/>
                <w:sz w:val="18"/>
                <w:szCs w:val="18"/>
              </w:rPr>
            </w:pPr>
          </w:p>
        </w:tc>
      </w:tr>
      <w:tr w:rsidR="003C4C3F" w:rsidRPr="00A13F53" w14:paraId="45C2160D" w14:textId="77777777" w:rsidTr="003C4C3F">
        <w:trPr>
          <w:cantSplit/>
        </w:trPr>
        <w:tc>
          <w:tcPr>
            <w:tcW w:w="9015" w:type="dxa"/>
            <w:gridSpan w:val="11"/>
            <w:tcBorders>
              <w:top w:val="single" w:sz="6" w:space="0" w:color="808080"/>
              <w:left w:val="single" w:sz="2" w:space="0" w:color="808080"/>
              <w:bottom w:val="single" w:sz="6" w:space="0" w:color="808080"/>
              <w:right w:val="single" w:sz="2" w:space="0" w:color="808080"/>
            </w:tcBorders>
            <w:vAlign w:val="center"/>
          </w:tcPr>
          <w:p w14:paraId="4185D17A" w14:textId="77777777" w:rsidR="003C4C3F" w:rsidRPr="00A13F53" w:rsidRDefault="003C4C3F" w:rsidP="003C4C3F">
            <w:pPr>
              <w:tabs>
                <w:tab w:val="left" w:pos="1701"/>
              </w:tabs>
              <w:rPr>
                <w:rFonts w:ascii="Arial Narrow" w:hAnsi="Arial Narrow" w:cs="Arial"/>
                <w:b/>
                <w:bCs/>
                <w:color w:val="808080"/>
                <w:sz w:val="18"/>
                <w:szCs w:val="18"/>
              </w:rPr>
            </w:pPr>
            <w:r w:rsidRPr="00A13F53">
              <w:rPr>
                <w:rFonts w:ascii="Arial Narrow" w:hAnsi="Arial Narrow" w:cs="Arial"/>
                <w:b/>
                <w:bCs/>
                <w:color w:val="808080"/>
                <w:sz w:val="18"/>
                <w:szCs w:val="18"/>
              </w:rPr>
              <w:t>QEC Data Analyst to Complete:</w:t>
            </w:r>
          </w:p>
        </w:tc>
      </w:tr>
      <w:tr w:rsidR="003C4C3F" w:rsidRPr="00A13F53" w14:paraId="14AB37B3" w14:textId="77777777" w:rsidTr="003C4C3F">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41D4DDAB"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Source of funding</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1E48C702"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 xml:space="preserve">NZSCED </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6907620E"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Does EFTS value meet LET table?</w:t>
            </w:r>
          </w:p>
        </w:tc>
        <w:tc>
          <w:tcPr>
            <w:tcW w:w="1389" w:type="dxa"/>
            <w:tcBorders>
              <w:top w:val="single" w:sz="6" w:space="0" w:color="808080"/>
              <w:left w:val="single" w:sz="6" w:space="0" w:color="808080"/>
              <w:bottom w:val="single" w:sz="6" w:space="0" w:color="808080"/>
              <w:right w:val="single" w:sz="6" w:space="0" w:color="808080"/>
            </w:tcBorders>
            <w:vAlign w:val="center"/>
          </w:tcPr>
          <w:p w14:paraId="5B49941E"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Qual award category</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30C4255B"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Register level</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6FD9E175"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ISCED level</w:t>
            </w:r>
          </w:p>
        </w:tc>
      </w:tr>
      <w:tr w:rsidR="003C4C3F" w:rsidRPr="00A13F53" w14:paraId="02CAF824" w14:textId="77777777" w:rsidTr="003C4C3F">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07847A9D"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01 SAC L3+ (M)</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00608F70"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100501</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136B6A39"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Yes</w:t>
            </w:r>
          </w:p>
        </w:tc>
        <w:tc>
          <w:tcPr>
            <w:tcW w:w="1389" w:type="dxa"/>
            <w:tcBorders>
              <w:top w:val="single" w:sz="6" w:space="0" w:color="808080"/>
              <w:left w:val="single" w:sz="6" w:space="0" w:color="808080"/>
              <w:bottom w:val="single" w:sz="6" w:space="0" w:color="808080"/>
              <w:right w:val="single" w:sz="6" w:space="0" w:color="808080"/>
            </w:tcBorders>
            <w:vAlign w:val="center"/>
          </w:tcPr>
          <w:p w14:paraId="1AD6B878" w14:textId="66573B8F" w:rsidR="003C4C3F" w:rsidRPr="00A13F53" w:rsidRDefault="00294240" w:rsidP="003C4C3F">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13</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3A6F986F"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8</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6637B942"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5</w:t>
            </w:r>
          </w:p>
        </w:tc>
      </w:tr>
      <w:tr w:rsidR="003C4C3F" w:rsidRPr="00A13F53" w14:paraId="30E7DE36" w14:textId="77777777" w:rsidTr="003C4C3F">
        <w:trPr>
          <w:cantSplit/>
        </w:trPr>
        <w:tc>
          <w:tcPr>
            <w:tcW w:w="9015" w:type="dxa"/>
            <w:gridSpan w:val="11"/>
            <w:tcBorders>
              <w:top w:val="single" w:sz="6" w:space="0" w:color="808080"/>
              <w:left w:val="single" w:sz="2" w:space="0" w:color="808080"/>
              <w:bottom w:val="single" w:sz="6" w:space="0" w:color="808080"/>
              <w:right w:val="single" w:sz="2" w:space="0" w:color="808080"/>
            </w:tcBorders>
            <w:vAlign w:val="center"/>
          </w:tcPr>
          <w:p w14:paraId="3F9E246A" w14:textId="77777777" w:rsidR="003C4C3F" w:rsidRPr="00A13F53" w:rsidRDefault="003C4C3F" w:rsidP="003C4C3F">
            <w:pPr>
              <w:tabs>
                <w:tab w:val="left" w:pos="1701"/>
              </w:tabs>
              <w:jc w:val="center"/>
              <w:rPr>
                <w:rFonts w:ascii="Arial Narrow" w:hAnsi="Arial Narrow" w:cs="Arial"/>
                <w:b/>
                <w:bCs/>
                <w:color w:val="808080"/>
                <w:sz w:val="18"/>
                <w:szCs w:val="18"/>
              </w:rPr>
            </w:pPr>
          </w:p>
        </w:tc>
      </w:tr>
      <w:tr w:rsidR="003C4C3F" w:rsidRPr="00A13F53" w14:paraId="1A3C8BCB" w14:textId="77777777" w:rsidTr="003C4C3F">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4A449715"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ISCED subsequent destination</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4464D5D3"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Certifying authority</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6B6BC748"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Programme abbreviation</w:t>
            </w:r>
          </w:p>
        </w:tc>
        <w:tc>
          <w:tcPr>
            <w:tcW w:w="1389" w:type="dxa"/>
            <w:tcBorders>
              <w:top w:val="single" w:sz="6" w:space="0" w:color="808080"/>
              <w:left w:val="single" w:sz="6" w:space="0" w:color="808080"/>
              <w:bottom w:val="single" w:sz="6" w:space="0" w:color="808080"/>
              <w:right w:val="single" w:sz="6" w:space="0" w:color="808080"/>
            </w:tcBorders>
            <w:vAlign w:val="center"/>
          </w:tcPr>
          <w:p w14:paraId="20C907E0"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NQF Credits (STEO only)</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5B3FD372"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Enquiries, Applications, Enrolments</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3A9FA9A9" w14:textId="77777777" w:rsidR="003C4C3F" w:rsidRPr="00A13F53" w:rsidRDefault="003C4C3F" w:rsidP="003C4C3F">
            <w:pPr>
              <w:tabs>
                <w:tab w:val="left" w:pos="1701"/>
              </w:tabs>
              <w:jc w:val="center"/>
              <w:rPr>
                <w:rFonts w:ascii="Arial Narrow" w:hAnsi="Arial Narrow" w:cs="Arial"/>
                <w:b/>
                <w:bCs/>
                <w:color w:val="808080"/>
                <w:sz w:val="18"/>
                <w:szCs w:val="18"/>
              </w:rPr>
            </w:pPr>
          </w:p>
        </w:tc>
      </w:tr>
      <w:tr w:rsidR="003C4C3F" w:rsidRPr="00A13F53" w14:paraId="34C49904" w14:textId="77777777" w:rsidTr="003C4C3F">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1FCBA498"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A</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62761762" w14:textId="54F880C0" w:rsidR="003C4C3F" w:rsidRPr="00A13F53" w:rsidRDefault="00294240" w:rsidP="003C4C3F">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6</w:t>
            </w:r>
            <w:r w:rsidR="003C4C3F" w:rsidRPr="00A13F53">
              <w:rPr>
                <w:rFonts w:ascii="Arial Narrow" w:hAnsi="Arial Narrow" w:cs="Arial"/>
                <w:color w:val="808080"/>
                <w:sz w:val="18"/>
                <w:szCs w:val="18"/>
              </w:rPr>
              <w:t>013</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676C0555" w14:textId="7C3DEBF2" w:rsidR="003C4C3F" w:rsidRPr="00A13F53" w:rsidRDefault="00294240" w:rsidP="003C4C3F">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PgDipDes</w:t>
            </w:r>
          </w:p>
        </w:tc>
        <w:tc>
          <w:tcPr>
            <w:tcW w:w="1389" w:type="dxa"/>
            <w:tcBorders>
              <w:top w:val="single" w:sz="6" w:space="0" w:color="808080"/>
              <w:left w:val="single" w:sz="6" w:space="0" w:color="808080"/>
              <w:bottom w:val="single" w:sz="6" w:space="0" w:color="808080"/>
              <w:right w:val="single" w:sz="6" w:space="0" w:color="808080"/>
            </w:tcBorders>
            <w:vAlign w:val="center"/>
          </w:tcPr>
          <w:p w14:paraId="36157BF3"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0</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7140EC98"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3</w:t>
            </w:r>
          </w:p>
        </w:tc>
        <w:tc>
          <w:tcPr>
            <w:tcW w:w="1559" w:type="dxa"/>
            <w:gridSpan w:val="2"/>
            <w:tcBorders>
              <w:top w:val="single" w:sz="6" w:space="0" w:color="808080"/>
              <w:left w:val="single" w:sz="6" w:space="0" w:color="808080"/>
              <w:bottom w:val="single" w:sz="6" w:space="0" w:color="808080"/>
              <w:right w:val="single" w:sz="2" w:space="0" w:color="808080"/>
            </w:tcBorders>
            <w:vAlign w:val="center"/>
          </w:tcPr>
          <w:p w14:paraId="62C182D2" w14:textId="77777777" w:rsidR="003C4C3F" w:rsidRPr="00A13F53" w:rsidRDefault="003C4C3F" w:rsidP="003C4C3F">
            <w:pPr>
              <w:tabs>
                <w:tab w:val="left" w:pos="1701"/>
              </w:tabs>
              <w:jc w:val="center"/>
              <w:rPr>
                <w:rFonts w:ascii="Arial Narrow" w:hAnsi="Arial Narrow" w:cs="Arial"/>
                <w:color w:val="808080"/>
                <w:sz w:val="18"/>
                <w:szCs w:val="18"/>
              </w:rPr>
            </w:pPr>
          </w:p>
        </w:tc>
      </w:tr>
    </w:tbl>
    <w:p w14:paraId="419B8B5D" w14:textId="77777777" w:rsidR="00294240" w:rsidRDefault="00294240" w:rsidP="003C4C3F">
      <w:pPr>
        <w:tabs>
          <w:tab w:val="left" w:pos="1304"/>
          <w:tab w:val="left" w:pos="2778"/>
          <w:tab w:val="left" w:pos="4507"/>
          <w:tab w:val="left" w:pos="5896"/>
          <w:tab w:val="left" w:pos="7456"/>
        </w:tabs>
        <w:rPr>
          <w:rFonts w:ascii="Arial Narrow" w:hAnsi="Arial Narrow" w:cs="Arial"/>
          <w:color w:val="808080"/>
          <w:sz w:val="18"/>
          <w:szCs w:val="18"/>
        </w:rPr>
        <w:sectPr w:rsidR="00294240" w:rsidSect="00CF298D">
          <w:footnotePr>
            <w:pos w:val="beneathText"/>
          </w:footnotePr>
          <w:pgSz w:w="11907" w:h="16840" w:code="9"/>
          <w:pgMar w:top="1440" w:right="1134" w:bottom="1440" w:left="1701" w:header="720" w:footer="720" w:gutter="0"/>
          <w:cols w:space="720"/>
          <w:docGrid w:linePitch="360"/>
        </w:sectPr>
      </w:pPr>
    </w:p>
    <w:p w14:paraId="21AA638D" w14:textId="77777777" w:rsidR="00294240" w:rsidRDefault="00294240" w:rsidP="00294240">
      <w:pPr>
        <w:pStyle w:val="Heading6"/>
        <w:rPr>
          <w:b w:val="0"/>
          <w:bCs/>
          <w:sz w:val="20"/>
          <w:szCs w:val="20"/>
        </w:rPr>
      </w:pPr>
    </w:p>
    <w:p w14:paraId="20B9D18C" w14:textId="45D9D1B6" w:rsidR="00294240" w:rsidRPr="00D02957" w:rsidRDefault="00294240" w:rsidP="00BC79A0">
      <w:pPr>
        <w:rPr>
          <w:b/>
          <w:bCs/>
          <w:sz w:val="28"/>
          <w:szCs w:val="28"/>
        </w:rPr>
      </w:pPr>
      <w:r w:rsidRPr="00D02957">
        <w:rPr>
          <w:b/>
          <w:bCs/>
          <w:sz w:val="28"/>
          <w:szCs w:val="28"/>
        </w:rPr>
        <w:t>OT51</w:t>
      </w:r>
      <w:r>
        <w:rPr>
          <w:b/>
          <w:bCs/>
          <w:sz w:val="28"/>
          <w:szCs w:val="28"/>
        </w:rPr>
        <w:t>16 Master of Design</w:t>
      </w:r>
    </w:p>
    <w:p w14:paraId="13A8999D" w14:textId="77777777" w:rsidR="00294240" w:rsidRPr="00D02957" w:rsidRDefault="00294240" w:rsidP="00294240">
      <w:pPr>
        <w:pStyle w:val="Heading6"/>
        <w:rPr>
          <w:b w:val="0"/>
          <w:bCs/>
          <w:sz w:val="20"/>
          <w:szCs w:val="20"/>
        </w:rPr>
      </w:pPr>
    </w:p>
    <w:p w14:paraId="752F096A" w14:textId="77777777" w:rsidR="003C4C3F" w:rsidRPr="003D0110" w:rsidRDefault="003C4C3F" w:rsidP="003C4C3F">
      <w:pPr>
        <w:pStyle w:val="Heading6"/>
        <w:rPr>
          <w:sz w:val="24"/>
          <w:szCs w:val="24"/>
        </w:rPr>
      </w:pPr>
      <w:r w:rsidRPr="003D0110">
        <w:rPr>
          <w:sz w:val="24"/>
          <w:szCs w:val="24"/>
        </w:rPr>
        <w:t>Enrolments</w:t>
      </w:r>
    </w:p>
    <w:tbl>
      <w:tblPr>
        <w:tblW w:w="9100"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Layout w:type="fixed"/>
        <w:tblCellMar>
          <w:top w:w="57" w:type="dxa"/>
          <w:left w:w="28" w:type="dxa"/>
          <w:bottom w:w="57" w:type="dxa"/>
          <w:right w:w="28" w:type="dxa"/>
        </w:tblCellMar>
        <w:tblLook w:val="01E0" w:firstRow="1" w:lastRow="1" w:firstColumn="1" w:lastColumn="1" w:noHBand="0" w:noVBand="0"/>
      </w:tblPr>
      <w:tblGrid>
        <w:gridCol w:w="1446"/>
        <w:gridCol w:w="993"/>
        <w:gridCol w:w="992"/>
        <w:gridCol w:w="1134"/>
        <w:gridCol w:w="1276"/>
        <w:gridCol w:w="1134"/>
        <w:gridCol w:w="2125"/>
      </w:tblGrid>
      <w:tr w:rsidR="003C4C3F" w:rsidRPr="00A13F53" w14:paraId="2F377AB7" w14:textId="77777777" w:rsidTr="00294240">
        <w:tc>
          <w:tcPr>
            <w:tcW w:w="1446" w:type="dxa"/>
            <w:vAlign w:val="center"/>
          </w:tcPr>
          <w:p w14:paraId="288914FB"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Start date</w:t>
            </w:r>
          </w:p>
        </w:tc>
        <w:tc>
          <w:tcPr>
            <w:tcW w:w="993" w:type="dxa"/>
            <w:vAlign w:val="center"/>
          </w:tcPr>
          <w:p w14:paraId="2DF6A332"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Intl enrolments?</w:t>
            </w:r>
          </w:p>
        </w:tc>
        <w:tc>
          <w:tcPr>
            <w:tcW w:w="992" w:type="dxa"/>
            <w:vAlign w:val="center"/>
          </w:tcPr>
          <w:p w14:paraId="69DF8FFA"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Available part-time?</w:t>
            </w:r>
          </w:p>
        </w:tc>
        <w:tc>
          <w:tcPr>
            <w:tcW w:w="1134" w:type="dxa"/>
            <w:vAlign w:val="center"/>
          </w:tcPr>
          <w:p w14:paraId="40A3495B"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Student loans available?</w:t>
            </w:r>
          </w:p>
        </w:tc>
        <w:tc>
          <w:tcPr>
            <w:tcW w:w="1276" w:type="dxa"/>
            <w:vAlign w:val="center"/>
          </w:tcPr>
          <w:p w14:paraId="5341F23D"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Student allowances available?</w:t>
            </w:r>
          </w:p>
        </w:tc>
        <w:tc>
          <w:tcPr>
            <w:tcW w:w="1134" w:type="dxa"/>
            <w:vAlign w:val="center"/>
          </w:tcPr>
          <w:p w14:paraId="23F6E142"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Advanced standing available?</w:t>
            </w:r>
          </w:p>
        </w:tc>
        <w:tc>
          <w:tcPr>
            <w:tcW w:w="2125" w:type="dxa"/>
          </w:tcPr>
          <w:p w14:paraId="512C654F"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Programme length</w:t>
            </w:r>
            <w:r w:rsidRPr="00A13F53">
              <w:rPr>
                <w:rFonts w:ascii="Arial Narrow" w:hAnsi="Arial Narrow" w:cs="Arial"/>
                <w:b/>
                <w:sz w:val="18"/>
                <w:szCs w:val="18"/>
              </w:rPr>
              <w:br/>
              <w:t>(in weeks AND years)</w:t>
            </w:r>
          </w:p>
        </w:tc>
      </w:tr>
      <w:tr w:rsidR="003C4C3F" w:rsidRPr="00A13F53" w14:paraId="421A428F" w14:textId="77777777" w:rsidTr="00294240">
        <w:tc>
          <w:tcPr>
            <w:tcW w:w="1446" w:type="dxa"/>
            <w:vAlign w:val="center"/>
          </w:tcPr>
          <w:p w14:paraId="7E6B9159"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01 February 2016</w:t>
            </w:r>
          </w:p>
        </w:tc>
        <w:tc>
          <w:tcPr>
            <w:tcW w:w="993" w:type="dxa"/>
            <w:vAlign w:val="center"/>
          </w:tcPr>
          <w:p w14:paraId="7FB3FF7C"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992" w:type="dxa"/>
            <w:vAlign w:val="center"/>
          </w:tcPr>
          <w:p w14:paraId="375D3780" w14:textId="1F2DDAF6" w:rsidR="003C4C3F" w:rsidRPr="00A13F53" w:rsidRDefault="00827F24" w:rsidP="003C4C3F">
            <w:pPr>
              <w:tabs>
                <w:tab w:val="left" w:pos="1701"/>
              </w:tabs>
              <w:jc w:val="center"/>
              <w:rPr>
                <w:rFonts w:ascii="Arial Narrow" w:hAnsi="Arial Narrow" w:cs="Arial"/>
                <w:sz w:val="18"/>
                <w:szCs w:val="18"/>
              </w:rPr>
            </w:pPr>
            <w:r>
              <w:rPr>
                <w:rFonts w:ascii="Arial Narrow" w:hAnsi="Arial Narrow" w:cs="Arial"/>
                <w:sz w:val="18"/>
                <w:szCs w:val="18"/>
              </w:rPr>
              <w:t>Yes</w:t>
            </w:r>
          </w:p>
        </w:tc>
        <w:tc>
          <w:tcPr>
            <w:tcW w:w="1134" w:type="dxa"/>
            <w:vAlign w:val="center"/>
          </w:tcPr>
          <w:p w14:paraId="0E27024B"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276" w:type="dxa"/>
            <w:vAlign w:val="center"/>
          </w:tcPr>
          <w:p w14:paraId="098FB417" w14:textId="098276F3" w:rsidR="003C4C3F" w:rsidRPr="00A13F53" w:rsidRDefault="00CD3917" w:rsidP="003C4C3F">
            <w:pPr>
              <w:tabs>
                <w:tab w:val="left" w:pos="1701"/>
              </w:tabs>
              <w:jc w:val="center"/>
              <w:rPr>
                <w:rFonts w:ascii="Arial Narrow" w:hAnsi="Arial Narrow" w:cs="Arial"/>
                <w:sz w:val="18"/>
                <w:szCs w:val="18"/>
              </w:rPr>
            </w:pPr>
            <w:r>
              <w:rPr>
                <w:rFonts w:ascii="Arial Narrow" w:hAnsi="Arial Narrow" w:cs="Arial"/>
                <w:sz w:val="18"/>
                <w:szCs w:val="18"/>
              </w:rPr>
              <w:t>NO</w:t>
            </w:r>
          </w:p>
        </w:tc>
        <w:tc>
          <w:tcPr>
            <w:tcW w:w="1134" w:type="dxa"/>
            <w:vAlign w:val="center"/>
          </w:tcPr>
          <w:p w14:paraId="68FC9CB6" w14:textId="1AE3D9A9" w:rsidR="003C4C3F" w:rsidRPr="00A13F53" w:rsidRDefault="00CD3917" w:rsidP="003C4C3F">
            <w:pPr>
              <w:tabs>
                <w:tab w:val="left" w:pos="1701"/>
              </w:tabs>
              <w:jc w:val="center"/>
              <w:rPr>
                <w:rFonts w:ascii="Arial Narrow" w:hAnsi="Arial Narrow" w:cs="Arial"/>
                <w:sz w:val="18"/>
                <w:szCs w:val="18"/>
              </w:rPr>
            </w:pPr>
            <w:r>
              <w:rPr>
                <w:rFonts w:ascii="Arial Narrow" w:hAnsi="Arial Narrow" w:cs="Arial"/>
                <w:sz w:val="18"/>
                <w:szCs w:val="18"/>
              </w:rPr>
              <w:t>NO</w:t>
            </w:r>
          </w:p>
        </w:tc>
        <w:tc>
          <w:tcPr>
            <w:tcW w:w="2125" w:type="dxa"/>
          </w:tcPr>
          <w:p w14:paraId="3E14E176" w14:textId="4B7DBA74" w:rsidR="003C4C3F" w:rsidRPr="00A13F53" w:rsidRDefault="00CD3917" w:rsidP="003C4C3F">
            <w:pPr>
              <w:tabs>
                <w:tab w:val="left" w:pos="1701"/>
              </w:tabs>
              <w:jc w:val="center"/>
              <w:rPr>
                <w:rFonts w:ascii="Arial Narrow" w:hAnsi="Arial Narrow" w:cs="Arial"/>
                <w:sz w:val="18"/>
                <w:szCs w:val="18"/>
              </w:rPr>
            </w:pPr>
            <w:r>
              <w:rPr>
                <w:rFonts w:ascii="Arial Narrow" w:hAnsi="Arial Narrow" w:cs="Arial"/>
                <w:sz w:val="18"/>
                <w:szCs w:val="18"/>
              </w:rPr>
              <w:t>52 weeks – 1 year</w:t>
            </w:r>
          </w:p>
        </w:tc>
      </w:tr>
    </w:tbl>
    <w:p w14:paraId="047847DD" w14:textId="77777777" w:rsidR="003C4C3F" w:rsidRPr="00D34BAC" w:rsidRDefault="003C4C3F" w:rsidP="003C4C3F">
      <w:pPr>
        <w:tabs>
          <w:tab w:val="left" w:pos="1701"/>
        </w:tabs>
        <w:rPr>
          <w:sz w:val="12"/>
        </w:rPr>
      </w:pPr>
    </w:p>
    <w:p w14:paraId="15698995" w14:textId="77777777" w:rsidR="003C4C3F" w:rsidRPr="003D0110" w:rsidRDefault="003C4C3F" w:rsidP="003C4C3F">
      <w:pPr>
        <w:pStyle w:val="Heading6"/>
        <w:rPr>
          <w:sz w:val="24"/>
          <w:szCs w:val="24"/>
        </w:rPr>
      </w:pPr>
      <w:r w:rsidRPr="003D0110">
        <w:rPr>
          <w:sz w:val="24"/>
          <w:szCs w:val="24"/>
        </w:rPr>
        <w:t>Qual Award</w:t>
      </w:r>
    </w:p>
    <w:tbl>
      <w:tblPr>
        <w:tblW w:w="9108"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Layout w:type="fixed"/>
        <w:tblCellMar>
          <w:top w:w="57" w:type="dxa"/>
          <w:left w:w="28" w:type="dxa"/>
          <w:bottom w:w="57" w:type="dxa"/>
          <w:right w:w="28" w:type="dxa"/>
        </w:tblCellMar>
        <w:tblLook w:val="01E0" w:firstRow="1" w:lastRow="1" w:firstColumn="1" w:lastColumn="1" w:noHBand="0" w:noVBand="0"/>
      </w:tblPr>
      <w:tblGrid>
        <w:gridCol w:w="1021"/>
        <w:gridCol w:w="860"/>
        <w:gridCol w:w="132"/>
        <w:gridCol w:w="850"/>
        <w:gridCol w:w="589"/>
        <w:gridCol w:w="404"/>
        <w:gridCol w:w="4252"/>
        <w:gridCol w:w="1000"/>
      </w:tblGrid>
      <w:tr w:rsidR="003C4C3F" w:rsidRPr="00A13F53" w14:paraId="3FCD4A16" w14:textId="77777777" w:rsidTr="003C4C3F">
        <w:trPr>
          <w:trHeight w:val="759"/>
        </w:trPr>
        <w:tc>
          <w:tcPr>
            <w:tcW w:w="1021" w:type="dxa"/>
            <w:vAlign w:val="center"/>
          </w:tcPr>
          <w:p w14:paraId="0CCFD79F"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Primary grade table</w:t>
            </w:r>
          </w:p>
        </w:tc>
        <w:tc>
          <w:tcPr>
            <w:tcW w:w="992" w:type="dxa"/>
            <w:gridSpan w:val="2"/>
            <w:vAlign w:val="center"/>
          </w:tcPr>
          <w:p w14:paraId="1C8FB4F9"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Exceptions to primary grade table?</w:t>
            </w:r>
          </w:p>
        </w:tc>
        <w:tc>
          <w:tcPr>
            <w:tcW w:w="850" w:type="dxa"/>
            <w:vAlign w:val="center"/>
          </w:tcPr>
          <w:p w14:paraId="501E6F80"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“Merit” available?</w:t>
            </w:r>
          </w:p>
        </w:tc>
        <w:tc>
          <w:tcPr>
            <w:tcW w:w="993" w:type="dxa"/>
            <w:gridSpan w:val="2"/>
            <w:vAlign w:val="center"/>
          </w:tcPr>
          <w:p w14:paraId="3AA8606F"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“Distinction” available?</w:t>
            </w:r>
          </w:p>
        </w:tc>
        <w:tc>
          <w:tcPr>
            <w:tcW w:w="4252" w:type="dxa"/>
            <w:vAlign w:val="center"/>
          </w:tcPr>
          <w:p w14:paraId="6888617B"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Criteria to meet award of merit and/or distinction</w:t>
            </w:r>
          </w:p>
        </w:tc>
        <w:tc>
          <w:tcPr>
            <w:tcW w:w="1000" w:type="dxa"/>
            <w:vAlign w:val="center"/>
          </w:tcPr>
          <w:p w14:paraId="53109FBF"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Alternative Entry and exit points</w:t>
            </w:r>
          </w:p>
        </w:tc>
      </w:tr>
      <w:tr w:rsidR="003C4C3F" w:rsidRPr="00A13F53" w14:paraId="4A3AA580" w14:textId="77777777" w:rsidTr="003C4C3F">
        <w:trPr>
          <w:trHeight w:val="775"/>
        </w:trPr>
        <w:tc>
          <w:tcPr>
            <w:tcW w:w="1021" w:type="dxa"/>
            <w:vAlign w:val="center"/>
          </w:tcPr>
          <w:p w14:paraId="41A016D1"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Criterion Referenced</w:t>
            </w:r>
          </w:p>
          <w:p w14:paraId="35982E30"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CRA</w:t>
            </w:r>
          </w:p>
        </w:tc>
        <w:tc>
          <w:tcPr>
            <w:tcW w:w="992" w:type="dxa"/>
            <w:gridSpan w:val="2"/>
            <w:vAlign w:val="center"/>
          </w:tcPr>
          <w:p w14:paraId="2A30AE3F"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NO</w:t>
            </w:r>
          </w:p>
        </w:tc>
        <w:tc>
          <w:tcPr>
            <w:tcW w:w="850" w:type="dxa"/>
            <w:vAlign w:val="center"/>
          </w:tcPr>
          <w:p w14:paraId="28997351"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993" w:type="dxa"/>
            <w:gridSpan w:val="2"/>
            <w:vAlign w:val="center"/>
          </w:tcPr>
          <w:p w14:paraId="21E9A865"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4252" w:type="dxa"/>
            <w:vAlign w:val="center"/>
          </w:tcPr>
          <w:p w14:paraId="1BEDE67D" w14:textId="02803263" w:rsidR="003C4C3F" w:rsidRPr="00BC79A0" w:rsidRDefault="00BC79A0" w:rsidP="003C4C3F">
            <w:pPr>
              <w:tabs>
                <w:tab w:val="left" w:pos="1701"/>
              </w:tabs>
              <w:rPr>
                <w:rFonts w:ascii="Arial Narrow" w:hAnsi="Arial Narrow" w:cs="Arial"/>
                <w:sz w:val="18"/>
                <w:szCs w:val="18"/>
              </w:rPr>
            </w:pPr>
            <w:r w:rsidRPr="00BC79A0">
              <w:rPr>
                <w:rFonts w:ascii="Arial Narrow" w:hAnsi="Arial Narrow"/>
                <w:bCs/>
                <w:sz w:val="18"/>
                <w:szCs w:val="18"/>
              </w:rPr>
              <w:t>Merit will require a grade of B+, distinction an A grade</w:t>
            </w:r>
          </w:p>
        </w:tc>
        <w:tc>
          <w:tcPr>
            <w:tcW w:w="1000" w:type="dxa"/>
            <w:vAlign w:val="center"/>
          </w:tcPr>
          <w:p w14:paraId="10AFFAF1"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None</w:t>
            </w:r>
          </w:p>
        </w:tc>
      </w:tr>
      <w:tr w:rsidR="003C4C3F" w:rsidRPr="00A13F53" w14:paraId="64875EC3" w14:textId="77777777" w:rsidTr="003C4C3F">
        <w:trPr>
          <w:trHeight w:hRule="exact" w:val="113"/>
        </w:trPr>
        <w:tc>
          <w:tcPr>
            <w:tcW w:w="9108" w:type="dxa"/>
            <w:gridSpan w:val="8"/>
            <w:vAlign w:val="center"/>
          </w:tcPr>
          <w:p w14:paraId="46EBF0F2" w14:textId="77777777" w:rsidR="003C4C3F" w:rsidRPr="00A13F53" w:rsidRDefault="003C4C3F" w:rsidP="003C4C3F">
            <w:pPr>
              <w:tabs>
                <w:tab w:val="left" w:pos="1701"/>
              </w:tabs>
              <w:ind w:right="-169"/>
              <w:rPr>
                <w:rFonts w:ascii="Arial Narrow" w:hAnsi="Arial Narrow" w:cs="Arial"/>
                <w:b/>
                <w:bCs/>
                <w:sz w:val="18"/>
                <w:szCs w:val="18"/>
              </w:rPr>
            </w:pPr>
          </w:p>
        </w:tc>
      </w:tr>
      <w:tr w:rsidR="003C4C3F" w:rsidRPr="00A13F53" w14:paraId="38E6FB97" w14:textId="77777777" w:rsidTr="003C4C3F">
        <w:trPr>
          <w:trHeight w:val="276"/>
        </w:trPr>
        <w:tc>
          <w:tcPr>
            <w:tcW w:w="9108" w:type="dxa"/>
            <w:gridSpan w:val="8"/>
            <w:vAlign w:val="center"/>
          </w:tcPr>
          <w:p w14:paraId="384B396E" w14:textId="77777777" w:rsidR="003C4C3F" w:rsidRPr="00A13F53" w:rsidRDefault="003C4C3F" w:rsidP="003C4C3F">
            <w:pPr>
              <w:tabs>
                <w:tab w:val="left" w:pos="1701"/>
              </w:tabs>
              <w:rPr>
                <w:rFonts w:ascii="Arial Narrow" w:hAnsi="Arial Narrow" w:cs="Arial"/>
                <w:b/>
                <w:bCs/>
                <w:sz w:val="18"/>
                <w:szCs w:val="18"/>
              </w:rPr>
            </w:pPr>
            <w:r w:rsidRPr="00A13F53">
              <w:rPr>
                <w:rFonts w:ascii="Arial Narrow" w:hAnsi="Arial Narrow" w:cs="Arial"/>
                <w:b/>
                <w:bCs/>
                <w:sz w:val="18"/>
                <w:szCs w:val="18"/>
              </w:rPr>
              <w:t>To achieve this qualification, a learner must:</w:t>
            </w:r>
          </w:p>
        </w:tc>
      </w:tr>
      <w:tr w:rsidR="003C4C3F" w:rsidRPr="00A13F53" w14:paraId="40E1D328" w14:textId="77777777" w:rsidTr="003C4C3F">
        <w:trPr>
          <w:trHeight w:val="517"/>
        </w:trPr>
        <w:tc>
          <w:tcPr>
            <w:tcW w:w="1881" w:type="dxa"/>
            <w:gridSpan w:val="2"/>
            <w:vAlign w:val="center"/>
          </w:tcPr>
          <w:p w14:paraId="104EA667"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Complete total number of credits</w:t>
            </w:r>
          </w:p>
        </w:tc>
        <w:tc>
          <w:tcPr>
            <w:tcW w:w="1571" w:type="dxa"/>
            <w:gridSpan w:val="3"/>
            <w:vAlign w:val="center"/>
          </w:tcPr>
          <w:p w14:paraId="34526907"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Pass all compulsory components</w:t>
            </w:r>
          </w:p>
        </w:tc>
        <w:tc>
          <w:tcPr>
            <w:tcW w:w="5656" w:type="dxa"/>
            <w:gridSpan w:val="3"/>
            <w:vAlign w:val="center"/>
          </w:tcPr>
          <w:p w14:paraId="58940071" w14:textId="77777777" w:rsidR="003C4C3F" w:rsidRPr="00A13F53" w:rsidRDefault="003C4C3F" w:rsidP="003C4C3F">
            <w:pPr>
              <w:tabs>
                <w:tab w:val="left" w:pos="1701"/>
              </w:tabs>
              <w:ind w:right="-28"/>
              <w:jc w:val="center"/>
              <w:rPr>
                <w:rFonts w:ascii="Arial Narrow" w:hAnsi="Arial Narrow" w:cs="Arial"/>
                <w:b/>
                <w:bCs/>
                <w:sz w:val="18"/>
                <w:szCs w:val="18"/>
              </w:rPr>
            </w:pPr>
            <w:r w:rsidRPr="00A13F53">
              <w:rPr>
                <w:rFonts w:ascii="Arial Narrow" w:hAnsi="Arial Narrow" w:cs="Arial"/>
                <w:b/>
                <w:bCs/>
                <w:sz w:val="18"/>
                <w:szCs w:val="18"/>
              </w:rPr>
              <w:t>Pass the following components</w:t>
            </w:r>
          </w:p>
        </w:tc>
      </w:tr>
      <w:tr w:rsidR="003C4C3F" w:rsidRPr="00A13F53" w14:paraId="7ADA6E84" w14:textId="77777777" w:rsidTr="003C4C3F">
        <w:trPr>
          <w:trHeight w:val="258"/>
        </w:trPr>
        <w:tc>
          <w:tcPr>
            <w:tcW w:w="1881" w:type="dxa"/>
            <w:gridSpan w:val="2"/>
            <w:vAlign w:val="center"/>
          </w:tcPr>
          <w:p w14:paraId="326E72C9" w14:textId="519B5F99" w:rsidR="003C4C3F" w:rsidRPr="00A13F53" w:rsidRDefault="00BC79A0" w:rsidP="003C4C3F">
            <w:pPr>
              <w:tabs>
                <w:tab w:val="left" w:pos="1701"/>
              </w:tabs>
              <w:jc w:val="center"/>
              <w:rPr>
                <w:rFonts w:ascii="Arial Narrow" w:hAnsi="Arial Narrow" w:cs="Arial"/>
                <w:sz w:val="18"/>
                <w:szCs w:val="18"/>
              </w:rPr>
            </w:pPr>
            <w:r>
              <w:rPr>
                <w:rFonts w:ascii="Arial Narrow" w:hAnsi="Arial Narrow" w:cs="Arial"/>
                <w:sz w:val="18"/>
                <w:szCs w:val="18"/>
              </w:rPr>
              <w:t>120</w:t>
            </w:r>
          </w:p>
        </w:tc>
        <w:tc>
          <w:tcPr>
            <w:tcW w:w="1571" w:type="dxa"/>
            <w:gridSpan w:val="3"/>
            <w:vAlign w:val="center"/>
          </w:tcPr>
          <w:p w14:paraId="523646E9"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5656" w:type="dxa"/>
            <w:gridSpan w:val="3"/>
            <w:vAlign w:val="center"/>
          </w:tcPr>
          <w:p w14:paraId="106C2A64" w14:textId="20A2E897" w:rsidR="00BC79A0" w:rsidRDefault="00BC79A0" w:rsidP="00BC79A0">
            <w:pPr>
              <w:tabs>
                <w:tab w:val="left" w:pos="1701"/>
              </w:tabs>
              <w:rPr>
                <w:rFonts w:ascii="Arial Narrow" w:hAnsi="Arial Narrow"/>
                <w:bCs/>
                <w:sz w:val="18"/>
                <w:szCs w:val="18"/>
              </w:rPr>
            </w:pPr>
            <w:r>
              <w:rPr>
                <w:rFonts w:ascii="Arial Narrow" w:hAnsi="Arial Narrow"/>
                <w:bCs/>
                <w:sz w:val="18"/>
                <w:szCs w:val="18"/>
              </w:rPr>
              <w:t>Students must complete ONE of the following</w:t>
            </w:r>
          </w:p>
          <w:p w14:paraId="0EA9F734" w14:textId="35269D11" w:rsidR="00BC79A0" w:rsidRPr="00BC79A0" w:rsidRDefault="00BC79A0" w:rsidP="00BC79A0">
            <w:pPr>
              <w:tabs>
                <w:tab w:val="left" w:pos="943"/>
              </w:tabs>
              <w:rPr>
                <w:rFonts w:ascii="Arial Narrow" w:hAnsi="Arial Narrow"/>
                <w:bCs/>
                <w:sz w:val="18"/>
                <w:szCs w:val="18"/>
              </w:rPr>
            </w:pPr>
            <w:r w:rsidRPr="00BC79A0">
              <w:rPr>
                <w:rFonts w:ascii="Arial Narrow" w:hAnsi="Arial Narrow"/>
                <w:bCs/>
                <w:sz w:val="18"/>
                <w:szCs w:val="18"/>
              </w:rPr>
              <w:t>DS901001</w:t>
            </w:r>
            <w:r w:rsidRPr="00BC79A0">
              <w:rPr>
                <w:rFonts w:ascii="Arial Narrow" w:hAnsi="Arial Narrow"/>
                <w:bCs/>
                <w:sz w:val="18"/>
                <w:szCs w:val="18"/>
              </w:rPr>
              <w:tab/>
              <w:t>Integrated Body of Creative Work</w:t>
            </w:r>
            <w:r>
              <w:rPr>
                <w:rFonts w:ascii="Arial Narrow" w:hAnsi="Arial Narrow"/>
                <w:bCs/>
                <w:sz w:val="18"/>
                <w:szCs w:val="18"/>
              </w:rPr>
              <w:t xml:space="preserve"> , OR</w:t>
            </w:r>
          </w:p>
          <w:p w14:paraId="61A7BBBF" w14:textId="25645BAF" w:rsidR="003C4C3F" w:rsidRPr="00BC79A0" w:rsidRDefault="00BC79A0" w:rsidP="00BC79A0">
            <w:pPr>
              <w:tabs>
                <w:tab w:val="left" w:pos="943"/>
              </w:tabs>
              <w:rPr>
                <w:rFonts w:ascii="Arial Narrow" w:hAnsi="Arial Narrow"/>
                <w:bCs/>
                <w:sz w:val="18"/>
                <w:szCs w:val="18"/>
              </w:rPr>
            </w:pPr>
            <w:r w:rsidRPr="00BC79A0">
              <w:rPr>
                <w:rFonts w:ascii="Arial Narrow" w:hAnsi="Arial Narrow"/>
                <w:bCs/>
                <w:sz w:val="18"/>
                <w:szCs w:val="18"/>
              </w:rPr>
              <w:t>DS902001</w:t>
            </w:r>
            <w:r w:rsidRPr="00BC79A0">
              <w:rPr>
                <w:rFonts w:ascii="Arial Narrow" w:hAnsi="Arial Narrow"/>
                <w:bCs/>
                <w:sz w:val="18"/>
                <w:szCs w:val="18"/>
              </w:rPr>
              <w:tab/>
              <w:t>Thesis</w:t>
            </w:r>
          </w:p>
        </w:tc>
      </w:tr>
    </w:tbl>
    <w:p w14:paraId="28CEBFE1" w14:textId="77777777" w:rsidR="003C4C3F" w:rsidRPr="00D34BAC" w:rsidRDefault="003C4C3F" w:rsidP="003C4C3F">
      <w:pPr>
        <w:tabs>
          <w:tab w:val="left" w:pos="1701"/>
        </w:tabs>
        <w:rPr>
          <w:sz w:val="12"/>
        </w:rPr>
      </w:pPr>
    </w:p>
    <w:p w14:paraId="1EA3F33B" w14:textId="77777777" w:rsidR="003C4C3F" w:rsidRPr="00D34BAC" w:rsidRDefault="003C4C3F" w:rsidP="003C4C3F">
      <w:pPr>
        <w:pStyle w:val="Heading6"/>
      </w:pPr>
      <w:r w:rsidRPr="00D34BAC">
        <w:t>tec</w:t>
      </w:r>
    </w:p>
    <w:tbl>
      <w:tblPr>
        <w:tblW w:w="9100" w:type="dxa"/>
        <w:tblBorders>
          <w:top w:val="single" w:sz="2" w:space="0" w:color="808080"/>
          <w:left w:val="single" w:sz="2" w:space="0" w:color="808080"/>
          <w:bottom w:val="single" w:sz="2" w:space="0" w:color="808080"/>
          <w:right w:val="single" w:sz="2" w:space="0" w:color="808080"/>
          <w:insideH w:val="single" w:sz="6" w:space="0" w:color="808080"/>
          <w:insideV w:val="single" w:sz="6" w:space="0" w:color="808080"/>
        </w:tblBorders>
        <w:tblCellMar>
          <w:top w:w="57" w:type="dxa"/>
          <w:left w:w="28" w:type="dxa"/>
          <w:bottom w:w="57" w:type="dxa"/>
          <w:right w:w="28" w:type="dxa"/>
        </w:tblCellMar>
        <w:tblLook w:val="01E0" w:firstRow="1" w:lastRow="1" w:firstColumn="1" w:lastColumn="1" w:noHBand="0" w:noVBand="0"/>
      </w:tblPr>
      <w:tblGrid>
        <w:gridCol w:w="1304"/>
        <w:gridCol w:w="198"/>
        <w:gridCol w:w="1276"/>
        <w:gridCol w:w="227"/>
        <w:gridCol w:w="1418"/>
        <w:gridCol w:w="84"/>
        <w:gridCol w:w="1389"/>
        <w:gridCol w:w="114"/>
        <w:gridCol w:w="1446"/>
        <w:gridCol w:w="56"/>
        <w:gridCol w:w="1588"/>
      </w:tblGrid>
      <w:tr w:rsidR="003C4C3F" w:rsidRPr="00A13F53" w14:paraId="2CC2C0EF" w14:textId="77777777" w:rsidTr="00AA5073">
        <w:trPr>
          <w:cantSplit/>
        </w:trPr>
        <w:tc>
          <w:tcPr>
            <w:tcW w:w="1502" w:type="dxa"/>
            <w:gridSpan w:val="2"/>
            <w:vAlign w:val="center"/>
          </w:tcPr>
          <w:p w14:paraId="12B6E5C5"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Teaching hours per week</w:t>
            </w:r>
          </w:p>
        </w:tc>
        <w:tc>
          <w:tcPr>
            <w:tcW w:w="1503" w:type="dxa"/>
            <w:gridSpan w:val="2"/>
            <w:vAlign w:val="center"/>
          </w:tcPr>
          <w:p w14:paraId="0D99670C"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 xml:space="preserve">Work experience hours per week </w:t>
            </w:r>
          </w:p>
        </w:tc>
        <w:tc>
          <w:tcPr>
            <w:tcW w:w="1502" w:type="dxa"/>
            <w:gridSpan w:val="2"/>
            <w:vAlign w:val="center"/>
          </w:tcPr>
          <w:p w14:paraId="5112FED7"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 xml:space="preserve">Self-directed learning hours per week </w:t>
            </w:r>
          </w:p>
        </w:tc>
        <w:tc>
          <w:tcPr>
            <w:tcW w:w="1503" w:type="dxa"/>
            <w:gridSpan w:val="2"/>
            <w:vAlign w:val="center"/>
          </w:tcPr>
          <w:p w14:paraId="60C762E2"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Teaching weeks per year</w:t>
            </w:r>
          </w:p>
        </w:tc>
        <w:tc>
          <w:tcPr>
            <w:tcW w:w="1502" w:type="dxa"/>
            <w:gridSpan w:val="2"/>
            <w:vAlign w:val="center"/>
          </w:tcPr>
          <w:p w14:paraId="5C295DB4"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Gross weeks per year</w:t>
            </w:r>
          </w:p>
        </w:tc>
        <w:tc>
          <w:tcPr>
            <w:tcW w:w="1588" w:type="dxa"/>
            <w:vAlign w:val="center"/>
          </w:tcPr>
          <w:p w14:paraId="39FCA7EB" w14:textId="77777777" w:rsidR="003C4C3F" w:rsidRPr="00A13F53" w:rsidRDefault="003C4C3F" w:rsidP="003C4C3F">
            <w:pPr>
              <w:tabs>
                <w:tab w:val="left" w:pos="1701"/>
              </w:tabs>
              <w:jc w:val="center"/>
              <w:rPr>
                <w:rFonts w:ascii="Arial Narrow" w:hAnsi="Arial Narrow" w:cs="Arial"/>
                <w:b/>
                <w:sz w:val="18"/>
                <w:szCs w:val="18"/>
              </w:rPr>
            </w:pPr>
            <w:r w:rsidRPr="00A13F53">
              <w:rPr>
                <w:rFonts w:ascii="Arial Narrow" w:hAnsi="Arial Narrow" w:cs="Arial"/>
                <w:b/>
                <w:sz w:val="18"/>
                <w:szCs w:val="18"/>
              </w:rPr>
              <w:t>Holiday weeks per year</w:t>
            </w:r>
          </w:p>
        </w:tc>
      </w:tr>
      <w:tr w:rsidR="003C4C3F" w:rsidRPr="00A13F53" w14:paraId="57D9D5FD" w14:textId="77777777" w:rsidTr="00AA5073">
        <w:trPr>
          <w:cantSplit/>
        </w:trPr>
        <w:tc>
          <w:tcPr>
            <w:tcW w:w="1502" w:type="dxa"/>
            <w:gridSpan w:val="2"/>
            <w:vAlign w:val="center"/>
          </w:tcPr>
          <w:p w14:paraId="46704D24" w14:textId="6541B25D" w:rsidR="003C4C3F" w:rsidRPr="00A13F53" w:rsidRDefault="00BC79A0" w:rsidP="003C4C3F">
            <w:pPr>
              <w:tabs>
                <w:tab w:val="left" w:pos="1701"/>
              </w:tabs>
              <w:jc w:val="center"/>
              <w:rPr>
                <w:rFonts w:ascii="Arial Narrow" w:hAnsi="Arial Narrow" w:cs="Arial"/>
                <w:bCs/>
                <w:sz w:val="18"/>
                <w:szCs w:val="18"/>
              </w:rPr>
            </w:pPr>
            <w:r>
              <w:rPr>
                <w:rFonts w:ascii="Arial Narrow" w:hAnsi="Arial Narrow" w:cs="Arial"/>
                <w:bCs/>
                <w:sz w:val="18"/>
                <w:szCs w:val="18"/>
              </w:rPr>
              <w:t>4.50</w:t>
            </w:r>
          </w:p>
        </w:tc>
        <w:tc>
          <w:tcPr>
            <w:tcW w:w="1503" w:type="dxa"/>
            <w:gridSpan w:val="2"/>
            <w:vAlign w:val="center"/>
          </w:tcPr>
          <w:p w14:paraId="5D4C4062" w14:textId="3E863DD9" w:rsidR="003C4C3F" w:rsidRPr="00A13F53" w:rsidRDefault="00BC79A0" w:rsidP="003C4C3F">
            <w:pPr>
              <w:tabs>
                <w:tab w:val="left" w:pos="1701"/>
              </w:tabs>
              <w:jc w:val="center"/>
              <w:rPr>
                <w:rFonts w:ascii="Arial Narrow" w:hAnsi="Arial Narrow" w:cs="Arial"/>
                <w:bCs/>
                <w:sz w:val="18"/>
                <w:szCs w:val="18"/>
              </w:rPr>
            </w:pPr>
            <w:r>
              <w:rPr>
                <w:rFonts w:ascii="Arial Narrow" w:hAnsi="Arial Narrow" w:cs="Arial"/>
                <w:bCs/>
                <w:sz w:val="18"/>
                <w:szCs w:val="18"/>
              </w:rPr>
              <w:t>0</w:t>
            </w:r>
          </w:p>
        </w:tc>
        <w:tc>
          <w:tcPr>
            <w:tcW w:w="1502" w:type="dxa"/>
            <w:gridSpan w:val="2"/>
            <w:vAlign w:val="center"/>
          </w:tcPr>
          <w:p w14:paraId="514ED56E" w14:textId="36A45E1A" w:rsidR="003C4C3F" w:rsidRPr="00A13F53" w:rsidRDefault="00BC79A0" w:rsidP="003C4C3F">
            <w:pPr>
              <w:tabs>
                <w:tab w:val="left" w:pos="1701"/>
              </w:tabs>
              <w:jc w:val="center"/>
              <w:rPr>
                <w:rFonts w:ascii="Arial Narrow" w:hAnsi="Arial Narrow" w:cs="Arial"/>
                <w:bCs/>
                <w:sz w:val="18"/>
                <w:szCs w:val="18"/>
              </w:rPr>
            </w:pPr>
            <w:r>
              <w:rPr>
                <w:rFonts w:ascii="Arial Narrow" w:hAnsi="Arial Narrow" w:cs="Arial"/>
                <w:bCs/>
                <w:sz w:val="18"/>
                <w:szCs w:val="18"/>
              </w:rPr>
              <w:t>25.5</w:t>
            </w:r>
          </w:p>
        </w:tc>
        <w:tc>
          <w:tcPr>
            <w:tcW w:w="1503" w:type="dxa"/>
            <w:gridSpan w:val="2"/>
            <w:vAlign w:val="center"/>
          </w:tcPr>
          <w:p w14:paraId="585EB108" w14:textId="45C77713" w:rsidR="003C4C3F" w:rsidRPr="00A13F53" w:rsidRDefault="00BC79A0" w:rsidP="003C4C3F">
            <w:pPr>
              <w:tabs>
                <w:tab w:val="left" w:pos="1701"/>
              </w:tabs>
              <w:jc w:val="center"/>
              <w:rPr>
                <w:rFonts w:ascii="Arial Narrow" w:hAnsi="Arial Narrow" w:cs="Arial"/>
                <w:bCs/>
                <w:sz w:val="18"/>
                <w:szCs w:val="18"/>
              </w:rPr>
            </w:pPr>
            <w:r>
              <w:rPr>
                <w:rFonts w:ascii="Arial Narrow" w:hAnsi="Arial Narrow" w:cs="Arial"/>
                <w:bCs/>
                <w:sz w:val="18"/>
                <w:szCs w:val="18"/>
              </w:rPr>
              <w:t>40</w:t>
            </w:r>
          </w:p>
        </w:tc>
        <w:tc>
          <w:tcPr>
            <w:tcW w:w="1502" w:type="dxa"/>
            <w:gridSpan w:val="2"/>
            <w:vAlign w:val="center"/>
          </w:tcPr>
          <w:p w14:paraId="43BA521A" w14:textId="7915EA74" w:rsidR="003C4C3F" w:rsidRPr="00A13F53" w:rsidRDefault="00BC79A0" w:rsidP="003C4C3F">
            <w:pPr>
              <w:tabs>
                <w:tab w:val="left" w:pos="1701"/>
              </w:tabs>
              <w:jc w:val="center"/>
              <w:rPr>
                <w:rFonts w:ascii="Arial Narrow" w:hAnsi="Arial Narrow" w:cs="Arial"/>
                <w:bCs/>
                <w:sz w:val="18"/>
                <w:szCs w:val="18"/>
              </w:rPr>
            </w:pPr>
            <w:r>
              <w:rPr>
                <w:rFonts w:ascii="Arial Narrow" w:hAnsi="Arial Narrow" w:cs="Arial"/>
                <w:bCs/>
                <w:sz w:val="18"/>
                <w:szCs w:val="18"/>
              </w:rPr>
              <w:t>52</w:t>
            </w:r>
          </w:p>
        </w:tc>
        <w:tc>
          <w:tcPr>
            <w:tcW w:w="1588" w:type="dxa"/>
            <w:vAlign w:val="center"/>
          </w:tcPr>
          <w:p w14:paraId="5DEC9340" w14:textId="3D35D49A" w:rsidR="003C4C3F" w:rsidRPr="00A13F53" w:rsidRDefault="006C5ACC" w:rsidP="00BC79A0">
            <w:pPr>
              <w:tabs>
                <w:tab w:val="left" w:pos="1701"/>
              </w:tabs>
              <w:jc w:val="center"/>
              <w:rPr>
                <w:rFonts w:ascii="Arial Narrow" w:hAnsi="Arial Narrow" w:cs="Arial"/>
                <w:bCs/>
                <w:sz w:val="18"/>
                <w:szCs w:val="18"/>
              </w:rPr>
            </w:pPr>
            <w:r>
              <w:rPr>
                <w:rFonts w:ascii="Arial Narrow" w:hAnsi="Arial Narrow" w:cs="Arial"/>
                <w:bCs/>
                <w:sz w:val="18"/>
                <w:szCs w:val="18"/>
              </w:rPr>
              <w:t>12</w:t>
            </w:r>
          </w:p>
        </w:tc>
      </w:tr>
      <w:tr w:rsidR="003C4C3F" w:rsidRPr="00A13F53" w14:paraId="40DD9CFE" w14:textId="77777777" w:rsidTr="00AA5073">
        <w:trPr>
          <w:cantSplit/>
          <w:trHeight w:val="170"/>
        </w:trPr>
        <w:tc>
          <w:tcPr>
            <w:tcW w:w="9100" w:type="dxa"/>
            <w:gridSpan w:val="11"/>
            <w:tcBorders>
              <w:top w:val="single" w:sz="6" w:space="0" w:color="808080"/>
              <w:left w:val="single" w:sz="2" w:space="0" w:color="808080"/>
              <w:right w:val="single" w:sz="2" w:space="0" w:color="808080"/>
            </w:tcBorders>
            <w:vAlign w:val="center"/>
          </w:tcPr>
          <w:p w14:paraId="5AF33FA6" w14:textId="77777777" w:rsidR="003C4C3F" w:rsidRPr="00A13F53" w:rsidRDefault="003C4C3F" w:rsidP="003C4C3F">
            <w:pPr>
              <w:tabs>
                <w:tab w:val="left" w:pos="1701"/>
              </w:tabs>
              <w:jc w:val="center"/>
              <w:rPr>
                <w:rFonts w:ascii="Arial Narrow" w:hAnsi="Arial Narrow" w:cs="Arial"/>
                <w:b/>
                <w:bCs/>
                <w:sz w:val="18"/>
                <w:szCs w:val="18"/>
              </w:rPr>
            </w:pPr>
          </w:p>
        </w:tc>
      </w:tr>
      <w:tr w:rsidR="003C4C3F" w:rsidRPr="00A13F53" w14:paraId="67438C7C" w14:textId="77777777" w:rsidTr="00AA5073">
        <w:trPr>
          <w:cantSplit/>
        </w:trPr>
        <w:tc>
          <w:tcPr>
            <w:tcW w:w="1502" w:type="dxa"/>
            <w:gridSpan w:val="2"/>
            <w:tcBorders>
              <w:top w:val="single" w:sz="6" w:space="0" w:color="808080"/>
              <w:left w:val="single" w:sz="2" w:space="0" w:color="808080"/>
              <w:bottom w:val="single" w:sz="6" w:space="0" w:color="808080"/>
              <w:right w:val="single" w:sz="6" w:space="0" w:color="808080"/>
            </w:tcBorders>
            <w:vAlign w:val="center"/>
          </w:tcPr>
          <w:p w14:paraId="10DCA660"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EFTS based funding sought?</w:t>
            </w:r>
          </w:p>
        </w:tc>
        <w:tc>
          <w:tcPr>
            <w:tcW w:w="1503" w:type="dxa"/>
            <w:gridSpan w:val="2"/>
            <w:tcBorders>
              <w:top w:val="single" w:sz="6" w:space="0" w:color="808080"/>
              <w:left w:val="single" w:sz="6" w:space="0" w:color="808080"/>
              <w:bottom w:val="single" w:sz="6" w:space="0" w:color="808080"/>
              <w:right w:val="single" w:sz="6" w:space="0" w:color="808080"/>
            </w:tcBorders>
            <w:vAlign w:val="center"/>
          </w:tcPr>
          <w:p w14:paraId="7BE76C24"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Total EFTS value</w:t>
            </w:r>
          </w:p>
        </w:tc>
        <w:tc>
          <w:tcPr>
            <w:tcW w:w="1418" w:type="dxa"/>
            <w:tcBorders>
              <w:top w:val="single" w:sz="6" w:space="0" w:color="808080"/>
              <w:left w:val="single" w:sz="6" w:space="0" w:color="808080"/>
              <w:bottom w:val="single" w:sz="6" w:space="0" w:color="808080"/>
              <w:right w:val="single" w:sz="6" w:space="0" w:color="808080"/>
            </w:tcBorders>
            <w:vAlign w:val="center"/>
          </w:tcPr>
          <w:p w14:paraId="782C94EA"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Award variances, ie logo?</w:t>
            </w:r>
          </w:p>
        </w:tc>
        <w:tc>
          <w:tcPr>
            <w:tcW w:w="1473" w:type="dxa"/>
            <w:gridSpan w:val="2"/>
            <w:tcBorders>
              <w:top w:val="single" w:sz="6" w:space="0" w:color="808080"/>
              <w:left w:val="single" w:sz="6" w:space="0" w:color="808080"/>
              <w:bottom w:val="single" w:sz="6" w:space="0" w:color="808080"/>
              <w:right w:val="single" w:sz="6" w:space="0" w:color="808080"/>
            </w:tcBorders>
            <w:vAlign w:val="center"/>
          </w:tcPr>
          <w:p w14:paraId="6159CE2A"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Maximum time to complete</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4D471685" w14:textId="77777777" w:rsidR="003C4C3F" w:rsidRPr="00A13F53" w:rsidRDefault="003C4C3F" w:rsidP="003C4C3F">
            <w:pPr>
              <w:tabs>
                <w:tab w:val="left" w:pos="1701"/>
              </w:tabs>
              <w:jc w:val="center"/>
              <w:rPr>
                <w:rFonts w:ascii="Arial Narrow" w:hAnsi="Arial Narrow" w:cs="Arial"/>
                <w:b/>
                <w:bCs/>
                <w:sz w:val="18"/>
                <w:szCs w:val="18"/>
              </w:rPr>
            </w:pPr>
            <w:r w:rsidRPr="00A13F53">
              <w:rPr>
                <w:rFonts w:ascii="Arial Narrow" w:hAnsi="Arial Narrow" w:cs="Arial"/>
                <w:b/>
                <w:bCs/>
                <w:sz w:val="18"/>
                <w:szCs w:val="18"/>
              </w:rPr>
              <w:t>Total Credits</w:t>
            </w:r>
          </w:p>
        </w:tc>
        <w:tc>
          <w:tcPr>
            <w:tcW w:w="1644" w:type="dxa"/>
            <w:gridSpan w:val="2"/>
            <w:tcBorders>
              <w:top w:val="single" w:sz="6" w:space="0" w:color="808080"/>
              <w:left w:val="single" w:sz="6" w:space="0" w:color="808080"/>
              <w:bottom w:val="single" w:sz="6" w:space="0" w:color="808080"/>
              <w:right w:val="single" w:sz="2" w:space="0" w:color="808080"/>
            </w:tcBorders>
            <w:vAlign w:val="center"/>
          </w:tcPr>
          <w:p w14:paraId="3B37D06C" w14:textId="77777777" w:rsidR="003C4C3F" w:rsidRPr="00A13F53" w:rsidRDefault="003C4C3F" w:rsidP="003C4C3F">
            <w:pPr>
              <w:tabs>
                <w:tab w:val="left" w:pos="1701"/>
              </w:tabs>
              <w:jc w:val="center"/>
              <w:rPr>
                <w:rFonts w:ascii="Arial Narrow" w:hAnsi="Arial Narrow" w:cs="Arial"/>
                <w:b/>
                <w:bCs/>
                <w:sz w:val="18"/>
                <w:szCs w:val="18"/>
              </w:rPr>
            </w:pPr>
          </w:p>
        </w:tc>
      </w:tr>
      <w:tr w:rsidR="003C4C3F" w:rsidRPr="00A13F53" w14:paraId="00EF1DF6" w14:textId="77777777" w:rsidTr="00AA5073">
        <w:trPr>
          <w:cantSplit/>
        </w:trPr>
        <w:tc>
          <w:tcPr>
            <w:tcW w:w="1502" w:type="dxa"/>
            <w:gridSpan w:val="2"/>
            <w:tcBorders>
              <w:top w:val="single" w:sz="6" w:space="0" w:color="808080"/>
              <w:left w:val="single" w:sz="2" w:space="0" w:color="808080"/>
              <w:bottom w:val="single" w:sz="6" w:space="0" w:color="808080"/>
              <w:right w:val="single" w:sz="6" w:space="0" w:color="808080"/>
            </w:tcBorders>
            <w:vAlign w:val="center"/>
          </w:tcPr>
          <w:p w14:paraId="2571554E"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Yes</w:t>
            </w:r>
          </w:p>
        </w:tc>
        <w:tc>
          <w:tcPr>
            <w:tcW w:w="1503" w:type="dxa"/>
            <w:gridSpan w:val="2"/>
            <w:tcBorders>
              <w:top w:val="single" w:sz="6" w:space="0" w:color="808080"/>
              <w:left w:val="single" w:sz="6" w:space="0" w:color="808080"/>
              <w:bottom w:val="single" w:sz="6" w:space="0" w:color="808080"/>
              <w:right w:val="single" w:sz="6" w:space="0" w:color="808080"/>
            </w:tcBorders>
            <w:vAlign w:val="center"/>
          </w:tcPr>
          <w:p w14:paraId="07E2462A"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1.0000</w:t>
            </w:r>
          </w:p>
        </w:tc>
        <w:tc>
          <w:tcPr>
            <w:tcW w:w="1418" w:type="dxa"/>
            <w:tcBorders>
              <w:top w:val="single" w:sz="6" w:space="0" w:color="808080"/>
              <w:left w:val="single" w:sz="6" w:space="0" w:color="808080"/>
              <w:bottom w:val="single" w:sz="6" w:space="0" w:color="808080"/>
              <w:right w:val="single" w:sz="6" w:space="0" w:color="808080"/>
            </w:tcBorders>
            <w:vAlign w:val="center"/>
          </w:tcPr>
          <w:p w14:paraId="0EAA6EE9"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No</w:t>
            </w:r>
          </w:p>
        </w:tc>
        <w:tc>
          <w:tcPr>
            <w:tcW w:w="1473" w:type="dxa"/>
            <w:gridSpan w:val="2"/>
            <w:tcBorders>
              <w:top w:val="single" w:sz="6" w:space="0" w:color="808080"/>
              <w:left w:val="single" w:sz="6" w:space="0" w:color="808080"/>
              <w:bottom w:val="single" w:sz="6" w:space="0" w:color="808080"/>
              <w:right w:val="single" w:sz="6" w:space="0" w:color="808080"/>
            </w:tcBorders>
            <w:vAlign w:val="center"/>
          </w:tcPr>
          <w:p w14:paraId="3B6D9638" w14:textId="77777777" w:rsidR="003C4C3F" w:rsidRPr="00A13F53" w:rsidRDefault="003C4C3F" w:rsidP="003C4C3F">
            <w:pPr>
              <w:tabs>
                <w:tab w:val="left" w:pos="1701"/>
              </w:tabs>
              <w:jc w:val="center"/>
              <w:rPr>
                <w:rFonts w:ascii="Arial Narrow" w:hAnsi="Arial Narrow" w:cs="Arial"/>
                <w:sz w:val="18"/>
                <w:szCs w:val="18"/>
              </w:rPr>
            </w:pP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7628B74F" w14:textId="77777777" w:rsidR="003C4C3F" w:rsidRPr="00A13F53" w:rsidRDefault="003C4C3F" w:rsidP="003C4C3F">
            <w:pPr>
              <w:tabs>
                <w:tab w:val="left" w:pos="1701"/>
              </w:tabs>
              <w:jc w:val="center"/>
              <w:rPr>
                <w:rFonts w:ascii="Arial Narrow" w:hAnsi="Arial Narrow" w:cs="Arial"/>
                <w:sz w:val="18"/>
                <w:szCs w:val="18"/>
              </w:rPr>
            </w:pPr>
            <w:r w:rsidRPr="00A13F53">
              <w:rPr>
                <w:rFonts w:ascii="Arial Narrow" w:hAnsi="Arial Narrow" w:cs="Arial"/>
                <w:sz w:val="18"/>
                <w:szCs w:val="18"/>
              </w:rPr>
              <w:t>120</w:t>
            </w:r>
          </w:p>
        </w:tc>
        <w:tc>
          <w:tcPr>
            <w:tcW w:w="1644" w:type="dxa"/>
            <w:gridSpan w:val="2"/>
            <w:tcBorders>
              <w:top w:val="single" w:sz="6" w:space="0" w:color="808080"/>
              <w:left w:val="single" w:sz="6" w:space="0" w:color="808080"/>
              <w:bottom w:val="single" w:sz="6" w:space="0" w:color="808080"/>
              <w:right w:val="single" w:sz="2" w:space="0" w:color="808080"/>
            </w:tcBorders>
            <w:vAlign w:val="center"/>
          </w:tcPr>
          <w:p w14:paraId="130D5128" w14:textId="77777777" w:rsidR="003C4C3F" w:rsidRPr="00A13F53" w:rsidRDefault="003C4C3F" w:rsidP="003C4C3F">
            <w:pPr>
              <w:tabs>
                <w:tab w:val="left" w:pos="1701"/>
              </w:tabs>
              <w:jc w:val="center"/>
              <w:rPr>
                <w:rFonts w:ascii="Arial Narrow" w:hAnsi="Arial Narrow" w:cs="Arial"/>
                <w:sz w:val="18"/>
                <w:szCs w:val="18"/>
              </w:rPr>
            </w:pPr>
          </w:p>
        </w:tc>
      </w:tr>
      <w:tr w:rsidR="003C4C3F" w:rsidRPr="00A13F53" w14:paraId="401C94FA" w14:textId="77777777" w:rsidTr="00AA5073">
        <w:trPr>
          <w:cantSplit/>
        </w:trPr>
        <w:tc>
          <w:tcPr>
            <w:tcW w:w="9100" w:type="dxa"/>
            <w:gridSpan w:val="11"/>
            <w:tcBorders>
              <w:top w:val="single" w:sz="6" w:space="0" w:color="808080"/>
              <w:left w:val="single" w:sz="2" w:space="0" w:color="808080"/>
              <w:bottom w:val="single" w:sz="6" w:space="0" w:color="808080"/>
              <w:right w:val="single" w:sz="2" w:space="0" w:color="808080"/>
            </w:tcBorders>
            <w:vAlign w:val="center"/>
          </w:tcPr>
          <w:p w14:paraId="705D2335" w14:textId="77777777" w:rsidR="003C4C3F" w:rsidRPr="00A13F53" w:rsidRDefault="003C4C3F" w:rsidP="003C4C3F">
            <w:pPr>
              <w:tabs>
                <w:tab w:val="left" w:pos="1701"/>
              </w:tabs>
              <w:rPr>
                <w:rFonts w:ascii="Arial Narrow" w:hAnsi="Arial Narrow" w:cs="Arial"/>
                <w:b/>
                <w:bCs/>
                <w:color w:val="808080"/>
                <w:sz w:val="18"/>
                <w:szCs w:val="18"/>
              </w:rPr>
            </w:pPr>
          </w:p>
        </w:tc>
      </w:tr>
      <w:tr w:rsidR="003C4C3F" w:rsidRPr="00A13F53" w14:paraId="4F327261" w14:textId="77777777" w:rsidTr="00AA5073">
        <w:trPr>
          <w:cantSplit/>
        </w:trPr>
        <w:tc>
          <w:tcPr>
            <w:tcW w:w="9100" w:type="dxa"/>
            <w:gridSpan w:val="11"/>
            <w:tcBorders>
              <w:top w:val="single" w:sz="6" w:space="0" w:color="808080"/>
              <w:left w:val="single" w:sz="2" w:space="0" w:color="808080"/>
              <w:bottom w:val="single" w:sz="6" w:space="0" w:color="808080"/>
              <w:right w:val="single" w:sz="2" w:space="0" w:color="808080"/>
            </w:tcBorders>
            <w:vAlign w:val="center"/>
          </w:tcPr>
          <w:p w14:paraId="238C0F44" w14:textId="77777777" w:rsidR="003C4C3F" w:rsidRPr="00A13F53" w:rsidRDefault="003C4C3F" w:rsidP="003C4C3F">
            <w:pPr>
              <w:tabs>
                <w:tab w:val="left" w:pos="1701"/>
              </w:tabs>
              <w:rPr>
                <w:rFonts w:ascii="Arial Narrow" w:hAnsi="Arial Narrow" w:cs="Arial"/>
                <w:b/>
                <w:bCs/>
                <w:color w:val="808080"/>
                <w:sz w:val="18"/>
                <w:szCs w:val="18"/>
              </w:rPr>
            </w:pPr>
            <w:r w:rsidRPr="00A13F53">
              <w:rPr>
                <w:rFonts w:ascii="Arial Narrow" w:hAnsi="Arial Narrow" w:cs="Arial"/>
                <w:b/>
                <w:bCs/>
                <w:color w:val="808080"/>
                <w:sz w:val="18"/>
                <w:szCs w:val="18"/>
              </w:rPr>
              <w:t>QEC Data Analyst to Complete:</w:t>
            </w:r>
          </w:p>
        </w:tc>
      </w:tr>
      <w:tr w:rsidR="003C4C3F" w:rsidRPr="00A13F53" w14:paraId="497F0978" w14:textId="77777777" w:rsidTr="00AA5073">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5D5AC270"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Source of funding</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7DE21C4C"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 xml:space="preserve">NZSCED </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6664991A"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Does EFTS value meet LET table?</w:t>
            </w:r>
          </w:p>
        </w:tc>
        <w:tc>
          <w:tcPr>
            <w:tcW w:w="1389" w:type="dxa"/>
            <w:tcBorders>
              <w:top w:val="single" w:sz="6" w:space="0" w:color="808080"/>
              <w:left w:val="single" w:sz="6" w:space="0" w:color="808080"/>
              <w:bottom w:val="single" w:sz="6" w:space="0" w:color="808080"/>
              <w:right w:val="single" w:sz="6" w:space="0" w:color="808080"/>
            </w:tcBorders>
            <w:vAlign w:val="center"/>
          </w:tcPr>
          <w:p w14:paraId="3C526046"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Qual award category</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3F443180"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Register level</w:t>
            </w:r>
          </w:p>
        </w:tc>
        <w:tc>
          <w:tcPr>
            <w:tcW w:w="1644" w:type="dxa"/>
            <w:gridSpan w:val="2"/>
            <w:tcBorders>
              <w:top w:val="single" w:sz="6" w:space="0" w:color="808080"/>
              <w:left w:val="single" w:sz="6" w:space="0" w:color="808080"/>
              <w:bottom w:val="single" w:sz="6" w:space="0" w:color="808080"/>
              <w:right w:val="single" w:sz="2" w:space="0" w:color="808080"/>
            </w:tcBorders>
            <w:vAlign w:val="center"/>
          </w:tcPr>
          <w:p w14:paraId="362BCDB2"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ISCED level</w:t>
            </w:r>
          </w:p>
        </w:tc>
      </w:tr>
      <w:tr w:rsidR="003C4C3F" w:rsidRPr="00A13F53" w14:paraId="7ADBA8A1" w14:textId="77777777" w:rsidTr="00AA5073">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299B1856"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01 SAC L3+ (M)</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3E01699E"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100501</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573DAC16"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Yes</w:t>
            </w:r>
          </w:p>
        </w:tc>
        <w:tc>
          <w:tcPr>
            <w:tcW w:w="1389" w:type="dxa"/>
            <w:tcBorders>
              <w:top w:val="single" w:sz="6" w:space="0" w:color="808080"/>
              <w:left w:val="single" w:sz="6" w:space="0" w:color="808080"/>
              <w:bottom w:val="single" w:sz="6" w:space="0" w:color="808080"/>
              <w:right w:val="single" w:sz="6" w:space="0" w:color="808080"/>
            </w:tcBorders>
            <w:vAlign w:val="center"/>
          </w:tcPr>
          <w:p w14:paraId="73FFB216" w14:textId="52818990" w:rsidR="003C4C3F" w:rsidRPr="00A13F53" w:rsidRDefault="00BC79A0" w:rsidP="003C4C3F">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11</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335FFDFD" w14:textId="35DE9887" w:rsidR="003C4C3F" w:rsidRPr="00A13F53" w:rsidRDefault="00BC79A0" w:rsidP="003C4C3F">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9</w:t>
            </w:r>
          </w:p>
        </w:tc>
        <w:tc>
          <w:tcPr>
            <w:tcW w:w="1644" w:type="dxa"/>
            <w:gridSpan w:val="2"/>
            <w:tcBorders>
              <w:top w:val="single" w:sz="6" w:space="0" w:color="808080"/>
              <w:left w:val="single" w:sz="6" w:space="0" w:color="808080"/>
              <w:bottom w:val="single" w:sz="6" w:space="0" w:color="808080"/>
              <w:right w:val="single" w:sz="2" w:space="0" w:color="808080"/>
            </w:tcBorders>
            <w:vAlign w:val="center"/>
          </w:tcPr>
          <w:p w14:paraId="049FA077"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5</w:t>
            </w:r>
          </w:p>
        </w:tc>
      </w:tr>
      <w:tr w:rsidR="003C4C3F" w:rsidRPr="00A13F53" w14:paraId="719E3A2B" w14:textId="77777777" w:rsidTr="00AA5073">
        <w:trPr>
          <w:cantSplit/>
        </w:trPr>
        <w:tc>
          <w:tcPr>
            <w:tcW w:w="9100" w:type="dxa"/>
            <w:gridSpan w:val="11"/>
            <w:tcBorders>
              <w:top w:val="single" w:sz="6" w:space="0" w:color="808080"/>
              <w:left w:val="single" w:sz="2" w:space="0" w:color="808080"/>
              <w:bottom w:val="single" w:sz="6" w:space="0" w:color="808080"/>
              <w:right w:val="single" w:sz="2" w:space="0" w:color="808080"/>
            </w:tcBorders>
            <w:vAlign w:val="center"/>
          </w:tcPr>
          <w:p w14:paraId="57E1198E" w14:textId="77777777" w:rsidR="003C4C3F" w:rsidRPr="00A13F53" w:rsidRDefault="003C4C3F" w:rsidP="003C4C3F">
            <w:pPr>
              <w:tabs>
                <w:tab w:val="left" w:pos="1701"/>
              </w:tabs>
              <w:jc w:val="center"/>
              <w:rPr>
                <w:rFonts w:ascii="Arial Narrow" w:hAnsi="Arial Narrow" w:cs="Arial"/>
                <w:b/>
                <w:bCs/>
                <w:color w:val="808080"/>
                <w:sz w:val="18"/>
                <w:szCs w:val="18"/>
              </w:rPr>
            </w:pPr>
          </w:p>
        </w:tc>
      </w:tr>
      <w:tr w:rsidR="003C4C3F" w:rsidRPr="00A13F53" w14:paraId="53460D80" w14:textId="77777777" w:rsidTr="00AA5073">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5E2A7ECD"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ISCED subsequent destination</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1F4F6FFE"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Certifying authority</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45881DDE"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Programme abbreviation</w:t>
            </w:r>
          </w:p>
        </w:tc>
        <w:tc>
          <w:tcPr>
            <w:tcW w:w="1389" w:type="dxa"/>
            <w:tcBorders>
              <w:top w:val="single" w:sz="6" w:space="0" w:color="808080"/>
              <w:left w:val="single" w:sz="6" w:space="0" w:color="808080"/>
              <w:bottom w:val="single" w:sz="6" w:space="0" w:color="808080"/>
              <w:right w:val="single" w:sz="6" w:space="0" w:color="808080"/>
            </w:tcBorders>
            <w:vAlign w:val="center"/>
          </w:tcPr>
          <w:p w14:paraId="11EEA924"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NQF Credits (STEO only)</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0BDB753E" w14:textId="77777777" w:rsidR="003C4C3F" w:rsidRPr="00A13F53" w:rsidRDefault="003C4C3F" w:rsidP="003C4C3F">
            <w:pPr>
              <w:tabs>
                <w:tab w:val="left" w:pos="1701"/>
              </w:tabs>
              <w:jc w:val="center"/>
              <w:rPr>
                <w:rFonts w:ascii="Arial Narrow" w:hAnsi="Arial Narrow" w:cs="Arial"/>
                <w:b/>
                <w:bCs/>
                <w:color w:val="808080"/>
                <w:sz w:val="18"/>
                <w:szCs w:val="18"/>
              </w:rPr>
            </w:pPr>
            <w:r w:rsidRPr="00A13F53">
              <w:rPr>
                <w:rFonts w:ascii="Arial Narrow" w:hAnsi="Arial Narrow" w:cs="Arial"/>
                <w:b/>
                <w:bCs/>
                <w:color w:val="808080"/>
                <w:sz w:val="18"/>
                <w:szCs w:val="18"/>
              </w:rPr>
              <w:t>Enquiries, Applications, Enrolments</w:t>
            </w:r>
          </w:p>
        </w:tc>
        <w:tc>
          <w:tcPr>
            <w:tcW w:w="1644" w:type="dxa"/>
            <w:gridSpan w:val="2"/>
            <w:tcBorders>
              <w:top w:val="single" w:sz="6" w:space="0" w:color="808080"/>
              <w:left w:val="single" w:sz="6" w:space="0" w:color="808080"/>
              <w:bottom w:val="single" w:sz="6" w:space="0" w:color="808080"/>
              <w:right w:val="single" w:sz="2" w:space="0" w:color="808080"/>
            </w:tcBorders>
            <w:vAlign w:val="center"/>
          </w:tcPr>
          <w:p w14:paraId="7D2D709C" w14:textId="77777777" w:rsidR="003C4C3F" w:rsidRPr="00A13F53" w:rsidRDefault="003C4C3F" w:rsidP="003C4C3F">
            <w:pPr>
              <w:tabs>
                <w:tab w:val="left" w:pos="1701"/>
              </w:tabs>
              <w:jc w:val="center"/>
              <w:rPr>
                <w:rFonts w:ascii="Arial Narrow" w:hAnsi="Arial Narrow" w:cs="Arial"/>
                <w:b/>
                <w:bCs/>
                <w:color w:val="808080"/>
                <w:sz w:val="18"/>
                <w:szCs w:val="18"/>
              </w:rPr>
            </w:pPr>
          </w:p>
        </w:tc>
      </w:tr>
      <w:tr w:rsidR="003C4C3F" w:rsidRPr="00A13F53" w14:paraId="6C234A3D" w14:textId="77777777" w:rsidTr="00AA5073">
        <w:trPr>
          <w:cantSplit/>
        </w:trPr>
        <w:tc>
          <w:tcPr>
            <w:tcW w:w="1304" w:type="dxa"/>
            <w:tcBorders>
              <w:top w:val="single" w:sz="6" w:space="0" w:color="808080"/>
              <w:left w:val="single" w:sz="2" w:space="0" w:color="808080"/>
              <w:bottom w:val="single" w:sz="6" w:space="0" w:color="808080"/>
              <w:right w:val="single" w:sz="6" w:space="0" w:color="808080"/>
            </w:tcBorders>
            <w:vAlign w:val="center"/>
          </w:tcPr>
          <w:p w14:paraId="4180D8DE"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A</w:t>
            </w:r>
          </w:p>
        </w:tc>
        <w:tc>
          <w:tcPr>
            <w:tcW w:w="1474" w:type="dxa"/>
            <w:gridSpan w:val="2"/>
            <w:tcBorders>
              <w:top w:val="single" w:sz="6" w:space="0" w:color="808080"/>
              <w:left w:val="single" w:sz="6" w:space="0" w:color="808080"/>
              <w:bottom w:val="single" w:sz="6" w:space="0" w:color="808080"/>
              <w:right w:val="single" w:sz="6" w:space="0" w:color="808080"/>
            </w:tcBorders>
            <w:vAlign w:val="center"/>
          </w:tcPr>
          <w:p w14:paraId="070C8FAC" w14:textId="67F7997B" w:rsidR="003C4C3F" w:rsidRPr="00A13F53" w:rsidRDefault="00BC79A0" w:rsidP="00BC79A0">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6</w:t>
            </w:r>
            <w:r w:rsidR="003C4C3F" w:rsidRPr="00A13F53">
              <w:rPr>
                <w:rFonts w:ascii="Arial Narrow" w:hAnsi="Arial Narrow" w:cs="Arial"/>
                <w:color w:val="808080"/>
                <w:sz w:val="18"/>
                <w:szCs w:val="18"/>
              </w:rPr>
              <w:t>013</w:t>
            </w:r>
          </w:p>
        </w:tc>
        <w:tc>
          <w:tcPr>
            <w:tcW w:w="1729" w:type="dxa"/>
            <w:gridSpan w:val="3"/>
            <w:tcBorders>
              <w:top w:val="single" w:sz="6" w:space="0" w:color="808080"/>
              <w:left w:val="single" w:sz="6" w:space="0" w:color="808080"/>
              <w:bottom w:val="single" w:sz="6" w:space="0" w:color="808080"/>
              <w:right w:val="single" w:sz="6" w:space="0" w:color="808080"/>
            </w:tcBorders>
            <w:vAlign w:val="center"/>
          </w:tcPr>
          <w:p w14:paraId="07F076DB" w14:textId="3B16D418" w:rsidR="003C4C3F" w:rsidRPr="00A13F53" w:rsidRDefault="00BC79A0" w:rsidP="003C4C3F">
            <w:pPr>
              <w:tabs>
                <w:tab w:val="left" w:pos="1701"/>
              </w:tabs>
              <w:jc w:val="center"/>
              <w:rPr>
                <w:rFonts w:ascii="Arial Narrow" w:hAnsi="Arial Narrow" w:cs="Arial"/>
                <w:color w:val="808080"/>
                <w:sz w:val="18"/>
                <w:szCs w:val="18"/>
              </w:rPr>
            </w:pPr>
            <w:r>
              <w:rPr>
                <w:rFonts w:ascii="Arial Narrow" w:hAnsi="Arial Narrow" w:cs="Arial"/>
                <w:color w:val="808080"/>
                <w:sz w:val="18"/>
                <w:szCs w:val="18"/>
              </w:rPr>
              <w:t>MDes</w:t>
            </w:r>
          </w:p>
        </w:tc>
        <w:tc>
          <w:tcPr>
            <w:tcW w:w="1389" w:type="dxa"/>
            <w:tcBorders>
              <w:top w:val="single" w:sz="6" w:space="0" w:color="808080"/>
              <w:left w:val="single" w:sz="6" w:space="0" w:color="808080"/>
              <w:bottom w:val="single" w:sz="6" w:space="0" w:color="808080"/>
              <w:right w:val="single" w:sz="6" w:space="0" w:color="808080"/>
            </w:tcBorders>
            <w:vAlign w:val="center"/>
          </w:tcPr>
          <w:p w14:paraId="2F0C59F8"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0</w:t>
            </w:r>
          </w:p>
        </w:tc>
        <w:tc>
          <w:tcPr>
            <w:tcW w:w="1560" w:type="dxa"/>
            <w:gridSpan w:val="2"/>
            <w:tcBorders>
              <w:top w:val="single" w:sz="6" w:space="0" w:color="808080"/>
              <w:left w:val="single" w:sz="6" w:space="0" w:color="808080"/>
              <w:bottom w:val="single" w:sz="6" w:space="0" w:color="808080"/>
              <w:right w:val="single" w:sz="6" w:space="0" w:color="808080"/>
            </w:tcBorders>
            <w:vAlign w:val="center"/>
          </w:tcPr>
          <w:p w14:paraId="07E45198" w14:textId="77777777" w:rsidR="003C4C3F" w:rsidRPr="00A13F53" w:rsidRDefault="003C4C3F" w:rsidP="003C4C3F">
            <w:pPr>
              <w:tabs>
                <w:tab w:val="left" w:pos="1701"/>
              </w:tabs>
              <w:jc w:val="center"/>
              <w:rPr>
                <w:rFonts w:ascii="Arial Narrow" w:hAnsi="Arial Narrow" w:cs="Arial"/>
                <w:color w:val="808080"/>
                <w:sz w:val="18"/>
                <w:szCs w:val="18"/>
              </w:rPr>
            </w:pPr>
            <w:r w:rsidRPr="00A13F53">
              <w:rPr>
                <w:rFonts w:ascii="Arial Narrow" w:hAnsi="Arial Narrow" w:cs="Arial"/>
                <w:color w:val="808080"/>
                <w:sz w:val="18"/>
                <w:szCs w:val="18"/>
              </w:rPr>
              <w:t>3</w:t>
            </w:r>
          </w:p>
        </w:tc>
        <w:tc>
          <w:tcPr>
            <w:tcW w:w="1644" w:type="dxa"/>
            <w:gridSpan w:val="2"/>
            <w:tcBorders>
              <w:top w:val="single" w:sz="6" w:space="0" w:color="808080"/>
              <w:left w:val="single" w:sz="6" w:space="0" w:color="808080"/>
              <w:bottom w:val="single" w:sz="6" w:space="0" w:color="808080"/>
              <w:right w:val="single" w:sz="2" w:space="0" w:color="808080"/>
            </w:tcBorders>
            <w:vAlign w:val="center"/>
          </w:tcPr>
          <w:p w14:paraId="5D1AE72B" w14:textId="77777777" w:rsidR="003C4C3F" w:rsidRPr="00A13F53" w:rsidRDefault="003C4C3F" w:rsidP="003C4C3F">
            <w:pPr>
              <w:tabs>
                <w:tab w:val="left" w:pos="1701"/>
              </w:tabs>
              <w:jc w:val="center"/>
              <w:rPr>
                <w:rFonts w:ascii="Arial Narrow" w:hAnsi="Arial Narrow" w:cs="Arial"/>
                <w:color w:val="808080"/>
                <w:sz w:val="18"/>
                <w:szCs w:val="18"/>
              </w:rPr>
            </w:pPr>
          </w:p>
        </w:tc>
      </w:tr>
    </w:tbl>
    <w:p w14:paraId="1C156274" w14:textId="77777777" w:rsidR="00D02957" w:rsidRPr="00D02957" w:rsidRDefault="00D02957" w:rsidP="006F0F3D">
      <w:pPr>
        <w:tabs>
          <w:tab w:val="left" w:pos="1304"/>
          <w:tab w:val="left" w:pos="2778"/>
          <w:tab w:val="left" w:pos="4507"/>
          <w:tab w:val="left" w:pos="5896"/>
          <w:tab w:val="left" w:pos="7456"/>
        </w:tabs>
        <w:rPr>
          <w:rFonts w:cs="Arial"/>
        </w:rPr>
      </w:pPr>
    </w:p>
    <w:p w14:paraId="55A77FF1" w14:textId="77777777" w:rsidR="00D02957" w:rsidRDefault="00D02957" w:rsidP="006F0F3D">
      <w:pPr>
        <w:tabs>
          <w:tab w:val="left" w:pos="1304"/>
          <w:tab w:val="left" w:pos="2778"/>
          <w:tab w:val="left" w:pos="4507"/>
          <w:tab w:val="left" w:pos="5896"/>
          <w:tab w:val="left" w:pos="7456"/>
        </w:tabs>
        <w:rPr>
          <w:rFonts w:cs="Arial"/>
        </w:rPr>
        <w:sectPr w:rsidR="00D02957" w:rsidSect="00CF298D">
          <w:footnotePr>
            <w:pos w:val="beneathText"/>
          </w:footnotePr>
          <w:pgSz w:w="11907" w:h="16840" w:code="9"/>
          <w:pgMar w:top="1440" w:right="1134" w:bottom="1440" w:left="1701" w:header="720" w:footer="720" w:gutter="0"/>
          <w:cols w:space="720"/>
          <w:docGrid w:linePitch="360"/>
        </w:sectPr>
      </w:pPr>
    </w:p>
    <w:p w14:paraId="6DFC5D50" w14:textId="77777777" w:rsidR="00E8313D" w:rsidRPr="0013747F" w:rsidRDefault="00E8313D" w:rsidP="00603A81">
      <w:pPr>
        <w:pStyle w:val="Heading1"/>
      </w:pPr>
      <w:bookmarkStart w:id="251" w:name="_Toc424551931"/>
      <w:bookmarkStart w:id="252" w:name="_Toc430263547"/>
      <w:r w:rsidRPr="0013747F">
        <w:lastRenderedPageBreak/>
        <w:t>Appendices</w:t>
      </w:r>
      <w:bookmarkEnd w:id="251"/>
      <w:bookmarkEnd w:id="252"/>
    </w:p>
    <w:p w14:paraId="0594A826" w14:textId="77777777" w:rsidR="00327CE1" w:rsidRPr="000C2D9C" w:rsidRDefault="008D23DD" w:rsidP="00B70E81">
      <w:pPr>
        <w:tabs>
          <w:tab w:val="left" w:pos="1701"/>
          <w:tab w:val="left" w:pos="2127"/>
        </w:tabs>
        <w:spacing w:before="120"/>
        <w:ind w:left="1702" w:hanging="851"/>
        <w:rPr>
          <w:color w:val="0000FF"/>
        </w:rPr>
      </w:pPr>
      <w:r w:rsidRPr="000C2D9C">
        <w:rPr>
          <w:color w:val="0000FF"/>
        </w:rPr>
        <w:fldChar w:fldCharType="begin"/>
      </w:r>
      <w:r w:rsidRPr="000C2D9C">
        <w:rPr>
          <w:color w:val="0000FF"/>
        </w:rPr>
        <w:instrText xml:space="preserve"> REF _Ref414607319 \w \h </w:instrText>
      </w:r>
      <w:r w:rsidR="00B67396"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w:t>
      </w:r>
      <w:r w:rsidRPr="000C2D9C">
        <w:rPr>
          <w:color w:val="0000FF"/>
        </w:rPr>
        <w:fldChar w:fldCharType="end"/>
      </w:r>
      <w:r w:rsidRPr="000C2D9C">
        <w:rPr>
          <w:color w:val="0000FF"/>
        </w:rPr>
        <w:t xml:space="preserve"> </w:t>
      </w:r>
      <w:r w:rsidRPr="000C2D9C">
        <w:rPr>
          <w:color w:val="0000FF"/>
        </w:rPr>
        <w:tab/>
      </w:r>
      <w:r w:rsidR="00327CE1" w:rsidRPr="000C2D9C">
        <w:rPr>
          <w:color w:val="0000FF"/>
        </w:rPr>
        <w:fldChar w:fldCharType="begin"/>
      </w:r>
      <w:r w:rsidR="00327CE1" w:rsidRPr="000C2D9C">
        <w:rPr>
          <w:color w:val="0000FF"/>
        </w:rPr>
        <w:instrText xml:space="preserve"> REF _Ref414607319 \h </w:instrText>
      </w:r>
      <w:r w:rsidR="00B67396" w:rsidRPr="000C2D9C">
        <w:rPr>
          <w:color w:val="0000FF"/>
        </w:rPr>
        <w:instrText xml:space="preserve"> \* MERGEFORMAT </w:instrText>
      </w:r>
      <w:r w:rsidR="00327CE1" w:rsidRPr="000C2D9C">
        <w:rPr>
          <w:color w:val="0000FF"/>
        </w:rPr>
      </w:r>
      <w:r w:rsidR="00327CE1" w:rsidRPr="000C2D9C">
        <w:rPr>
          <w:color w:val="0000FF"/>
        </w:rPr>
        <w:fldChar w:fldCharType="separate"/>
      </w:r>
      <w:r w:rsidR="0046679F" w:rsidRPr="0046679F">
        <w:rPr>
          <w:color w:val="0000FF"/>
        </w:rPr>
        <w:t>Appendix 1.: Course Descriptors</w:t>
      </w:r>
      <w:r w:rsidR="00327CE1" w:rsidRPr="000C2D9C">
        <w:rPr>
          <w:color w:val="0000FF"/>
        </w:rPr>
        <w:fldChar w:fldCharType="end"/>
      </w:r>
    </w:p>
    <w:p w14:paraId="33036FFB" w14:textId="31A28115" w:rsidR="006E663E" w:rsidRPr="000C2D9C" w:rsidRDefault="000C7275" w:rsidP="00B70E81">
      <w:pPr>
        <w:tabs>
          <w:tab w:val="left" w:pos="1701"/>
          <w:tab w:val="left" w:pos="2127"/>
        </w:tabs>
        <w:spacing w:before="120"/>
        <w:ind w:left="1702" w:hanging="851"/>
        <w:rPr>
          <w:color w:val="0000FF"/>
        </w:rPr>
      </w:pPr>
      <w:r w:rsidRPr="000C2D9C">
        <w:rPr>
          <w:color w:val="0000FF"/>
        </w:rPr>
        <w:fldChar w:fldCharType="begin"/>
      </w:r>
      <w:r w:rsidRPr="000C2D9C">
        <w:rPr>
          <w:color w:val="0000FF"/>
        </w:rPr>
        <w:instrText xml:space="preserve"> REF _Ref414612788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11.8</w:t>
      </w:r>
      <w:r w:rsidRPr="000C2D9C">
        <w:rPr>
          <w:color w:val="0000FF"/>
        </w:rPr>
        <w:fldChar w:fldCharType="end"/>
      </w:r>
      <w:r w:rsidRPr="000C2D9C">
        <w:rPr>
          <w:color w:val="0000FF"/>
        </w:rPr>
        <w:tab/>
      </w:r>
      <w:r w:rsidRPr="000C2D9C">
        <w:rPr>
          <w:color w:val="0000FF"/>
        </w:rPr>
        <w:fldChar w:fldCharType="begin"/>
      </w:r>
      <w:r w:rsidRPr="000C2D9C">
        <w:rPr>
          <w:color w:val="0000FF"/>
        </w:rPr>
        <w:instrText xml:space="preserve"> REF _Ref414612788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sidRPr="0046679F">
        <w:rPr>
          <w:color w:val="0000FF"/>
        </w:rPr>
        <w:t>Appendix 2.: Internship Agreement</w:t>
      </w:r>
      <w:r w:rsidRPr="000C2D9C">
        <w:rPr>
          <w:color w:val="0000FF"/>
        </w:rPr>
        <w:fldChar w:fldCharType="end"/>
      </w:r>
    </w:p>
    <w:p w14:paraId="25EBB02D" w14:textId="3566DCA5" w:rsidR="00FD4716" w:rsidRPr="000C2D9C" w:rsidRDefault="00327CE1" w:rsidP="00B70E81">
      <w:pPr>
        <w:tabs>
          <w:tab w:val="left" w:pos="1701"/>
          <w:tab w:val="left" w:pos="2127"/>
        </w:tabs>
        <w:spacing w:before="120"/>
        <w:ind w:left="1702" w:hanging="851"/>
        <w:rPr>
          <w:color w:val="0000FF"/>
        </w:rPr>
      </w:pPr>
      <w:r w:rsidRPr="000C2D9C">
        <w:rPr>
          <w:color w:val="0000FF"/>
        </w:rPr>
        <w:fldChar w:fldCharType="begin"/>
      </w:r>
      <w:r w:rsidRPr="000C2D9C">
        <w:rPr>
          <w:color w:val="0000FF"/>
        </w:rPr>
        <w:instrText xml:space="preserve"> REF _Ref414607731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11.9</w:t>
      </w:r>
      <w:r w:rsidRPr="000C2D9C">
        <w:rPr>
          <w:color w:val="0000FF"/>
        </w:rPr>
        <w:fldChar w:fldCharType="end"/>
      </w:r>
      <w:r w:rsidRPr="000C2D9C">
        <w:rPr>
          <w:color w:val="0000FF"/>
        </w:rPr>
        <w:tab/>
      </w:r>
      <w:r w:rsidR="00C07946" w:rsidRPr="000C2D9C">
        <w:rPr>
          <w:color w:val="0000FF"/>
        </w:rPr>
        <w:fldChar w:fldCharType="begin"/>
      </w:r>
      <w:r w:rsidR="00C07946" w:rsidRPr="000C2D9C">
        <w:rPr>
          <w:color w:val="0000FF"/>
        </w:rPr>
        <w:instrText xml:space="preserve"> REF _Ref414607731 \h  \* MERGEFORMAT </w:instrText>
      </w:r>
      <w:r w:rsidR="00C07946" w:rsidRPr="000C2D9C">
        <w:rPr>
          <w:color w:val="0000FF"/>
        </w:rPr>
      </w:r>
      <w:r w:rsidR="00C07946" w:rsidRPr="000C2D9C">
        <w:rPr>
          <w:color w:val="0000FF"/>
        </w:rPr>
        <w:fldChar w:fldCharType="separate"/>
      </w:r>
      <w:r w:rsidR="0046679F" w:rsidRPr="0046679F">
        <w:rPr>
          <w:color w:val="0000FF"/>
        </w:rPr>
        <w:t>Appendix 3.: AP0520.02 English Language Requirements for those for whom English is an Additional Language</w:t>
      </w:r>
      <w:r w:rsidR="00C07946" w:rsidRPr="000C2D9C">
        <w:rPr>
          <w:color w:val="0000FF"/>
        </w:rPr>
        <w:fldChar w:fldCharType="end"/>
      </w:r>
    </w:p>
    <w:p w14:paraId="5DD26678" w14:textId="0B4B2A6E" w:rsidR="000749F8" w:rsidRPr="000C2D9C" w:rsidRDefault="00327CE1" w:rsidP="00B70E81">
      <w:pPr>
        <w:tabs>
          <w:tab w:val="left" w:pos="1701"/>
          <w:tab w:val="left" w:pos="2127"/>
        </w:tabs>
        <w:spacing w:before="120"/>
        <w:ind w:left="1702" w:hanging="851"/>
        <w:rPr>
          <w:color w:val="0000FF"/>
        </w:rPr>
      </w:pPr>
      <w:r w:rsidRPr="000C2D9C">
        <w:rPr>
          <w:color w:val="0000FF"/>
        </w:rPr>
        <w:fldChar w:fldCharType="begin"/>
      </w:r>
      <w:r w:rsidRPr="000C2D9C">
        <w:rPr>
          <w:color w:val="0000FF"/>
        </w:rPr>
        <w:instrText xml:space="preserve"> REF _Ref414608100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11.10</w:t>
      </w:r>
      <w:r w:rsidRPr="000C2D9C">
        <w:rPr>
          <w:color w:val="0000FF"/>
        </w:rPr>
        <w:fldChar w:fldCharType="end"/>
      </w:r>
      <w:r w:rsidRPr="000C2D9C">
        <w:rPr>
          <w:color w:val="0000FF"/>
        </w:rPr>
        <w:tab/>
      </w:r>
      <w:r w:rsidR="000749F8" w:rsidRPr="000C2D9C">
        <w:rPr>
          <w:color w:val="0000FF"/>
        </w:rPr>
        <w:fldChar w:fldCharType="begin"/>
      </w:r>
      <w:r w:rsidR="000749F8" w:rsidRPr="000C2D9C">
        <w:rPr>
          <w:color w:val="0000FF"/>
        </w:rPr>
        <w:instrText xml:space="preserve"> REF _Ref414608100 \h </w:instrText>
      </w:r>
      <w:r w:rsidR="00990B09" w:rsidRPr="000C2D9C">
        <w:rPr>
          <w:color w:val="0000FF"/>
        </w:rPr>
        <w:instrText xml:space="preserve"> \* MERGEFORMAT </w:instrText>
      </w:r>
      <w:r w:rsidR="000749F8" w:rsidRPr="000C2D9C">
        <w:rPr>
          <w:color w:val="0000FF"/>
        </w:rPr>
      </w:r>
      <w:r w:rsidR="000749F8" w:rsidRPr="000C2D9C">
        <w:rPr>
          <w:color w:val="0000FF"/>
        </w:rPr>
        <w:fldChar w:fldCharType="separate"/>
      </w:r>
      <w:r w:rsidR="0046679F" w:rsidRPr="0046679F">
        <w:rPr>
          <w:color w:val="0000FF"/>
        </w:rPr>
        <w:t>Appendix 4.: AP0501.09 Recognition of Prior Learning (RPL)</w:t>
      </w:r>
      <w:r w:rsidR="000749F8" w:rsidRPr="000C2D9C">
        <w:rPr>
          <w:color w:val="0000FF"/>
        </w:rPr>
        <w:fldChar w:fldCharType="end"/>
      </w:r>
    </w:p>
    <w:p w14:paraId="6BB1E54E" w14:textId="7CA07CE1" w:rsidR="000A39EF" w:rsidRPr="000C2D9C" w:rsidRDefault="00327CE1" w:rsidP="00B70E81">
      <w:pPr>
        <w:tabs>
          <w:tab w:val="left" w:pos="1701"/>
          <w:tab w:val="left" w:pos="2127"/>
        </w:tabs>
        <w:spacing w:before="120"/>
        <w:ind w:left="1702" w:hanging="851"/>
        <w:rPr>
          <w:color w:val="0000FF"/>
        </w:rPr>
      </w:pPr>
      <w:r w:rsidRPr="000C2D9C">
        <w:rPr>
          <w:color w:val="0000FF"/>
        </w:rPr>
        <w:fldChar w:fldCharType="begin"/>
      </w:r>
      <w:r w:rsidRPr="000C2D9C">
        <w:rPr>
          <w:color w:val="0000FF"/>
        </w:rPr>
        <w:instrText xml:space="preserve"> REF _Ref414608480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11.11</w:t>
      </w:r>
      <w:r w:rsidRPr="000C2D9C">
        <w:rPr>
          <w:color w:val="0000FF"/>
        </w:rPr>
        <w:fldChar w:fldCharType="end"/>
      </w:r>
      <w:r w:rsidRPr="000C2D9C">
        <w:rPr>
          <w:color w:val="0000FF"/>
        </w:rPr>
        <w:tab/>
      </w:r>
      <w:r w:rsidR="000A39EF" w:rsidRPr="000C2D9C">
        <w:rPr>
          <w:color w:val="0000FF"/>
        </w:rPr>
        <w:fldChar w:fldCharType="begin"/>
      </w:r>
      <w:r w:rsidR="000A39EF" w:rsidRPr="000C2D9C">
        <w:rPr>
          <w:color w:val="0000FF"/>
        </w:rPr>
        <w:instrText xml:space="preserve"> REF _Ref414608480 \h </w:instrText>
      </w:r>
      <w:r w:rsidR="00990B09" w:rsidRPr="000C2D9C">
        <w:rPr>
          <w:color w:val="0000FF"/>
        </w:rPr>
        <w:instrText xml:space="preserve"> \* MERGEFORMAT </w:instrText>
      </w:r>
      <w:r w:rsidR="000A39EF" w:rsidRPr="000C2D9C">
        <w:rPr>
          <w:color w:val="0000FF"/>
        </w:rPr>
      </w:r>
      <w:r w:rsidR="000A39EF" w:rsidRPr="000C2D9C">
        <w:rPr>
          <w:color w:val="0000FF"/>
        </w:rPr>
        <w:fldChar w:fldCharType="separate"/>
      </w:r>
      <w:r w:rsidR="0046679F" w:rsidRPr="0046679F">
        <w:rPr>
          <w:color w:val="0000FF"/>
        </w:rPr>
        <w:t>Appendix 5.: AP0900.05 Assessment</w:t>
      </w:r>
      <w:r w:rsidR="000A39EF" w:rsidRPr="000C2D9C">
        <w:rPr>
          <w:color w:val="0000FF"/>
        </w:rPr>
        <w:fldChar w:fldCharType="end"/>
      </w:r>
    </w:p>
    <w:p w14:paraId="22B6C7C4" w14:textId="45875336" w:rsidR="00C40586" w:rsidRPr="000C2D9C" w:rsidRDefault="00327CE1" w:rsidP="00B70E81">
      <w:pPr>
        <w:tabs>
          <w:tab w:val="left" w:pos="1701"/>
          <w:tab w:val="left" w:pos="2127"/>
        </w:tabs>
        <w:spacing w:before="120"/>
        <w:ind w:left="1702" w:hanging="851"/>
        <w:rPr>
          <w:color w:val="0000FF"/>
        </w:rPr>
      </w:pPr>
      <w:r w:rsidRPr="000C2D9C">
        <w:rPr>
          <w:color w:val="0000FF"/>
        </w:rPr>
        <w:fldChar w:fldCharType="begin"/>
      </w:r>
      <w:r w:rsidRPr="000C2D9C">
        <w:rPr>
          <w:color w:val="0000FF"/>
        </w:rPr>
        <w:instrText xml:space="preserve"> REF _Ref414608656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11.12</w:t>
      </w:r>
      <w:r w:rsidRPr="000C2D9C">
        <w:rPr>
          <w:color w:val="0000FF"/>
        </w:rPr>
        <w:fldChar w:fldCharType="end"/>
      </w:r>
      <w:r w:rsidRPr="000C2D9C">
        <w:rPr>
          <w:color w:val="0000FF"/>
        </w:rPr>
        <w:tab/>
      </w:r>
      <w:r w:rsidR="00C40586" w:rsidRPr="000C2D9C">
        <w:rPr>
          <w:color w:val="0000FF"/>
        </w:rPr>
        <w:fldChar w:fldCharType="begin"/>
      </w:r>
      <w:r w:rsidR="00C40586" w:rsidRPr="000C2D9C">
        <w:rPr>
          <w:color w:val="0000FF"/>
        </w:rPr>
        <w:instrText xml:space="preserve"> REF _Ref414608656 \h </w:instrText>
      </w:r>
      <w:r w:rsidR="00990B09" w:rsidRPr="000C2D9C">
        <w:rPr>
          <w:color w:val="0000FF"/>
        </w:rPr>
        <w:instrText xml:space="preserve"> \* MERGEFORMAT </w:instrText>
      </w:r>
      <w:r w:rsidR="00C40586" w:rsidRPr="000C2D9C">
        <w:rPr>
          <w:color w:val="0000FF"/>
        </w:rPr>
      </w:r>
      <w:r w:rsidR="00C40586" w:rsidRPr="000C2D9C">
        <w:rPr>
          <w:color w:val="0000FF"/>
        </w:rPr>
        <w:fldChar w:fldCharType="separate"/>
      </w:r>
      <w:r w:rsidR="0046679F" w:rsidRPr="0046679F">
        <w:rPr>
          <w:color w:val="0000FF"/>
        </w:rPr>
        <w:t>Appendix 6.: AP0910.00 Assessment Committee</w:t>
      </w:r>
      <w:r w:rsidR="00C40586" w:rsidRPr="000C2D9C">
        <w:rPr>
          <w:color w:val="0000FF"/>
        </w:rPr>
        <w:fldChar w:fldCharType="end"/>
      </w:r>
    </w:p>
    <w:p w14:paraId="591A695E" w14:textId="7B29651C" w:rsidR="0069767A" w:rsidRPr="000C2D9C" w:rsidRDefault="0069767A" w:rsidP="00B70E81">
      <w:pPr>
        <w:tabs>
          <w:tab w:val="left" w:pos="1701"/>
          <w:tab w:val="left" w:pos="2127"/>
        </w:tabs>
        <w:spacing w:before="120"/>
        <w:ind w:left="1702" w:hanging="851"/>
        <w:rPr>
          <w:color w:val="0000FF"/>
        </w:rPr>
      </w:pPr>
      <w:r w:rsidRPr="000C2D9C">
        <w:rPr>
          <w:color w:val="0000FF"/>
        </w:rPr>
        <w:fldChar w:fldCharType="begin"/>
      </w:r>
      <w:r w:rsidRPr="000C2D9C">
        <w:rPr>
          <w:color w:val="0000FF"/>
        </w:rPr>
        <w:instrText xml:space="preserve"> REF _Ref415665656 \r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11.13</w:t>
      </w:r>
      <w:r w:rsidRPr="000C2D9C">
        <w:rPr>
          <w:color w:val="0000FF"/>
        </w:rPr>
        <w:fldChar w:fldCharType="end"/>
      </w:r>
      <w:r w:rsidRPr="000C2D9C">
        <w:rPr>
          <w:color w:val="0000FF"/>
        </w:rPr>
        <w:tab/>
      </w:r>
      <w:r w:rsidRPr="000C2D9C">
        <w:rPr>
          <w:color w:val="0000FF"/>
        </w:rPr>
        <w:fldChar w:fldCharType="begin"/>
      </w:r>
      <w:r w:rsidRPr="000C2D9C">
        <w:rPr>
          <w:color w:val="0000FF"/>
        </w:rPr>
        <w:instrText xml:space="preserve"> REF _Ref415665656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sidRPr="0046679F">
        <w:rPr>
          <w:color w:val="0000FF"/>
        </w:rPr>
        <w:t>Appendix 7.: AP0907.00 Impaired Performance/Aegrotat</w:t>
      </w:r>
      <w:r w:rsidRPr="000C2D9C">
        <w:rPr>
          <w:color w:val="0000FF"/>
        </w:rPr>
        <w:fldChar w:fldCharType="end"/>
      </w:r>
    </w:p>
    <w:p w14:paraId="654919B5" w14:textId="1CA6A250" w:rsidR="002A626E" w:rsidRPr="000C2D9C" w:rsidRDefault="00327CE1"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_Ref414452715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11.14</w:t>
      </w:r>
      <w:r w:rsidRPr="000C2D9C">
        <w:rPr>
          <w:color w:val="0000FF"/>
        </w:rPr>
        <w:fldChar w:fldCharType="end"/>
      </w:r>
      <w:r w:rsidRPr="000C2D9C">
        <w:rPr>
          <w:color w:val="0000FF"/>
        </w:rPr>
        <w:tab/>
      </w:r>
      <w:r w:rsidR="002A626E" w:rsidRPr="000C2D9C">
        <w:rPr>
          <w:color w:val="0000FF"/>
        </w:rPr>
        <w:fldChar w:fldCharType="begin"/>
      </w:r>
      <w:r w:rsidR="002A626E" w:rsidRPr="000C2D9C">
        <w:rPr>
          <w:color w:val="0000FF"/>
        </w:rPr>
        <w:instrText xml:space="preserve"> REF _Ref414452715 \h </w:instrText>
      </w:r>
      <w:r w:rsidR="00990B09" w:rsidRPr="000C2D9C">
        <w:rPr>
          <w:color w:val="0000FF"/>
        </w:rPr>
        <w:instrText xml:space="preserve"> \* MERGEFORMAT </w:instrText>
      </w:r>
      <w:r w:rsidR="002A626E" w:rsidRPr="000C2D9C">
        <w:rPr>
          <w:color w:val="0000FF"/>
        </w:rPr>
      </w:r>
      <w:r w:rsidR="002A626E" w:rsidRPr="000C2D9C">
        <w:rPr>
          <w:color w:val="0000FF"/>
        </w:rPr>
        <w:fldChar w:fldCharType="separate"/>
      </w:r>
      <w:r w:rsidR="0046679F" w:rsidRPr="0046679F">
        <w:rPr>
          <w:color w:val="0000FF"/>
        </w:rPr>
        <w:t>Appendix 8.: AP0600.05 Academic Appeal Process for Students</w:t>
      </w:r>
      <w:r w:rsidR="002A626E" w:rsidRPr="000C2D9C">
        <w:rPr>
          <w:color w:val="0000FF"/>
        </w:rPr>
        <w:fldChar w:fldCharType="end"/>
      </w:r>
    </w:p>
    <w:p w14:paraId="406C176F" w14:textId="022C84D7" w:rsidR="00703402" w:rsidRPr="000C2D9C" w:rsidRDefault="00327CE1"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_Ref414453118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11.15</w:t>
      </w:r>
      <w:r w:rsidRPr="000C2D9C">
        <w:rPr>
          <w:color w:val="0000FF"/>
        </w:rPr>
        <w:fldChar w:fldCharType="end"/>
      </w:r>
      <w:r w:rsidRPr="000C2D9C">
        <w:rPr>
          <w:color w:val="0000FF"/>
        </w:rPr>
        <w:tab/>
      </w:r>
      <w:r w:rsidR="00703402" w:rsidRPr="000C2D9C">
        <w:rPr>
          <w:color w:val="0000FF"/>
        </w:rPr>
        <w:fldChar w:fldCharType="begin"/>
      </w:r>
      <w:r w:rsidR="00703402" w:rsidRPr="000C2D9C">
        <w:rPr>
          <w:color w:val="0000FF"/>
        </w:rPr>
        <w:instrText xml:space="preserve"> REF _Ref414453118 \h </w:instrText>
      </w:r>
      <w:r w:rsidR="00990B09" w:rsidRPr="000C2D9C">
        <w:rPr>
          <w:color w:val="0000FF"/>
        </w:rPr>
        <w:instrText xml:space="preserve"> \* MERGEFORMAT </w:instrText>
      </w:r>
      <w:r w:rsidR="00703402" w:rsidRPr="000C2D9C">
        <w:rPr>
          <w:color w:val="0000FF"/>
        </w:rPr>
      </w:r>
      <w:r w:rsidR="00703402" w:rsidRPr="000C2D9C">
        <w:rPr>
          <w:color w:val="0000FF"/>
        </w:rPr>
        <w:fldChar w:fldCharType="separate"/>
      </w:r>
      <w:r w:rsidR="0046679F" w:rsidRPr="0046679F">
        <w:rPr>
          <w:color w:val="0000FF"/>
        </w:rPr>
        <w:t>Appendix 9.: AP0900.05 Assessment Policy</w:t>
      </w:r>
      <w:r w:rsidR="00703402" w:rsidRPr="000C2D9C">
        <w:rPr>
          <w:color w:val="0000FF"/>
        </w:rPr>
        <w:fldChar w:fldCharType="end"/>
      </w:r>
    </w:p>
    <w:p w14:paraId="0DCBDFA2" w14:textId="3350EDB8" w:rsidR="00703402" w:rsidRPr="000C2D9C" w:rsidRDefault="00327CE1"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_Ref414610201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11.16</w:t>
      </w:r>
      <w:r w:rsidRPr="000C2D9C">
        <w:rPr>
          <w:color w:val="0000FF"/>
        </w:rPr>
        <w:fldChar w:fldCharType="end"/>
      </w:r>
      <w:r w:rsidRPr="000C2D9C">
        <w:rPr>
          <w:color w:val="0000FF"/>
        </w:rPr>
        <w:tab/>
      </w:r>
      <w:r w:rsidR="00703402" w:rsidRPr="000C2D9C">
        <w:rPr>
          <w:color w:val="0000FF"/>
        </w:rPr>
        <w:fldChar w:fldCharType="begin"/>
      </w:r>
      <w:r w:rsidR="00703402" w:rsidRPr="000C2D9C">
        <w:rPr>
          <w:color w:val="0000FF"/>
        </w:rPr>
        <w:instrText xml:space="preserve"> REF _Ref414453161 \h </w:instrText>
      </w:r>
      <w:r w:rsidR="00990B09" w:rsidRPr="000C2D9C">
        <w:rPr>
          <w:color w:val="0000FF"/>
        </w:rPr>
        <w:instrText xml:space="preserve"> \* MERGEFORMAT </w:instrText>
      </w:r>
      <w:r w:rsidR="00703402" w:rsidRPr="000C2D9C">
        <w:rPr>
          <w:color w:val="0000FF"/>
        </w:rPr>
      </w:r>
      <w:r w:rsidR="00703402" w:rsidRPr="000C2D9C">
        <w:rPr>
          <w:color w:val="0000FF"/>
        </w:rPr>
        <w:fldChar w:fldCharType="separate"/>
      </w:r>
      <w:r w:rsidR="0046679F" w:rsidRPr="0046679F">
        <w:rPr>
          <w:color w:val="0000FF"/>
        </w:rPr>
        <w:t>Appendix 10.: Internal and External Moderation Plan</w:t>
      </w:r>
      <w:r w:rsidR="00703402" w:rsidRPr="000C2D9C">
        <w:rPr>
          <w:color w:val="0000FF"/>
        </w:rPr>
        <w:fldChar w:fldCharType="end"/>
      </w:r>
    </w:p>
    <w:p w14:paraId="614F0950" w14:textId="537B58A2" w:rsidR="00703402" w:rsidRPr="000C2D9C" w:rsidRDefault="00327CE1"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_Ref414454133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11.17</w:t>
      </w:r>
      <w:r w:rsidRPr="000C2D9C">
        <w:rPr>
          <w:color w:val="0000FF"/>
        </w:rPr>
        <w:fldChar w:fldCharType="end"/>
      </w:r>
      <w:r w:rsidRPr="000C2D9C">
        <w:rPr>
          <w:color w:val="0000FF"/>
        </w:rPr>
        <w:tab/>
      </w:r>
      <w:r w:rsidR="009C1564" w:rsidRPr="000C2D9C">
        <w:rPr>
          <w:color w:val="0000FF"/>
        </w:rPr>
        <w:fldChar w:fldCharType="begin"/>
      </w:r>
      <w:r w:rsidR="009C1564" w:rsidRPr="000C2D9C">
        <w:rPr>
          <w:color w:val="0000FF"/>
        </w:rPr>
        <w:instrText xml:space="preserve"> REF _Ref414454133 \h </w:instrText>
      </w:r>
      <w:r w:rsidR="00990B09" w:rsidRPr="000C2D9C">
        <w:rPr>
          <w:color w:val="0000FF"/>
        </w:rPr>
        <w:instrText xml:space="preserve"> \* MERGEFORMAT </w:instrText>
      </w:r>
      <w:r w:rsidR="009C1564" w:rsidRPr="000C2D9C">
        <w:rPr>
          <w:color w:val="0000FF"/>
        </w:rPr>
      </w:r>
      <w:r w:rsidR="009C1564" w:rsidRPr="000C2D9C">
        <w:rPr>
          <w:color w:val="0000FF"/>
        </w:rPr>
        <w:fldChar w:fldCharType="separate"/>
      </w:r>
      <w:r w:rsidR="0046679F" w:rsidRPr="0046679F">
        <w:rPr>
          <w:color w:val="0000FF"/>
        </w:rPr>
        <w:t>Appendix 11.: AP0908.00 Moderation of Assessment</w:t>
      </w:r>
      <w:r w:rsidR="009C1564" w:rsidRPr="000C2D9C">
        <w:rPr>
          <w:color w:val="0000FF"/>
        </w:rPr>
        <w:fldChar w:fldCharType="end"/>
      </w:r>
    </w:p>
    <w:p w14:paraId="30253C7F" w14:textId="3D315B9D" w:rsidR="003E3410" w:rsidRPr="000C2D9C" w:rsidRDefault="00327CE1"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_Ref414455379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11.18</w:t>
      </w:r>
      <w:r w:rsidRPr="000C2D9C">
        <w:rPr>
          <w:color w:val="0000FF"/>
        </w:rPr>
        <w:fldChar w:fldCharType="end"/>
      </w:r>
      <w:r w:rsidRPr="000C2D9C">
        <w:rPr>
          <w:color w:val="0000FF"/>
        </w:rPr>
        <w:tab/>
      </w:r>
      <w:r w:rsidR="003E3410" w:rsidRPr="000C2D9C">
        <w:rPr>
          <w:color w:val="0000FF"/>
        </w:rPr>
        <w:fldChar w:fldCharType="begin"/>
      </w:r>
      <w:r w:rsidR="003E3410" w:rsidRPr="000C2D9C">
        <w:rPr>
          <w:color w:val="0000FF"/>
        </w:rPr>
        <w:instrText xml:space="preserve"> REF _Ref414455379 \h </w:instrText>
      </w:r>
      <w:r w:rsidR="00990B09" w:rsidRPr="000C2D9C">
        <w:rPr>
          <w:color w:val="0000FF"/>
        </w:rPr>
        <w:instrText xml:space="preserve"> \* MERGEFORMAT </w:instrText>
      </w:r>
      <w:r w:rsidR="003E3410" w:rsidRPr="000C2D9C">
        <w:rPr>
          <w:color w:val="0000FF"/>
        </w:rPr>
      </w:r>
      <w:r w:rsidR="003E3410" w:rsidRPr="000C2D9C">
        <w:rPr>
          <w:color w:val="0000FF"/>
        </w:rPr>
        <w:fldChar w:fldCharType="separate"/>
      </w:r>
      <w:r w:rsidR="0046679F" w:rsidRPr="0046679F">
        <w:rPr>
          <w:color w:val="0000FF"/>
        </w:rPr>
        <w:t>Appendix 12.: Resource Verification</w:t>
      </w:r>
      <w:r w:rsidR="003E3410" w:rsidRPr="000C2D9C">
        <w:rPr>
          <w:color w:val="0000FF"/>
        </w:rPr>
        <w:fldChar w:fldCharType="end"/>
      </w:r>
    </w:p>
    <w:p w14:paraId="1F8EA656" w14:textId="3C9ACCCF" w:rsidR="00CD349E" w:rsidRPr="000C2D9C" w:rsidRDefault="00327CE1"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_Ref414455451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11.19</w:t>
      </w:r>
      <w:r w:rsidRPr="000C2D9C">
        <w:rPr>
          <w:color w:val="0000FF"/>
        </w:rPr>
        <w:fldChar w:fldCharType="end"/>
      </w:r>
      <w:r w:rsidRPr="000C2D9C">
        <w:rPr>
          <w:color w:val="0000FF"/>
        </w:rPr>
        <w:tab/>
      </w:r>
      <w:r w:rsidR="003E3410" w:rsidRPr="000C2D9C">
        <w:rPr>
          <w:color w:val="0000FF"/>
        </w:rPr>
        <w:fldChar w:fldCharType="begin"/>
      </w:r>
      <w:r w:rsidR="003E3410" w:rsidRPr="000C2D9C">
        <w:rPr>
          <w:color w:val="0000FF"/>
        </w:rPr>
        <w:instrText xml:space="preserve"> REF _Ref414455451 \h </w:instrText>
      </w:r>
      <w:r w:rsidR="00990B09" w:rsidRPr="000C2D9C">
        <w:rPr>
          <w:color w:val="0000FF"/>
        </w:rPr>
        <w:instrText xml:space="preserve"> \* MERGEFORMAT </w:instrText>
      </w:r>
      <w:r w:rsidR="003E3410" w:rsidRPr="000C2D9C">
        <w:rPr>
          <w:color w:val="0000FF"/>
        </w:rPr>
      </w:r>
      <w:r w:rsidR="003E3410" w:rsidRPr="000C2D9C">
        <w:rPr>
          <w:color w:val="0000FF"/>
        </w:rPr>
        <w:fldChar w:fldCharType="separate"/>
      </w:r>
      <w:r w:rsidR="0046679F" w:rsidRPr="0046679F">
        <w:rPr>
          <w:color w:val="0000FF"/>
        </w:rPr>
        <w:t>Appendix 13.: Campus Specific Resources Available</w:t>
      </w:r>
      <w:r w:rsidR="003E3410" w:rsidRPr="000C2D9C">
        <w:rPr>
          <w:color w:val="0000FF"/>
        </w:rPr>
        <w:fldChar w:fldCharType="end"/>
      </w:r>
    </w:p>
    <w:p w14:paraId="3E8FEEAF" w14:textId="0EA3474B" w:rsidR="003E3410" w:rsidRDefault="00327CE1"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_Ref414455485 \w \h </w:instrText>
      </w:r>
      <w:r w:rsidR="00990B09"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11.20</w:t>
      </w:r>
      <w:r w:rsidRPr="000C2D9C">
        <w:rPr>
          <w:color w:val="0000FF"/>
        </w:rPr>
        <w:fldChar w:fldCharType="end"/>
      </w:r>
      <w:r w:rsidRPr="000C2D9C">
        <w:rPr>
          <w:color w:val="0000FF"/>
        </w:rPr>
        <w:tab/>
      </w:r>
      <w:r w:rsidR="003E3410" w:rsidRPr="000C2D9C">
        <w:rPr>
          <w:color w:val="0000FF"/>
        </w:rPr>
        <w:fldChar w:fldCharType="begin"/>
      </w:r>
      <w:r w:rsidR="003E3410" w:rsidRPr="000C2D9C">
        <w:rPr>
          <w:color w:val="0000FF"/>
        </w:rPr>
        <w:instrText xml:space="preserve"> REF _Ref414455485 \h </w:instrText>
      </w:r>
      <w:r w:rsidR="00990B09" w:rsidRPr="000C2D9C">
        <w:rPr>
          <w:color w:val="0000FF"/>
        </w:rPr>
        <w:instrText xml:space="preserve"> \* MERGEFORMAT </w:instrText>
      </w:r>
      <w:r w:rsidR="003E3410" w:rsidRPr="000C2D9C">
        <w:rPr>
          <w:color w:val="0000FF"/>
        </w:rPr>
      </w:r>
      <w:r w:rsidR="003E3410" w:rsidRPr="000C2D9C">
        <w:rPr>
          <w:color w:val="0000FF"/>
        </w:rPr>
        <w:fldChar w:fldCharType="separate"/>
      </w:r>
      <w:r w:rsidR="0046679F" w:rsidRPr="0046679F">
        <w:rPr>
          <w:color w:val="0000FF"/>
        </w:rPr>
        <w:t>Appendix 14.: Staff Curriculum Vitae</w:t>
      </w:r>
      <w:r w:rsidR="003E3410" w:rsidRPr="000C2D9C">
        <w:rPr>
          <w:color w:val="0000FF"/>
        </w:rPr>
        <w:fldChar w:fldCharType="end"/>
      </w:r>
    </w:p>
    <w:p w14:paraId="3DDEC6C6" w14:textId="47183E2F" w:rsidR="00086BD1" w:rsidRPr="000C2D9C" w:rsidRDefault="0016766E" w:rsidP="00B70E81">
      <w:pPr>
        <w:tabs>
          <w:tab w:val="left" w:pos="1701"/>
          <w:tab w:val="left" w:pos="1843"/>
          <w:tab w:val="left" w:pos="2127"/>
        </w:tabs>
        <w:spacing w:before="120"/>
        <w:ind w:left="1702" w:hanging="851"/>
        <w:rPr>
          <w:color w:val="0000FF"/>
        </w:rPr>
      </w:pPr>
      <w:r>
        <w:rPr>
          <w:color w:val="0000FF"/>
        </w:rPr>
        <w:fldChar w:fldCharType="begin"/>
      </w:r>
      <w:r>
        <w:rPr>
          <w:color w:val="0000FF"/>
        </w:rPr>
        <w:instrText xml:space="preserve"> REF _Ref424550555 \w \h </w:instrText>
      </w:r>
      <w:r>
        <w:rPr>
          <w:color w:val="0000FF"/>
        </w:rPr>
      </w:r>
      <w:r>
        <w:rPr>
          <w:color w:val="0000FF"/>
        </w:rPr>
        <w:fldChar w:fldCharType="separate"/>
      </w:r>
      <w:r w:rsidR="0046679F">
        <w:rPr>
          <w:color w:val="0000FF"/>
        </w:rPr>
        <w:t>11.21</w:t>
      </w:r>
      <w:r>
        <w:rPr>
          <w:color w:val="0000FF"/>
        </w:rPr>
        <w:fldChar w:fldCharType="end"/>
      </w:r>
      <w:r>
        <w:rPr>
          <w:color w:val="0000FF"/>
        </w:rPr>
        <w:tab/>
      </w:r>
      <w:r w:rsidR="00086BD1" w:rsidRPr="0016766E">
        <w:rPr>
          <w:color w:val="0000FF"/>
        </w:rPr>
        <w:fldChar w:fldCharType="begin"/>
      </w:r>
      <w:r w:rsidR="00086BD1" w:rsidRPr="0016766E">
        <w:rPr>
          <w:color w:val="0000FF"/>
        </w:rPr>
        <w:instrText xml:space="preserve"> REF _Ref424550555 \h </w:instrText>
      </w:r>
      <w:r>
        <w:rPr>
          <w:color w:val="0000FF"/>
        </w:rPr>
        <w:instrText xml:space="preserve"> \* MERGEFORMAT </w:instrText>
      </w:r>
      <w:r w:rsidR="00086BD1" w:rsidRPr="0016766E">
        <w:rPr>
          <w:color w:val="0000FF"/>
        </w:rPr>
      </w:r>
      <w:r w:rsidR="00086BD1" w:rsidRPr="0016766E">
        <w:rPr>
          <w:color w:val="0000FF"/>
        </w:rPr>
        <w:fldChar w:fldCharType="separate"/>
      </w:r>
      <w:r w:rsidR="0046679F" w:rsidRPr="0046679F">
        <w:rPr>
          <w:color w:val="0000FF"/>
        </w:rPr>
        <w:t>Appendix 15.: Description of PG Coordinator</w:t>
      </w:r>
      <w:r w:rsidR="00086BD1" w:rsidRPr="0016766E">
        <w:rPr>
          <w:color w:val="0000FF"/>
        </w:rPr>
        <w:fldChar w:fldCharType="end"/>
      </w:r>
    </w:p>
    <w:p w14:paraId="09A12C86" w14:textId="77777777" w:rsidR="0046679F" w:rsidRDefault="007962B4" w:rsidP="0046679F">
      <w:pPr>
        <w:tabs>
          <w:tab w:val="left" w:pos="1701"/>
          <w:tab w:val="left" w:pos="1843"/>
          <w:tab w:val="left" w:pos="2127"/>
        </w:tabs>
        <w:spacing w:before="120"/>
        <w:ind w:left="1702" w:hanging="851"/>
      </w:pPr>
      <w:r w:rsidRPr="00284F68">
        <w:rPr>
          <w:color w:val="0000FF"/>
        </w:rPr>
        <w:fldChar w:fldCharType="begin"/>
      </w:r>
      <w:r w:rsidRPr="00284F68">
        <w:rPr>
          <w:color w:val="0000FF"/>
        </w:rPr>
        <w:instrText xml:space="preserve"> REF _Ref414625747 \w \h </w:instrText>
      </w:r>
      <w:r w:rsidR="00990B09" w:rsidRPr="00284F68">
        <w:rPr>
          <w:color w:val="0000FF"/>
        </w:rPr>
        <w:instrText xml:space="preserve"> \* MERGEFORMAT </w:instrText>
      </w:r>
      <w:r w:rsidRPr="00284F68">
        <w:rPr>
          <w:color w:val="0000FF"/>
        </w:rPr>
      </w:r>
      <w:r w:rsidRPr="00284F68">
        <w:rPr>
          <w:color w:val="0000FF"/>
        </w:rPr>
        <w:fldChar w:fldCharType="separate"/>
      </w:r>
      <w:r w:rsidR="0046679F">
        <w:rPr>
          <w:color w:val="0000FF"/>
        </w:rPr>
        <w:t>11.22</w:t>
      </w:r>
      <w:r w:rsidRPr="00284F68">
        <w:rPr>
          <w:color w:val="0000FF"/>
        </w:rPr>
        <w:fldChar w:fldCharType="end"/>
      </w:r>
      <w:r w:rsidRPr="00284F68">
        <w:rPr>
          <w:color w:val="0000FF"/>
        </w:rPr>
        <w:tab/>
      </w:r>
      <w:r w:rsidRPr="00ED2E67">
        <w:rPr>
          <w:color w:val="0000FF"/>
        </w:rPr>
        <w:fldChar w:fldCharType="begin"/>
      </w:r>
      <w:r w:rsidRPr="00ED2E67">
        <w:rPr>
          <w:color w:val="0000FF"/>
        </w:rPr>
        <w:instrText xml:space="preserve"> REF _Ref414625747 \h </w:instrText>
      </w:r>
      <w:r w:rsidR="00990B09" w:rsidRPr="00ED2E67">
        <w:rPr>
          <w:color w:val="0000FF"/>
        </w:rPr>
        <w:instrText xml:space="preserve"> \* MERGEFORMAT </w:instrText>
      </w:r>
      <w:r w:rsidRPr="00ED2E67">
        <w:rPr>
          <w:color w:val="0000FF"/>
        </w:rPr>
      </w:r>
      <w:r w:rsidRPr="00ED2E67">
        <w:rPr>
          <w:color w:val="0000FF"/>
        </w:rPr>
        <w:fldChar w:fldCharType="separate"/>
      </w:r>
      <w:r w:rsidR="0046679F" w:rsidRPr="0046679F">
        <w:rPr>
          <w:color w:val="0000FF"/>
        </w:rPr>
        <w:t>Appendix 16.: Research and Enterprise Plan 2014-17</w:t>
      </w:r>
      <w:r w:rsidR="0046679F">
        <w:t xml:space="preserve"> </w:t>
      </w:r>
      <w:r w:rsidR="0046679F" w:rsidRPr="0046679F">
        <w:rPr>
          <w:color w:val="0000FF"/>
        </w:rPr>
        <w:t xml:space="preserve">: Te Maru Pūmanawa </w:t>
      </w:r>
    </w:p>
    <w:p w14:paraId="294E8449" w14:textId="77777777" w:rsidR="00F42A72" w:rsidRDefault="007962B4" w:rsidP="00B70E81">
      <w:pPr>
        <w:tabs>
          <w:tab w:val="left" w:pos="1701"/>
          <w:tab w:val="left" w:pos="1843"/>
          <w:tab w:val="left" w:pos="2127"/>
        </w:tabs>
        <w:spacing w:before="120"/>
        <w:ind w:left="1702" w:hanging="851"/>
        <w:rPr>
          <w:color w:val="0000FF"/>
        </w:rPr>
      </w:pPr>
      <w:r w:rsidRPr="00ED2E67">
        <w:rPr>
          <w:color w:val="0000FF"/>
        </w:rPr>
        <w:fldChar w:fldCharType="end"/>
      </w:r>
      <w:r w:rsidR="00F42A72">
        <w:rPr>
          <w:color w:val="0000FF"/>
        </w:rPr>
        <w:fldChar w:fldCharType="begin"/>
      </w:r>
      <w:r w:rsidR="00F42A72">
        <w:rPr>
          <w:color w:val="0000FF"/>
        </w:rPr>
        <w:instrText xml:space="preserve"> REF _Ref423098756 \w \h </w:instrText>
      </w:r>
      <w:r w:rsidR="00F42A72">
        <w:rPr>
          <w:color w:val="0000FF"/>
        </w:rPr>
      </w:r>
      <w:r w:rsidR="00F42A72">
        <w:rPr>
          <w:color w:val="0000FF"/>
        </w:rPr>
        <w:fldChar w:fldCharType="separate"/>
      </w:r>
      <w:r w:rsidR="0046679F">
        <w:rPr>
          <w:color w:val="0000FF"/>
        </w:rPr>
        <w:t>11.23</w:t>
      </w:r>
      <w:r w:rsidR="00F42A72">
        <w:rPr>
          <w:color w:val="0000FF"/>
        </w:rPr>
        <w:fldChar w:fldCharType="end"/>
      </w:r>
      <w:r w:rsidR="00F42A72">
        <w:rPr>
          <w:color w:val="0000FF"/>
        </w:rPr>
        <w:tab/>
      </w:r>
      <w:r w:rsidR="00F42A72" w:rsidRPr="00F42A72">
        <w:rPr>
          <w:color w:val="0000FF"/>
        </w:rPr>
        <w:fldChar w:fldCharType="begin"/>
      </w:r>
      <w:r w:rsidR="00F42A72" w:rsidRPr="00F42A72">
        <w:rPr>
          <w:color w:val="0000FF"/>
        </w:rPr>
        <w:instrText xml:space="preserve"> REF _Ref423098756 \h </w:instrText>
      </w:r>
      <w:r w:rsidR="00F42A72">
        <w:rPr>
          <w:color w:val="0000FF"/>
        </w:rPr>
        <w:instrText xml:space="preserve"> \* MERGEFORMAT </w:instrText>
      </w:r>
      <w:r w:rsidR="00F42A72" w:rsidRPr="00F42A72">
        <w:rPr>
          <w:color w:val="0000FF"/>
        </w:rPr>
      </w:r>
      <w:r w:rsidR="00F42A72" w:rsidRPr="00F42A72">
        <w:rPr>
          <w:color w:val="0000FF"/>
        </w:rPr>
        <w:fldChar w:fldCharType="separate"/>
      </w:r>
      <w:r w:rsidR="0046679F" w:rsidRPr="0046679F">
        <w:rPr>
          <w:color w:val="0000FF"/>
        </w:rPr>
        <w:t>Appendix 17.: Summary of Research and Enterprise Bid 2015  - Te Maru Pūmanawa</w:t>
      </w:r>
      <w:r w:rsidR="00F42A72" w:rsidRPr="00F42A72">
        <w:rPr>
          <w:color w:val="0000FF"/>
        </w:rPr>
        <w:fldChar w:fldCharType="end"/>
      </w:r>
      <w:r w:rsidR="00F42A72">
        <w:rPr>
          <w:color w:val="0000FF"/>
        </w:rPr>
        <w:t xml:space="preserve">  </w:t>
      </w:r>
    </w:p>
    <w:p w14:paraId="3D63F4FE" w14:textId="4435AA0E" w:rsidR="000F07F7" w:rsidRPr="000C2D9C" w:rsidRDefault="000F07F7" w:rsidP="00B70E81">
      <w:pPr>
        <w:tabs>
          <w:tab w:val="left" w:pos="1701"/>
          <w:tab w:val="left" w:pos="1843"/>
          <w:tab w:val="left" w:pos="2127"/>
        </w:tabs>
        <w:spacing w:before="120"/>
        <w:ind w:left="1702" w:hanging="851"/>
        <w:rPr>
          <w:color w:val="0000FF"/>
        </w:rPr>
      </w:pPr>
      <w:r w:rsidRPr="00ED2E67">
        <w:rPr>
          <w:color w:val="0000FF"/>
        </w:rPr>
        <w:fldChar w:fldCharType="begin"/>
      </w:r>
      <w:r w:rsidRPr="00ED2E67">
        <w:rPr>
          <w:color w:val="0000FF"/>
        </w:rPr>
        <w:instrText xml:space="preserve"> REF _Ref414625104 \r \h </w:instrText>
      </w:r>
      <w:r w:rsidR="00990B09" w:rsidRPr="00ED2E67">
        <w:rPr>
          <w:color w:val="0000FF"/>
        </w:rPr>
        <w:instrText xml:space="preserve"> \* MERGEFORMAT </w:instrText>
      </w:r>
      <w:r w:rsidRPr="00ED2E67">
        <w:rPr>
          <w:color w:val="0000FF"/>
        </w:rPr>
      </w:r>
      <w:r w:rsidRPr="00ED2E67">
        <w:rPr>
          <w:color w:val="0000FF"/>
        </w:rPr>
        <w:fldChar w:fldCharType="separate"/>
      </w:r>
      <w:r w:rsidR="0046679F">
        <w:rPr>
          <w:color w:val="0000FF"/>
        </w:rPr>
        <w:t>11.24</w:t>
      </w:r>
      <w:r w:rsidRPr="00ED2E67">
        <w:rPr>
          <w:color w:val="0000FF"/>
        </w:rPr>
        <w:fldChar w:fldCharType="end"/>
      </w:r>
      <w:r w:rsidRPr="00ED2E67">
        <w:rPr>
          <w:color w:val="0000FF"/>
        </w:rPr>
        <w:tab/>
      </w:r>
      <w:r w:rsidRPr="00ED2E67">
        <w:rPr>
          <w:color w:val="0000FF"/>
        </w:rPr>
        <w:fldChar w:fldCharType="begin"/>
      </w:r>
      <w:r w:rsidRPr="00ED2E67">
        <w:rPr>
          <w:color w:val="0000FF"/>
        </w:rPr>
        <w:instrText xml:space="preserve"> REF _Ref414625104 \h </w:instrText>
      </w:r>
      <w:r w:rsidR="00990B09" w:rsidRPr="00ED2E67">
        <w:rPr>
          <w:color w:val="0000FF"/>
        </w:rPr>
        <w:instrText xml:space="preserve"> \* MERGEFORMAT </w:instrText>
      </w:r>
      <w:r w:rsidRPr="00ED2E67">
        <w:rPr>
          <w:color w:val="0000FF"/>
        </w:rPr>
      </w:r>
      <w:r w:rsidRPr="00ED2E67">
        <w:rPr>
          <w:color w:val="0000FF"/>
        </w:rPr>
        <w:fldChar w:fldCharType="separate"/>
      </w:r>
      <w:r w:rsidR="0046679F" w:rsidRPr="0046679F">
        <w:rPr>
          <w:color w:val="0000FF"/>
        </w:rPr>
        <w:t>Appendix 18.: Summary of Research Outputs 2014 - Te</w:t>
      </w:r>
      <w:r w:rsidR="0046679F" w:rsidRPr="00026E0C">
        <w:t xml:space="preserve"> </w:t>
      </w:r>
      <w:r w:rsidR="0046679F" w:rsidRPr="0046679F">
        <w:rPr>
          <w:color w:val="0000FF"/>
        </w:rPr>
        <w:t xml:space="preserve">Maru Pūmanawa </w:t>
      </w:r>
      <w:r w:rsidRPr="00ED2E67">
        <w:rPr>
          <w:color w:val="0000FF"/>
        </w:rPr>
        <w:fldChar w:fldCharType="end"/>
      </w:r>
    </w:p>
    <w:p w14:paraId="3EBA95E8" w14:textId="0AB4CEF2" w:rsidR="003B14BF" w:rsidRPr="000C2D9C" w:rsidRDefault="003B14BF" w:rsidP="00B70E81">
      <w:pPr>
        <w:tabs>
          <w:tab w:val="left" w:pos="1701"/>
          <w:tab w:val="left" w:pos="1843"/>
          <w:tab w:val="left" w:pos="2127"/>
        </w:tabs>
        <w:spacing w:before="120"/>
        <w:ind w:left="1702" w:hanging="851"/>
        <w:rPr>
          <w:color w:val="0000FF"/>
        </w:rPr>
      </w:pPr>
      <w:r w:rsidRPr="00ED2E67">
        <w:rPr>
          <w:color w:val="0000FF"/>
        </w:rPr>
        <w:fldChar w:fldCharType="begin"/>
      </w:r>
      <w:r w:rsidRPr="00ED2E67">
        <w:rPr>
          <w:color w:val="0000FF"/>
        </w:rPr>
        <w:instrText xml:space="preserve"> REF _Ref414625357 \w \h </w:instrText>
      </w:r>
      <w:r w:rsidR="00990B09" w:rsidRPr="00ED2E67">
        <w:rPr>
          <w:color w:val="0000FF"/>
        </w:rPr>
        <w:instrText xml:space="preserve"> \* MERGEFORMAT </w:instrText>
      </w:r>
      <w:r w:rsidRPr="00ED2E67">
        <w:rPr>
          <w:color w:val="0000FF"/>
        </w:rPr>
      </w:r>
      <w:r w:rsidRPr="00ED2E67">
        <w:rPr>
          <w:color w:val="0000FF"/>
        </w:rPr>
        <w:fldChar w:fldCharType="separate"/>
      </w:r>
      <w:r w:rsidR="0046679F">
        <w:rPr>
          <w:color w:val="0000FF"/>
        </w:rPr>
        <w:t>11.25</w:t>
      </w:r>
      <w:r w:rsidRPr="00ED2E67">
        <w:rPr>
          <w:color w:val="0000FF"/>
        </w:rPr>
        <w:fldChar w:fldCharType="end"/>
      </w:r>
      <w:r w:rsidRPr="00ED2E67">
        <w:rPr>
          <w:color w:val="0000FF"/>
        </w:rPr>
        <w:tab/>
      </w:r>
      <w:r w:rsidRPr="00ED2E67">
        <w:rPr>
          <w:color w:val="0000FF"/>
        </w:rPr>
        <w:fldChar w:fldCharType="begin"/>
      </w:r>
      <w:r w:rsidRPr="00ED2E67">
        <w:rPr>
          <w:color w:val="0000FF"/>
        </w:rPr>
        <w:instrText xml:space="preserve"> REF _Ref414625355 \h </w:instrText>
      </w:r>
      <w:r w:rsidR="00990B09" w:rsidRPr="00ED2E67">
        <w:rPr>
          <w:color w:val="0000FF"/>
        </w:rPr>
        <w:instrText xml:space="preserve"> \* MERGEFORMAT </w:instrText>
      </w:r>
      <w:r w:rsidRPr="00ED2E67">
        <w:rPr>
          <w:color w:val="0000FF"/>
        </w:rPr>
      </w:r>
      <w:r w:rsidRPr="00ED2E67">
        <w:rPr>
          <w:color w:val="0000FF"/>
        </w:rPr>
        <w:fldChar w:fldCharType="separate"/>
      </w:r>
      <w:r w:rsidR="0046679F" w:rsidRPr="0046679F">
        <w:rPr>
          <w:color w:val="0000FF"/>
        </w:rPr>
        <w:t>Appendix 19.: AP0707.04 Monitoring of Degree and Postgraduate Qualifications</w:t>
      </w:r>
      <w:r w:rsidRPr="00ED2E67">
        <w:rPr>
          <w:color w:val="0000FF"/>
        </w:rPr>
        <w:fldChar w:fldCharType="end"/>
      </w:r>
    </w:p>
    <w:p w14:paraId="6FA7573F" w14:textId="1183E943" w:rsidR="00D775C7" w:rsidRPr="000C2D9C" w:rsidRDefault="00C515B8"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_Ref423077789 \w \h </w:instrText>
      </w:r>
      <w:r w:rsidR="003D0D30"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11.26</w:t>
      </w:r>
      <w:r w:rsidRPr="000C2D9C">
        <w:rPr>
          <w:color w:val="0000FF"/>
        </w:rPr>
        <w:fldChar w:fldCharType="end"/>
      </w:r>
      <w:r w:rsidRPr="000C2D9C">
        <w:rPr>
          <w:color w:val="0000FF"/>
        </w:rPr>
        <w:tab/>
      </w:r>
      <w:r w:rsidRPr="000C2D9C">
        <w:rPr>
          <w:color w:val="0000FF"/>
        </w:rPr>
        <w:fldChar w:fldCharType="begin"/>
      </w:r>
      <w:r w:rsidRPr="000C2D9C">
        <w:rPr>
          <w:color w:val="0000FF"/>
        </w:rPr>
        <w:instrText xml:space="preserve"> REF _Ref423077789 \h </w:instrText>
      </w:r>
      <w:r w:rsidR="003D0D30" w:rsidRPr="000C2D9C">
        <w:rPr>
          <w:color w:val="0000FF"/>
        </w:rPr>
        <w:instrText xml:space="preserve"> \* MERGEFORMAT </w:instrText>
      </w:r>
      <w:r w:rsidRPr="000C2D9C">
        <w:rPr>
          <w:color w:val="0000FF"/>
        </w:rPr>
      </w:r>
      <w:r w:rsidRPr="000C2D9C">
        <w:rPr>
          <w:color w:val="0000FF"/>
        </w:rPr>
        <w:fldChar w:fldCharType="separate"/>
      </w:r>
      <w:r w:rsidR="0046679F" w:rsidRPr="0046679F">
        <w:rPr>
          <w:color w:val="0000FF"/>
        </w:rPr>
        <w:t>Appendix 20.: Te Ara Tika: Guidelines for Māori Research Ethics: A framework for researchers and ethics committee members</w:t>
      </w:r>
      <w:r w:rsidRPr="000C2D9C">
        <w:rPr>
          <w:color w:val="0000FF"/>
        </w:rPr>
        <w:fldChar w:fldCharType="end"/>
      </w:r>
    </w:p>
    <w:p w14:paraId="01CAF012" w14:textId="4DCBB552" w:rsidR="00D775C7" w:rsidRPr="000C2D9C" w:rsidRDefault="00B5386A"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_Ref423081467 \w \h </w:instrText>
      </w:r>
      <w:r w:rsidR="003D0D30"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11.27</w:t>
      </w:r>
      <w:r w:rsidRPr="000C2D9C">
        <w:rPr>
          <w:color w:val="0000FF"/>
        </w:rPr>
        <w:fldChar w:fldCharType="end"/>
      </w:r>
      <w:r w:rsidRPr="000C2D9C">
        <w:rPr>
          <w:color w:val="0000FF"/>
        </w:rPr>
        <w:tab/>
      </w:r>
      <w:r w:rsidRPr="000C2D9C">
        <w:rPr>
          <w:color w:val="0000FF"/>
        </w:rPr>
        <w:fldChar w:fldCharType="begin"/>
      </w:r>
      <w:r w:rsidRPr="000C2D9C">
        <w:rPr>
          <w:color w:val="0000FF"/>
        </w:rPr>
        <w:instrText xml:space="preserve"> REF _Ref423081467 \h </w:instrText>
      </w:r>
      <w:r w:rsidR="003D0D30" w:rsidRPr="000C2D9C">
        <w:rPr>
          <w:color w:val="0000FF"/>
        </w:rPr>
        <w:instrText xml:space="preserve"> \* MERGEFORMAT </w:instrText>
      </w:r>
      <w:r w:rsidRPr="000C2D9C">
        <w:rPr>
          <w:color w:val="0000FF"/>
        </w:rPr>
      </w:r>
      <w:r w:rsidRPr="000C2D9C">
        <w:rPr>
          <w:color w:val="0000FF"/>
        </w:rPr>
        <w:fldChar w:fldCharType="separate"/>
      </w:r>
      <w:r w:rsidR="0046679F" w:rsidRPr="0046679F">
        <w:rPr>
          <w:color w:val="0000FF"/>
        </w:rPr>
        <w:t>Appendix 21.: Industry and Community Partners Represented on the various Design</w:t>
      </w:r>
      <w:r w:rsidR="0046679F">
        <w:t xml:space="preserve"> </w:t>
      </w:r>
      <w:r w:rsidR="0046679F" w:rsidRPr="0046679F">
        <w:rPr>
          <w:color w:val="0000FF"/>
        </w:rPr>
        <w:t>PEACs 2010-14</w:t>
      </w:r>
      <w:r w:rsidRPr="000C2D9C">
        <w:rPr>
          <w:color w:val="0000FF"/>
        </w:rPr>
        <w:fldChar w:fldCharType="end"/>
      </w:r>
    </w:p>
    <w:p w14:paraId="71F7393D" w14:textId="33B17EA9" w:rsidR="00B5386A" w:rsidRPr="000C2D9C" w:rsidRDefault="00B5386A"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_Ref423081495 \w \h </w:instrText>
      </w:r>
      <w:r w:rsidR="003D0D30"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11.28</w:t>
      </w:r>
      <w:r w:rsidRPr="000C2D9C">
        <w:rPr>
          <w:color w:val="0000FF"/>
        </w:rPr>
        <w:fldChar w:fldCharType="end"/>
      </w:r>
      <w:r w:rsidRPr="000C2D9C">
        <w:rPr>
          <w:color w:val="0000FF"/>
        </w:rPr>
        <w:tab/>
      </w:r>
      <w:r w:rsidRPr="000C2D9C">
        <w:rPr>
          <w:color w:val="0000FF"/>
        </w:rPr>
        <w:fldChar w:fldCharType="begin"/>
      </w:r>
      <w:r w:rsidRPr="000C2D9C">
        <w:rPr>
          <w:color w:val="0000FF"/>
        </w:rPr>
        <w:instrText xml:space="preserve"> REF _Ref423081495 \h </w:instrText>
      </w:r>
      <w:r w:rsidR="003D0D30" w:rsidRPr="000C2D9C">
        <w:rPr>
          <w:color w:val="0000FF"/>
        </w:rPr>
        <w:instrText xml:space="preserve"> \* MERGEFORMAT </w:instrText>
      </w:r>
      <w:r w:rsidRPr="000C2D9C">
        <w:rPr>
          <w:color w:val="0000FF"/>
        </w:rPr>
      </w:r>
      <w:r w:rsidRPr="000C2D9C">
        <w:rPr>
          <w:color w:val="0000FF"/>
        </w:rPr>
        <w:fldChar w:fldCharType="separate"/>
      </w:r>
      <w:r w:rsidR="0046679F" w:rsidRPr="0046679F">
        <w:rPr>
          <w:color w:val="0000FF"/>
        </w:rPr>
        <w:t>Appendix 22.: Learner Capabilities, Skill Gaps and Transferable Skills</w:t>
      </w:r>
      <w:r w:rsidRPr="000C2D9C">
        <w:rPr>
          <w:color w:val="0000FF"/>
        </w:rPr>
        <w:fldChar w:fldCharType="end"/>
      </w:r>
    </w:p>
    <w:p w14:paraId="42301C39" w14:textId="439FA681" w:rsidR="00B5386A" w:rsidRPr="000C2D9C" w:rsidRDefault="00B5386A" w:rsidP="00B70E81">
      <w:pPr>
        <w:tabs>
          <w:tab w:val="left" w:pos="1701"/>
          <w:tab w:val="left" w:pos="1843"/>
          <w:tab w:val="left" w:pos="2127"/>
        </w:tabs>
        <w:spacing w:before="120"/>
        <w:ind w:left="1702" w:hanging="851"/>
        <w:rPr>
          <w:color w:val="0000FF"/>
          <w:lang w:val="fr-FR"/>
        </w:rPr>
      </w:pPr>
      <w:r w:rsidRPr="000C2D9C">
        <w:rPr>
          <w:color w:val="0000FF"/>
        </w:rPr>
        <w:fldChar w:fldCharType="begin"/>
      </w:r>
      <w:r w:rsidRPr="000C2D9C">
        <w:rPr>
          <w:color w:val="0000FF"/>
          <w:lang w:val="fr-FR"/>
        </w:rPr>
        <w:instrText xml:space="preserve"> REF _Ref423081497 \w \h </w:instrText>
      </w:r>
      <w:r w:rsidR="003D0D30" w:rsidRPr="000C2D9C">
        <w:rPr>
          <w:color w:val="0000FF"/>
          <w:lang w:val="fr-FR"/>
        </w:rPr>
        <w:instrText xml:space="preserve"> \* MERGEFORMAT </w:instrText>
      </w:r>
      <w:r w:rsidRPr="000C2D9C">
        <w:rPr>
          <w:color w:val="0000FF"/>
        </w:rPr>
      </w:r>
      <w:r w:rsidRPr="000C2D9C">
        <w:rPr>
          <w:color w:val="0000FF"/>
        </w:rPr>
        <w:fldChar w:fldCharType="separate"/>
      </w:r>
      <w:r w:rsidR="0046679F">
        <w:rPr>
          <w:color w:val="0000FF"/>
          <w:lang w:val="fr-FR"/>
        </w:rPr>
        <w:t>11.29</w:t>
      </w:r>
      <w:r w:rsidRPr="000C2D9C">
        <w:rPr>
          <w:color w:val="0000FF"/>
        </w:rPr>
        <w:fldChar w:fldCharType="end"/>
      </w:r>
      <w:r w:rsidRPr="000C2D9C">
        <w:rPr>
          <w:color w:val="0000FF"/>
          <w:lang w:val="fr-FR"/>
        </w:rPr>
        <w:tab/>
      </w:r>
      <w:r w:rsidRPr="000C2D9C">
        <w:rPr>
          <w:color w:val="0000FF"/>
        </w:rPr>
        <w:fldChar w:fldCharType="begin"/>
      </w:r>
      <w:r w:rsidRPr="000C2D9C">
        <w:rPr>
          <w:color w:val="0000FF"/>
          <w:lang w:val="fr-FR"/>
        </w:rPr>
        <w:instrText xml:space="preserve"> REF _Ref423081497 \h </w:instrText>
      </w:r>
      <w:r w:rsidR="003D0D30" w:rsidRPr="000C2D9C">
        <w:rPr>
          <w:color w:val="0000FF"/>
          <w:lang w:val="fr-FR"/>
        </w:rPr>
        <w:instrText xml:space="preserve"> \* MERGEFORMAT </w:instrText>
      </w:r>
      <w:r w:rsidRPr="000C2D9C">
        <w:rPr>
          <w:color w:val="0000FF"/>
        </w:rPr>
      </w:r>
      <w:r w:rsidRPr="000C2D9C">
        <w:rPr>
          <w:color w:val="0000FF"/>
        </w:rPr>
        <w:fldChar w:fldCharType="separate"/>
      </w:r>
      <w:r w:rsidR="0046679F" w:rsidRPr="0046679F">
        <w:rPr>
          <w:color w:val="0000FF"/>
          <w:lang w:val="fr-FR"/>
        </w:rPr>
        <w:t>Appendix 23.: Consultation Letter- PG Suite</w:t>
      </w:r>
      <w:r w:rsidRPr="000C2D9C">
        <w:rPr>
          <w:color w:val="0000FF"/>
        </w:rPr>
        <w:fldChar w:fldCharType="end"/>
      </w:r>
    </w:p>
    <w:p w14:paraId="61689078" w14:textId="0E5A02A2" w:rsidR="00D775C7" w:rsidRPr="00EE0A51" w:rsidRDefault="00B5386A" w:rsidP="00B70E81">
      <w:pPr>
        <w:tabs>
          <w:tab w:val="left" w:pos="1701"/>
          <w:tab w:val="left" w:pos="1843"/>
          <w:tab w:val="left" w:pos="2127"/>
        </w:tabs>
        <w:spacing w:before="120"/>
        <w:ind w:left="1702" w:hanging="851"/>
        <w:rPr>
          <w:color w:val="0000FF"/>
          <w:lang w:val="fr-FR"/>
        </w:rPr>
      </w:pPr>
      <w:r w:rsidRPr="000C2D9C">
        <w:rPr>
          <w:color w:val="0000FF"/>
        </w:rPr>
        <w:fldChar w:fldCharType="begin"/>
      </w:r>
      <w:r w:rsidRPr="000C2D9C">
        <w:rPr>
          <w:color w:val="0000FF"/>
          <w:lang w:val="fr-FR"/>
        </w:rPr>
        <w:instrText xml:space="preserve"> REF _Ref423081499 \w \h </w:instrText>
      </w:r>
      <w:r w:rsidR="003D0D30" w:rsidRPr="000C2D9C">
        <w:rPr>
          <w:color w:val="0000FF"/>
          <w:lang w:val="fr-FR"/>
        </w:rPr>
        <w:instrText xml:space="preserve"> \* MERGEFORMAT </w:instrText>
      </w:r>
      <w:r w:rsidRPr="000C2D9C">
        <w:rPr>
          <w:color w:val="0000FF"/>
        </w:rPr>
      </w:r>
      <w:r w:rsidRPr="000C2D9C">
        <w:rPr>
          <w:color w:val="0000FF"/>
        </w:rPr>
        <w:fldChar w:fldCharType="separate"/>
      </w:r>
      <w:r w:rsidR="0046679F">
        <w:rPr>
          <w:color w:val="0000FF"/>
          <w:lang w:val="fr-FR"/>
        </w:rPr>
        <w:t>11.30</w:t>
      </w:r>
      <w:r w:rsidRPr="000C2D9C">
        <w:rPr>
          <w:color w:val="0000FF"/>
        </w:rPr>
        <w:fldChar w:fldCharType="end"/>
      </w:r>
      <w:r w:rsidRPr="000C2D9C">
        <w:rPr>
          <w:color w:val="0000FF"/>
          <w:lang w:val="fr-FR"/>
        </w:rPr>
        <w:tab/>
      </w:r>
      <w:r w:rsidRPr="000C2D9C">
        <w:rPr>
          <w:color w:val="0000FF"/>
        </w:rPr>
        <w:fldChar w:fldCharType="begin"/>
      </w:r>
      <w:r w:rsidRPr="000C2D9C">
        <w:rPr>
          <w:color w:val="0000FF"/>
          <w:lang w:val="fr-FR"/>
        </w:rPr>
        <w:instrText xml:space="preserve"> REF _Ref423081499 \h </w:instrText>
      </w:r>
      <w:r w:rsidR="003D0D30" w:rsidRPr="000C2D9C">
        <w:rPr>
          <w:color w:val="0000FF"/>
          <w:lang w:val="fr-FR"/>
        </w:rPr>
        <w:instrText xml:space="preserve"> \* MERGEFORMAT </w:instrText>
      </w:r>
      <w:r w:rsidRPr="000C2D9C">
        <w:rPr>
          <w:color w:val="0000FF"/>
        </w:rPr>
      </w:r>
      <w:r w:rsidRPr="000C2D9C">
        <w:rPr>
          <w:color w:val="0000FF"/>
        </w:rPr>
        <w:fldChar w:fldCharType="separate"/>
      </w:r>
      <w:r w:rsidR="0046679F" w:rsidRPr="0046679F">
        <w:rPr>
          <w:color w:val="0000FF"/>
          <w:lang w:val="fr-FR"/>
        </w:rPr>
        <w:t>Appendix 24.: Consultation Model – PG Suite</w:t>
      </w:r>
      <w:r w:rsidRPr="000C2D9C">
        <w:rPr>
          <w:color w:val="0000FF"/>
        </w:rPr>
        <w:fldChar w:fldCharType="end"/>
      </w:r>
    </w:p>
    <w:p w14:paraId="4335FC45" w14:textId="2AE0CB28" w:rsidR="00B5386A" w:rsidRDefault="00B5386A"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_Ref423081700 \w \h </w:instrText>
      </w:r>
      <w:r w:rsidR="003D0D30" w:rsidRPr="000C2D9C">
        <w:rPr>
          <w:color w:val="0000FF"/>
        </w:rPr>
        <w:instrText xml:space="preserve"> \* MERGEFORMAT </w:instrText>
      </w:r>
      <w:r w:rsidRPr="000C2D9C">
        <w:rPr>
          <w:color w:val="0000FF"/>
        </w:rPr>
      </w:r>
      <w:r w:rsidRPr="000C2D9C">
        <w:rPr>
          <w:color w:val="0000FF"/>
        </w:rPr>
        <w:fldChar w:fldCharType="separate"/>
      </w:r>
      <w:r w:rsidR="0046679F">
        <w:rPr>
          <w:color w:val="0000FF"/>
        </w:rPr>
        <w:t>11.31</w:t>
      </w:r>
      <w:r w:rsidRPr="000C2D9C">
        <w:rPr>
          <w:color w:val="0000FF"/>
        </w:rPr>
        <w:fldChar w:fldCharType="end"/>
      </w:r>
      <w:r w:rsidRPr="000C2D9C">
        <w:rPr>
          <w:color w:val="0000FF"/>
        </w:rPr>
        <w:tab/>
      </w:r>
      <w:r w:rsidRPr="000C2D9C">
        <w:rPr>
          <w:color w:val="0000FF"/>
        </w:rPr>
        <w:fldChar w:fldCharType="begin"/>
      </w:r>
      <w:r w:rsidRPr="000C2D9C">
        <w:rPr>
          <w:color w:val="0000FF"/>
        </w:rPr>
        <w:instrText xml:space="preserve"> REF _Ref423081700 \h </w:instrText>
      </w:r>
      <w:r w:rsidR="003D0D30" w:rsidRPr="000C2D9C">
        <w:rPr>
          <w:color w:val="0000FF"/>
        </w:rPr>
        <w:instrText xml:space="preserve"> \* MERGEFORMAT </w:instrText>
      </w:r>
      <w:r w:rsidRPr="000C2D9C">
        <w:rPr>
          <w:color w:val="0000FF"/>
        </w:rPr>
      </w:r>
      <w:r w:rsidRPr="000C2D9C">
        <w:rPr>
          <w:color w:val="0000FF"/>
        </w:rPr>
        <w:fldChar w:fldCharType="separate"/>
      </w:r>
      <w:r w:rsidR="0046679F" w:rsidRPr="0046679F">
        <w:rPr>
          <w:color w:val="0000FF"/>
        </w:rPr>
        <w:t>Appendix 25.: workspace – Interns Agreement</w:t>
      </w:r>
      <w:r w:rsidRPr="000C2D9C">
        <w:rPr>
          <w:color w:val="0000FF"/>
        </w:rPr>
        <w:fldChar w:fldCharType="end"/>
      </w:r>
    </w:p>
    <w:p w14:paraId="2D5AB0A9" w14:textId="77777777" w:rsidR="00884F74" w:rsidRPr="00EE0A51" w:rsidRDefault="00884F74" w:rsidP="00B70E81">
      <w:pPr>
        <w:tabs>
          <w:tab w:val="left" w:pos="1701"/>
          <w:tab w:val="left" w:pos="1843"/>
          <w:tab w:val="left" w:pos="2127"/>
        </w:tabs>
        <w:spacing w:before="120"/>
        <w:ind w:left="1702" w:hanging="851"/>
        <w:rPr>
          <w:color w:val="0000FF"/>
          <w:lang w:val="en-US"/>
        </w:rPr>
      </w:pPr>
      <w:r>
        <w:rPr>
          <w:color w:val="0000FF"/>
          <w:lang w:val="fr-FR"/>
        </w:rPr>
        <w:fldChar w:fldCharType="begin"/>
      </w:r>
      <w:r w:rsidRPr="00EE0A51">
        <w:rPr>
          <w:color w:val="0000FF"/>
          <w:lang w:val="en-US"/>
        </w:rPr>
        <w:instrText xml:space="preserve"> REF _Ref424549365 \w \h </w:instrText>
      </w:r>
      <w:r>
        <w:rPr>
          <w:color w:val="0000FF"/>
          <w:lang w:val="fr-FR"/>
        </w:rPr>
      </w:r>
      <w:r>
        <w:rPr>
          <w:color w:val="0000FF"/>
          <w:lang w:val="fr-FR"/>
        </w:rPr>
        <w:fldChar w:fldCharType="separate"/>
      </w:r>
      <w:r w:rsidR="0046679F">
        <w:rPr>
          <w:color w:val="0000FF"/>
          <w:lang w:val="en-US"/>
        </w:rPr>
        <w:t>11.32</w:t>
      </w:r>
      <w:r>
        <w:rPr>
          <w:color w:val="0000FF"/>
          <w:lang w:val="fr-FR"/>
        </w:rPr>
        <w:fldChar w:fldCharType="end"/>
      </w:r>
      <w:r w:rsidRPr="00EE0A51">
        <w:rPr>
          <w:color w:val="0000FF"/>
          <w:lang w:val="en-US"/>
        </w:rPr>
        <w:tab/>
      </w:r>
      <w:r w:rsidRPr="00884F74">
        <w:rPr>
          <w:color w:val="0000FF"/>
          <w:lang w:val="fr-FR"/>
        </w:rPr>
        <w:fldChar w:fldCharType="begin"/>
      </w:r>
      <w:r w:rsidRPr="00EE0A51">
        <w:rPr>
          <w:color w:val="0000FF"/>
          <w:lang w:val="en-US"/>
        </w:rPr>
        <w:instrText xml:space="preserve"> REF _Ref424549365 \h  \* MERGEFORMAT </w:instrText>
      </w:r>
      <w:r w:rsidRPr="00884F74">
        <w:rPr>
          <w:color w:val="0000FF"/>
          <w:lang w:val="fr-FR"/>
        </w:rPr>
      </w:r>
      <w:r w:rsidRPr="00884F74">
        <w:rPr>
          <w:color w:val="0000FF"/>
          <w:lang w:val="fr-FR"/>
        </w:rPr>
        <w:fldChar w:fldCharType="separate"/>
      </w:r>
      <w:r w:rsidR="0046679F" w:rsidRPr="0046679F">
        <w:rPr>
          <w:color w:val="0000FF"/>
        </w:rPr>
        <w:t>Appendix 26.: Minutes of Combined PEAC Meeting – 29-Oct-14</w:t>
      </w:r>
      <w:r w:rsidRPr="00884F74">
        <w:rPr>
          <w:color w:val="0000FF"/>
          <w:lang w:val="fr-FR"/>
        </w:rPr>
        <w:fldChar w:fldCharType="end"/>
      </w:r>
    </w:p>
    <w:p w14:paraId="661A1123" w14:textId="2815DD68" w:rsidR="00806CFC" w:rsidRPr="000C2D9C" w:rsidRDefault="00806CFC"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_Ref423089882 \w \h  \* MERGEFORMAT </w:instrText>
      </w:r>
      <w:r w:rsidRPr="000C2D9C">
        <w:rPr>
          <w:color w:val="0000FF"/>
        </w:rPr>
      </w:r>
      <w:r w:rsidRPr="000C2D9C">
        <w:rPr>
          <w:color w:val="0000FF"/>
        </w:rPr>
        <w:fldChar w:fldCharType="separate"/>
      </w:r>
      <w:r w:rsidR="0046679F">
        <w:rPr>
          <w:color w:val="0000FF"/>
        </w:rPr>
        <w:t>11.33</w:t>
      </w:r>
      <w:r w:rsidRPr="000C2D9C">
        <w:rPr>
          <w:color w:val="0000FF"/>
        </w:rPr>
        <w:fldChar w:fldCharType="end"/>
      </w:r>
      <w:r w:rsidRPr="000C2D9C">
        <w:rPr>
          <w:color w:val="0000FF"/>
        </w:rPr>
        <w:tab/>
      </w:r>
      <w:r w:rsidRPr="000C2D9C">
        <w:rPr>
          <w:color w:val="0000FF"/>
        </w:rPr>
        <w:fldChar w:fldCharType="begin"/>
      </w:r>
      <w:r w:rsidRPr="000C2D9C">
        <w:rPr>
          <w:color w:val="0000FF"/>
        </w:rPr>
        <w:instrText xml:space="preserve"> REF _Ref423089882 \h  \* MERGEFORMAT </w:instrText>
      </w:r>
      <w:r w:rsidRPr="000C2D9C">
        <w:rPr>
          <w:color w:val="0000FF"/>
        </w:rPr>
      </w:r>
      <w:r w:rsidRPr="000C2D9C">
        <w:rPr>
          <w:color w:val="0000FF"/>
        </w:rPr>
        <w:fldChar w:fldCharType="separate"/>
      </w:r>
      <w:r w:rsidR="0046679F" w:rsidRPr="0046679F">
        <w:rPr>
          <w:color w:val="0000FF"/>
        </w:rPr>
        <w:t>Appendix 27.: Examples of Authentic Work Experiences</w:t>
      </w:r>
      <w:r w:rsidRPr="000C2D9C">
        <w:rPr>
          <w:color w:val="0000FF"/>
        </w:rPr>
        <w:fldChar w:fldCharType="end"/>
      </w:r>
    </w:p>
    <w:p w14:paraId="268EC1C5" w14:textId="076F7026" w:rsidR="00074585" w:rsidRDefault="00074585" w:rsidP="00B70E81">
      <w:pPr>
        <w:tabs>
          <w:tab w:val="left" w:pos="1701"/>
          <w:tab w:val="left" w:pos="1843"/>
          <w:tab w:val="left" w:pos="2127"/>
        </w:tabs>
        <w:spacing w:before="120"/>
        <w:ind w:left="1702" w:hanging="851"/>
        <w:rPr>
          <w:color w:val="0000FF"/>
        </w:rPr>
      </w:pPr>
      <w:r w:rsidRPr="000C2D9C">
        <w:rPr>
          <w:color w:val="0000FF"/>
        </w:rPr>
        <w:fldChar w:fldCharType="begin"/>
      </w:r>
      <w:r w:rsidRPr="000C2D9C">
        <w:rPr>
          <w:color w:val="0000FF"/>
        </w:rPr>
        <w:instrText xml:space="preserve"> REF _Ref423090136 \w \h  \* MERGEFORMAT </w:instrText>
      </w:r>
      <w:r w:rsidRPr="000C2D9C">
        <w:rPr>
          <w:color w:val="0000FF"/>
        </w:rPr>
      </w:r>
      <w:r w:rsidRPr="000C2D9C">
        <w:rPr>
          <w:color w:val="0000FF"/>
        </w:rPr>
        <w:fldChar w:fldCharType="separate"/>
      </w:r>
      <w:r w:rsidR="0046679F">
        <w:rPr>
          <w:color w:val="0000FF"/>
        </w:rPr>
        <w:t>11.34</w:t>
      </w:r>
      <w:r w:rsidRPr="000C2D9C">
        <w:rPr>
          <w:color w:val="0000FF"/>
        </w:rPr>
        <w:fldChar w:fldCharType="end"/>
      </w:r>
      <w:r w:rsidRPr="000C2D9C">
        <w:rPr>
          <w:color w:val="0000FF"/>
        </w:rPr>
        <w:tab/>
      </w:r>
      <w:r w:rsidRPr="000C2D9C">
        <w:rPr>
          <w:color w:val="0000FF"/>
        </w:rPr>
        <w:fldChar w:fldCharType="begin"/>
      </w:r>
      <w:r w:rsidRPr="000C2D9C">
        <w:rPr>
          <w:color w:val="0000FF"/>
        </w:rPr>
        <w:instrText xml:space="preserve"> REF _Ref423090136 \h  \* MERGEFORMAT </w:instrText>
      </w:r>
      <w:r w:rsidRPr="000C2D9C">
        <w:rPr>
          <w:color w:val="0000FF"/>
        </w:rPr>
      </w:r>
      <w:r w:rsidRPr="000C2D9C">
        <w:rPr>
          <w:color w:val="0000FF"/>
        </w:rPr>
        <w:fldChar w:fldCharType="separate"/>
      </w:r>
      <w:r w:rsidR="0046679F" w:rsidRPr="0046679F">
        <w:rPr>
          <w:color w:val="0000FF"/>
        </w:rPr>
        <w:t>Appendix 28.: Student Exchanges, Students and Staff Collaborations</w:t>
      </w:r>
      <w:r w:rsidRPr="000C2D9C">
        <w:rPr>
          <w:color w:val="0000FF"/>
        </w:rPr>
        <w:fldChar w:fldCharType="end"/>
      </w:r>
    </w:p>
    <w:p w14:paraId="45C3F044" w14:textId="6E2C0856" w:rsidR="00930884" w:rsidRPr="00930884" w:rsidRDefault="00930884" w:rsidP="00B70E81">
      <w:pPr>
        <w:tabs>
          <w:tab w:val="left" w:pos="1701"/>
          <w:tab w:val="left" w:pos="1843"/>
          <w:tab w:val="left" w:pos="2127"/>
        </w:tabs>
        <w:spacing w:before="120"/>
        <w:ind w:left="1702" w:hanging="851"/>
        <w:rPr>
          <w:color w:val="0000FF"/>
        </w:rPr>
      </w:pPr>
      <w:r w:rsidRPr="00930884">
        <w:rPr>
          <w:color w:val="0000FF"/>
        </w:rPr>
        <w:fldChar w:fldCharType="begin"/>
      </w:r>
      <w:r w:rsidRPr="00930884">
        <w:rPr>
          <w:color w:val="0000FF"/>
        </w:rPr>
        <w:instrText xml:space="preserve"> REF _Ref423091431 \w \h </w:instrText>
      </w:r>
      <w:r w:rsidR="00070F0C">
        <w:rPr>
          <w:color w:val="0000FF"/>
        </w:rPr>
        <w:instrText xml:space="preserve"> \* MERGEFORMAT </w:instrText>
      </w:r>
      <w:r w:rsidRPr="00930884">
        <w:rPr>
          <w:color w:val="0000FF"/>
        </w:rPr>
      </w:r>
      <w:r w:rsidRPr="00930884">
        <w:rPr>
          <w:color w:val="0000FF"/>
        </w:rPr>
        <w:fldChar w:fldCharType="separate"/>
      </w:r>
      <w:r w:rsidR="0046679F">
        <w:rPr>
          <w:color w:val="0000FF"/>
        </w:rPr>
        <w:t>11.35</w:t>
      </w:r>
      <w:r w:rsidRPr="00930884">
        <w:rPr>
          <w:color w:val="0000FF"/>
        </w:rPr>
        <w:fldChar w:fldCharType="end"/>
      </w:r>
      <w:r w:rsidRPr="00930884">
        <w:rPr>
          <w:color w:val="0000FF"/>
        </w:rPr>
        <w:tab/>
      </w:r>
      <w:r w:rsidRPr="00930884">
        <w:rPr>
          <w:color w:val="0000FF"/>
        </w:rPr>
        <w:fldChar w:fldCharType="begin"/>
      </w:r>
      <w:r w:rsidRPr="00930884">
        <w:rPr>
          <w:color w:val="0000FF"/>
        </w:rPr>
        <w:instrText xml:space="preserve"> REF _Ref423091431 \h </w:instrText>
      </w:r>
      <w:r w:rsidR="00070F0C">
        <w:rPr>
          <w:color w:val="0000FF"/>
        </w:rPr>
        <w:instrText xml:space="preserve"> \* MERGEFORMAT </w:instrText>
      </w:r>
      <w:r w:rsidRPr="00930884">
        <w:rPr>
          <w:color w:val="0000FF"/>
        </w:rPr>
      </w:r>
      <w:r w:rsidRPr="00930884">
        <w:rPr>
          <w:color w:val="0000FF"/>
        </w:rPr>
        <w:fldChar w:fldCharType="separate"/>
      </w:r>
      <w:r w:rsidR="0046679F" w:rsidRPr="0046679F">
        <w:rPr>
          <w:color w:val="0000FF"/>
        </w:rPr>
        <w:t>Appendix 29.: AP0504.04 Application, Entry and Enrolment</w:t>
      </w:r>
      <w:r w:rsidRPr="00930884">
        <w:rPr>
          <w:color w:val="0000FF"/>
        </w:rPr>
        <w:fldChar w:fldCharType="end"/>
      </w:r>
    </w:p>
    <w:p w14:paraId="1715B2C3" w14:textId="6846B1BE" w:rsidR="00D037F1" w:rsidRPr="00973278" w:rsidRDefault="00181BDD" w:rsidP="00B70E81">
      <w:pPr>
        <w:tabs>
          <w:tab w:val="left" w:pos="1701"/>
          <w:tab w:val="left" w:pos="1843"/>
          <w:tab w:val="left" w:pos="2127"/>
        </w:tabs>
        <w:spacing w:before="120"/>
        <w:ind w:left="1702" w:hanging="851"/>
        <w:rPr>
          <w:color w:val="0000FF"/>
        </w:rPr>
      </w:pPr>
      <w:r w:rsidRPr="00181BDD">
        <w:rPr>
          <w:color w:val="0000FF"/>
        </w:rPr>
        <w:fldChar w:fldCharType="begin"/>
      </w:r>
      <w:r w:rsidRPr="00181BDD">
        <w:rPr>
          <w:color w:val="0000FF"/>
        </w:rPr>
        <w:instrText xml:space="preserve"> REF _Ref423096813 \w \h </w:instrText>
      </w:r>
      <w:r w:rsidR="00070F0C">
        <w:rPr>
          <w:color w:val="0000FF"/>
        </w:rPr>
        <w:instrText xml:space="preserve"> \* MERGEFORMAT </w:instrText>
      </w:r>
      <w:r w:rsidRPr="00181BDD">
        <w:rPr>
          <w:color w:val="0000FF"/>
        </w:rPr>
      </w:r>
      <w:r w:rsidRPr="00181BDD">
        <w:rPr>
          <w:color w:val="0000FF"/>
        </w:rPr>
        <w:fldChar w:fldCharType="separate"/>
      </w:r>
      <w:r w:rsidR="0046679F">
        <w:rPr>
          <w:color w:val="0000FF"/>
        </w:rPr>
        <w:t>11.36</w:t>
      </w:r>
      <w:r w:rsidRPr="00181BDD">
        <w:rPr>
          <w:color w:val="0000FF"/>
        </w:rPr>
        <w:fldChar w:fldCharType="end"/>
      </w:r>
      <w:r w:rsidRPr="00181BDD">
        <w:rPr>
          <w:color w:val="0000FF"/>
        </w:rPr>
        <w:tab/>
      </w:r>
      <w:r w:rsidRPr="00181BDD">
        <w:rPr>
          <w:color w:val="0000FF"/>
        </w:rPr>
        <w:fldChar w:fldCharType="begin"/>
      </w:r>
      <w:r w:rsidRPr="00181BDD">
        <w:rPr>
          <w:color w:val="0000FF"/>
        </w:rPr>
        <w:instrText xml:space="preserve"> REF _Ref423096813 \h </w:instrText>
      </w:r>
      <w:r w:rsidR="00070F0C">
        <w:rPr>
          <w:color w:val="0000FF"/>
        </w:rPr>
        <w:instrText xml:space="preserve"> \* MERGEFORMAT </w:instrText>
      </w:r>
      <w:r w:rsidRPr="00181BDD">
        <w:rPr>
          <w:color w:val="0000FF"/>
        </w:rPr>
      </w:r>
      <w:r w:rsidRPr="00181BDD">
        <w:rPr>
          <w:color w:val="0000FF"/>
        </w:rPr>
        <w:fldChar w:fldCharType="separate"/>
      </w:r>
      <w:r w:rsidR="0046679F" w:rsidRPr="0046679F">
        <w:rPr>
          <w:color w:val="0000FF"/>
        </w:rPr>
        <w:t>Appendix 30.: MP0460.03 Performance Review Policy</w:t>
      </w:r>
      <w:r w:rsidRPr="00181BDD">
        <w:rPr>
          <w:color w:val="0000FF"/>
        </w:rPr>
        <w:fldChar w:fldCharType="end"/>
      </w:r>
    </w:p>
    <w:p w14:paraId="36778F46" w14:textId="77777777" w:rsidR="00D037F1" w:rsidRPr="0013747F" w:rsidRDefault="00D037F1" w:rsidP="00B70E81">
      <w:pPr>
        <w:spacing w:before="120"/>
        <w:sectPr w:rsidR="00D037F1" w:rsidRPr="0013747F" w:rsidSect="00CF298D">
          <w:headerReference w:type="default" r:id="rId32"/>
          <w:footnotePr>
            <w:pos w:val="beneathText"/>
          </w:footnotePr>
          <w:pgSz w:w="11907" w:h="16840" w:code="9"/>
          <w:pgMar w:top="1440" w:right="1134" w:bottom="1440" w:left="1701" w:header="720" w:footer="720" w:gutter="0"/>
          <w:cols w:space="720"/>
          <w:docGrid w:linePitch="360"/>
        </w:sectPr>
      </w:pPr>
    </w:p>
    <w:p w14:paraId="23C03F42" w14:textId="77777777" w:rsidR="00731DBA" w:rsidRPr="0013747F" w:rsidRDefault="00731DBA" w:rsidP="00B67396">
      <w:pPr>
        <w:pStyle w:val="Heading2"/>
      </w:pPr>
      <w:bookmarkStart w:id="253" w:name="_Ref414451701"/>
      <w:bookmarkStart w:id="254" w:name="_Ref414607319"/>
      <w:bookmarkStart w:id="255" w:name="_Toc430263548"/>
      <w:bookmarkStart w:id="256" w:name="_Toc424551932"/>
      <w:bookmarkStart w:id="257" w:name="Appendix1H"/>
      <w:r w:rsidRPr="0013747F">
        <w:lastRenderedPageBreak/>
        <w:t xml:space="preserve">Appendix </w:t>
      </w:r>
      <w:r w:rsidR="007F5D78" w:rsidRPr="0013747F">
        <w:fldChar w:fldCharType="begin"/>
      </w:r>
      <w:r w:rsidR="007F5D78" w:rsidRPr="0013747F">
        <w:instrText xml:space="preserve"> AUTONUM  \* Arabic </w:instrText>
      </w:r>
      <w:r w:rsidR="007F5D78" w:rsidRPr="0013747F">
        <w:fldChar w:fldCharType="end"/>
      </w:r>
      <w:r w:rsidRPr="0013747F">
        <w:t>:</w:t>
      </w:r>
      <w:r w:rsidR="0022401B" w:rsidRPr="0013747F">
        <w:t xml:space="preserve"> </w:t>
      </w:r>
      <w:r w:rsidRPr="0013747F">
        <w:t xml:space="preserve">Course </w:t>
      </w:r>
      <w:bookmarkEnd w:id="253"/>
      <w:r w:rsidR="00116678">
        <w:t>Descriptor</w:t>
      </w:r>
      <w:r w:rsidR="009C1564" w:rsidRPr="0013747F">
        <w:t>s</w:t>
      </w:r>
      <w:bookmarkEnd w:id="254"/>
      <w:bookmarkEnd w:id="255"/>
      <w:r w:rsidR="009C1564" w:rsidRPr="0013747F">
        <w:t xml:space="preserve"> </w:t>
      </w:r>
      <w:bookmarkEnd w:id="256"/>
    </w:p>
    <w:bookmarkEnd w:id="257"/>
    <w:p w14:paraId="3B025CC5" w14:textId="77777777" w:rsidR="00A970B2" w:rsidRDefault="00A970B2" w:rsidP="00EE0A51">
      <w:pPr>
        <w:rPr>
          <w:b/>
        </w:rPr>
      </w:pPr>
    </w:p>
    <w:p w14:paraId="7EF995FD" w14:textId="77777777" w:rsidR="00EE0A51" w:rsidRPr="00C515B8" w:rsidRDefault="00EE0A51" w:rsidP="00EE0A51">
      <w:pPr>
        <w:rPr>
          <w:b/>
        </w:rPr>
      </w:pPr>
      <w:r w:rsidRPr="00C515B8">
        <w:rPr>
          <w:b/>
        </w:rPr>
        <w:t>Notes:</w:t>
      </w:r>
    </w:p>
    <w:p w14:paraId="47FC0B43" w14:textId="77777777" w:rsidR="00EE0A51" w:rsidRPr="008808A6" w:rsidRDefault="00EE0A51" w:rsidP="00EE0A51">
      <w:pPr>
        <w:pStyle w:val="BodyTextIndent"/>
        <w:numPr>
          <w:ilvl w:val="0"/>
          <w:numId w:val="35"/>
        </w:numPr>
        <w:spacing w:after="0"/>
        <w:ind w:left="714" w:hanging="357"/>
      </w:pPr>
      <w:bookmarkStart w:id="258" w:name="_Toc214352849"/>
      <w:bookmarkStart w:id="259" w:name="_Toc408991053"/>
      <w:bookmarkStart w:id="260" w:name="_Toc414453830"/>
      <w:bookmarkStart w:id="261" w:name="_Toc414455569"/>
      <w:r w:rsidRPr="008808A6">
        <w:t>All assessments use a criterion referenced grading system</w:t>
      </w:r>
    </w:p>
    <w:p w14:paraId="2B48E906" w14:textId="77777777" w:rsidR="00EE0A51" w:rsidRPr="008808A6" w:rsidRDefault="00EE0A51" w:rsidP="00EE0A51">
      <w:pPr>
        <w:pStyle w:val="BodyTextIndent"/>
        <w:numPr>
          <w:ilvl w:val="0"/>
          <w:numId w:val="35"/>
        </w:numPr>
        <w:spacing w:after="0"/>
        <w:ind w:left="714" w:hanging="357"/>
      </w:pPr>
      <w:r w:rsidRPr="008808A6">
        <w:t xml:space="preserve">Students are required to achieve a 50% pass in all assessments </w:t>
      </w:r>
    </w:p>
    <w:p w14:paraId="2720634C" w14:textId="77777777" w:rsidR="00EE0A51" w:rsidRPr="008808A6" w:rsidRDefault="00EE0A51" w:rsidP="00EE0A51">
      <w:pPr>
        <w:pStyle w:val="BodyTextIndent"/>
        <w:numPr>
          <w:ilvl w:val="0"/>
          <w:numId w:val="35"/>
        </w:numPr>
        <w:spacing w:after="0"/>
        <w:ind w:left="714" w:hanging="357"/>
      </w:pPr>
      <w:r w:rsidRPr="008808A6">
        <w:t>Projects may be part of a workplace learning model in which case the proposition of directed and workplace learning hours would be negotiated with the student and the workplace host on a case by case basis.</w:t>
      </w:r>
    </w:p>
    <w:p w14:paraId="208E2577" w14:textId="77777777" w:rsidR="00EE0A51" w:rsidRPr="008808A6" w:rsidRDefault="00EE0A51" w:rsidP="00EE0A51">
      <w:pPr>
        <w:pStyle w:val="Heading2"/>
        <w:rPr>
          <w:u w:val="none"/>
        </w:rPr>
      </w:pPr>
      <w:bookmarkStart w:id="262" w:name="_Toc424551925"/>
      <w:bookmarkStart w:id="263" w:name="_Toc430263549"/>
      <w:r w:rsidRPr="008808A6">
        <w:rPr>
          <w:u w:val="none"/>
        </w:rPr>
        <w:t>Professional Design Practice</w:t>
      </w:r>
      <w:bookmarkEnd w:id="258"/>
      <w:bookmarkEnd w:id="259"/>
      <w:bookmarkEnd w:id="260"/>
      <w:bookmarkEnd w:id="261"/>
      <w:bookmarkEnd w:id="262"/>
      <w:bookmarkEnd w:id="263"/>
    </w:p>
    <w:tbl>
      <w:tblPr>
        <w:tblW w:w="9180" w:type="dxa"/>
        <w:tblLayout w:type="fixed"/>
        <w:tblCellMar>
          <w:top w:w="57" w:type="dxa"/>
          <w:bottom w:w="57" w:type="dxa"/>
        </w:tblCellMar>
        <w:tblLook w:val="0000" w:firstRow="0" w:lastRow="0" w:firstColumn="0" w:lastColumn="0" w:noHBand="0" w:noVBand="0"/>
      </w:tblPr>
      <w:tblGrid>
        <w:gridCol w:w="1668"/>
        <w:gridCol w:w="2268"/>
        <w:gridCol w:w="3969"/>
        <w:gridCol w:w="1275"/>
      </w:tblGrid>
      <w:tr w:rsidR="00EE0A51" w:rsidRPr="0013747F" w14:paraId="38CCB22F" w14:textId="77777777" w:rsidTr="00EE0A51">
        <w:trPr>
          <w:cantSplit/>
        </w:trPr>
        <w:tc>
          <w:tcPr>
            <w:tcW w:w="1668" w:type="dxa"/>
            <w:tcBorders>
              <w:top w:val="single" w:sz="1" w:space="0" w:color="000000"/>
              <w:left w:val="single" w:sz="1" w:space="0" w:color="000000"/>
              <w:bottom w:val="single" w:sz="1" w:space="0" w:color="000000"/>
            </w:tcBorders>
            <w:vAlign w:val="center"/>
          </w:tcPr>
          <w:p w14:paraId="08400B51" w14:textId="77777777" w:rsidR="00EE0A51" w:rsidRPr="0013747F" w:rsidRDefault="00EE0A51" w:rsidP="00EE0A51">
            <w:pPr>
              <w:pStyle w:val="BodyTextIndent"/>
              <w:tabs>
                <w:tab w:val="clear" w:pos="851"/>
              </w:tabs>
              <w:spacing w:after="0"/>
              <w:ind w:left="0"/>
              <w:rPr>
                <w:rFonts w:cs="Arial"/>
                <w:i/>
              </w:rPr>
            </w:pPr>
            <w:r w:rsidRPr="0013747F">
              <w:rPr>
                <w:rFonts w:cs="Arial"/>
                <w:i/>
              </w:rPr>
              <w:t>SMS Code</w:t>
            </w:r>
          </w:p>
        </w:tc>
        <w:tc>
          <w:tcPr>
            <w:tcW w:w="2268" w:type="dxa"/>
            <w:tcBorders>
              <w:top w:val="single" w:sz="1" w:space="0" w:color="000000"/>
              <w:left w:val="single" w:sz="1" w:space="0" w:color="000000"/>
              <w:bottom w:val="single" w:sz="1" w:space="0" w:color="000000"/>
              <w:right w:val="single" w:sz="1" w:space="0" w:color="000000"/>
            </w:tcBorders>
            <w:vAlign w:val="center"/>
          </w:tcPr>
          <w:p w14:paraId="1BFEE809" w14:textId="77777777" w:rsidR="00EE0A51" w:rsidRPr="0013747F" w:rsidRDefault="00EE0A51" w:rsidP="00EE0A51">
            <w:pPr>
              <w:pStyle w:val="BodyTextIndent"/>
              <w:tabs>
                <w:tab w:val="clear" w:pos="851"/>
              </w:tabs>
              <w:spacing w:after="0"/>
              <w:ind w:left="0"/>
              <w:rPr>
                <w:rFonts w:cs="Arial"/>
                <w:i/>
              </w:rPr>
            </w:pPr>
            <w:r>
              <w:rPr>
                <w:rFonts w:cs="Arial"/>
              </w:rPr>
              <w:t>DS801001</w:t>
            </w:r>
          </w:p>
        </w:tc>
        <w:tc>
          <w:tcPr>
            <w:tcW w:w="3969" w:type="dxa"/>
            <w:tcBorders>
              <w:top w:val="single" w:sz="1" w:space="0" w:color="000000"/>
              <w:left w:val="single" w:sz="1" w:space="0" w:color="000000"/>
              <w:bottom w:val="single" w:sz="1" w:space="0" w:color="000000"/>
              <w:right w:val="single" w:sz="1" w:space="0" w:color="000000"/>
            </w:tcBorders>
            <w:vAlign w:val="center"/>
          </w:tcPr>
          <w:p w14:paraId="1D18714C" w14:textId="77777777" w:rsidR="00EE0A51" w:rsidRPr="0013747F" w:rsidRDefault="00EE0A51" w:rsidP="00EE0A51">
            <w:pPr>
              <w:pStyle w:val="BodyTextIndent"/>
              <w:tabs>
                <w:tab w:val="clear" w:pos="851"/>
              </w:tabs>
              <w:spacing w:after="0"/>
              <w:ind w:left="0"/>
              <w:rPr>
                <w:rFonts w:cs="Arial"/>
                <w:i/>
              </w:rPr>
            </w:pPr>
            <w:r>
              <w:rPr>
                <w:rFonts w:cs="Arial"/>
                <w:i/>
              </w:rPr>
              <w:t>Teacher-d</w:t>
            </w:r>
            <w:r w:rsidRPr="0013747F">
              <w:rPr>
                <w:rFonts w:cs="Arial"/>
                <w:i/>
              </w:rPr>
              <w:t xml:space="preserve">irected </w:t>
            </w:r>
            <w:r>
              <w:rPr>
                <w:rFonts w:cs="Arial"/>
                <w:i/>
              </w:rPr>
              <w:t>l</w:t>
            </w:r>
            <w:r w:rsidRPr="0013747F">
              <w:rPr>
                <w:rFonts w:cs="Arial"/>
                <w:i/>
              </w:rPr>
              <w:t>earning hours</w:t>
            </w:r>
          </w:p>
        </w:tc>
        <w:tc>
          <w:tcPr>
            <w:tcW w:w="1275" w:type="dxa"/>
            <w:tcBorders>
              <w:top w:val="single" w:sz="1" w:space="0" w:color="000000"/>
              <w:left w:val="single" w:sz="1" w:space="0" w:color="000000"/>
              <w:bottom w:val="single" w:sz="1" w:space="0" w:color="000000"/>
              <w:right w:val="single" w:sz="1" w:space="0" w:color="000000"/>
            </w:tcBorders>
            <w:vAlign w:val="center"/>
          </w:tcPr>
          <w:p w14:paraId="4DBF23C9" w14:textId="77777777" w:rsidR="00EE0A51" w:rsidRPr="0013747F" w:rsidRDefault="00EE0A51" w:rsidP="00EE0A51">
            <w:pPr>
              <w:pStyle w:val="BodyTextIndent"/>
              <w:tabs>
                <w:tab w:val="clear" w:pos="851"/>
              </w:tabs>
              <w:spacing w:after="0"/>
              <w:ind w:left="0"/>
              <w:rPr>
                <w:rFonts w:cs="Arial"/>
                <w:i/>
              </w:rPr>
            </w:pPr>
            <w:r>
              <w:rPr>
                <w:rFonts w:cs="Arial"/>
              </w:rPr>
              <w:t>50</w:t>
            </w:r>
          </w:p>
        </w:tc>
      </w:tr>
      <w:tr w:rsidR="00EE0A51" w:rsidRPr="0013747F" w14:paraId="6BEA6DC6" w14:textId="77777777" w:rsidTr="00EE0A51">
        <w:trPr>
          <w:cantSplit/>
        </w:trPr>
        <w:tc>
          <w:tcPr>
            <w:tcW w:w="1668" w:type="dxa"/>
            <w:tcBorders>
              <w:left w:val="single" w:sz="1" w:space="0" w:color="000000"/>
              <w:bottom w:val="single" w:sz="1" w:space="0" w:color="000000"/>
            </w:tcBorders>
            <w:vAlign w:val="center"/>
          </w:tcPr>
          <w:p w14:paraId="1FDC7896" w14:textId="77777777" w:rsidR="00EE0A51" w:rsidRPr="0013747F" w:rsidRDefault="00EE0A51" w:rsidP="00EE0A51">
            <w:pPr>
              <w:pStyle w:val="BodyTextIndent"/>
              <w:tabs>
                <w:tab w:val="clear" w:pos="851"/>
              </w:tabs>
              <w:spacing w:after="0"/>
              <w:ind w:left="0"/>
              <w:rPr>
                <w:rFonts w:cs="Arial"/>
                <w:i/>
              </w:rPr>
            </w:pPr>
            <w:r w:rsidRPr="0013747F">
              <w:rPr>
                <w:rFonts w:cs="Arial"/>
                <w:i/>
              </w:rPr>
              <w:t>Level</w:t>
            </w:r>
          </w:p>
        </w:tc>
        <w:tc>
          <w:tcPr>
            <w:tcW w:w="2268" w:type="dxa"/>
            <w:tcBorders>
              <w:left w:val="single" w:sz="1" w:space="0" w:color="000000"/>
              <w:bottom w:val="single" w:sz="1" w:space="0" w:color="000000"/>
            </w:tcBorders>
            <w:vAlign w:val="center"/>
          </w:tcPr>
          <w:p w14:paraId="680ADF37" w14:textId="77777777" w:rsidR="00EE0A51" w:rsidRPr="0013747F" w:rsidRDefault="00EE0A51" w:rsidP="00EE0A51">
            <w:pPr>
              <w:pStyle w:val="BodyTextIndent"/>
              <w:tabs>
                <w:tab w:val="clear" w:pos="851"/>
              </w:tabs>
              <w:spacing w:after="0"/>
              <w:ind w:left="0"/>
              <w:rPr>
                <w:rFonts w:cs="Arial"/>
                <w:i/>
              </w:rPr>
            </w:pPr>
            <w:r>
              <w:rPr>
                <w:rFonts w:cs="Arial"/>
              </w:rPr>
              <w:t>8</w:t>
            </w:r>
          </w:p>
        </w:tc>
        <w:tc>
          <w:tcPr>
            <w:tcW w:w="3969" w:type="dxa"/>
            <w:tcBorders>
              <w:left w:val="single" w:sz="1" w:space="0" w:color="000000"/>
              <w:bottom w:val="single" w:sz="1" w:space="0" w:color="000000"/>
            </w:tcBorders>
            <w:vAlign w:val="center"/>
          </w:tcPr>
          <w:p w14:paraId="04224130" w14:textId="77777777" w:rsidR="00EE0A51" w:rsidRPr="0013747F" w:rsidRDefault="00EE0A51" w:rsidP="00EE0A51">
            <w:pPr>
              <w:pStyle w:val="BodyTextIndent"/>
              <w:tabs>
                <w:tab w:val="clear" w:pos="851"/>
              </w:tabs>
              <w:spacing w:after="0"/>
              <w:ind w:left="0"/>
              <w:rPr>
                <w:rFonts w:cs="Arial"/>
                <w:i/>
              </w:rPr>
            </w:pPr>
            <w:r>
              <w:rPr>
                <w:rFonts w:cs="Arial"/>
                <w:i/>
              </w:rPr>
              <w:t>Authentic work experience learning hours</w:t>
            </w:r>
          </w:p>
        </w:tc>
        <w:tc>
          <w:tcPr>
            <w:tcW w:w="1275" w:type="dxa"/>
            <w:tcBorders>
              <w:left w:val="single" w:sz="1" w:space="0" w:color="000000"/>
              <w:bottom w:val="single" w:sz="1" w:space="0" w:color="000000"/>
              <w:right w:val="single" w:sz="1" w:space="0" w:color="000000"/>
            </w:tcBorders>
            <w:vAlign w:val="center"/>
          </w:tcPr>
          <w:p w14:paraId="312B79BF" w14:textId="77777777" w:rsidR="00EE0A51" w:rsidRPr="0013747F" w:rsidRDefault="00EE0A51" w:rsidP="00EE0A51">
            <w:pPr>
              <w:pStyle w:val="BodyTextIndent"/>
              <w:tabs>
                <w:tab w:val="clear" w:pos="851"/>
              </w:tabs>
              <w:spacing w:after="0"/>
              <w:ind w:left="0"/>
              <w:rPr>
                <w:rFonts w:cs="Arial"/>
                <w:i/>
              </w:rPr>
            </w:pPr>
            <w:r w:rsidRPr="00BA604C">
              <w:rPr>
                <w:rFonts w:cs="Arial"/>
              </w:rPr>
              <w:t>100</w:t>
            </w:r>
          </w:p>
        </w:tc>
      </w:tr>
      <w:tr w:rsidR="00EE0A51" w:rsidRPr="0013747F" w14:paraId="615D0742" w14:textId="77777777" w:rsidTr="00EE0A51">
        <w:trPr>
          <w:cantSplit/>
        </w:trPr>
        <w:tc>
          <w:tcPr>
            <w:tcW w:w="1668" w:type="dxa"/>
            <w:tcBorders>
              <w:left w:val="single" w:sz="1" w:space="0" w:color="000000"/>
              <w:bottom w:val="single" w:sz="1" w:space="0" w:color="000000"/>
            </w:tcBorders>
            <w:vAlign w:val="center"/>
          </w:tcPr>
          <w:p w14:paraId="1B823985" w14:textId="77777777" w:rsidR="00EE0A51" w:rsidRPr="0013747F" w:rsidRDefault="00EE0A51" w:rsidP="00EE0A51">
            <w:pPr>
              <w:pStyle w:val="BodyTextIndent"/>
              <w:tabs>
                <w:tab w:val="clear" w:pos="851"/>
              </w:tabs>
              <w:spacing w:after="0"/>
              <w:ind w:left="0"/>
              <w:rPr>
                <w:rFonts w:cs="Arial"/>
                <w:i/>
              </w:rPr>
            </w:pPr>
            <w:r w:rsidRPr="0013747F">
              <w:rPr>
                <w:rFonts w:cs="Arial"/>
                <w:i/>
              </w:rPr>
              <w:t>Credits</w:t>
            </w:r>
          </w:p>
        </w:tc>
        <w:tc>
          <w:tcPr>
            <w:tcW w:w="2268" w:type="dxa"/>
            <w:tcBorders>
              <w:left w:val="single" w:sz="1" w:space="0" w:color="000000"/>
              <w:bottom w:val="single" w:sz="1" w:space="0" w:color="000000"/>
            </w:tcBorders>
            <w:vAlign w:val="center"/>
          </w:tcPr>
          <w:p w14:paraId="6DE56F11" w14:textId="77777777" w:rsidR="00EE0A51" w:rsidRPr="0013747F" w:rsidRDefault="00EE0A51" w:rsidP="00EE0A51">
            <w:pPr>
              <w:pStyle w:val="BodyTextIndent"/>
              <w:tabs>
                <w:tab w:val="clear" w:pos="851"/>
              </w:tabs>
              <w:spacing w:after="0"/>
              <w:ind w:left="0"/>
              <w:rPr>
                <w:rFonts w:cs="Arial"/>
                <w:i/>
              </w:rPr>
            </w:pPr>
            <w:r>
              <w:rPr>
                <w:rFonts w:cs="Arial"/>
              </w:rPr>
              <w:t>30</w:t>
            </w:r>
          </w:p>
        </w:tc>
        <w:tc>
          <w:tcPr>
            <w:tcW w:w="3969" w:type="dxa"/>
            <w:tcBorders>
              <w:left w:val="single" w:sz="1" w:space="0" w:color="000000"/>
              <w:bottom w:val="single" w:sz="1" w:space="0" w:color="000000"/>
            </w:tcBorders>
            <w:vAlign w:val="center"/>
          </w:tcPr>
          <w:p w14:paraId="15E2D185" w14:textId="77777777" w:rsidR="00EE0A51" w:rsidRPr="0013747F" w:rsidRDefault="00EE0A51" w:rsidP="00EE0A51">
            <w:pPr>
              <w:pStyle w:val="BodyTextIndent"/>
              <w:tabs>
                <w:tab w:val="clear" w:pos="851"/>
              </w:tabs>
              <w:spacing w:after="0"/>
              <w:ind w:left="0"/>
              <w:rPr>
                <w:rFonts w:cs="Arial"/>
                <w:i/>
              </w:rPr>
            </w:pPr>
            <w:r>
              <w:rPr>
                <w:rFonts w:cs="Arial"/>
                <w:i/>
              </w:rPr>
              <w:t>Student-managed l</w:t>
            </w:r>
            <w:r w:rsidRPr="0013747F">
              <w:rPr>
                <w:rFonts w:cs="Arial"/>
                <w:i/>
              </w:rPr>
              <w:t>earning hours</w:t>
            </w:r>
          </w:p>
        </w:tc>
        <w:tc>
          <w:tcPr>
            <w:tcW w:w="1275" w:type="dxa"/>
            <w:tcBorders>
              <w:left w:val="single" w:sz="1" w:space="0" w:color="000000"/>
              <w:bottom w:val="single" w:sz="1" w:space="0" w:color="000000"/>
              <w:right w:val="single" w:sz="1" w:space="0" w:color="000000"/>
            </w:tcBorders>
            <w:vAlign w:val="center"/>
          </w:tcPr>
          <w:p w14:paraId="398C95D6" w14:textId="77777777" w:rsidR="00EE0A51" w:rsidRPr="0013747F" w:rsidRDefault="00EE0A51" w:rsidP="00EE0A51">
            <w:pPr>
              <w:pStyle w:val="BodyTextIndent"/>
              <w:tabs>
                <w:tab w:val="clear" w:pos="851"/>
              </w:tabs>
              <w:spacing w:after="0"/>
              <w:ind w:left="0"/>
              <w:rPr>
                <w:rFonts w:cs="Arial"/>
                <w:i/>
              </w:rPr>
            </w:pPr>
            <w:r>
              <w:rPr>
                <w:rFonts w:cs="Arial"/>
              </w:rPr>
              <w:t>150</w:t>
            </w:r>
          </w:p>
        </w:tc>
      </w:tr>
      <w:tr w:rsidR="00EE0A51" w:rsidRPr="0013747F" w14:paraId="23A77897" w14:textId="77777777" w:rsidTr="00EE0A51">
        <w:trPr>
          <w:cantSplit/>
        </w:trPr>
        <w:tc>
          <w:tcPr>
            <w:tcW w:w="1668" w:type="dxa"/>
            <w:tcBorders>
              <w:left w:val="single" w:sz="1" w:space="0" w:color="000000"/>
              <w:bottom w:val="single" w:sz="4" w:space="0" w:color="auto"/>
            </w:tcBorders>
            <w:vAlign w:val="center"/>
          </w:tcPr>
          <w:p w14:paraId="48EC6AFC" w14:textId="77777777" w:rsidR="00EE0A51" w:rsidRPr="0013747F" w:rsidRDefault="00EE0A51" w:rsidP="00EE0A51">
            <w:pPr>
              <w:pStyle w:val="BodyTextIndent"/>
              <w:tabs>
                <w:tab w:val="clear" w:pos="851"/>
              </w:tabs>
              <w:spacing w:after="0"/>
              <w:ind w:left="0"/>
              <w:rPr>
                <w:rFonts w:cs="Arial"/>
                <w:i/>
                <w:iCs/>
              </w:rPr>
            </w:pPr>
            <w:r w:rsidRPr="0013747F">
              <w:rPr>
                <w:rFonts w:cs="Arial"/>
                <w:i/>
                <w:iCs/>
              </w:rPr>
              <w:t>Pre-requisite(s)</w:t>
            </w:r>
          </w:p>
        </w:tc>
        <w:tc>
          <w:tcPr>
            <w:tcW w:w="2268" w:type="dxa"/>
            <w:tcBorders>
              <w:left w:val="single" w:sz="1" w:space="0" w:color="000000"/>
              <w:bottom w:val="single" w:sz="4" w:space="0" w:color="auto"/>
            </w:tcBorders>
            <w:vAlign w:val="center"/>
          </w:tcPr>
          <w:p w14:paraId="30D110A0" w14:textId="77777777" w:rsidR="00EE0A51" w:rsidRPr="0013747F" w:rsidRDefault="00EE0A51" w:rsidP="00EE0A51">
            <w:pPr>
              <w:pStyle w:val="BodyTextIndent"/>
              <w:tabs>
                <w:tab w:val="clear" w:pos="851"/>
              </w:tabs>
              <w:spacing w:after="0"/>
              <w:ind w:left="0"/>
              <w:rPr>
                <w:rFonts w:cs="Arial"/>
                <w:i/>
              </w:rPr>
            </w:pPr>
            <w:r>
              <w:rPr>
                <w:rFonts w:cs="Arial"/>
              </w:rPr>
              <w:t>No</w:t>
            </w:r>
          </w:p>
        </w:tc>
        <w:tc>
          <w:tcPr>
            <w:tcW w:w="3969" w:type="dxa"/>
            <w:tcBorders>
              <w:left w:val="single" w:sz="1" w:space="0" w:color="000000"/>
              <w:bottom w:val="single" w:sz="4" w:space="0" w:color="auto"/>
            </w:tcBorders>
            <w:vAlign w:val="center"/>
          </w:tcPr>
          <w:p w14:paraId="5F77A41D" w14:textId="77777777" w:rsidR="00EE0A51" w:rsidRPr="0013747F" w:rsidRDefault="00EE0A51" w:rsidP="00EE0A51">
            <w:pPr>
              <w:pStyle w:val="BodyTextIndent"/>
              <w:tabs>
                <w:tab w:val="clear" w:pos="851"/>
              </w:tabs>
              <w:spacing w:after="0"/>
              <w:ind w:left="0"/>
              <w:rPr>
                <w:rFonts w:cs="Arial"/>
                <w:i/>
              </w:rPr>
            </w:pPr>
            <w:r w:rsidRPr="0013747F">
              <w:rPr>
                <w:rFonts w:cs="Arial"/>
                <w:i/>
              </w:rPr>
              <w:t>Total Learning Hours</w:t>
            </w:r>
          </w:p>
        </w:tc>
        <w:tc>
          <w:tcPr>
            <w:tcW w:w="1275" w:type="dxa"/>
            <w:tcBorders>
              <w:left w:val="single" w:sz="1" w:space="0" w:color="000000"/>
              <w:bottom w:val="single" w:sz="4" w:space="0" w:color="auto"/>
              <w:right w:val="single" w:sz="1" w:space="0" w:color="000000"/>
            </w:tcBorders>
            <w:vAlign w:val="center"/>
          </w:tcPr>
          <w:p w14:paraId="0BDFCC26" w14:textId="77777777" w:rsidR="00EE0A51" w:rsidRPr="0013747F" w:rsidRDefault="00EE0A51" w:rsidP="00EE0A51">
            <w:pPr>
              <w:pStyle w:val="BodyTextIndent"/>
              <w:tabs>
                <w:tab w:val="clear" w:pos="851"/>
              </w:tabs>
              <w:spacing w:after="0"/>
              <w:ind w:left="0"/>
              <w:rPr>
                <w:rFonts w:cs="Arial"/>
                <w:i/>
              </w:rPr>
            </w:pPr>
            <w:r>
              <w:rPr>
                <w:rFonts w:cs="Arial"/>
              </w:rPr>
              <w:t>300</w:t>
            </w:r>
          </w:p>
        </w:tc>
      </w:tr>
      <w:tr w:rsidR="00EE0A51" w:rsidRPr="0013747F" w14:paraId="293F9D68" w14:textId="77777777" w:rsidTr="00EE0A51">
        <w:trPr>
          <w:cantSplit/>
        </w:trPr>
        <w:tc>
          <w:tcPr>
            <w:tcW w:w="1668" w:type="dxa"/>
            <w:tcBorders>
              <w:left w:val="single" w:sz="1" w:space="0" w:color="000000"/>
              <w:bottom w:val="single" w:sz="4" w:space="0" w:color="auto"/>
            </w:tcBorders>
            <w:vAlign w:val="center"/>
          </w:tcPr>
          <w:p w14:paraId="6ACA07D4" w14:textId="77777777" w:rsidR="00EE0A51" w:rsidRPr="0013747F" w:rsidRDefault="00EE0A51" w:rsidP="00EE0A51">
            <w:pPr>
              <w:pStyle w:val="BodyTextIndent"/>
              <w:tabs>
                <w:tab w:val="clear" w:pos="851"/>
              </w:tabs>
              <w:spacing w:after="0"/>
              <w:ind w:left="0"/>
              <w:rPr>
                <w:rFonts w:cs="Arial"/>
                <w:i/>
                <w:iCs/>
              </w:rPr>
            </w:pPr>
            <w:r w:rsidRPr="0013747F">
              <w:rPr>
                <w:rFonts w:cs="Arial"/>
                <w:i/>
                <w:iCs/>
              </w:rPr>
              <w:t>Co-requisite(s)</w:t>
            </w:r>
          </w:p>
        </w:tc>
        <w:tc>
          <w:tcPr>
            <w:tcW w:w="2268" w:type="dxa"/>
            <w:tcBorders>
              <w:left w:val="single" w:sz="1" w:space="0" w:color="000000"/>
              <w:bottom w:val="single" w:sz="4" w:space="0" w:color="auto"/>
            </w:tcBorders>
            <w:vAlign w:val="center"/>
          </w:tcPr>
          <w:p w14:paraId="639B3B16" w14:textId="77777777" w:rsidR="00EE0A51" w:rsidRPr="0013747F" w:rsidRDefault="00EE0A51" w:rsidP="00EE0A51">
            <w:pPr>
              <w:pStyle w:val="BodyTextIndent"/>
              <w:tabs>
                <w:tab w:val="clear" w:pos="851"/>
              </w:tabs>
              <w:spacing w:after="0"/>
              <w:ind w:left="0"/>
              <w:rPr>
                <w:rFonts w:cs="Arial"/>
              </w:rPr>
            </w:pPr>
            <w:r>
              <w:rPr>
                <w:rFonts w:cs="Arial"/>
              </w:rPr>
              <w:t>No</w:t>
            </w:r>
          </w:p>
        </w:tc>
        <w:tc>
          <w:tcPr>
            <w:tcW w:w="3969" w:type="dxa"/>
            <w:tcBorders>
              <w:left w:val="single" w:sz="1" w:space="0" w:color="000000"/>
              <w:bottom w:val="single" w:sz="4" w:space="0" w:color="auto"/>
            </w:tcBorders>
            <w:vAlign w:val="center"/>
          </w:tcPr>
          <w:p w14:paraId="5536AA8F" w14:textId="77777777" w:rsidR="00EE0A51" w:rsidRPr="0013747F" w:rsidRDefault="00EE0A51" w:rsidP="00EE0A51">
            <w:pPr>
              <w:pStyle w:val="BodyTextIndent"/>
              <w:tabs>
                <w:tab w:val="clear" w:pos="851"/>
              </w:tabs>
              <w:spacing w:after="0"/>
              <w:ind w:left="0"/>
              <w:rPr>
                <w:rFonts w:cs="Arial"/>
                <w:i/>
              </w:rPr>
            </w:pPr>
            <w:r w:rsidRPr="0013747F">
              <w:rPr>
                <w:rFonts w:cs="Arial"/>
                <w:i/>
              </w:rPr>
              <w:t>Year Taken (ie, 1</w:t>
            </w:r>
            <w:r w:rsidRPr="0013747F">
              <w:rPr>
                <w:rFonts w:cs="Arial"/>
                <w:i/>
                <w:vertAlign w:val="superscript"/>
              </w:rPr>
              <w:t>st</w:t>
            </w:r>
            <w:r w:rsidRPr="0013747F">
              <w:rPr>
                <w:rFonts w:cs="Arial"/>
                <w:i/>
              </w:rPr>
              <w:t>, 2</w:t>
            </w:r>
            <w:r w:rsidRPr="0013747F">
              <w:rPr>
                <w:rFonts w:cs="Arial"/>
                <w:i/>
                <w:vertAlign w:val="superscript"/>
              </w:rPr>
              <w:t>nd</w:t>
            </w:r>
            <w:r w:rsidRPr="0013747F">
              <w:rPr>
                <w:rFonts w:cs="Arial"/>
                <w:i/>
              </w:rPr>
              <w:t>, 3</w:t>
            </w:r>
            <w:r w:rsidRPr="0013747F">
              <w:rPr>
                <w:rFonts w:cs="Arial"/>
                <w:i/>
                <w:vertAlign w:val="superscript"/>
              </w:rPr>
              <w:t>rd</w:t>
            </w:r>
            <w:r w:rsidRPr="0013747F">
              <w:rPr>
                <w:rFonts w:cs="Arial"/>
                <w:i/>
              </w:rPr>
              <w:t>)</w:t>
            </w:r>
          </w:p>
        </w:tc>
        <w:tc>
          <w:tcPr>
            <w:tcW w:w="1275" w:type="dxa"/>
            <w:tcBorders>
              <w:left w:val="single" w:sz="1" w:space="0" w:color="000000"/>
              <w:bottom w:val="single" w:sz="4" w:space="0" w:color="auto"/>
              <w:right w:val="single" w:sz="1" w:space="0" w:color="000000"/>
            </w:tcBorders>
            <w:vAlign w:val="center"/>
          </w:tcPr>
          <w:p w14:paraId="2D3A1B8C" w14:textId="77777777" w:rsidR="00EE0A51" w:rsidRPr="0013747F" w:rsidRDefault="00EE0A51" w:rsidP="00EE0A51">
            <w:pPr>
              <w:pStyle w:val="BodyTextIndent"/>
              <w:tabs>
                <w:tab w:val="clear" w:pos="851"/>
              </w:tabs>
              <w:spacing w:after="0"/>
              <w:ind w:left="0"/>
              <w:rPr>
                <w:rFonts w:cs="Arial"/>
              </w:rPr>
            </w:pPr>
            <w:r>
              <w:rPr>
                <w:rFonts w:cs="Arial"/>
              </w:rPr>
              <w:t>N/A</w:t>
            </w:r>
          </w:p>
        </w:tc>
      </w:tr>
      <w:tr w:rsidR="00EE0A51" w:rsidRPr="0013747F" w14:paraId="17CDF511" w14:textId="77777777" w:rsidTr="00EE0A51">
        <w:trPr>
          <w:cantSplit/>
        </w:trPr>
        <w:tc>
          <w:tcPr>
            <w:tcW w:w="3936" w:type="dxa"/>
            <w:gridSpan w:val="2"/>
            <w:tcBorders>
              <w:top w:val="single" w:sz="4" w:space="0" w:color="auto"/>
              <w:left w:val="single" w:sz="4" w:space="0" w:color="auto"/>
              <w:bottom w:val="single" w:sz="4" w:space="0" w:color="auto"/>
              <w:right w:val="single" w:sz="4" w:space="0" w:color="auto"/>
            </w:tcBorders>
            <w:vAlign w:val="center"/>
          </w:tcPr>
          <w:p w14:paraId="08866691" w14:textId="77777777" w:rsidR="00EE0A51" w:rsidRPr="0013747F" w:rsidRDefault="00EE0A51" w:rsidP="00EE0A51">
            <w:pPr>
              <w:pStyle w:val="BodyTextIndent"/>
              <w:tabs>
                <w:tab w:val="clear" w:pos="851"/>
              </w:tabs>
              <w:spacing w:after="0"/>
              <w:ind w:left="0"/>
              <w:rPr>
                <w:rFonts w:cs="Arial"/>
                <w:b/>
                <w:i/>
              </w:rPr>
            </w:pPr>
            <w:r w:rsidRPr="0013747F">
              <w:rPr>
                <w:rFonts w:cs="Arial"/>
                <w:i/>
              </w:rPr>
              <w:t xml:space="preserve">Assessment standards: </w:t>
            </w:r>
            <w:bookmarkStart w:id="264" w:name="Text104"/>
            <w:r>
              <w:rPr>
                <w:rFonts w:cs="Arial"/>
                <w:i/>
              </w:rPr>
              <w:t>No</w:t>
            </w:r>
          </w:p>
        </w:tc>
        <w:bookmarkEnd w:id="264"/>
        <w:tc>
          <w:tcPr>
            <w:tcW w:w="5244" w:type="dxa"/>
            <w:gridSpan w:val="2"/>
            <w:tcBorders>
              <w:top w:val="single" w:sz="4" w:space="0" w:color="auto"/>
              <w:left w:val="single" w:sz="4" w:space="0" w:color="auto"/>
              <w:bottom w:val="single" w:sz="4" w:space="0" w:color="auto"/>
              <w:right w:val="single" w:sz="4" w:space="0" w:color="auto"/>
            </w:tcBorders>
            <w:vAlign w:val="center"/>
          </w:tcPr>
          <w:p w14:paraId="27197C9A" w14:textId="77777777" w:rsidR="00EE0A51" w:rsidRPr="0013747F" w:rsidRDefault="00EE0A51" w:rsidP="00EE0A51">
            <w:pPr>
              <w:pStyle w:val="BodyTextIndent"/>
              <w:tabs>
                <w:tab w:val="clear" w:pos="851"/>
                <w:tab w:val="left" w:pos="3577"/>
              </w:tabs>
              <w:spacing w:after="0"/>
              <w:ind w:left="0"/>
              <w:rPr>
                <w:rFonts w:cs="Arial"/>
                <w:b/>
                <w:i/>
              </w:rPr>
            </w:pPr>
            <w:r w:rsidRPr="0013747F">
              <w:rPr>
                <w:rFonts w:cs="Arial"/>
                <w:i/>
              </w:rPr>
              <w:t>Course is compulsory: Yes</w:t>
            </w:r>
          </w:p>
        </w:tc>
      </w:tr>
      <w:tr w:rsidR="00EE0A51" w:rsidRPr="0013747F" w14:paraId="353B67C1" w14:textId="77777777" w:rsidTr="00EE0A51">
        <w:trPr>
          <w:cantSplit/>
        </w:trPr>
        <w:tc>
          <w:tcPr>
            <w:tcW w:w="9180" w:type="dxa"/>
            <w:gridSpan w:val="4"/>
            <w:tcBorders>
              <w:top w:val="single" w:sz="4" w:space="0" w:color="auto"/>
              <w:left w:val="single" w:sz="4" w:space="0" w:color="auto"/>
              <w:bottom w:val="single" w:sz="4" w:space="0" w:color="auto"/>
              <w:right w:val="single" w:sz="4" w:space="0" w:color="auto"/>
            </w:tcBorders>
            <w:vAlign w:val="center"/>
          </w:tcPr>
          <w:p w14:paraId="533F4DD7" w14:textId="77777777" w:rsidR="00EE0A51" w:rsidRPr="0013747F" w:rsidRDefault="00EE0A51" w:rsidP="00EE0A51">
            <w:pPr>
              <w:pStyle w:val="BodyTextIndent"/>
              <w:tabs>
                <w:tab w:val="clear" w:pos="851"/>
              </w:tabs>
              <w:spacing w:after="0"/>
              <w:ind w:left="0"/>
              <w:rPr>
                <w:rFonts w:cs="Arial"/>
                <w:i/>
              </w:rPr>
            </w:pPr>
            <w:r w:rsidRPr="0013747F">
              <w:rPr>
                <w:rFonts w:cs="Arial"/>
                <w:i/>
              </w:rPr>
              <w:t xml:space="preserve">This course approved in another Programme  Yes </w:t>
            </w:r>
          </w:p>
          <w:p w14:paraId="3E9A0194" w14:textId="77777777" w:rsidR="00EE0A51" w:rsidRPr="0013747F" w:rsidRDefault="00EE0A51" w:rsidP="00EE0A51">
            <w:pPr>
              <w:pStyle w:val="BodyTextIndent"/>
              <w:tabs>
                <w:tab w:val="clear" w:pos="851"/>
              </w:tabs>
              <w:spacing w:after="0"/>
              <w:ind w:left="0"/>
              <w:rPr>
                <w:rFonts w:cs="Arial"/>
                <w:b/>
                <w:i/>
              </w:rPr>
            </w:pPr>
            <w:r w:rsidRPr="0013747F">
              <w:rPr>
                <w:rFonts w:cs="Arial"/>
                <w:i/>
              </w:rPr>
              <w:t xml:space="preserve">Name of other Programme: </w:t>
            </w:r>
            <w:r>
              <w:rPr>
                <w:rFonts w:cs="Arial"/>
                <w:i/>
              </w:rPr>
              <w:t>Postgraduate Certificate in Design, Postgraduate Diploma in Design, Bachelor of Design (Honours)</w:t>
            </w:r>
          </w:p>
        </w:tc>
      </w:tr>
    </w:tbl>
    <w:p w14:paraId="43081A8D"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Aims</w:t>
      </w:r>
    </w:p>
    <w:p w14:paraId="28EF58FC" w14:textId="77777777" w:rsidR="00EE0A51" w:rsidRPr="008808A6" w:rsidRDefault="00EE0A51" w:rsidP="00EE0A51">
      <w:pPr>
        <w:shd w:val="clear" w:color="auto" w:fill="FFFFFF"/>
        <w:spacing w:after="240" w:line="269" w:lineRule="atLeast"/>
        <w:rPr>
          <w:rFonts w:cs="Arial"/>
          <w:color w:val="000000"/>
        </w:rPr>
      </w:pPr>
      <w:r w:rsidRPr="008808A6">
        <w:rPr>
          <w:rFonts w:cs="Arial"/>
          <w:color w:val="000000"/>
        </w:rPr>
        <w:t xml:space="preserve">To develop an understanding of professional design practices, conventions, and professional and legislative frameworks applicable to specific design disciplines and to examine what it means to be a sustainable design practitioner from multiple perspectives - </w:t>
      </w:r>
      <w:r w:rsidRPr="008808A6">
        <w:rPr>
          <w:rFonts w:cs="Arial"/>
          <w:color w:val="000000"/>
          <w:lang w:val="en-AU"/>
        </w:rPr>
        <w:t>cultural, social, environmental and economic.</w:t>
      </w:r>
      <w:r>
        <w:rPr>
          <w:rFonts w:cs="Arial"/>
          <w:color w:val="000000"/>
          <w:lang w:val="en-AU"/>
        </w:rPr>
        <w:t xml:space="preserve"> </w:t>
      </w:r>
    </w:p>
    <w:p w14:paraId="01357326" w14:textId="77777777" w:rsidR="00EE0A51" w:rsidRDefault="00EE0A51" w:rsidP="00EE0A51">
      <w:pPr>
        <w:pStyle w:val="BodyTextIndent"/>
        <w:spacing w:after="0"/>
        <w:ind w:left="0"/>
        <w:rPr>
          <w:rFonts w:cs="Arial"/>
        </w:rPr>
      </w:pPr>
      <w:r w:rsidRPr="0013747F">
        <w:rPr>
          <w:rFonts w:cs="Arial"/>
          <w:b/>
          <w:i/>
          <w:sz w:val="22"/>
          <w:szCs w:val="22"/>
        </w:rPr>
        <w:t>Learning Outcomes</w:t>
      </w:r>
    </w:p>
    <w:p w14:paraId="7A8F23BC" w14:textId="77777777" w:rsidR="00EE0A51" w:rsidRPr="0013747F" w:rsidRDefault="00EE0A51" w:rsidP="00EE0A51">
      <w:pPr>
        <w:pStyle w:val="BodyTextIndent"/>
        <w:ind w:left="0"/>
        <w:rPr>
          <w:rFonts w:cs="Arial"/>
        </w:rPr>
      </w:pPr>
      <w:r w:rsidRPr="0013747F">
        <w:rPr>
          <w:rFonts w:cs="Arial"/>
        </w:rPr>
        <w:t>At the successful completion of this course, students will be able to:</w:t>
      </w:r>
    </w:p>
    <w:p w14:paraId="44361E54" w14:textId="77777777" w:rsidR="006C5ACC" w:rsidRPr="006F2D28" w:rsidRDefault="006C5ACC" w:rsidP="006C5ACC">
      <w:pPr>
        <w:numPr>
          <w:ilvl w:val="0"/>
          <w:numId w:val="3"/>
        </w:numPr>
        <w:tabs>
          <w:tab w:val="left" w:pos="567"/>
        </w:tabs>
        <w:suppressAutoHyphens w:val="0"/>
        <w:spacing w:line="240" w:lineRule="auto"/>
        <w:ind w:left="567" w:hanging="567"/>
        <w:rPr>
          <w:ins w:id="265" w:author="Otago Polytechnic" w:date="2015-11-03T17:50:00Z"/>
          <w:rFonts w:cs="Arial"/>
        </w:rPr>
      </w:pPr>
      <w:ins w:id="266" w:author="Otago Polytechnic" w:date="2015-11-03T17:50:00Z">
        <w:r w:rsidRPr="006F2D28">
          <w:rPr>
            <w:rFonts w:cs="Arial"/>
          </w:rPr>
          <w:t>Identify and evaluate the impact of institutional, ethical</w:t>
        </w:r>
        <w:r>
          <w:rPr>
            <w:rFonts w:cs="Arial"/>
          </w:rPr>
          <w:t>, social, cultural</w:t>
        </w:r>
        <w:r w:rsidRPr="006F2D28">
          <w:rPr>
            <w:rFonts w:cs="Arial"/>
          </w:rPr>
          <w:t xml:space="preserve"> and legal frameworks on professional design environments.</w:t>
        </w:r>
        <w:r w:rsidRPr="006F2D28" w:rsidDel="00322F5C">
          <w:rPr>
            <w:rFonts w:cs="Arial"/>
          </w:rPr>
          <w:t xml:space="preserve"> </w:t>
        </w:r>
      </w:ins>
    </w:p>
    <w:p w14:paraId="6B364E7C" w14:textId="77777777" w:rsidR="006C5ACC" w:rsidRPr="006F2D28" w:rsidRDefault="006C5ACC" w:rsidP="006C5ACC">
      <w:pPr>
        <w:numPr>
          <w:ilvl w:val="0"/>
          <w:numId w:val="3"/>
        </w:numPr>
        <w:tabs>
          <w:tab w:val="left" w:pos="567"/>
          <w:tab w:val="left" w:pos="851"/>
        </w:tabs>
        <w:suppressAutoHyphens w:val="0"/>
        <w:spacing w:line="240" w:lineRule="auto"/>
        <w:ind w:left="567" w:hanging="567"/>
        <w:rPr>
          <w:ins w:id="267" w:author="Otago Polytechnic" w:date="2015-11-03T17:50:00Z"/>
          <w:rFonts w:cs="Arial"/>
        </w:rPr>
      </w:pPr>
      <w:ins w:id="268" w:author="Otago Polytechnic" w:date="2015-11-03T17:50:00Z">
        <w:r w:rsidRPr="006F2D28">
          <w:rPr>
            <w:rFonts w:cs="Arial"/>
          </w:rPr>
          <w:t>Evaluate sustainability from multiple perspectives and apply its relationship to design values and</w:t>
        </w:r>
        <w:r>
          <w:rPr>
            <w:rFonts w:cs="Arial"/>
          </w:rPr>
          <w:t>/or</w:t>
        </w:r>
        <w:r w:rsidRPr="006F2D28">
          <w:rPr>
            <w:rFonts w:cs="Arial"/>
          </w:rPr>
          <w:t xml:space="preserve"> business models.</w:t>
        </w:r>
      </w:ins>
    </w:p>
    <w:p w14:paraId="605AE692" w14:textId="0727EA33" w:rsidR="00EE0A51" w:rsidRPr="00857BDE" w:rsidDel="006C5ACC" w:rsidRDefault="00EE0A51" w:rsidP="00EE0A51">
      <w:pPr>
        <w:numPr>
          <w:ilvl w:val="0"/>
          <w:numId w:val="3"/>
        </w:numPr>
        <w:tabs>
          <w:tab w:val="left" w:pos="567"/>
        </w:tabs>
        <w:suppressAutoHyphens w:val="0"/>
        <w:spacing w:line="240" w:lineRule="auto"/>
        <w:ind w:left="567" w:hanging="567"/>
        <w:rPr>
          <w:del w:id="269" w:author="Otago Polytechnic" w:date="2015-11-03T17:50:00Z"/>
          <w:rFonts w:cs="Arial"/>
        </w:rPr>
      </w:pPr>
      <w:del w:id="270" w:author="Otago Polytechnic" w:date="2015-11-03T17:50:00Z">
        <w:r w:rsidRPr="00857BDE" w:rsidDel="006C5ACC">
          <w:rPr>
            <w:rFonts w:cs="Arial"/>
          </w:rPr>
          <w:delText xml:space="preserve">Discuss </w:delText>
        </w:r>
        <w:r w:rsidDel="006C5ACC">
          <w:rPr>
            <w:rFonts w:cs="Arial"/>
          </w:rPr>
          <w:delText xml:space="preserve">and work within </w:delText>
        </w:r>
        <w:r w:rsidRPr="00857BDE" w:rsidDel="006C5ACC">
          <w:rPr>
            <w:rFonts w:cs="Arial"/>
          </w:rPr>
          <w:delText>the institutional, ethical and legal frameworks that impact on professional design environments</w:delText>
        </w:r>
        <w:r w:rsidDel="006C5ACC">
          <w:rPr>
            <w:rFonts w:cs="Arial"/>
          </w:rPr>
          <w:delText>.</w:delText>
        </w:r>
        <w:r w:rsidRPr="00857BDE" w:rsidDel="006C5ACC">
          <w:rPr>
            <w:rFonts w:cs="Arial"/>
          </w:rPr>
          <w:delText xml:space="preserve"> </w:delText>
        </w:r>
      </w:del>
    </w:p>
    <w:p w14:paraId="1A4C5D69" w14:textId="4A23385D" w:rsidR="00EE0A51" w:rsidRPr="00857BDE" w:rsidDel="006C5ACC" w:rsidRDefault="00EE0A51" w:rsidP="00EE0A51">
      <w:pPr>
        <w:numPr>
          <w:ilvl w:val="0"/>
          <w:numId w:val="3"/>
        </w:numPr>
        <w:tabs>
          <w:tab w:val="left" w:pos="567"/>
          <w:tab w:val="left" w:pos="851"/>
        </w:tabs>
        <w:suppressAutoHyphens w:val="0"/>
        <w:spacing w:line="240" w:lineRule="auto"/>
        <w:ind w:left="567" w:hanging="567"/>
        <w:rPr>
          <w:del w:id="271" w:author="Otago Polytechnic" w:date="2015-11-03T17:50:00Z"/>
          <w:rFonts w:cs="Arial"/>
        </w:rPr>
      </w:pPr>
      <w:del w:id="272" w:author="Otago Polytechnic" w:date="2015-11-03T17:50:00Z">
        <w:r w:rsidDel="006C5ACC">
          <w:rPr>
            <w:rFonts w:cs="Arial"/>
          </w:rPr>
          <w:delText>Discuss</w:delText>
        </w:r>
        <w:r w:rsidRPr="00857BDE" w:rsidDel="006C5ACC">
          <w:rPr>
            <w:rFonts w:cs="Arial"/>
          </w:rPr>
          <w:delText xml:space="preserve"> sustainability from multiple perspectives and </w:delText>
        </w:r>
        <w:r w:rsidDel="006C5ACC">
          <w:rPr>
            <w:rFonts w:cs="Arial"/>
          </w:rPr>
          <w:delText xml:space="preserve">apply </w:delText>
        </w:r>
        <w:r w:rsidRPr="00857BDE" w:rsidDel="006C5ACC">
          <w:rPr>
            <w:rFonts w:cs="Arial"/>
          </w:rPr>
          <w:delText>its relationship to design values and business models</w:delText>
        </w:r>
        <w:r w:rsidDel="006C5ACC">
          <w:rPr>
            <w:rFonts w:cs="Arial"/>
          </w:rPr>
          <w:delText>.</w:delText>
        </w:r>
      </w:del>
    </w:p>
    <w:p w14:paraId="7EA84DF9" w14:textId="77777777" w:rsidR="00EE0A51" w:rsidRPr="00857BDE" w:rsidRDefault="00EE0A51" w:rsidP="00EE0A51">
      <w:pPr>
        <w:numPr>
          <w:ilvl w:val="0"/>
          <w:numId w:val="3"/>
        </w:numPr>
        <w:tabs>
          <w:tab w:val="left" w:pos="567"/>
          <w:tab w:val="left" w:pos="851"/>
        </w:tabs>
        <w:suppressAutoHyphens w:val="0"/>
        <w:spacing w:line="240" w:lineRule="auto"/>
        <w:ind w:left="567" w:hanging="567"/>
        <w:rPr>
          <w:rFonts w:cs="Arial"/>
        </w:rPr>
      </w:pPr>
      <w:r>
        <w:rPr>
          <w:rFonts w:cs="Arial"/>
        </w:rPr>
        <w:t>Develop self-reflective capabilities which will support the individual to contribute in a team.</w:t>
      </w:r>
      <w:r w:rsidRPr="00857BDE">
        <w:rPr>
          <w:rFonts w:cs="Arial"/>
        </w:rPr>
        <w:t xml:space="preserve"> </w:t>
      </w:r>
    </w:p>
    <w:p w14:paraId="19C43894" w14:textId="77777777" w:rsidR="00EE0A51" w:rsidRPr="00857BDE" w:rsidRDefault="00EE0A51" w:rsidP="00EE0A51">
      <w:pPr>
        <w:numPr>
          <w:ilvl w:val="0"/>
          <w:numId w:val="3"/>
        </w:numPr>
        <w:tabs>
          <w:tab w:val="left" w:pos="567"/>
        </w:tabs>
        <w:suppressAutoHyphens w:val="0"/>
        <w:spacing w:line="240" w:lineRule="auto"/>
        <w:ind w:left="567" w:hanging="567"/>
        <w:rPr>
          <w:rFonts w:cs="Arial"/>
        </w:rPr>
      </w:pPr>
      <w:r>
        <w:rPr>
          <w:rFonts w:cs="Arial"/>
        </w:rPr>
        <w:t>Discriminate between a</w:t>
      </w:r>
      <w:r w:rsidRPr="00857BDE">
        <w:rPr>
          <w:rFonts w:cs="Arial"/>
        </w:rPr>
        <w:t xml:space="preserve"> range of business models and assess the pros and cons of each in the context of the creative industries.</w:t>
      </w:r>
    </w:p>
    <w:p w14:paraId="17BB47A1" w14:textId="77777777" w:rsidR="00EE0A51" w:rsidRPr="0013747F" w:rsidRDefault="00EE0A51" w:rsidP="00EE0A51">
      <w:pPr>
        <w:pStyle w:val="BodyTextIndent"/>
        <w:spacing w:before="240"/>
        <w:ind w:left="0"/>
        <w:rPr>
          <w:rFonts w:cs="Arial"/>
          <w:b/>
          <w:i/>
          <w:sz w:val="22"/>
          <w:szCs w:val="22"/>
        </w:rPr>
      </w:pPr>
      <w:r w:rsidRPr="0013747F" w:rsidDel="00DD6E91">
        <w:rPr>
          <w:rFonts w:cs="Arial"/>
        </w:rPr>
        <w:t xml:space="preserve"> </w:t>
      </w:r>
      <w:r w:rsidRPr="0013747F">
        <w:rPr>
          <w:rFonts w:cs="Arial"/>
          <w:b/>
          <w:i/>
          <w:sz w:val="22"/>
          <w:szCs w:val="22"/>
        </w:rPr>
        <w:t>Indicative Content</w:t>
      </w:r>
    </w:p>
    <w:p w14:paraId="06B7B85E" w14:textId="77777777" w:rsidR="00EE0A51" w:rsidRPr="008808A6" w:rsidRDefault="00EE0A51" w:rsidP="00EE0A51">
      <w:pPr>
        <w:pStyle w:val="ListParagraph"/>
        <w:numPr>
          <w:ilvl w:val="0"/>
          <w:numId w:val="14"/>
        </w:numPr>
        <w:suppressAutoHyphens/>
        <w:spacing w:after="120" w:line="264" w:lineRule="auto"/>
        <w:ind w:left="426" w:hanging="426"/>
        <w:rPr>
          <w:rFonts w:eastAsia="Times New Roman" w:cs="Arial"/>
          <w:lang w:val="en-NZ" w:eastAsia="ar-SA"/>
        </w:rPr>
      </w:pPr>
      <w:r w:rsidRPr="008808A6">
        <w:rPr>
          <w:rFonts w:eastAsia="Times New Roman" w:cs="Arial"/>
          <w:lang w:val="en-NZ" w:eastAsia="ar-SA"/>
        </w:rPr>
        <w:t>professional design practices and conventions</w:t>
      </w:r>
    </w:p>
    <w:p w14:paraId="5128AF8F" w14:textId="77777777" w:rsidR="00EE0A51" w:rsidRPr="008808A6" w:rsidRDefault="00EE0A51" w:rsidP="00EE0A51">
      <w:pPr>
        <w:pStyle w:val="ListParagraph"/>
        <w:numPr>
          <w:ilvl w:val="0"/>
          <w:numId w:val="14"/>
        </w:numPr>
        <w:suppressAutoHyphens/>
        <w:spacing w:after="120" w:line="264" w:lineRule="auto"/>
        <w:ind w:left="426" w:hanging="426"/>
        <w:rPr>
          <w:rFonts w:eastAsia="Times New Roman" w:cs="Arial"/>
          <w:lang w:val="en-NZ" w:eastAsia="ar-SA"/>
        </w:rPr>
      </w:pPr>
      <w:r w:rsidRPr="008808A6">
        <w:rPr>
          <w:rFonts w:eastAsia="Times New Roman" w:cs="Arial"/>
          <w:lang w:val="en-NZ" w:eastAsia="ar-SA"/>
        </w:rPr>
        <w:t xml:space="preserve">sustainability and its relationship to design </w:t>
      </w:r>
    </w:p>
    <w:p w14:paraId="20E3F0BF" w14:textId="77777777" w:rsidR="00EE0A51" w:rsidRPr="008808A6" w:rsidRDefault="00EE0A51" w:rsidP="00EE0A51">
      <w:pPr>
        <w:pStyle w:val="ListParagraph"/>
        <w:numPr>
          <w:ilvl w:val="0"/>
          <w:numId w:val="14"/>
        </w:numPr>
        <w:suppressAutoHyphens/>
        <w:spacing w:after="120" w:line="264" w:lineRule="auto"/>
        <w:ind w:left="426" w:hanging="426"/>
        <w:rPr>
          <w:rFonts w:eastAsia="Times New Roman" w:cs="Arial"/>
          <w:lang w:val="en-NZ" w:eastAsia="ar-SA"/>
        </w:rPr>
      </w:pPr>
      <w:r w:rsidRPr="008808A6">
        <w:rPr>
          <w:rFonts w:eastAsia="Times New Roman" w:cs="Arial"/>
          <w:lang w:val="en-NZ" w:eastAsia="ar-SA"/>
        </w:rPr>
        <w:t>business models</w:t>
      </w:r>
    </w:p>
    <w:p w14:paraId="63978329" w14:textId="77777777" w:rsidR="00EE0A51" w:rsidRPr="008808A6" w:rsidRDefault="00EE0A51" w:rsidP="00EE0A51">
      <w:pPr>
        <w:pStyle w:val="ListParagraph"/>
        <w:numPr>
          <w:ilvl w:val="0"/>
          <w:numId w:val="14"/>
        </w:numPr>
        <w:suppressAutoHyphens/>
        <w:spacing w:after="120" w:line="264" w:lineRule="auto"/>
        <w:ind w:left="426" w:hanging="426"/>
        <w:rPr>
          <w:rFonts w:eastAsia="Times New Roman" w:cs="Arial"/>
          <w:lang w:val="en-NZ" w:eastAsia="ar-SA"/>
        </w:rPr>
      </w:pPr>
      <w:r w:rsidRPr="008808A6">
        <w:rPr>
          <w:rFonts w:eastAsia="Times New Roman" w:cs="Arial"/>
          <w:lang w:val="en-NZ" w:eastAsia="ar-SA"/>
        </w:rPr>
        <w:t xml:space="preserve">intellectual and cultural property </w:t>
      </w:r>
    </w:p>
    <w:p w14:paraId="468FA971" w14:textId="77777777" w:rsidR="00EE0A51" w:rsidRPr="008808A6" w:rsidRDefault="00EE0A51" w:rsidP="00EE0A51">
      <w:pPr>
        <w:pStyle w:val="ListParagraph"/>
        <w:numPr>
          <w:ilvl w:val="0"/>
          <w:numId w:val="14"/>
        </w:numPr>
        <w:suppressAutoHyphens/>
        <w:spacing w:after="120" w:line="264" w:lineRule="auto"/>
        <w:ind w:left="426" w:hanging="426"/>
        <w:rPr>
          <w:rFonts w:eastAsia="Times New Roman" w:cs="Arial"/>
          <w:lang w:val="en-NZ" w:eastAsia="ar-SA"/>
        </w:rPr>
      </w:pPr>
      <w:r w:rsidRPr="008808A6">
        <w:rPr>
          <w:rFonts w:eastAsia="Times New Roman" w:cs="Arial"/>
          <w:lang w:val="en-NZ" w:eastAsia="ar-SA"/>
        </w:rPr>
        <w:t>legal and institutional frameworks</w:t>
      </w:r>
    </w:p>
    <w:p w14:paraId="10641CF6" w14:textId="77777777" w:rsidR="00EE0A51" w:rsidRPr="008808A6" w:rsidRDefault="00EE0A51" w:rsidP="00EE0A51">
      <w:pPr>
        <w:pStyle w:val="ListParagraph"/>
        <w:numPr>
          <w:ilvl w:val="0"/>
          <w:numId w:val="14"/>
        </w:numPr>
        <w:spacing w:after="200" w:line="276" w:lineRule="auto"/>
        <w:ind w:left="426" w:hanging="426"/>
        <w:rPr>
          <w:rFonts w:eastAsia="Times New Roman" w:cs="Arial"/>
          <w:lang w:val="en-NZ" w:eastAsia="ar-SA"/>
        </w:rPr>
      </w:pPr>
      <w:r w:rsidRPr="008808A6">
        <w:rPr>
          <w:rFonts w:eastAsia="Times New Roman" w:cs="Arial"/>
          <w:lang w:val="en-NZ" w:eastAsia="ar-SA"/>
        </w:rPr>
        <w:lastRenderedPageBreak/>
        <w:t>impact assessment reporting</w:t>
      </w:r>
    </w:p>
    <w:p w14:paraId="6BB7B2BA" w14:textId="77777777" w:rsidR="00EE0A51" w:rsidRPr="008808A6" w:rsidRDefault="00EE0A51" w:rsidP="00EE0A51">
      <w:pPr>
        <w:pStyle w:val="ListParagraph"/>
        <w:numPr>
          <w:ilvl w:val="0"/>
          <w:numId w:val="14"/>
        </w:numPr>
        <w:suppressAutoHyphens/>
        <w:spacing w:after="120" w:line="264" w:lineRule="auto"/>
        <w:ind w:left="426" w:hanging="426"/>
        <w:rPr>
          <w:rFonts w:eastAsia="Times New Roman" w:cs="Arial"/>
          <w:lang w:val="en-NZ" w:eastAsia="ar-SA"/>
        </w:rPr>
      </w:pPr>
      <w:r w:rsidRPr="008808A6">
        <w:rPr>
          <w:rFonts w:eastAsia="Times New Roman" w:cs="Arial"/>
          <w:lang w:val="en-NZ" w:eastAsia="ar-SA"/>
        </w:rPr>
        <w:t>ethics and values in a professional environment</w:t>
      </w:r>
    </w:p>
    <w:p w14:paraId="01506D9B" w14:textId="77777777" w:rsidR="00EE0A51" w:rsidRDefault="00EE0A51" w:rsidP="00EE0A51">
      <w:pPr>
        <w:pStyle w:val="ListParagraph"/>
        <w:numPr>
          <w:ilvl w:val="0"/>
          <w:numId w:val="14"/>
        </w:numPr>
        <w:suppressAutoHyphens/>
        <w:spacing w:after="120" w:line="264" w:lineRule="auto"/>
        <w:ind w:left="426" w:hanging="426"/>
        <w:rPr>
          <w:rFonts w:ascii="Helvetica" w:eastAsia="Times New Roman" w:hAnsi="Helvetica"/>
          <w:lang w:val="en-NZ" w:eastAsia="ar-SA"/>
        </w:rPr>
      </w:pPr>
      <w:r w:rsidRPr="008808A6">
        <w:rPr>
          <w:rFonts w:eastAsia="Times New Roman" w:cs="Arial"/>
          <w:lang w:val="en-NZ" w:eastAsia="ar-SA"/>
        </w:rPr>
        <w:t>collaborative and team-based methodologies</w:t>
      </w:r>
    </w:p>
    <w:p w14:paraId="0589734F" w14:textId="77777777" w:rsidR="00EE0A51" w:rsidRPr="0013747F" w:rsidRDefault="00EE0A51" w:rsidP="00EE0A51">
      <w:pPr>
        <w:pStyle w:val="BodyTextIndent"/>
        <w:keepNext/>
        <w:keepLines/>
        <w:spacing w:before="240"/>
        <w:ind w:left="0"/>
        <w:rPr>
          <w:rFonts w:cs="Arial"/>
          <w:b/>
          <w:i/>
          <w:sz w:val="22"/>
          <w:szCs w:val="22"/>
        </w:rPr>
      </w:pPr>
      <w:r w:rsidRPr="0013747F">
        <w:rPr>
          <w:rFonts w:cs="Arial"/>
          <w:b/>
          <w:i/>
          <w:sz w:val="22"/>
          <w:szCs w:val="22"/>
        </w:rPr>
        <w:t>Assessment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4644"/>
        <w:gridCol w:w="1701"/>
        <w:gridCol w:w="2268"/>
      </w:tblGrid>
      <w:tr w:rsidR="00EE0A51" w:rsidRPr="0013747F" w14:paraId="7453FA12" w14:textId="77777777" w:rsidTr="00EE0A51">
        <w:tc>
          <w:tcPr>
            <w:tcW w:w="4644" w:type="dxa"/>
            <w:shd w:val="clear" w:color="auto" w:fill="auto"/>
          </w:tcPr>
          <w:p w14:paraId="05194052" w14:textId="77777777" w:rsidR="00EE0A51" w:rsidRPr="0013747F" w:rsidRDefault="00EE0A51" w:rsidP="00EE0A51">
            <w:pPr>
              <w:pStyle w:val="BodyTextIndent"/>
              <w:keepNext/>
              <w:keepLines/>
              <w:spacing w:after="0"/>
              <w:ind w:left="0"/>
              <w:rPr>
                <w:rFonts w:cs="Arial"/>
                <w:b/>
              </w:rPr>
            </w:pPr>
            <w:r w:rsidRPr="0013747F">
              <w:rPr>
                <w:rFonts w:cs="Arial"/>
                <w:b/>
              </w:rPr>
              <w:t>Assessment Activity</w:t>
            </w:r>
          </w:p>
        </w:tc>
        <w:tc>
          <w:tcPr>
            <w:tcW w:w="1701" w:type="dxa"/>
            <w:shd w:val="clear" w:color="auto" w:fill="auto"/>
          </w:tcPr>
          <w:p w14:paraId="34C5459F" w14:textId="77777777" w:rsidR="00EE0A51" w:rsidRPr="0013747F" w:rsidRDefault="00EE0A51" w:rsidP="00EE0A51">
            <w:pPr>
              <w:pStyle w:val="BodyTextIndent"/>
              <w:keepNext/>
              <w:keepLines/>
              <w:spacing w:after="0"/>
              <w:ind w:left="0"/>
              <w:rPr>
                <w:rFonts w:cs="Arial"/>
                <w:b/>
              </w:rPr>
            </w:pPr>
            <w:r w:rsidRPr="0013747F">
              <w:rPr>
                <w:rFonts w:cs="Arial"/>
                <w:b/>
              </w:rPr>
              <w:t>Weighting</w:t>
            </w:r>
          </w:p>
        </w:tc>
        <w:tc>
          <w:tcPr>
            <w:tcW w:w="2268" w:type="dxa"/>
            <w:shd w:val="clear" w:color="auto" w:fill="auto"/>
          </w:tcPr>
          <w:p w14:paraId="0F0CACF5" w14:textId="77777777" w:rsidR="00EE0A51" w:rsidRPr="0013747F" w:rsidRDefault="00EE0A51" w:rsidP="00EE0A51">
            <w:pPr>
              <w:pStyle w:val="BodyTextIndent"/>
              <w:keepNext/>
              <w:keepLines/>
              <w:spacing w:after="0"/>
              <w:ind w:left="0"/>
              <w:rPr>
                <w:rFonts w:cs="Arial"/>
                <w:b/>
              </w:rPr>
            </w:pPr>
            <w:r w:rsidRPr="0013747F">
              <w:rPr>
                <w:rFonts w:cs="Arial"/>
                <w:b/>
              </w:rPr>
              <w:t>Learning Outcomes</w:t>
            </w:r>
          </w:p>
        </w:tc>
      </w:tr>
      <w:tr w:rsidR="00EE0A51" w:rsidRPr="0013747F" w14:paraId="6BDE2A0D" w14:textId="77777777" w:rsidTr="00EE0A51">
        <w:tc>
          <w:tcPr>
            <w:tcW w:w="4644" w:type="dxa"/>
            <w:shd w:val="clear" w:color="auto" w:fill="auto"/>
          </w:tcPr>
          <w:p w14:paraId="54AD7C89" w14:textId="77777777" w:rsidR="00EE0A51" w:rsidRPr="0013747F" w:rsidRDefault="00EE0A51" w:rsidP="00EE0A51">
            <w:pPr>
              <w:pStyle w:val="BodyTextIndent"/>
              <w:keepNext/>
              <w:keepLines/>
              <w:spacing w:after="0"/>
              <w:ind w:left="0"/>
              <w:rPr>
                <w:rFonts w:cs="Arial"/>
              </w:rPr>
            </w:pPr>
            <w:r>
              <w:rPr>
                <w:rFonts w:cs="Arial"/>
                <w:lang w:val="en-US"/>
              </w:rPr>
              <w:t>C</w:t>
            </w:r>
            <w:r w:rsidRPr="00322F5C">
              <w:rPr>
                <w:rFonts w:cs="Arial"/>
                <w:lang w:val="en-US"/>
              </w:rPr>
              <w:t>ase stud</w:t>
            </w:r>
            <w:r>
              <w:rPr>
                <w:rFonts w:cs="Arial"/>
                <w:lang w:val="en-US"/>
              </w:rPr>
              <w:t>y 1</w:t>
            </w:r>
          </w:p>
        </w:tc>
        <w:tc>
          <w:tcPr>
            <w:tcW w:w="1701" w:type="dxa"/>
            <w:shd w:val="clear" w:color="auto" w:fill="auto"/>
          </w:tcPr>
          <w:p w14:paraId="1E8F7CE5" w14:textId="77777777" w:rsidR="00EE0A51" w:rsidRPr="0013747F" w:rsidRDefault="00EE0A51" w:rsidP="00EE0A51">
            <w:pPr>
              <w:pStyle w:val="BodyTextIndent"/>
              <w:keepNext/>
              <w:keepLines/>
              <w:spacing w:after="0"/>
              <w:ind w:left="0"/>
              <w:rPr>
                <w:rFonts w:cs="Arial"/>
              </w:rPr>
            </w:pPr>
            <w:r>
              <w:rPr>
                <w:rFonts w:cs="Arial"/>
              </w:rPr>
              <w:t>40%</w:t>
            </w:r>
          </w:p>
        </w:tc>
        <w:tc>
          <w:tcPr>
            <w:tcW w:w="2268" w:type="dxa"/>
            <w:shd w:val="clear" w:color="auto" w:fill="auto"/>
          </w:tcPr>
          <w:p w14:paraId="01B730F7" w14:textId="77777777" w:rsidR="00EE0A51" w:rsidRPr="0013747F" w:rsidRDefault="00EE0A51" w:rsidP="00EE0A51">
            <w:pPr>
              <w:pStyle w:val="BodyTextIndent"/>
              <w:keepNext/>
              <w:keepLines/>
              <w:spacing w:after="0"/>
              <w:ind w:left="0"/>
              <w:rPr>
                <w:rFonts w:cs="Arial"/>
              </w:rPr>
            </w:pPr>
            <w:r>
              <w:rPr>
                <w:rFonts w:cs="Arial"/>
              </w:rPr>
              <w:t>1-4</w:t>
            </w:r>
          </w:p>
        </w:tc>
      </w:tr>
      <w:tr w:rsidR="00EE0A51" w:rsidRPr="0013747F" w14:paraId="57A32E88" w14:textId="77777777" w:rsidTr="00EE0A51">
        <w:tc>
          <w:tcPr>
            <w:tcW w:w="4644" w:type="dxa"/>
            <w:shd w:val="clear" w:color="auto" w:fill="auto"/>
          </w:tcPr>
          <w:p w14:paraId="45002904" w14:textId="77777777" w:rsidR="00EE0A51" w:rsidRDefault="00EE0A51" w:rsidP="00EE0A51">
            <w:pPr>
              <w:pStyle w:val="BodyTextIndent"/>
              <w:keepNext/>
              <w:keepLines/>
              <w:spacing w:after="0"/>
              <w:ind w:left="0"/>
              <w:rPr>
                <w:rFonts w:cs="Arial"/>
                <w:lang w:val="en-US"/>
              </w:rPr>
            </w:pPr>
            <w:r>
              <w:rPr>
                <w:rFonts w:cs="Arial"/>
                <w:lang w:val="en-US"/>
              </w:rPr>
              <w:t>Case study 2</w:t>
            </w:r>
          </w:p>
        </w:tc>
        <w:tc>
          <w:tcPr>
            <w:tcW w:w="1701" w:type="dxa"/>
            <w:shd w:val="clear" w:color="auto" w:fill="auto"/>
          </w:tcPr>
          <w:p w14:paraId="32324543" w14:textId="77777777" w:rsidR="00EE0A51" w:rsidRPr="0013747F" w:rsidRDefault="00EE0A51" w:rsidP="00EE0A51">
            <w:pPr>
              <w:pStyle w:val="BodyTextIndent"/>
              <w:keepNext/>
              <w:keepLines/>
              <w:spacing w:after="0"/>
              <w:ind w:left="0"/>
              <w:rPr>
                <w:rFonts w:cs="Arial"/>
              </w:rPr>
            </w:pPr>
            <w:r>
              <w:rPr>
                <w:rFonts w:cs="Arial"/>
              </w:rPr>
              <w:t>60%</w:t>
            </w:r>
          </w:p>
        </w:tc>
        <w:tc>
          <w:tcPr>
            <w:tcW w:w="2268" w:type="dxa"/>
            <w:shd w:val="clear" w:color="auto" w:fill="auto"/>
          </w:tcPr>
          <w:p w14:paraId="4D97E7C4" w14:textId="77777777" w:rsidR="00EE0A51" w:rsidRPr="0013747F" w:rsidRDefault="00EE0A51" w:rsidP="00EE0A51">
            <w:pPr>
              <w:pStyle w:val="BodyTextIndent"/>
              <w:keepNext/>
              <w:keepLines/>
              <w:spacing w:after="0"/>
              <w:ind w:left="0"/>
              <w:rPr>
                <w:rFonts w:cs="Arial"/>
              </w:rPr>
            </w:pPr>
            <w:r>
              <w:rPr>
                <w:rFonts w:cs="Arial"/>
              </w:rPr>
              <w:t>1-4</w:t>
            </w:r>
          </w:p>
        </w:tc>
      </w:tr>
    </w:tbl>
    <w:p w14:paraId="2A3CF990" w14:textId="77777777" w:rsidR="00EE0A51" w:rsidRPr="00A33498" w:rsidRDefault="00EE0A51" w:rsidP="00EE0A51">
      <w:pPr>
        <w:pStyle w:val="BodyTextIndent"/>
        <w:keepNext/>
        <w:keepLines/>
        <w:spacing w:before="240"/>
        <w:ind w:left="0"/>
        <w:rPr>
          <w:rFonts w:cs="Arial"/>
          <w:b/>
          <w:i/>
          <w:sz w:val="22"/>
          <w:szCs w:val="22"/>
        </w:rPr>
      </w:pPr>
      <w:r w:rsidRPr="00A33498">
        <w:rPr>
          <w:rFonts w:cs="Arial"/>
          <w:b/>
          <w:i/>
          <w:sz w:val="22"/>
          <w:szCs w:val="22"/>
        </w:rPr>
        <w:t>Resources</w:t>
      </w:r>
    </w:p>
    <w:p w14:paraId="003EE135" w14:textId="77777777" w:rsidR="00EE0A51" w:rsidRPr="00A33498" w:rsidRDefault="00EE0A51" w:rsidP="00EE0A51">
      <w:pPr>
        <w:pStyle w:val="BodyTextIndent"/>
        <w:spacing w:before="60" w:after="60"/>
        <w:ind w:left="0"/>
        <w:rPr>
          <w:rFonts w:cs="Arial"/>
          <w:b/>
          <w:sz w:val="22"/>
          <w:szCs w:val="22"/>
        </w:rPr>
      </w:pPr>
      <w:r w:rsidRPr="00A33498">
        <w:rPr>
          <w:rFonts w:cs="Arial"/>
          <w:b/>
          <w:sz w:val="22"/>
          <w:szCs w:val="22"/>
        </w:rPr>
        <w:t>Recommended:</w:t>
      </w:r>
    </w:p>
    <w:p w14:paraId="07526435" w14:textId="77777777" w:rsidR="00EE0A51" w:rsidRPr="0013747F" w:rsidRDefault="00EE0A51" w:rsidP="00EE0A51">
      <w:pPr>
        <w:pStyle w:val="BodyTextIndent"/>
        <w:spacing w:after="0"/>
        <w:ind w:left="0"/>
        <w:rPr>
          <w:rFonts w:cs="Arial"/>
        </w:rPr>
      </w:pPr>
      <w:r>
        <w:rPr>
          <w:rFonts w:cs="Arial"/>
        </w:rPr>
        <w:t xml:space="preserve">Yin, R.K. (2012). </w:t>
      </w:r>
      <w:r w:rsidRPr="008808A6">
        <w:rPr>
          <w:rFonts w:cs="Arial"/>
          <w:i/>
        </w:rPr>
        <w:t>Applications of Case Study Research</w:t>
      </w:r>
      <w:r>
        <w:rPr>
          <w:rFonts w:cs="Arial"/>
        </w:rPr>
        <w:t>. USA:</w:t>
      </w:r>
      <w:r w:rsidRPr="009D41B4">
        <w:t xml:space="preserve"> </w:t>
      </w:r>
      <w:r w:rsidRPr="009D41B4">
        <w:rPr>
          <w:rFonts w:cs="Arial"/>
        </w:rPr>
        <w:t>Sage Publications</w:t>
      </w:r>
      <w:r>
        <w:rPr>
          <w:rFonts w:cs="Arial"/>
        </w:rPr>
        <w:t>.</w:t>
      </w:r>
    </w:p>
    <w:p w14:paraId="7EDAF056" w14:textId="77777777" w:rsidR="00EE0A51" w:rsidRDefault="00EE0A51" w:rsidP="00EE0A51">
      <w:pPr>
        <w:pStyle w:val="BodyTextIndent"/>
        <w:sectPr w:rsidR="00EE0A51" w:rsidSect="008348AF">
          <w:footnotePr>
            <w:pos w:val="beneathText"/>
          </w:footnotePr>
          <w:pgSz w:w="11907" w:h="16840" w:code="9"/>
          <w:pgMar w:top="1440" w:right="1134" w:bottom="1440" w:left="1701" w:header="720" w:footer="720" w:gutter="0"/>
          <w:cols w:space="720"/>
          <w:docGrid w:linePitch="360"/>
        </w:sectPr>
      </w:pPr>
    </w:p>
    <w:p w14:paraId="30430C78" w14:textId="77777777" w:rsidR="00EE0A51" w:rsidRPr="008808A6" w:rsidRDefault="00EE0A51" w:rsidP="00EE0A51">
      <w:pPr>
        <w:pStyle w:val="Heading2"/>
        <w:rPr>
          <w:u w:val="none"/>
        </w:rPr>
      </w:pPr>
      <w:bookmarkStart w:id="273" w:name="_Toc424551926"/>
      <w:bookmarkStart w:id="274" w:name="_Toc430263550"/>
      <w:r>
        <w:rPr>
          <w:u w:val="none"/>
        </w:rPr>
        <w:lastRenderedPageBreak/>
        <w:t>Applied Design Project 1</w:t>
      </w:r>
      <w:bookmarkEnd w:id="273"/>
      <w:bookmarkEnd w:id="274"/>
    </w:p>
    <w:tbl>
      <w:tblPr>
        <w:tblW w:w="0" w:type="auto"/>
        <w:tblLayout w:type="fixed"/>
        <w:tblCellMar>
          <w:top w:w="57" w:type="dxa"/>
          <w:bottom w:w="57" w:type="dxa"/>
        </w:tblCellMar>
        <w:tblLook w:val="0000" w:firstRow="0" w:lastRow="0" w:firstColumn="0" w:lastColumn="0" w:noHBand="0" w:noVBand="0"/>
      </w:tblPr>
      <w:tblGrid>
        <w:gridCol w:w="1668"/>
        <w:gridCol w:w="2268"/>
        <w:gridCol w:w="3969"/>
        <w:gridCol w:w="1322"/>
      </w:tblGrid>
      <w:tr w:rsidR="00EE0A51" w:rsidRPr="00EE0A51" w14:paraId="5E89461E" w14:textId="77777777" w:rsidTr="00EE0A51">
        <w:trPr>
          <w:cantSplit/>
        </w:trPr>
        <w:tc>
          <w:tcPr>
            <w:tcW w:w="1668" w:type="dxa"/>
            <w:tcBorders>
              <w:top w:val="single" w:sz="1" w:space="0" w:color="000000"/>
              <w:left w:val="single" w:sz="1" w:space="0" w:color="000000"/>
              <w:bottom w:val="single" w:sz="1" w:space="0" w:color="000000"/>
            </w:tcBorders>
            <w:vAlign w:val="center"/>
          </w:tcPr>
          <w:p w14:paraId="17421E1B" w14:textId="77777777" w:rsidR="00EE0A51" w:rsidRPr="00EE0A51" w:rsidRDefault="00EE0A51" w:rsidP="00EE0A51">
            <w:pPr>
              <w:pStyle w:val="BodyTextIndent"/>
              <w:tabs>
                <w:tab w:val="clear" w:pos="851"/>
              </w:tabs>
              <w:spacing w:after="0"/>
              <w:ind w:left="0"/>
              <w:rPr>
                <w:rFonts w:cs="Arial"/>
                <w:i/>
              </w:rPr>
            </w:pPr>
            <w:r w:rsidRPr="00EE0A51">
              <w:rPr>
                <w:rFonts w:cs="Arial"/>
                <w:i/>
              </w:rPr>
              <w:t>SMS Code</w:t>
            </w:r>
          </w:p>
        </w:tc>
        <w:tc>
          <w:tcPr>
            <w:tcW w:w="2268" w:type="dxa"/>
            <w:tcBorders>
              <w:top w:val="single" w:sz="1" w:space="0" w:color="000000"/>
              <w:left w:val="single" w:sz="1" w:space="0" w:color="000000"/>
              <w:bottom w:val="single" w:sz="1" w:space="0" w:color="000000"/>
              <w:right w:val="single" w:sz="1" w:space="0" w:color="000000"/>
            </w:tcBorders>
            <w:vAlign w:val="center"/>
          </w:tcPr>
          <w:p w14:paraId="5E89A25C" w14:textId="77777777" w:rsidR="00EE0A51" w:rsidRPr="00EE0A51" w:rsidRDefault="00EE0A51" w:rsidP="00EE0A51">
            <w:pPr>
              <w:pStyle w:val="BodyTextIndent"/>
              <w:tabs>
                <w:tab w:val="clear" w:pos="851"/>
              </w:tabs>
              <w:spacing w:after="0"/>
              <w:ind w:left="0"/>
              <w:rPr>
                <w:rFonts w:cs="Arial"/>
                <w:i/>
              </w:rPr>
            </w:pPr>
            <w:r w:rsidRPr="00EE0A51">
              <w:rPr>
                <w:rFonts w:cs="Arial"/>
                <w:i/>
              </w:rPr>
              <w:t>DS802001</w:t>
            </w:r>
          </w:p>
        </w:tc>
        <w:tc>
          <w:tcPr>
            <w:tcW w:w="3969" w:type="dxa"/>
            <w:tcBorders>
              <w:top w:val="single" w:sz="1" w:space="0" w:color="000000"/>
              <w:left w:val="single" w:sz="1" w:space="0" w:color="000000"/>
              <w:bottom w:val="single" w:sz="1" w:space="0" w:color="000000"/>
              <w:right w:val="single" w:sz="1" w:space="0" w:color="000000"/>
            </w:tcBorders>
            <w:vAlign w:val="center"/>
          </w:tcPr>
          <w:p w14:paraId="6126983C" w14:textId="77777777" w:rsidR="00EE0A51" w:rsidRPr="00EE0A51" w:rsidRDefault="00EE0A51" w:rsidP="00EE0A51">
            <w:pPr>
              <w:pStyle w:val="BodyTextIndent"/>
              <w:tabs>
                <w:tab w:val="clear" w:pos="851"/>
              </w:tabs>
              <w:spacing w:after="0"/>
              <w:ind w:left="0"/>
              <w:rPr>
                <w:rFonts w:cs="Arial"/>
                <w:i/>
              </w:rPr>
            </w:pPr>
            <w:r w:rsidRPr="00EE0A51">
              <w:rPr>
                <w:rFonts w:cs="Arial"/>
                <w:i/>
              </w:rPr>
              <w:t>Teacher-directed learning hours</w:t>
            </w:r>
          </w:p>
        </w:tc>
        <w:tc>
          <w:tcPr>
            <w:tcW w:w="1322" w:type="dxa"/>
            <w:tcBorders>
              <w:top w:val="single" w:sz="1" w:space="0" w:color="000000"/>
              <w:left w:val="single" w:sz="1" w:space="0" w:color="000000"/>
              <w:bottom w:val="single" w:sz="1" w:space="0" w:color="000000"/>
              <w:right w:val="single" w:sz="1" w:space="0" w:color="000000"/>
            </w:tcBorders>
            <w:vAlign w:val="center"/>
          </w:tcPr>
          <w:p w14:paraId="20AB1675" w14:textId="77777777" w:rsidR="00EE0A51" w:rsidRPr="00EE0A51" w:rsidRDefault="00EE0A51" w:rsidP="00EE0A51">
            <w:pPr>
              <w:pStyle w:val="BodyTextIndent"/>
              <w:tabs>
                <w:tab w:val="clear" w:pos="851"/>
              </w:tabs>
              <w:spacing w:after="0"/>
              <w:ind w:left="0"/>
              <w:rPr>
                <w:rFonts w:cs="Arial"/>
                <w:i/>
              </w:rPr>
            </w:pPr>
            <w:r w:rsidRPr="00EE0A51">
              <w:rPr>
                <w:rFonts w:cs="Arial"/>
                <w:i/>
              </w:rPr>
              <w:t>100</w:t>
            </w:r>
          </w:p>
        </w:tc>
      </w:tr>
      <w:tr w:rsidR="00EE0A51" w:rsidRPr="00EE0A51" w14:paraId="1D4B4D39" w14:textId="77777777" w:rsidTr="00EE0A51">
        <w:trPr>
          <w:cantSplit/>
        </w:trPr>
        <w:tc>
          <w:tcPr>
            <w:tcW w:w="1668" w:type="dxa"/>
            <w:tcBorders>
              <w:left w:val="single" w:sz="1" w:space="0" w:color="000000"/>
              <w:bottom w:val="single" w:sz="1" w:space="0" w:color="000000"/>
            </w:tcBorders>
            <w:vAlign w:val="center"/>
          </w:tcPr>
          <w:p w14:paraId="5353CEE7" w14:textId="77777777" w:rsidR="00EE0A51" w:rsidRPr="00EE0A51" w:rsidRDefault="00EE0A51" w:rsidP="00EE0A51">
            <w:pPr>
              <w:pStyle w:val="BodyTextIndent"/>
              <w:tabs>
                <w:tab w:val="clear" w:pos="851"/>
              </w:tabs>
              <w:spacing w:after="0"/>
              <w:ind w:left="0"/>
              <w:rPr>
                <w:rFonts w:cs="Arial"/>
                <w:i/>
              </w:rPr>
            </w:pPr>
            <w:r w:rsidRPr="00EE0A51">
              <w:rPr>
                <w:rFonts w:cs="Arial"/>
                <w:i/>
              </w:rPr>
              <w:t>Level</w:t>
            </w:r>
          </w:p>
        </w:tc>
        <w:tc>
          <w:tcPr>
            <w:tcW w:w="2268" w:type="dxa"/>
            <w:tcBorders>
              <w:left w:val="single" w:sz="1" w:space="0" w:color="000000"/>
              <w:bottom w:val="single" w:sz="1" w:space="0" w:color="000000"/>
            </w:tcBorders>
            <w:vAlign w:val="center"/>
          </w:tcPr>
          <w:p w14:paraId="5135643C" w14:textId="77777777" w:rsidR="00EE0A51" w:rsidRPr="00EE0A51" w:rsidRDefault="00EE0A51" w:rsidP="00EE0A51">
            <w:pPr>
              <w:pStyle w:val="BodyTextIndent"/>
              <w:tabs>
                <w:tab w:val="clear" w:pos="851"/>
              </w:tabs>
              <w:spacing w:after="0"/>
              <w:ind w:left="0"/>
              <w:rPr>
                <w:rFonts w:cs="Arial"/>
                <w:i/>
              </w:rPr>
            </w:pPr>
            <w:r w:rsidRPr="00EE0A51">
              <w:rPr>
                <w:rFonts w:cs="Arial"/>
                <w:i/>
              </w:rPr>
              <w:t>8</w:t>
            </w:r>
          </w:p>
        </w:tc>
        <w:tc>
          <w:tcPr>
            <w:tcW w:w="3969" w:type="dxa"/>
            <w:tcBorders>
              <w:left w:val="single" w:sz="1" w:space="0" w:color="000000"/>
              <w:bottom w:val="single" w:sz="1" w:space="0" w:color="000000"/>
            </w:tcBorders>
            <w:vAlign w:val="center"/>
          </w:tcPr>
          <w:p w14:paraId="0853365B" w14:textId="77777777" w:rsidR="00EE0A51" w:rsidRPr="00EE0A51" w:rsidRDefault="00EE0A51" w:rsidP="00EE0A51">
            <w:pPr>
              <w:pStyle w:val="BodyTextIndent"/>
              <w:tabs>
                <w:tab w:val="clear" w:pos="851"/>
              </w:tabs>
              <w:spacing w:after="0"/>
              <w:ind w:left="0"/>
              <w:rPr>
                <w:rFonts w:cs="Arial"/>
                <w:i/>
              </w:rPr>
            </w:pPr>
            <w:r w:rsidRPr="00EE0A51">
              <w:rPr>
                <w:rFonts w:cs="Arial"/>
                <w:i/>
              </w:rPr>
              <w:t>Authentic work experience learning hours</w:t>
            </w:r>
          </w:p>
        </w:tc>
        <w:tc>
          <w:tcPr>
            <w:tcW w:w="1322" w:type="dxa"/>
            <w:tcBorders>
              <w:left w:val="single" w:sz="1" w:space="0" w:color="000000"/>
              <w:bottom w:val="single" w:sz="1" w:space="0" w:color="000000"/>
              <w:right w:val="single" w:sz="1" w:space="0" w:color="000000"/>
            </w:tcBorders>
            <w:vAlign w:val="center"/>
          </w:tcPr>
          <w:p w14:paraId="7B58EB64" w14:textId="77777777" w:rsidR="00EE0A51" w:rsidRPr="00EE0A51" w:rsidRDefault="00EE0A51" w:rsidP="00EE0A51">
            <w:pPr>
              <w:pStyle w:val="BodyTextIndent"/>
              <w:keepNext/>
              <w:numPr>
                <w:ilvl w:val="6"/>
                <w:numId w:val="1"/>
              </w:numPr>
              <w:tabs>
                <w:tab w:val="clear" w:pos="851"/>
              </w:tabs>
              <w:spacing w:after="0"/>
              <w:outlineLvl w:val="6"/>
              <w:rPr>
                <w:rFonts w:cs="Arial"/>
                <w:i/>
              </w:rPr>
            </w:pPr>
          </w:p>
        </w:tc>
      </w:tr>
      <w:tr w:rsidR="00EE0A51" w:rsidRPr="00EE0A51" w14:paraId="0D7BA6C9" w14:textId="77777777" w:rsidTr="00EE0A51">
        <w:trPr>
          <w:cantSplit/>
        </w:trPr>
        <w:tc>
          <w:tcPr>
            <w:tcW w:w="1668" w:type="dxa"/>
            <w:tcBorders>
              <w:left w:val="single" w:sz="1" w:space="0" w:color="000000"/>
              <w:bottom w:val="single" w:sz="1" w:space="0" w:color="000000"/>
            </w:tcBorders>
            <w:vAlign w:val="center"/>
          </w:tcPr>
          <w:p w14:paraId="6CDE3AC7" w14:textId="77777777" w:rsidR="00EE0A51" w:rsidRPr="00EE0A51" w:rsidRDefault="00EE0A51" w:rsidP="00EE0A51">
            <w:pPr>
              <w:pStyle w:val="BodyTextIndent"/>
              <w:tabs>
                <w:tab w:val="clear" w:pos="851"/>
              </w:tabs>
              <w:spacing w:after="0"/>
              <w:ind w:left="0"/>
              <w:rPr>
                <w:rFonts w:cs="Arial"/>
                <w:i/>
              </w:rPr>
            </w:pPr>
            <w:r w:rsidRPr="00EE0A51">
              <w:rPr>
                <w:rFonts w:cs="Arial"/>
                <w:i/>
              </w:rPr>
              <w:t>Credits</w:t>
            </w:r>
          </w:p>
        </w:tc>
        <w:tc>
          <w:tcPr>
            <w:tcW w:w="2268" w:type="dxa"/>
            <w:tcBorders>
              <w:left w:val="single" w:sz="1" w:space="0" w:color="000000"/>
              <w:bottom w:val="single" w:sz="1" w:space="0" w:color="000000"/>
            </w:tcBorders>
            <w:vAlign w:val="center"/>
          </w:tcPr>
          <w:p w14:paraId="2481D18A" w14:textId="77777777" w:rsidR="00EE0A51" w:rsidRPr="00EE0A51" w:rsidRDefault="00EE0A51" w:rsidP="00EE0A51">
            <w:pPr>
              <w:pStyle w:val="BodyTextIndent"/>
              <w:tabs>
                <w:tab w:val="clear" w:pos="851"/>
              </w:tabs>
              <w:spacing w:after="0"/>
              <w:ind w:left="0"/>
              <w:rPr>
                <w:rFonts w:cs="Arial"/>
                <w:i/>
              </w:rPr>
            </w:pPr>
            <w:r w:rsidRPr="00EE0A51">
              <w:rPr>
                <w:rFonts w:cs="Arial"/>
                <w:i/>
              </w:rPr>
              <w:t>30</w:t>
            </w:r>
          </w:p>
        </w:tc>
        <w:tc>
          <w:tcPr>
            <w:tcW w:w="3969" w:type="dxa"/>
            <w:tcBorders>
              <w:left w:val="single" w:sz="1" w:space="0" w:color="000000"/>
              <w:bottom w:val="single" w:sz="1" w:space="0" w:color="000000"/>
            </w:tcBorders>
            <w:vAlign w:val="center"/>
          </w:tcPr>
          <w:p w14:paraId="23506E88" w14:textId="77777777" w:rsidR="00EE0A51" w:rsidRPr="00EE0A51" w:rsidRDefault="00EE0A51" w:rsidP="00EE0A51">
            <w:pPr>
              <w:pStyle w:val="BodyTextIndent"/>
              <w:tabs>
                <w:tab w:val="clear" w:pos="851"/>
              </w:tabs>
              <w:spacing w:after="0"/>
              <w:ind w:left="0"/>
              <w:rPr>
                <w:rFonts w:cs="Arial"/>
                <w:i/>
              </w:rPr>
            </w:pPr>
            <w:r w:rsidRPr="00EE0A51">
              <w:rPr>
                <w:rFonts w:cs="Arial"/>
                <w:i/>
              </w:rPr>
              <w:t>Student-managed learning hours</w:t>
            </w:r>
          </w:p>
        </w:tc>
        <w:tc>
          <w:tcPr>
            <w:tcW w:w="1322" w:type="dxa"/>
            <w:tcBorders>
              <w:left w:val="single" w:sz="1" w:space="0" w:color="000000"/>
              <w:bottom w:val="single" w:sz="1" w:space="0" w:color="000000"/>
              <w:right w:val="single" w:sz="1" w:space="0" w:color="000000"/>
            </w:tcBorders>
            <w:vAlign w:val="center"/>
          </w:tcPr>
          <w:p w14:paraId="5FAD1140" w14:textId="77777777" w:rsidR="00EE0A51" w:rsidRPr="00EE0A51" w:rsidRDefault="00EE0A51" w:rsidP="00EE0A51">
            <w:pPr>
              <w:pStyle w:val="BodyTextIndent"/>
              <w:keepNext/>
              <w:numPr>
                <w:ilvl w:val="6"/>
                <w:numId w:val="1"/>
              </w:numPr>
              <w:tabs>
                <w:tab w:val="clear" w:pos="851"/>
              </w:tabs>
              <w:spacing w:after="0"/>
              <w:outlineLvl w:val="6"/>
              <w:rPr>
                <w:rFonts w:cs="Arial"/>
                <w:i/>
              </w:rPr>
            </w:pPr>
            <w:r w:rsidRPr="00EE0A51">
              <w:rPr>
                <w:rFonts w:cs="Arial"/>
                <w:i/>
              </w:rPr>
              <w:t>200</w:t>
            </w:r>
          </w:p>
        </w:tc>
      </w:tr>
      <w:tr w:rsidR="00EE0A51" w:rsidRPr="00EE0A51" w14:paraId="39DE8572" w14:textId="77777777" w:rsidTr="00EE0A51">
        <w:trPr>
          <w:cantSplit/>
        </w:trPr>
        <w:tc>
          <w:tcPr>
            <w:tcW w:w="1668" w:type="dxa"/>
            <w:tcBorders>
              <w:left w:val="single" w:sz="1" w:space="0" w:color="000000"/>
              <w:bottom w:val="single" w:sz="4" w:space="0" w:color="auto"/>
            </w:tcBorders>
            <w:vAlign w:val="center"/>
          </w:tcPr>
          <w:p w14:paraId="5BBA1B06" w14:textId="77777777" w:rsidR="00EE0A51" w:rsidRPr="00EE0A51" w:rsidRDefault="00EE0A51" w:rsidP="00EE0A51">
            <w:pPr>
              <w:pStyle w:val="BodyTextIndent"/>
              <w:tabs>
                <w:tab w:val="clear" w:pos="851"/>
              </w:tabs>
              <w:spacing w:after="0"/>
              <w:ind w:left="0"/>
              <w:rPr>
                <w:rFonts w:cs="Arial"/>
                <w:i/>
              </w:rPr>
            </w:pPr>
            <w:r w:rsidRPr="00EE0A51">
              <w:rPr>
                <w:rFonts w:cs="Arial"/>
                <w:i/>
              </w:rPr>
              <w:t>Pre-requisite(s)</w:t>
            </w:r>
          </w:p>
        </w:tc>
        <w:tc>
          <w:tcPr>
            <w:tcW w:w="2268" w:type="dxa"/>
            <w:tcBorders>
              <w:left w:val="single" w:sz="1" w:space="0" w:color="000000"/>
              <w:bottom w:val="single" w:sz="4" w:space="0" w:color="auto"/>
            </w:tcBorders>
            <w:vAlign w:val="center"/>
          </w:tcPr>
          <w:p w14:paraId="0DABA341" w14:textId="77777777" w:rsidR="00EE0A51" w:rsidRPr="00EE0A51" w:rsidRDefault="00EE0A51" w:rsidP="00EE0A51">
            <w:pPr>
              <w:pStyle w:val="BodyTextIndent"/>
              <w:tabs>
                <w:tab w:val="clear" w:pos="851"/>
              </w:tabs>
              <w:spacing w:after="0"/>
              <w:ind w:left="0"/>
              <w:rPr>
                <w:rFonts w:cs="Arial"/>
                <w:i/>
              </w:rPr>
            </w:pPr>
            <w:r w:rsidRPr="00EE0A51">
              <w:rPr>
                <w:rFonts w:cs="Arial"/>
                <w:i/>
              </w:rPr>
              <w:t>No</w:t>
            </w:r>
          </w:p>
        </w:tc>
        <w:tc>
          <w:tcPr>
            <w:tcW w:w="3969" w:type="dxa"/>
            <w:tcBorders>
              <w:left w:val="single" w:sz="1" w:space="0" w:color="000000"/>
              <w:bottom w:val="single" w:sz="4" w:space="0" w:color="auto"/>
            </w:tcBorders>
            <w:vAlign w:val="center"/>
          </w:tcPr>
          <w:p w14:paraId="0CA2A193" w14:textId="77777777" w:rsidR="00EE0A51" w:rsidRPr="00EE0A51" w:rsidRDefault="00EE0A51" w:rsidP="00EE0A51">
            <w:pPr>
              <w:pStyle w:val="BodyTextIndent"/>
              <w:tabs>
                <w:tab w:val="clear" w:pos="851"/>
              </w:tabs>
              <w:spacing w:after="0"/>
              <w:ind w:left="0"/>
              <w:rPr>
                <w:rFonts w:cs="Arial"/>
                <w:i/>
              </w:rPr>
            </w:pPr>
            <w:r w:rsidRPr="00EE0A51">
              <w:rPr>
                <w:rFonts w:cs="Arial"/>
                <w:i/>
              </w:rPr>
              <w:t>Total Learning Hours</w:t>
            </w:r>
          </w:p>
        </w:tc>
        <w:tc>
          <w:tcPr>
            <w:tcW w:w="1322" w:type="dxa"/>
            <w:tcBorders>
              <w:left w:val="single" w:sz="1" w:space="0" w:color="000000"/>
              <w:bottom w:val="single" w:sz="4" w:space="0" w:color="auto"/>
              <w:right w:val="single" w:sz="1" w:space="0" w:color="000000"/>
            </w:tcBorders>
            <w:vAlign w:val="center"/>
          </w:tcPr>
          <w:p w14:paraId="561D3747" w14:textId="77777777" w:rsidR="00EE0A51" w:rsidRPr="00EE0A51" w:rsidRDefault="00EE0A51" w:rsidP="00EE0A51">
            <w:pPr>
              <w:pStyle w:val="BodyTextIndent"/>
              <w:tabs>
                <w:tab w:val="clear" w:pos="851"/>
              </w:tabs>
              <w:spacing w:after="0"/>
              <w:ind w:left="0"/>
              <w:rPr>
                <w:rFonts w:cs="Arial"/>
                <w:i/>
              </w:rPr>
            </w:pPr>
            <w:r w:rsidRPr="00EE0A51">
              <w:rPr>
                <w:rFonts w:cs="Arial"/>
                <w:i/>
              </w:rPr>
              <w:t>300</w:t>
            </w:r>
          </w:p>
        </w:tc>
      </w:tr>
      <w:tr w:rsidR="00EE0A51" w:rsidRPr="00EE0A51" w14:paraId="4D534BFB" w14:textId="77777777" w:rsidTr="00EE0A51">
        <w:trPr>
          <w:cantSplit/>
        </w:trPr>
        <w:tc>
          <w:tcPr>
            <w:tcW w:w="1668" w:type="dxa"/>
            <w:tcBorders>
              <w:left w:val="single" w:sz="1" w:space="0" w:color="000000"/>
              <w:bottom w:val="single" w:sz="4" w:space="0" w:color="auto"/>
            </w:tcBorders>
            <w:vAlign w:val="center"/>
          </w:tcPr>
          <w:p w14:paraId="28B23A69" w14:textId="77777777" w:rsidR="00EE0A51" w:rsidRPr="00EE0A51" w:rsidRDefault="00EE0A51" w:rsidP="00EE0A51">
            <w:pPr>
              <w:pStyle w:val="BodyTextIndent"/>
              <w:tabs>
                <w:tab w:val="clear" w:pos="851"/>
              </w:tabs>
              <w:spacing w:after="0"/>
              <w:ind w:left="0"/>
              <w:rPr>
                <w:rFonts w:cs="Arial"/>
                <w:i/>
              </w:rPr>
            </w:pPr>
            <w:r w:rsidRPr="00EE0A51">
              <w:rPr>
                <w:rFonts w:cs="Arial"/>
                <w:i/>
              </w:rPr>
              <w:t>Co-requisite(s)</w:t>
            </w:r>
          </w:p>
        </w:tc>
        <w:tc>
          <w:tcPr>
            <w:tcW w:w="2268" w:type="dxa"/>
            <w:tcBorders>
              <w:left w:val="single" w:sz="1" w:space="0" w:color="000000"/>
              <w:bottom w:val="single" w:sz="4" w:space="0" w:color="auto"/>
            </w:tcBorders>
            <w:vAlign w:val="center"/>
          </w:tcPr>
          <w:p w14:paraId="5877995F" w14:textId="77777777" w:rsidR="00EE0A51" w:rsidRPr="00EE0A51" w:rsidRDefault="00EE0A51" w:rsidP="00EE0A51">
            <w:pPr>
              <w:pStyle w:val="BodyTextIndent"/>
              <w:tabs>
                <w:tab w:val="clear" w:pos="851"/>
              </w:tabs>
              <w:spacing w:after="0"/>
              <w:ind w:left="0"/>
              <w:rPr>
                <w:rFonts w:cs="Arial"/>
                <w:i/>
              </w:rPr>
            </w:pPr>
            <w:r w:rsidRPr="00EE0A51">
              <w:rPr>
                <w:rFonts w:cs="Arial"/>
                <w:i/>
              </w:rPr>
              <w:t>No</w:t>
            </w:r>
          </w:p>
        </w:tc>
        <w:tc>
          <w:tcPr>
            <w:tcW w:w="3969" w:type="dxa"/>
            <w:tcBorders>
              <w:left w:val="single" w:sz="1" w:space="0" w:color="000000"/>
              <w:bottom w:val="single" w:sz="4" w:space="0" w:color="auto"/>
            </w:tcBorders>
            <w:vAlign w:val="center"/>
          </w:tcPr>
          <w:p w14:paraId="7F43B96F" w14:textId="77777777" w:rsidR="00EE0A51" w:rsidRPr="00EE0A51" w:rsidRDefault="00EE0A51" w:rsidP="00EE0A51">
            <w:pPr>
              <w:pStyle w:val="BodyTextIndent"/>
              <w:tabs>
                <w:tab w:val="clear" w:pos="851"/>
              </w:tabs>
              <w:spacing w:after="0"/>
              <w:ind w:left="0"/>
              <w:rPr>
                <w:rFonts w:cs="Arial"/>
                <w:i/>
              </w:rPr>
            </w:pPr>
            <w:r w:rsidRPr="00EE0A51">
              <w:rPr>
                <w:rFonts w:cs="Arial"/>
                <w:i/>
              </w:rPr>
              <w:t>Year Taken (ie, 1</w:t>
            </w:r>
            <w:r w:rsidRPr="00EE0A51">
              <w:rPr>
                <w:rFonts w:cs="Arial"/>
                <w:i/>
                <w:vertAlign w:val="superscript"/>
              </w:rPr>
              <w:t>st</w:t>
            </w:r>
            <w:r w:rsidRPr="00EE0A51">
              <w:rPr>
                <w:rFonts w:cs="Arial"/>
                <w:i/>
              </w:rPr>
              <w:t>, 2</w:t>
            </w:r>
            <w:r w:rsidRPr="00EE0A51">
              <w:rPr>
                <w:rFonts w:cs="Arial"/>
                <w:i/>
                <w:vertAlign w:val="superscript"/>
              </w:rPr>
              <w:t>nd</w:t>
            </w:r>
            <w:r w:rsidRPr="00EE0A51">
              <w:rPr>
                <w:rFonts w:cs="Arial"/>
                <w:i/>
              </w:rPr>
              <w:t>, 3</w:t>
            </w:r>
            <w:r w:rsidRPr="00EE0A51">
              <w:rPr>
                <w:rFonts w:cs="Arial"/>
                <w:i/>
                <w:vertAlign w:val="superscript"/>
              </w:rPr>
              <w:t>rd</w:t>
            </w:r>
            <w:r w:rsidRPr="00EE0A51">
              <w:rPr>
                <w:rFonts w:cs="Arial"/>
                <w:i/>
              </w:rPr>
              <w:t>)</w:t>
            </w:r>
          </w:p>
        </w:tc>
        <w:tc>
          <w:tcPr>
            <w:tcW w:w="1322" w:type="dxa"/>
            <w:tcBorders>
              <w:left w:val="single" w:sz="1" w:space="0" w:color="000000"/>
              <w:bottom w:val="single" w:sz="4" w:space="0" w:color="auto"/>
              <w:right w:val="single" w:sz="1" w:space="0" w:color="000000"/>
            </w:tcBorders>
            <w:vAlign w:val="center"/>
          </w:tcPr>
          <w:p w14:paraId="642DD50D" w14:textId="77777777" w:rsidR="00EE0A51" w:rsidRPr="00EE0A51" w:rsidRDefault="00EE0A51" w:rsidP="00EE0A51">
            <w:pPr>
              <w:pStyle w:val="BodyTextIndent"/>
              <w:tabs>
                <w:tab w:val="clear" w:pos="851"/>
              </w:tabs>
              <w:spacing w:after="0"/>
              <w:ind w:left="0"/>
              <w:rPr>
                <w:rFonts w:cs="Arial"/>
                <w:i/>
              </w:rPr>
            </w:pPr>
            <w:r w:rsidRPr="00EE0A51">
              <w:rPr>
                <w:rFonts w:cs="Arial"/>
                <w:i/>
              </w:rPr>
              <w:t>N/A</w:t>
            </w:r>
          </w:p>
        </w:tc>
      </w:tr>
      <w:tr w:rsidR="00EE0A51" w:rsidRPr="00EE0A51" w14:paraId="5D1CD1BC" w14:textId="77777777" w:rsidTr="00EE0A51">
        <w:trPr>
          <w:cantSplit/>
        </w:trPr>
        <w:tc>
          <w:tcPr>
            <w:tcW w:w="3936" w:type="dxa"/>
            <w:gridSpan w:val="2"/>
            <w:tcBorders>
              <w:top w:val="single" w:sz="4" w:space="0" w:color="auto"/>
              <w:left w:val="single" w:sz="4" w:space="0" w:color="auto"/>
              <w:bottom w:val="single" w:sz="4" w:space="0" w:color="auto"/>
              <w:right w:val="single" w:sz="4" w:space="0" w:color="auto"/>
            </w:tcBorders>
            <w:vAlign w:val="center"/>
          </w:tcPr>
          <w:p w14:paraId="0F96CA7B" w14:textId="77777777" w:rsidR="00EE0A51" w:rsidRPr="00EE0A51" w:rsidRDefault="00EE0A51" w:rsidP="00EE0A51">
            <w:pPr>
              <w:pStyle w:val="BodyTextIndent"/>
              <w:tabs>
                <w:tab w:val="clear" w:pos="851"/>
              </w:tabs>
              <w:spacing w:after="0"/>
              <w:ind w:left="0"/>
              <w:rPr>
                <w:rFonts w:cs="Arial"/>
                <w:i/>
              </w:rPr>
            </w:pPr>
            <w:r w:rsidRPr="00EE0A51">
              <w:rPr>
                <w:rFonts w:cs="Arial"/>
                <w:i/>
              </w:rPr>
              <w:t>Assessment standards: No</w:t>
            </w:r>
          </w:p>
        </w:tc>
        <w:tc>
          <w:tcPr>
            <w:tcW w:w="5291" w:type="dxa"/>
            <w:gridSpan w:val="2"/>
            <w:tcBorders>
              <w:top w:val="single" w:sz="4" w:space="0" w:color="auto"/>
              <w:left w:val="single" w:sz="4" w:space="0" w:color="auto"/>
              <w:bottom w:val="single" w:sz="4" w:space="0" w:color="auto"/>
              <w:right w:val="single" w:sz="4" w:space="0" w:color="auto"/>
            </w:tcBorders>
            <w:vAlign w:val="center"/>
          </w:tcPr>
          <w:p w14:paraId="26E2928C" w14:textId="77777777" w:rsidR="00EE0A51" w:rsidRPr="00EE0A51" w:rsidRDefault="00EE0A51" w:rsidP="00EE0A51">
            <w:pPr>
              <w:pStyle w:val="BodyTextIndent"/>
              <w:tabs>
                <w:tab w:val="clear" w:pos="851"/>
              </w:tabs>
              <w:spacing w:after="0"/>
              <w:ind w:left="0"/>
              <w:rPr>
                <w:rFonts w:cs="Arial"/>
                <w:i/>
              </w:rPr>
            </w:pPr>
            <w:r w:rsidRPr="00EE0A51">
              <w:rPr>
                <w:rFonts w:cs="Arial"/>
                <w:i/>
              </w:rPr>
              <w:t>Course is compulsory: Yes</w:t>
            </w:r>
          </w:p>
        </w:tc>
      </w:tr>
      <w:tr w:rsidR="00EE0A51" w:rsidRPr="00EE0A51" w14:paraId="6CB03A04" w14:textId="77777777" w:rsidTr="00EE0A51">
        <w:trPr>
          <w:cantSplit/>
        </w:trPr>
        <w:tc>
          <w:tcPr>
            <w:tcW w:w="9227" w:type="dxa"/>
            <w:gridSpan w:val="4"/>
            <w:tcBorders>
              <w:top w:val="single" w:sz="4" w:space="0" w:color="auto"/>
              <w:left w:val="single" w:sz="4" w:space="0" w:color="auto"/>
              <w:bottom w:val="single" w:sz="4" w:space="0" w:color="auto"/>
              <w:right w:val="single" w:sz="4" w:space="0" w:color="auto"/>
            </w:tcBorders>
            <w:vAlign w:val="center"/>
          </w:tcPr>
          <w:p w14:paraId="35A70113" w14:textId="77777777" w:rsidR="00EE0A51" w:rsidRPr="00EE0A51" w:rsidRDefault="00EE0A51" w:rsidP="00EE0A51">
            <w:pPr>
              <w:pStyle w:val="BodyTextIndent"/>
              <w:tabs>
                <w:tab w:val="clear" w:pos="851"/>
              </w:tabs>
              <w:spacing w:after="0"/>
              <w:ind w:left="0"/>
              <w:rPr>
                <w:rFonts w:cs="Arial"/>
                <w:i/>
              </w:rPr>
            </w:pPr>
            <w:r w:rsidRPr="00EE0A51">
              <w:rPr>
                <w:rFonts w:cs="Arial"/>
                <w:i/>
              </w:rPr>
              <w:t xml:space="preserve">This course approved in another Programme  Yes </w:t>
            </w:r>
          </w:p>
          <w:p w14:paraId="62E0FF55" w14:textId="77777777" w:rsidR="00EE0A51" w:rsidRPr="00EE0A51" w:rsidRDefault="00EE0A51" w:rsidP="00EE0A51">
            <w:pPr>
              <w:pStyle w:val="BodyTextIndent"/>
              <w:tabs>
                <w:tab w:val="clear" w:pos="851"/>
              </w:tabs>
              <w:spacing w:after="0"/>
              <w:ind w:left="0"/>
              <w:rPr>
                <w:rFonts w:cs="Arial"/>
                <w:i/>
              </w:rPr>
            </w:pPr>
            <w:r w:rsidRPr="00EE0A51">
              <w:rPr>
                <w:rFonts w:cs="Arial"/>
                <w:i/>
              </w:rPr>
              <w:t>Name of other Programme: Postgraduate Certificate in Design, Postgraduate Diploma in Design, Bachelor of Design (Honours)</w:t>
            </w:r>
          </w:p>
        </w:tc>
      </w:tr>
    </w:tbl>
    <w:p w14:paraId="3FAE9900" w14:textId="77777777" w:rsidR="00EE0A51" w:rsidRPr="0013747F" w:rsidRDefault="00EE0A51" w:rsidP="00EE0A51">
      <w:pPr>
        <w:pStyle w:val="BodyTextIndent"/>
        <w:spacing w:before="240"/>
        <w:ind w:left="0"/>
        <w:rPr>
          <w:rFonts w:cs="Arial"/>
          <w:b/>
          <w:i/>
          <w:sz w:val="22"/>
          <w:szCs w:val="22"/>
        </w:rPr>
      </w:pPr>
      <w:r w:rsidRPr="00354E3D">
        <w:rPr>
          <w:rFonts w:cs="Arial"/>
          <w:b/>
          <w:i/>
          <w:sz w:val="22"/>
          <w:szCs w:val="22"/>
        </w:rPr>
        <w:t>Aim</w:t>
      </w:r>
    </w:p>
    <w:p w14:paraId="28305DE8" w14:textId="77777777" w:rsidR="00EE0A51" w:rsidRDefault="00EE0A51" w:rsidP="00EE0A51">
      <w:pPr>
        <w:tabs>
          <w:tab w:val="left" w:pos="851"/>
        </w:tabs>
        <w:spacing w:after="120"/>
        <w:rPr>
          <w:lang w:val="en-AU"/>
        </w:rPr>
      </w:pPr>
      <w:r>
        <w:rPr>
          <w:rFonts w:cs="Arial"/>
          <w:lang w:val="en-AU"/>
        </w:rPr>
        <w:t>To develop a project, either individual or team-based, which</w:t>
      </w:r>
      <w:r w:rsidRPr="00857BDE">
        <w:rPr>
          <w:rFonts w:cs="Arial"/>
          <w:lang w:val="en-AU"/>
        </w:rPr>
        <w:t xml:space="preserve"> employ</w:t>
      </w:r>
      <w:r>
        <w:rPr>
          <w:rFonts w:cs="Arial"/>
          <w:lang w:val="en-AU"/>
        </w:rPr>
        <w:t>s</w:t>
      </w:r>
      <w:r w:rsidRPr="00857BDE">
        <w:rPr>
          <w:rFonts w:cs="Arial"/>
          <w:lang w:val="en-AU"/>
        </w:rPr>
        <w:t xml:space="preserve"> relevant skills and techniques and explor</w:t>
      </w:r>
      <w:r>
        <w:rPr>
          <w:rFonts w:cs="Arial"/>
          <w:lang w:val="en-AU"/>
        </w:rPr>
        <w:t>es</w:t>
      </w:r>
      <w:r w:rsidRPr="00857BDE">
        <w:rPr>
          <w:rFonts w:cs="Arial"/>
          <w:lang w:val="en-AU"/>
        </w:rPr>
        <w:t xml:space="preserve"> ideas and issues relevant to the design discipline. Students will research and analyse information from a range of sources,</w:t>
      </w:r>
      <w:r>
        <w:rPr>
          <w:rFonts w:cs="Arial"/>
          <w:lang w:val="en-AU"/>
        </w:rPr>
        <w:t xml:space="preserve"> and</w:t>
      </w:r>
      <w:r w:rsidRPr="00857BDE">
        <w:rPr>
          <w:rFonts w:cs="Arial"/>
          <w:lang w:val="en-AU"/>
        </w:rPr>
        <w:t xml:space="preserve"> incorporate critique and iteration to arrive at a resolved final design outcome. Sustainability will be addressed throughout the applied research process from cultural, social, environmental and/or economic perspectives.</w:t>
      </w:r>
      <w:r w:rsidRPr="00857BDE">
        <w:rPr>
          <w:rFonts w:cs="Arial"/>
        </w:rPr>
        <w:t xml:space="preserve"> </w:t>
      </w:r>
    </w:p>
    <w:p w14:paraId="628F5D01" w14:textId="77777777" w:rsidR="00EE0A51" w:rsidRPr="0013747F" w:rsidRDefault="00EE0A51" w:rsidP="00EE0A51">
      <w:pPr>
        <w:pStyle w:val="BodyTextIndent"/>
        <w:spacing w:after="0"/>
        <w:ind w:left="0"/>
        <w:rPr>
          <w:rFonts w:cs="Arial"/>
          <w:b/>
          <w:i/>
          <w:sz w:val="22"/>
          <w:szCs w:val="22"/>
        </w:rPr>
      </w:pPr>
      <w:r w:rsidRPr="0013747F">
        <w:rPr>
          <w:rFonts w:cs="Arial"/>
          <w:b/>
          <w:i/>
          <w:sz w:val="22"/>
          <w:szCs w:val="22"/>
        </w:rPr>
        <w:t>Learning Outcomes</w:t>
      </w:r>
    </w:p>
    <w:p w14:paraId="30EFD365" w14:textId="77777777" w:rsidR="00EE0A51" w:rsidRPr="0013747F" w:rsidRDefault="00EE0A51" w:rsidP="00EE0A51">
      <w:pPr>
        <w:pStyle w:val="BodyTextIndent"/>
        <w:ind w:left="0"/>
        <w:rPr>
          <w:rFonts w:cs="Arial"/>
        </w:rPr>
      </w:pPr>
      <w:r w:rsidRPr="0013747F">
        <w:rPr>
          <w:rFonts w:cs="Arial"/>
        </w:rPr>
        <w:t>At the successful completion of this course, students will be able to:</w:t>
      </w:r>
    </w:p>
    <w:p w14:paraId="7B8D8FF9" w14:textId="77777777" w:rsidR="00EE0A51" w:rsidRPr="00857BDE" w:rsidRDefault="00EE0A51" w:rsidP="00EE0A51">
      <w:pPr>
        <w:numPr>
          <w:ilvl w:val="0"/>
          <w:numId w:val="19"/>
        </w:numPr>
        <w:tabs>
          <w:tab w:val="num" w:pos="567"/>
        </w:tabs>
        <w:suppressAutoHyphens w:val="0"/>
        <w:spacing w:line="240" w:lineRule="auto"/>
        <w:ind w:left="567" w:hanging="567"/>
        <w:rPr>
          <w:rFonts w:cs="Arial"/>
        </w:rPr>
      </w:pPr>
      <w:r w:rsidRPr="00857BDE">
        <w:rPr>
          <w:rFonts w:cs="Arial"/>
        </w:rPr>
        <w:t>Respond to an identified need, market opportunity</w:t>
      </w:r>
      <w:r>
        <w:rPr>
          <w:rFonts w:cs="Arial"/>
        </w:rPr>
        <w:t>,</w:t>
      </w:r>
      <w:r w:rsidRPr="00857BDE">
        <w:rPr>
          <w:rFonts w:cs="Arial"/>
        </w:rPr>
        <w:t xml:space="preserve"> or challenge through the development of a design brief</w:t>
      </w:r>
      <w:r>
        <w:rPr>
          <w:rFonts w:cs="Arial"/>
        </w:rPr>
        <w:t>.</w:t>
      </w:r>
    </w:p>
    <w:p w14:paraId="00D92BD6" w14:textId="77777777" w:rsidR="00EE0A51" w:rsidRPr="00857BDE" w:rsidRDefault="00EE0A51" w:rsidP="00EE0A51">
      <w:pPr>
        <w:numPr>
          <w:ilvl w:val="0"/>
          <w:numId w:val="19"/>
        </w:numPr>
        <w:tabs>
          <w:tab w:val="left" w:pos="567"/>
        </w:tabs>
        <w:suppressAutoHyphens w:val="0"/>
        <w:spacing w:line="240" w:lineRule="auto"/>
        <w:ind w:left="567" w:hanging="567"/>
        <w:rPr>
          <w:rFonts w:cs="Arial"/>
        </w:rPr>
      </w:pPr>
      <w:r w:rsidRPr="00857BDE">
        <w:rPr>
          <w:rFonts w:cs="Arial"/>
        </w:rPr>
        <w:t xml:space="preserve">Apply design research methods, skills and techniques and record this process alongside the development of </w:t>
      </w:r>
      <w:r w:rsidRPr="00857BDE">
        <w:rPr>
          <w:rFonts w:cs="Arial"/>
          <w:lang w:val="en-AU"/>
        </w:rPr>
        <w:t>prototypes/toiles/models/working concepts to evaluate ideas</w:t>
      </w:r>
      <w:r>
        <w:rPr>
          <w:rFonts w:cs="Arial"/>
          <w:lang w:val="en-AU"/>
        </w:rPr>
        <w:t>.</w:t>
      </w:r>
      <w:r w:rsidRPr="00857BDE">
        <w:rPr>
          <w:rFonts w:cs="Arial"/>
          <w:lang w:val="en-AU"/>
        </w:rPr>
        <w:t xml:space="preserve"> </w:t>
      </w:r>
    </w:p>
    <w:p w14:paraId="26736545" w14:textId="77777777" w:rsidR="00EE0A51" w:rsidRPr="00857BDE" w:rsidRDefault="00EE0A51" w:rsidP="00EE0A51">
      <w:pPr>
        <w:numPr>
          <w:ilvl w:val="0"/>
          <w:numId w:val="19"/>
        </w:numPr>
        <w:tabs>
          <w:tab w:val="left" w:pos="567"/>
        </w:tabs>
        <w:suppressAutoHyphens w:val="0"/>
        <w:spacing w:line="240" w:lineRule="auto"/>
        <w:ind w:left="567" w:hanging="567"/>
        <w:rPr>
          <w:rFonts w:cs="Arial"/>
        </w:rPr>
      </w:pPr>
      <w:r w:rsidRPr="00857BDE">
        <w:rPr>
          <w:rFonts w:cs="Arial"/>
        </w:rPr>
        <w:t>Incorporate research and design development, together with self and external critique</w:t>
      </w:r>
      <w:r>
        <w:rPr>
          <w:rFonts w:cs="Arial"/>
        </w:rPr>
        <w:t>,</w:t>
      </w:r>
      <w:r w:rsidRPr="00857BDE">
        <w:rPr>
          <w:rFonts w:cs="Arial"/>
        </w:rPr>
        <w:t xml:space="preserve"> to arrive at a resolved outcome that meets the brief</w:t>
      </w:r>
      <w:r>
        <w:rPr>
          <w:rFonts w:cs="Arial"/>
        </w:rPr>
        <w:t>.</w:t>
      </w:r>
    </w:p>
    <w:p w14:paraId="3400C835"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Indicative Content</w:t>
      </w:r>
    </w:p>
    <w:p w14:paraId="1D0D6AD1" w14:textId="77777777" w:rsidR="00EE0A51" w:rsidRPr="008808A6" w:rsidRDefault="00EE0A51" w:rsidP="00EE0A51">
      <w:pPr>
        <w:pStyle w:val="ListParagraph"/>
        <w:numPr>
          <w:ilvl w:val="0"/>
          <w:numId w:val="15"/>
        </w:numPr>
        <w:tabs>
          <w:tab w:val="num" w:pos="851"/>
        </w:tabs>
        <w:spacing w:after="200" w:line="276" w:lineRule="auto"/>
        <w:ind w:left="340" w:hanging="340"/>
        <w:rPr>
          <w:rFonts w:eastAsia="Times New Roman" w:cs="Arial"/>
          <w:lang w:val="en-AU" w:eastAsia="ar-SA"/>
        </w:rPr>
      </w:pPr>
      <w:r w:rsidRPr="008808A6">
        <w:rPr>
          <w:rFonts w:eastAsia="Times New Roman" w:cs="Arial"/>
          <w:lang w:val="en-AU" w:eastAsia="ar-SA"/>
        </w:rPr>
        <w:t xml:space="preserve">development of design brief </w:t>
      </w:r>
    </w:p>
    <w:p w14:paraId="26C78FAF" w14:textId="77777777" w:rsidR="00EE0A51" w:rsidRDefault="00EE0A51" w:rsidP="00EE0A51">
      <w:pPr>
        <w:pStyle w:val="ListParagraph"/>
        <w:numPr>
          <w:ilvl w:val="0"/>
          <w:numId w:val="15"/>
        </w:numPr>
        <w:tabs>
          <w:tab w:val="num" w:pos="851"/>
        </w:tabs>
        <w:spacing w:after="200" w:line="276" w:lineRule="auto"/>
        <w:ind w:left="340" w:hanging="340"/>
        <w:rPr>
          <w:rFonts w:eastAsia="Times New Roman" w:cs="Arial"/>
          <w:lang w:val="en-AU" w:eastAsia="ar-SA"/>
        </w:rPr>
      </w:pPr>
      <w:r w:rsidRPr="008808A6">
        <w:rPr>
          <w:rFonts w:eastAsia="Times New Roman" w:cs="Arial"/>
          <w:lang w:val="en-AU" w:eastAsia="ar-SA"/>
        </w:rPr>
        <w:t xml:space="preserve">introduction to design research </w:t>
      </w:r>
      <w:r>
        <w:rPr>
          <w:rFonts w:eastAsia="Times New Roman" w:cs="Arial"/>
          <w:lang w:val="en-AU" w:eastAsia="ar-SA"/>
        </w:rPr>
        <w:t xml:space="preserve">methods, </w:t>
      </w:r>
      <w:r w:rsidRPr="008808A6">
        <w:rPr>
          <w:rFonts w:eastAsia="Times New Roman" w:cs="Arial"/>
          <w:lang w:val="en-AU" w:eastAsia="ar-SA"/>
        </w:rPr>
        <w:t xml:space="preserve">tools and techniques </w:t>
      </w:r>
    </w:p>
    <w:p w14:paraId="50DFEDCC" w14:textId="77777777" w:rsidR="00EE0A51" w:rsidRPr="008808A6" w:rsidRDefault="00EE0A51" w:rsidP="00EE0A51">
      <w:pPr>
        <w:pStyle w:val="ListParagraph"/>
        <w:numPr>
          <w:ilvl w:val="0"/>
          <w:numId w:val="15"/>
        </w:numPr>
        <w:tabs>
          <w:tab w:val="num" w:pos="851"/>
        </w:tabs>
        <w:spacing w:after="200" w:line="276" w:lineRule="auto"/>
        <w:ind w:left="340" w:hanging="340"/>
        <w:rPr>
          <w:rFonts w:eastAsia="Times New Roman" w:cs="Arial"/>
          <w:lang w:val="en-AU" w:eastAsia="ar-SA"/>
        </w:rPr>
      </w:pPr>
      <w:r w:rsidRPr="008808A6">
        <w:rPr>
          <w:rFonts w:eastAsia="Times New Roman" w:cs="Arial"/>
          <w:lang w:val="en-AU" w:eastAsia="ar-SA"/>
        </w:rPr>
        <w:t xml:space="preserve">application of design research to brief  </w:t>
      </w:r>
    </w:p>
    <w:p w14:paraId="39B29CAA" w14:textId="77777777" w:rsidR="00EE0A51" w:rsidRPr="008808A6" w:rsidRDefault="00EE0A51" w:rsidP="00EE0A51">
      <w:pPr>
        <w:pStyle w:val="ListParagraph"/>
        <w:numPr>
          <w:ilvl w:val="0"/>
          <w:numId w:val="15"/>
        </w:numPr>
        <w:tabs>
          <w:tab w:val="num" w:pos="851"/>
        </w:tabs>
        <w:spacing w:after="200" w:line="276" w:lineRule="auto"/>
        <w:ind w:left="340" w:hanging="340"/>
        <w:rPr>
          <w:rFonts w:eastAsia="Times New Roman" w:cs="Arial"/>
          <w:lang w:val="en-AU" w:eastAsia="ar-SA"/>
        </w:rPr>
      </w:pPr>
      <w:r>
        <w:rPr>
          <w:rFonts w:eastAsia="Times New Roman" w:cs="Arial"/>
          <w:lang w:val="en-AU" w:eastAsia="ar-SA"/>
        </w:rPr>
        <w:t xml:space="preserve">documentation </w:t>
      </w:r>
      <w:r w:rsidRPr="008808A6">
        <w:rPr>
          <w:rFonts w:eastAsia="Times New Roman" w:cs="Arial"/>
          <w:lang w:val="en-AU" w:eastAsia="ar-SA"/>
        </w:rPr>
        <w:t>of an iterative design process in a workbook</w:t>
      </w:r>
    </w:p>
    <w:p w14:paraId="1430F70F" w14:textId="77777777" w:rsidR="00EE0A51" w:rsidRPr="008808A6" w:rsidRDefault="00EE0A51" w:rsidP="00EE0A51">
      <w:pPr>
        <w:pStyle w:val="ListParagraph"/>
        <w:numPr>
          <w:ilvl w:val="0"/>
          <w:numId w:val="15"/>
        </w:numPr>
        <w:tabs>
          <w:tab w:val="num" w:pos="851"/>
        </w:tabs>
        <w:spacing w:after="200" w:line="276" w:lineRule="auto"/>
        <w:ind w:left="340" w:hanging="340"/>
        <w:rPr>
          <w:rFonts w:eastAsia="Times New Roman" w:cs="Arial"/>
          <w:lang w:val="en-AU" w:eastAsia="ar-SA"/>
        </w:rPr>
      </w:pPr>
      <w:r w:rsidRPr="008808A6">
        <w:rPr>
          <w:rFonts w:eastAsia="Times New Roman" w:cs="Arial"/>
          <w:lang w:val="en-AU" w:eastAsia="ar-SA"/>
        </w:rPr>
        <w:t>development of prototypes/toiles/models/working concepts</w:t>
      </w:r>
    </w:p>
    <w:p w14:paraId="3582B0FF" w14:textId="77777777" w:rsidR="00EE0A51" w:rsidRPr="008808A6" w:rsidRDefault="00EE0A51" w:rsidP="00EE0A51">
      <w:pPr>
        <w:pStyle w:val="ListParagraph"/>
        <w:numPr>
          <w:ilvl w:val="0"/>
          <w:numId w:val="15"/>
        </w:numPr>
        <w:tabs>
          <w:tab w:val="num" w:pos="851"/>
        </w:tabs>
        <w:spacing w:after="200" w:line="276" w:lineRule="auto"/>
        <w:ind w:left="340" w:hanging="340"/>
        <w:rPr>
          <w:rFonts w:eastAsia="Times New Roman" w:cs="Arial"/>
          <w:lang w:val="en-AU" w:eastAsia="ar-SA"/>
        </w:rPr>
      </w:pPr>
      <w:r w:rsidRPr="008808A6">
        <w:rPr>
          <w:rFonts w:eastAsia="Times New Roman" w:cs="Arial"/>
          <w:lang w:val="en-AU" w:eastAsia="ar-SA"/>
        </w:rPr>
        <w:t xml:space="preserve">presentation and critique </w:t>
      </w:r>
    </w:p>
    <w:p w14:paraId="71CD0977" w14:textId="77777777" w:rsidR="00EE0A51" w:rsidRPr="008808A6" w:rsidRDefault="00EE0A51" w:rsidP="00EE0A51">
      <w:pPr>
        <w:pStyle w:val="ListParagraph"/>
        <w:numPr>
          <w:ilvl w:val="0"/>
          <w:numId w:val="15"/>
        </w:numPr>
        <w:tabs>
          <w:tab w:val="num" w:pos="851"/>
        </w:tabs>
        <w:spacing w:after="200" w:line="276" w:lineRule="auto"/>
        <w:ind w:left="340" w:hanging="340"/>
        <w:rPr>
          <w:rFonts w:eastAsia="Times New Roman" w:cs="Arial"/>
          <w:lang w:val="en-AU" w:eastAsia="ar-SA"/>
        </w:rPr>
      </w:pPr>
      <w:r w:rsidRPr="008808A6">
        <w:rPr>
          <w:rFonts w:eastAsia="Times New Roman" w:cs="Arial"/>
          <w:lang w:val="en-AU" w:eastAsia="ar-SA"/>
        </w:rPr>
        <w:t>development, refinement and presentation of resolved design outcome</w:t>
      </w:r>
    </w:p>
    <w:p w14:paraId="61F10A79"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Assessment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4928"/>
        <w:gridCol w:w="1559"/>
        <w:gridCol w:w="2126"/>
      </w:tblGrid>
      <w:tr w:rsidR="00EE0A51" w:rsidRPr="0013747F" w14:paraId="015A5ABA" w14:textId="77777777" w:rsidTr="00EE0A51">
        <w:tc>
          <w:tcPr>
            <w:tcW w:w="4928" w:type="dxa"/>
            <w:shd w:val="clear" w:color="auto" w:fill="auto"/>
          </w:tcPr>
          <w:p w14:paraId="772BA18A" w14:textId="77777777" w:rsidR="00EE0A51" w:rsidRPr="0013747F" w:rsidRDefault="00EE0A51" w:rsidP="00EE0A51">
            <w:pPr>
              <w:pStyle w:val="BodyTextIndent"/>
              <w:spacing w:after="0"/>
              <w:ind w:left="0"/>
              <w:rPr>
                <w:rFonts w:cs="Arial"/>
                <w:b/>
              </w:rPr>
            </w:pPr>
            <w:r w:rsidRPr="0013747F">
              <w:rPr>
                <w:rFonts w:cs="Arial"/>
                <w:b/>
              </w:rPr>
              <w:t>Assessment Activity</w:t>
            </w:r>
          </w:p>
        </w:tc>
        <w:tc>
          <w:tcPr>
            <w:tcW w:w="1559" w:type="dxa"/>
            <w:shd w:val="clear" w:color="auto" w:fill="auto"/>
          </w:tcPr>
          <w:p w14:paraId="5FE12650" w14:textId="77777777" w:rsidR="00EE0A51" w:rsidRPr="0013747F" w:rsidRDefault="00EE0A51" w:rsidP="00EE0A51">
            <w:pPr>
              <w:pStyle w:val="BodyTextIndent"/>
              <w:spacing w:after="0"/>
              <w:ind w:left="0"/>
              <w:rPr>
                <w:rFonts w:cs="Arial"/>
                <w:b/>
              </w:rPr>
            </w:pPr>
            <w:r w:rsidRPr="0013747F">
              <w:rPr>
                <w:rFonts w:cs="Arial"/>
                <w:b/>
              </w:rPr>
              <w:t>Weighting</w:t>
            </w:r>
          </w:p>
        </w:tc>
        <w:tc>
          <w:tcPr>
            <w:tcW w:w="2126" w:type="dxa"/>
            <w:shd w:val="clear" w:color="auto" w:fill="auto"/>
          </w:tcPr>
          <w:p w14:paraId="5B87BC94" w14:textId="77777777" w:rsidR="00EE0A51" w:rsidRPr="0013747F" w:rsidRDefault="00EE0A51" w:rsidP="00EE0A51">
            <w:pPr>
              <w:pStyle w:val="BodyTextIndent"/>
              <w:spacing w:after="0"/>
              <w:ind w:left="0"/>
              <w:rPr>
                <w:rFonts w:cs="Arial"/>
                <w:b/>
              </w:rPr>
            </w:pPr>
            <w:r w:rsidRPr="0013747F">
              <w:rPr>
                <w:rFonts w:cs="Arial"/>
                <w:b/>
              </w:rPr>
              <w:t>Learning Outcomes</w:t>
            </w:r>
          </w:p>
        </w:tc>
      </w:tr>
      <w:tr w:rsidR="00EE0A51" w:rsidRPr="0013747F" w14:paraId="52FEFE7A" w14:textId="77777777" w:rsidTr="00EE0A51">
        <w:tc>
          <w:tcPr>
            <w:tcW w:w="4928" w:type="dxa"/>
            <w:shd w:val="clear" w:color="auto" w:fill="auto"/>
          </w:tcPr>
          <w:p w14:paraId="025746B3" w14:textId="77777777" w:rsidR="00EE0A51" w:rsidRPr="008808A6" w:rsidRDefault="00EE0A51" w:rsidP="00EE0A51">
            <w:pPr>
              <w:pStyle w:val="BodyTextIndent"/>
              <w:keepNext/>
              <w:numPr>
                <w:ilvl w:val="6"/>
                <w:numId w:val="1"/>
              </w:numPr>
              <w:spacing w:after="0"/>
              <w:outlineLvl w:val="6"/>
              <w:rPr>
                <w:rFonts w:cs="Arial"/>
              </w:rPr>
            </w:pPr>
            <w:r w:rsidRPr="008808A6">
              <w:rPr>
                <w:rFonts w:cs="Arial"/>
                <w:lang w:val="en-AU"/>
              </w:rPr>
              <w:t>Design research</w:t>
            </w:r>
            <w:r w:rsidRPr="00057CBB">
              <w:rPr>
                <w:rFonts w:cs="Arial"/>
                <w:lang w:val="en-AU"/>
              </w:rPr>
              <w:t xml:space="preserve"> process</w:t>
            </w:r>
            <w:r w:rsidRPr="008808A6">
              <w:rPr>
                <w:rFonts w:cs="Arial"/>
                <w:lang w:val="en-AU"/>
              </w:rPr>
              <w:t xml:space="preserve"> and development</w:t>
            </w:r>
          </w:p>
        </w:tc>
        <w:tc>
          <w:tcPr>
            <w:tcW w:w="1559" w:type="dxa"/>
            <w:shd w:val="clear" w:color="auto" w:fill="auto"/>
          </w:tcPr>
          <w:p w14:paraId="693FEC2F" w14:textId="77777777" w:rsidR="00EE0A51" w:rsidRPr="0013747F" w:rsidRDefault="00EE0A51" w:rsidP="00EE0A51">
            <w:pPr>
              <w:pStyle w:val="BodyTextIndent"/>
              <w:spacing w:after="0"/>
              <w:ind w:left="0"/>
              <w:rPr>
                <w:rFonts w:cs="Arial"/>
              </w:rPr>
            </w:pPr>
            <w:r>
              <w:rPr>
                <w:rFonts w:cs="Arial"/>
              </w:rPr>
              <w:t>50%</w:t>
            </w:r>
          </w:p>
        </w:tc>
        <w:tc>
          <w:tcPr>
            <w:tcW w:w="2126" w:type="dxa"/>
            <w:shd w:val="clear" w:color="auto" w:fill="auto"/>
          </w:tcPr>
          <w:p w14:paraId="5454C463" w14:textId="77777777" w:rsidR="00EE0A51" w:rsidRPr="0013747F" w:rsidRDefault="00EE0A51" w:rsidP="00EE0A51">
            <w:pPr>
              <w:pStyle w:val="BodyTextIndent"/>
              <w:spacing w:after="0"/>
              <w:ind w:left="0"/>
              <w:rPr>
                <w:rFonts w:cs="Arial"/>
              </w:rPr>
            </w:pPr>
            <w:r>
              <w:rPr>
                <w:rFonts w:cs="Arial"/>
              </w:rPr>
              <w:t>1-3</w:t>
            </w:r>
          </w:p>
        </w:tc>
      </w:tr>
      <w:tr w:rsidR="00EE0A51" w:rsidRPr="0013747F" w14:paraId="587FAB3D" w14:textId="77777777" w:rsidTr="00EE0A51">
        <w:tc>
          <w:tcPr>
            <w:tcW w:w="4928" w:type="dxa"/>
            <w:shd w:val="clear" w:color="auto" w:fill="auto"/>
          </w:tcPr>
          <w:p w14:paraId="1B757978" w14:textId="77777777" w:rsidR="00EE0A51" w:rsidRPr="002E5FB3" w:rsidRDefault="00EE0A51" w:rsidP="00EE0A51">
            <w:pPr>
              <w:pStyle w:val="BodyTextIndent"/>
              <w:spacing w:after="0"/>
              <w:ind w:left="0"/>
              <w:rPr>
                <w:rFonts w:cs="Arial"/>
              </w:rPr>
            </w:pPr>
            <w:r w:rsidRPr="005E01E5">
              <w:rPr>
                <w:rFonts w:cs="Arial"/>
                <w:lang w:val="en-AU"/>
              </w:rPr>
              <w:t xml:space="preserve">Resolved design outcome </w:t>
            </w:r>
          </w:p>
        </w:tc>
        <w:tc>
          <w:tcPr>
            <w:tcW w:w="1559" w:type="dxa"/>
            <w:shd w:val="clear" w:color="auto" w:fill="auto"/>
          </w:tcPr>
          <w:p w14:paraId="04C1C0B2" w14:textId="77777777" w:rsidR="00EE0A51" w:rsidRPr="0013747F" w:rsidRDefault="00EE0A51" w:rsidP="00EE0A51">
            <w:pPr>
              <w:pStyle w:val="BodyTextIndent"/>
              <w:spacing w:after="0"/>
              <w:ind w:left="0"/>
              <w:rPr>
                <w:rFonts w:cs="Arial"/>
              </w:rPr>
            </w:pPr>
            <w:r>
              <w:rPr>
                <w:rFonts w:cs="Arial"/>
              </w:rPr>
              <w:t>50%</w:t>
            </w:r>
          </w:p>
        </w:tc>
        <w:tc>
          <w:tcPr>
            <w:tcW w:w="2126" w:type="dxa"/>
            <w:shd w:val="clear" w:color="auto" w:fill="auto"/>
          </w:tcPr>
          <w:p w14:paraId="180A26D0" w14:textId="77777777" w:rsidR="00EE0A51" w:rsidRPr="0013747F" w:rsidRDefault="00EE0A51" w:rsidP="00EE0A51">
            <w:pPr>
              <w:pStyle w:val="BodyTextIndent"/>
              <w:spacing w:after="0"/>
              <w:ind w:left="0"/>
              <w:rPr>
                <w:rFonts w:cs="Arial"/>
              </w:rPr>
            </w:pPr>
            <w:r>
              <w:rPr>
                <w:rFonts w:cs="Arial"/>
              </w:rPr>
              <w:t>1-3</w:t>
            </w:r>
          </w:p>
        </w:tc>
      </w:tr>
    </w:tbl>
    <w:p w14:paraId="34D92D69"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Resources</w:t>
      </w:r>
    </w:p>
    <w:p w14:paraId="0AAFDE5A" w14:textId="77777777" w:rsidR="00EE0A51" w:rsidRPr="0013747F" w:rsidRDefault="00EE0A51" w:rsidP="00EE0A51">
      <w:pPr>
        <w:pStyle w:val="BodyTextIndent"/>
        <w:spacing w:before="60" w:after="60"/>
        <w:ind w:left="0"/>
        <w:rPr>
          <w:rFonts w:cs="Arial"/>
        </w:rPr>
      </w:pPr>
      <w:r w:rsidRPr="00E02758">
        <w:rPr>
          <w:rFonts w:cs="Arial"/>
        </w:rPr>
        <w:t xml:space="preserve">Students will be </w:t>
      </w:r>
      <w:r>
        <w:rPr>
          <w:rFonts w:cs="Arial"/>
        </w:rPr>
        <w:t>supported to use</w:t>
      </w:r>
      <w:r w:rsidRPr="00E02758">
        <w:rPr>
          <w:rFonts w:cs="Arial"/>
        </w:rPr>
        <w:t xml:space="preserve"> </w:t>
      </w:r>
      <w:r>
        <w:rPr>
          <w:rFonts w:cs="Arial"/>
        </w:rPr>
        <w:t>a</w:t>
      </w:r>
      <w:r w:rsidRPr="00E02758">
        <w:rPr>
          <w:rFonts w:cs="Arial"/>
        </w:rPr>
        <w:t xml:space="preserve"> range of resources appropriate to their project including texts, websites</w:t>
      </w:r>
      <w:r>
        <w:rPr>
          <w:rFonts w:cs="Arial"/>
        </w:rPr>
        <w:t xml:space="preserve"> and j</w:t>
      </w:r>
      <w:r w:rsidRPr="00E02758">
        <w:rPr>
          <w:rFonts w:cs="Arial"/>
        </w:rPr>
        <w:t>ournal</w:t>
      </w:r>
      <w:r>
        <w:rPr>
          <w:rFonts w:cs="Arial"/>
        </w:rPr>
        <w:t xml:space="preserve">s. </w:t>
      </w:r>
    </w:p>
    <w:p w14:paraId="17F1E7EF" w14:textId="77777777" w:rsidR="00EE0A51" w:rsidRPr="00E02758" w:rsidRDefault="00EE0A51" w:rsidP="00EE0A51">
      <w:pPr>
        <w:pStyle w:val="Heading2"/>
        <w:rPr>
          <w:u w:val="none"/>
        </w:rPr>
      </w:pPr>
      <w:bookmarkStart w:id="275" w:name="_Toc424551927"/>
      <w:bookmarkStart w:id="276" w:name="_Toc430263551"/>
      <w:r>
        <w:rPr>
          <w:u w:val="none"/>
        </w:rPr>
        <w:lastRenderedPageBreak/>
        <w:t>Design Research Methods</w:t>
      </w:r>
      <w:bookmarkEnd w:id="275"/>
      <w:bookmarkEnd w:id="276"/>
    </w:p>
    <w:tbl>
      <w:tblPr>
        <w:tblW w:w="0" w:type="auto"/>
        <w:tblLayout w:type="fixed"/>
        <w:tblCellMar>
          <w:top w:w="57" w:type="dxa"/>
          <w:bottom w:w="57" w:type="dxa"/>
        </w:tblCellMar>
        <w:tblLook w:val="0000" w:firstRow="0" w:lastRow="0" w:firstColumn="0" w:lastColumn="0" w:noHBand="0" w:noVBand="0"/>
      </w:tblPr>
      <w:tblGrid>
        <w:gridCol w:w="1668"/>
        <w:gridCol w:w="2409"/>
        <w:gridCol w:w="3685"/>
        <w:gridCol w:w="1322"/>
      </w:tblGrid>
      <w:tr w:rsidR="00EE0A51" w:rsidRPr="00EE0A51" w14:paraId="661E5C6F" w14:textId="77777777" w:rsidTr="00EE0A51">
        <w:trPr>
          <w:cantSplit/>
        </w:trPr>
        <w:tc>
          <w:tcPr>
            <w:tcW w:w="1668" w:type="dxa"/>
            <w:tcBorders>
              <w:top w:val="single" w:sz="1" w:space="0" w:color="000000"/>
              <w:left w:val="single" w:sz="1" w:space="0" w:color="000000"/>
              <w:bottom w:val="single" w:sz="1" w:space="0" w:color="000000"/>
            </w:tcBorders>
            <w:vAlign w:val="center"/>
          </w:tcPr>
          <w:p w14:paraId="365B6902" w14:textId="77777777" w:rsidR="00EE0A51" w:rsidRPr="00EE0A51" w:rsidRDefault="00EE0A51" w:rsidP="00EE0A51">
            <w:pPr>
              <w:pStyle w:val="BodyTextIndent"/>
              <w:tabs>
                <w:tab w:val="clear" w:pos="851"/>
              </w:tabs>
              <w:spacing w:after="0"/>
              <w:ind w:left="0"/>
              <w:rPr>
                <w:rFonts w:cs="Arial"/>
                <w:i/>
              </w:rPr>
            </w:pPr>
            <w:r w:rsidRPr="00EE0A51">
              <w:rPr>
                <w:rFonts w:cs="Arial"/>
                <w:i/>
              </w:rPr>
              <w:t>SMS Code</w:t>
            </w:r>
          </w:p>
        </w:tc>
        <w:tc>
          <w:tcPr>
            <w:tcW w:w="2409" w:type="dxa"/>
            <w:tcBorders>
              <w:top w:val="single" w:sz="1" w:space="0" w:color="000000"/>
              <w:left w:val="single" w:sz="1" w:space="0" w:color="000000"/>
              <w:bottom w:val="single" w:sz="1" w:space="0" w:color="000000"/>
              <w:right w:val="single" w:sz="1" w:space="0" w:color="000000"/>
            </w:tcBorders>
            <w:vAlign w:val="center"/>
          </w:tcPr>
          <w:p w14:paraId="6BD83981" w14:textId="77777777" w:rsidR="00EE0A51" w:rsidRPr="00EE0A51" w:rsidRDefault="00EE0A51" w:rsidP="00EE0A51">
            <w:pPr>
              <w:pStyle w:val="BodyTextIndent"/>
              <w:tabs>
                <w:tab w:val="clear" w:pos="851"/>
              </w:tabs>
              <w:spacing w:after="0"/>
              <w:ind w:left="0"/>
              <w:rPr>
                <w:rFonts w:cs="Arial"/>
                <w:i/>
              </w:rPr>
            </w:pPr>
            <w:r w:rsidRPr="00EE0A51">
              <w:rPr>
                <w:rFonts w:cs="Arial"/>
                <w:i/>
              </w:rPr>
              <w:t>DS803001</w:t>
            </w:r>
          </w:p>
        </w:tc>
        <w:tc>
          <w:tcPr>
            <w:tcW w:w="3685" w:type="dxa"/>
            <w:tcBorders>
              <w:top w:val="single" w:sz="1" w:space="0" w:color="000000"/>
              <w:left w:val="single" w:sz="1" w:space="0" w:color="000000"/>
              <w:bottom w:val="single" w:sz="1" w:space="0" w:color="000000"/>
              <w:right w:val="single" w:sz="1" w:space="0" w:color="000000"/>
            </w:tcBorders>
            <w:vAlign w:val="center"/>
          </w:tcPr>
          <w:p w14:paraId="61230A83" w14:textId="77777777" w:rsidR="00EE0A51" w:rsidRPr="00EE0A51" w:rsidRDefault="00EE0A51" w:rsidP="00EE0A51">
            <w:pPr>
              <w:pStyle w:val="BodyTextIndent"/>
              <w:tabs>
                <w:tab w:val="clear" w:pos="851"/>
              </w:tabs>
              <w:spacing w:after="0"/>
              <w:ind w:left="0"/>
              <w:rPr>
                <w:rFonts w:cs="Arial"/>
                <w:i/>
              </w:rPr>
            </w:pPr>
            <w:r w:rsidRPr="00EE0A51">
              <w:rPr>
                <w:rFonts w:cs="Arial"/>
                <w:i/>
              </w:rPr>
              <w:t>Teacher-directed learning hours</w:t>
            </w:r>
          </w:p>
        </w:tc>
        <w:tc>
          <w:tcPr>
            <w:tcW w:w="1322" w:type="dxa"/>
            <w:tcBorders>
              <w:top w:val="single" w:sz="1" w:space="0" w:color="000000"/>
              <w:left w:val="single" w:sz="1" w:space="0" w:color="000000"/>
              <w:bottom w:val="single" w:sz="1" w:space="0" w:color="000000"/>
              <w:right w:val="single" w:sz="1" w:space="0" w:color="000000"/>
            </w:tcBorders>
            <w:vAlign w:val="center"/>
          </w:tcPr>
          <w:p w14:paraId="18573F26" w14:textId="77777777" w:rsidR="00EE0A51" w:rsidRPr="00EE0A51" w:rsidRDefault="00EE0A51" w:rsidP="00EE0A51">
            <w:pPr>
              <w:pStyle w:val="BodyTextIndent"/>
              <w:tabs>
                <w:tab w:val="clear" w:pos="851"/>
              </w:tabs>
              <w:spacing w:after="0"/>
              <w:ind w:left="0"/>
              <w:rPr>
                <w:rFonts w:cs="Arial"/>
                <w:i/>
              </w:rPr>
            </w:pPr>
            <w:r w:rsidRPr="00EE0A51">
              <w:rPr>
                <w:rFonts w:cs="Arial"/>
                <w:i/>
              </w:rPr>
              <w:t>45</w:t>
            </w:r>
          </w:p>
        </w:tc>
      </w:tr>
      <w:tr w:rsidR="00EE0A51" w:rsidRPr="00EE0A51" w14:paraId="20DE0D7F" w14:textId="77777777" w:rsidTr="00EE0A51">
        <w:trPr>
          <w:cantSplit/>
        </w:trPr>
        <w:tc>
          <w:tcPr>
            <w:tcW w:w="1668" w:type="dxa"/>
            <w:tcBorders>
              <w:left w:val="single" w:sz="1" w:space="0" w:color="000000"/>
              <w:bottom w:val="single" w:sz="1" w:space="0" w:color="000000"/>
            </w:tcBorders>
            <w:vAlign w:val="center"/>
          </w:tcPr>
          <w:p w14:paraId="35CD010A" w14:textId="77777777" w:rsidR="00EE0A51" w:rsidRPr="00EE0A51" w:rsidRDefault="00EE0A51" w:rsidP="00EE0A51">
            <w:pPr>
              <w:pStyle w:val="BodyTextIndent"/>
              <w:tabs>
                <w:tab w:val="clear" w:pos="851"/>
              </w:tabs>
              <w:spacing w:after="0"/>
              <w:ind w:left="0"/>
              <w:rPr>
                <w:rFonts w:cs="Arial"/>
                <w:i/>
              </w:rPr>
            </w:pPr>
            <w:r w:rsidRPr="00EE0A51">
              <w:rPr>
                <w:rFonts w:cs="Arial"/>
                <w:i/>
              </w:rPr>
              <w:t>Level</w:t>
            </w:r>
          </w:p>
        </w:tc>
        <w:tc>
          <w:tcPr>
            <w:tcW w:w="2409" w:type="dxa"/>
            <w:tcBorders>
              <w:left w:val="single" w:sz="1" w:space="0" w:color="000000"/>
              <w:bottom w:val="single" w:sz="1" w:space="0" w:color="000000"/>
            </w:tcBorders>
            <w:vAlign w:val="center"/>
          </w:tcPr>
          <w:p w14:paraId="14ADB9FF" w14:textId="77777777" w:rsidR="00EE0A51" w:rsidRPr="00EE0A51" w:rsidRDefault="00EE0A51" w:rsidP="00EE0A51">
            <w:pPr>
              <w:pStyle w:val="BodyTextIndent"/>
              <w:tabs>
                <w:tab w:val="clear" w:pos="851"/>
              </w:tabs>
              <w:spacing w:after="0"/>
              <w:ind w:left="0"/>
              <w:rPr>
                <w:rFonts w:cs="Arial"/>
                <w:i/>
              </w:rPr>
            </w:pPr>
            <w:r w:rsidRPr="00EE0A51">
              <w:rPr>
                <w:rFonts w:cs="Arial"/>
                <w:i/>
              </w:rPr>
              <w:t>8</w:t>
            </w:r>
          </w:p>
        </w:tc>
        <w:tc>
          <w:tcPr>
            <w:tcW w:w="3685" w:type="dxa"/>
            <w:tcBorders>
              <w:left w:val="single" w:sz="1" w:space="0" w:color="000000"/>
              <w:bottom w:val="single" w:sz="1" w:space="0" w:color="000000"/>
            </w:tcBorders>
            <w:vAlign w:val="center"/>
          </w:tcPr>
          <w:p w14:paraId="67C52B8C" w14:textId="2FB03F1E" w:rsidR="00EE0A51" w:rsidRPr="00EE0A51" w:rsidRDefault="00A970B2" w:rsidP="00EE0A51">
            <w:pPr>
              <w:pStyle w:val="BodyTextIndent"/>
              <w:tabs>
                <w:tab w:val="clear" w:pos="851"/>
              </w:tabs>
              <w:spacing w:after="0"/>
              <w:ind w:left="0"/>
              <w:rPr>
                <w:rFonts w:cs="Arial"/>
                <w:i/>
              </w:rPr>
            </w:pPr>
            <w:r>
              <w:rPr>
                <w:rFonts w:cs="Arial"/>
                <w:i/>
              </w:rPr>
              <w:t>Authentic work experience learning</w:t>
            </w:r>
            <w:r w:rsidR="00EE0A51" w:rsidRPr="00EE0A51">
              <w:rPr>
                <w:rFonts w:cs="Arial"/>
                <w:i/>
              </w:rPr>
              <w:t xml:space="preserve"> hours</w:t>
            </w:r>
          </w:p>
        </w:tc>
        <w:tc>
          <w:tcPr>
            <w:tcW w:w="1322" w:type="dxa"/>
            <w:tcBorders>
              <w:left w:val="single" w:sz="1" w:space="0" w:color="000000"/>
              <w:bottom w:val="single" w:sz="1" w:space="0" w:color="000000"/>
              <w:right w:val="single" w:sz="1" w:space="0" w:color="000000"/>
            </w:tcBorders>
            <w:vAlign w:val="center"/>
          </w:tcPr>
          <w:p w14:paraId="122497BE" w14:textId="77777777" w:rsidR="00EE0A51" w:rsidRPr="00EE0A51" w:rsidRDefault="00EE0A51" w:rsidP="00EE0A51">
            <w:pPr>
              <w:pStyle w:val="BodyTextIndent"/>
              <w:tabs>
                <w:tab w:val="clear" w:pos="851"/>
              </w:tabs>
              <w:spacing w:after="0"/>
              <w:ind w:left="0"/>
              <w:rPr>
                <w:rFonts w:cs="Arial"/>
                <w:i/>
              </w:rPr>
            </w:pPr>
          </w:p>
        </w:tc>
      </w:tr>
      <w:tr w:rsidR="00EE0A51" w:rsidRPr="00EE0A51" w14:paraId="14D24752" w14:textId="77777777" w:rsidTr="00EE0A51">
        <w:trPr>
          <w:cantSplit/>
        </w:trPr>
        <w:tc>
          <w:tcPr>
            <w:tcW w:w="1668" w:type="dxa"/>
            <w:tcBorders>
              <w:left w:val="single" w:sz="1" w:space="0" w:color="000000"/>
              <w:bottom w:val="single" w:sz="1" w:space="0" w:color="000000"/>
            </w:tcBorders>
            <w:vAlign w:val="center"/>
          </w:tcPr>
          <w:p w14:paraId="01B880D4" w14:textId="77777777" w:rsidR="00EE0A51" w:rsidRPr="00EE0A51" w:rsidRDefault="00EE0A51" w:rsidP="00EE0A51">
            <w:pPr>
              <w:pStyle w:val="BodyTextIndent"/>
              <w:tabs>
                <w:tab w:val="clear" w:pos="851"/>
              </w:tabs>
              <w:spacing w:after="0"/>
              <w:ind w:left="0"/>
              <w:rPr>
                <w:rFonts w:cs="Arial"/>
                <w:i/>
              </w:rPr>
            </w:pPr>
            <w:r w:rsidRPr="00EE0A51">
              <w:rPr>
                <w:rFonts w:cs="Arial"/>
                <w:i/>
              </w:rPr>
              <w:t>Credits</w:t>
            </w:r>
          </w:p>
        </w:tc>
        <w:tc>
          <w:tcPr>
            <w:tcW w:w="2409" w:type="dxa"/>
            <w:tcBorders>
              <w:left w:val="single" w:sz="1" w:space="0" w:color="000000"/>
              <w:bottom w:val="single" w:sz="1" w:space="0" w:color="000000"/>
            </w:tcBorders>
            <w:vAlign w:val="center"/>
          </w:tcPr>
          <w:p w14:paraId="1E3307A1" w14:textId="77777777" w:rsidR="00EE0A51" w:rsidRPr="00EE0A51" w:rsidRDefault="00EE0A51" w:rsidP="00EE0A51">
            <w:pPr>
              <w:pStyle w:val="BodyTextIndent"/>
              <w:tabs>
                <w:tab w:val="clear" w:pos="851"/>
              </w:tabs>
              <w:spacing w:after="0"/>
              <w:ind w:left="0"/>
              <w:rPr>
                <w:rFonts w:cs="Arial"/>
                <w:i/>
              </w:rPr>
            </w:pPr>
            <w:r w:rsidRPr="00EE0A51">
              <w:rPr>
                <w:rFonts w:cs="Arial"/>
                <w:i/>
              </w:rPr>
              <w:t>15</w:t>
            </w:r>
          </w:p>
        </w:tc>
        <w:tc>
          <w:tcPr>
            <w:tcW w:w="3685" w:type="dxa"/>
            <w:tcBorders>
              <w:left w:val="single" w:sz="1" w:space="0" w:color="000000"/>
              <w:bottom w:val="single" w:sz="1" w:space="0" w:color="000000"/>
            </w:tcBorders>
            <w:vAlign w:val="center"/>
          </w:tcPr>
          <w:p w14:paraId="26B87153" w14:textId="77777777" w:rsidR="00EE0A51" w:rsidRPr="00EE0A51" w:rsidRDefault="00EE0A51" w:rsidP="00EE0A51">
            <w:pPr>
              <w:pStyle w:val="BodyTextIndent"/>
              <w:tabs>
                <w:tab w:val="clear" w:pos="851"/>
              </w:tabs>
              <w:spacing w:after="0"/>
              <w:ind w:left="0"/>
              <w:rPr>
                <w:rFonts w:cs="Arial"/>
                <w:i/>
              </w:rPr>
            </w:pPr>
            <w:r w:rsidRPr="00EE0A51">
              <w:rPr>
                <w:rFonts w:cs="Arial"/>
                <w:i/>
              </w:rPr>
              <w:t>Self-Directed Learning hours</w:t>
            </w:r>
          </w:p>
        </w:tc>
        <w:tc>
          <w:tcPr>
            <w:tcW w:w="1322" w:type="dxa"/>
            <w:tcBorders>
              <w:left w:val="single" w:sz="1" w:space="0" w:color="000000"/>
              <w:bottom w:val="single" w:sz="1" w:space="0" w:color="000000"/>
              <w:right w:val="single" w:sz="1" w:space="0" w:color="000000"/>
            </w:tcBorders>
            <w:vAlign w:val="center"/>
          </w:tcPr>
          <w:p w14:paraId="0CE052B9" w14:textId="77777777" w:rsidR="00EE0A51" w:rsidRPr="00EE0A51" w:rsidRDefault="00EE0A51" w:rsidP="00EE0A51">
            <w:pPr>
              <w:pStyle w:val="BodyTextIndent"/>
              <w:tabs>
                <w:tab w:val="clear" w:pos="851"/>
              </w:tabs>
              <w:spacing w:after="0"/>
              <w:ind w:left="0"/>
              <w:rPr>
                <w:rFonts w:cs="Arial"/>
                <w:i/>
              </w:rPr>
            </w:pPr>
            <w:r w:rsidRPr="00EE0A51">
              <w:rPr>
                <w:rFonts w:cs="Arial"/>
                <w:i/>
              </w:rPr>
              <w:t>105</w:t>
            </w:r>
          </w:p>
        </w:tc>
      </w:tr>
      <w:tr w:rsidR="00EE0A51" w:rsidRPr="00EE0A51" w14:paraId="66C11E3F" w14:textId="77777777" w:rsidTr="00EE0A51">
        <w:trPr>
          <w:cantSplit/>
        </w:trPr>
        <w:tc>
          <w:tcPr>
            <w:tcW w:w="1668" w:type="dxa"/>
            <w:tcBorders>
              <w:left w:val="single" w:sz="1" w:space="0" w:color="000000"/>
              <w:bottom w:val="single" w:sz="4" w:space="0" w:color="auto"/>
            </w:tcBorders>
            <w:vAlign w:val="center"/>
          </w:tcPr>
          <w:p w14:paraId="6206CC89" w14:textId="77777777" w:rsidR="00EE0A51" w:rsidRPr="00EE0A51" w:rsidRDefault="00EE0A51" w:rsidP="00EE0A51">
            <w:pPr>
              <w:pStyle w:val="BodyTextIndent"/>
              <w:tabs>
                <w:tab w:val="clear" w:pos="851"/>
              </w:tabs>
              <w:spacing w:after="0"/>
              <w:ind w:left="0"/>
              <w:rPr>
                <w:rFonts w:cs="Arial"/>
                <w:i/>
              </w:rPr>
            </w:pPr>
            <w:r w:rsidRPr="00EE0A51">
              <w:rPr>
                <w:rFonts w:cs="Arial"/>
                <w:i/>
              </w:rPr>
              <w:t>Pre-requisite(s)</w:t>
            </w:r>
          </w:p>
        </w:tc>
        <w:tc>
          <w:tcPr>
            <w:tcW w:w="2409" w:type="dxa"/>
            <w:tcBorders>
              <w:left w:val="single" w:sz="1" w:space="0" w:color="000000"/>
              <w:bottom w:val="single" w:sz="4" w:space="0" w:color="auto"/>
            </w:tcBorders>
            <w:vAlign w:val="center"/>
          </w:tcPr>
          <w:p w14:paraId="39E18301" w14:textId="77777777" w:rsidR="00EE0A51" w:rsidRPr="00EE0A51" w:rsidRDefault="00EE0A51" w:rsidP="00EE0A51">
            <w:pPr>
              <w:pStyle w:val="BodyTextIndent"/>
              <w:tabs>
                <w:tab w:val="clear" w:pos="851"/>
              </w:tabs>
              <w:spacing w:after="0"/>
              <w:ind w:left="0"/>
              <w:rPr>
                <w:rFonts w:cs="Arial"/>
                <w:i/>
              </w:rPr>
            </w:pPr>
            <w:r w:rsidRPr="00EE0A51">
              <w:rPr>
                <w:rFonts w:cs="Arial"/>
                <w:i/>
              </w:rPr>
              <w:t>No</w:t>
            </w:r>
          </w:p>
        </w:tc>
        <w:tc>
          <w:tcPr>
            <w:tcW w:w="3685" w:type="dxa"/>
            <w:tcBorders>
              <w:left w:val="single" w:sz="1" w:space="0" w:color="000000"/>
              <w:bottom w:val="single" w:sz="4" w:space="0" w:color="auto"/>
            </w:tcBorders>
            <w:vAlign w:val="center"/>
          </w:tcPr>
          <w:p w14:paraId="1B6B9209" w14:textId="77777777" w:rsidR="00EE0A51" w:rsidRPr="00EE0A51" w:rsidRDefault="00EE0A51" w:rsidP="00EE0A51">
            <w:pPr>
              <w:pStyle w:val="BodyTextIndent"/>
              <w:tabs>
                <w:tab w:val="clear" w:pos="851"/>
              </w:tabs>
              <w:spacing w:after="0"/>
              <w:ind w:left="0"/>
              <w:rPr>
                <w:rFonts w:cs="Arial"/>
                <w:i/>
              </w:rPr>
            </w:pPr>
            <w:r w:rsidRPr="00EE0A51">
              <w:rPr>
                <w:rFonts w:cs="Arial"/>
                <w:i/>
              </w:rPr>
              <w:t>Total Learning Hours</w:t>
            </w:r>
          </w:p>
        </w:tc>
        <w:tc>
          <w:tcPr>
            <w:tcW w:w="1322" w:type="dxa"/>
            <w:tcBorders>
              <w:left w:val="single" w:sz="1" w:space="0" w:color="000000"/>
              <w:bottom w:val="single" w:sz="4" w:space="0" w:color="auto"/>
              <w:right w:val="single" w:sz="1" w:space="0" w:color="000000"/>
            </w:tcBorders>
            <w:vAlign w:val="center"/>
          </w:tcPr>
          <w:p w14:paraId="08CE207D" w14:textId="77777777" w:rsidR="00EE0A51" w:rsidRPr="00EE0A51" w:rsidRDefault="00EE0A51" w:rsidP="00EE0A51">
            <w:pPr>
              <w:pStyle w:val="BodyTextIndent"/>
              <w:tabs>
                <w:tab w:val="clear" w:pos="851"/>
              </w:tabs>
              <w:spacing w:after="0"/>
              <w:ind w:left="0"/>
              <w:rPr>
                <w:rFonts w:cs="Arial"/>
                <w:i/>
              </w:rPr>
            </w:pPr>
            <w:r w:rsidRPr="00EE0A51">
              <w:rPr>
                <w:rFonts w:cs="Arial"/>
                <w:i/>
              </w:rPr>
              <w:t>150</w:t>
            </w:r>
          </w:p>
        </w:tc>
      </w:tr>
      <w:tr w:rsidR="00EE0A51" w:rsidRPr="00EE0A51" w14:paraId="003304FB" w14:textId="77777777" w:rsidTr="00EE0A51">
        <w:trPr>
          <w:cantSplit/>
        </w:trPr>
        <w:tc>
          <w:tcPr>
            <w:tcW w:w="1668" w:type="dxa"/>
            <w:tcBorders>
              <w:left w:val="single" w:sz="1" w:space="0" w:color="000000"/>
              <w:bottom w:val="single" w:sz="4" w:space="0" w:color="auto"/>
            </w:tcBorders>
            <w:vAlign w:val="center"/>
          </w:tcPr>
          <w:p w14:paraId="19B231A1" w14:textId="77777777" w:rsidR="00EE0A51" w:rsidRPr="00EE0A51" w:rsidRDefault="00EE0A51" w:rsidP="00EE0A51">
            <w:pPr>
              <w:pStyle w:val="BodyTextIndent"/>
              <w:tabs>
                <w:tab w:val="clear" w:pos="851"/>
              </w:tabs>
              <w:spacing w:after="0"/>
              <w:ind w:left="0"/>
              <w:rPr>
                <w:rFonts w:cs="Arial"/>
                <w:i/>
              </w:rPr>
            </w:pPr>
            <w:r w:rsidRPr="00EE0A51">
              <w:rPr>
                <w:rFonts w:cs="Arial"/>
                <w:i/>
              </w:rPr>
              <w:t>Co-requisite(s)</w:t>
            </w:r>
          </w:p>
        </w:tc>
        <w:tc>
          <w:tcPr>
            <w:tcW w:w="2409" w:type="dxa"/>
            <w:tcBorders>
              <w:left w:val="single" w:sz="1" w:space="0" w:color="000000"/>
              <w:bottom w:val="single" w:sz="4" w:space="0" w:color="auto"/>
            </w:tcBorders>
            <w:vAlign w:val="center"/>
          </w:tcPr>
          <w:p w14:paraId="64269FB0" w14:textId="77777777" w:rsidR="00EE0A51" w:rsidRPr="00EE0A51" w:rsidRDefault="00EE0A51" w:rsidP="00EE0A51">
            <w:pPr>
              <w:pStyle w:val="BodyTextIndent"/>
              <w:tabs>
                <w:tab w:val="clear" w:pos="851"/>
              </w:tabs>
              <w:spacing w:after="0"/>
              <w:ind w:left="0"/>
              <w:rPr>
                <w:rFonts w:cs="Arial"/>
                <w:i/>
              </w:rPr>
            </w:pPr>
            <w:r w:rsidRPr="00EE0A51">
              <w:rPr>
                <w:rFonts w:cs="Arial"/>
                <w:i/>
              </w:rPr>
              <w:t>No</w:t>
            </w:r>
          </w:p>
        </w:tc>
        <w:tc>
          <w:tcPr>
            <w:tcW w:w="3685" w:type="dxa"/>
            <w:tcBorders>
              <w:left w:val="single" w:sz="1" w:space="0" w:color="000000"/>
              <w:bottom w:val="single" w:sz="4" w:space="0" w:color="auto"/>
            </w:tcBorders>
            <w:vAlign w:val="center"/>
          </w:tcPr>
          <w:p w14:paraId="38C9179A" w14:textId="77777777" w:rsidR="00EE0A51" w:rsidRPr="00EE0A51" w:rsidRDefault="00EE0A51" w:rsidP="00EE0A51">
            <w:pPr>
              <w:pStyle w:val="BodyTextIndent"/>
              <w:tabs>
                <w:tab w:val="clear" w:pos="851"/>
              </w:tabs>
              <w:spacing w:after="0"/>
              <w:ind w:left="0"/>
              <w:rPr>
                <w:rFonts w:cs="Arial"/>
                <w:i/>
              </w:rPr>
            </w:pPr>
            <w:r w:rsidRPr="00EE0A51">
              <w:rPr>
                <w:rFonts w:cs="Arial"/>
                <w:i/>
              </w:rPr>
              <w:t>Year Taken (ie, 1</w:t>
            </w:r>
            <w:r w:rsidRPr="00EE0A51">
              <w:rPr>
                <w:rFonts w:cs="Arial"/>
                <w:i/>
                <w:vertAlign w:val="superscript"/>
              </w:rPr>
              <w:t>st</w:t>
            </w:r>
            <w:r w:rsidRPr="00EE0A51">
              <w:rPr>
                <w:rFonts w:cs="Arial"/>
                <w:i/>
              </w:rPr>
              <w:t>, 2</w:t>
            </w:r>
            <w:r w:rsidRPr="00EE0A51">
              <w:rPr>
                <w:rFonts w:cs="Arial"/>
                <w:i/>
                <w:vertAlign w:val="superscript"/>
              </w:rPr>
              <w:t>nd</w:t>
            </w:r>
            <w:r w:rsidRPr="00EE0A51">
              <w:rPr>
                <w:rFonts w:cs="Arial"/>
                <w:i/>
              </w:rPr>
              <w:t>, 3</w:t>
            </w:r>
            <w:r w:rsidRPr="00EE0A51">
              <w:rPr>
                <w:rFonts w:cs="Arial"/>
                <w:i/>
                <w:vertAlign w:val="superscript"/>
              </w:rPr>
              <w:t>rd</w:t>
            </w:r>
            <w:r w:rsidRPr="00EE0A51">
              <w:rPr>
                <w:rFonts w:cs="Arial"/>
                <w:i/>
              </w:rPr>
              <w:t>)</w:t>
            </w:r>
          </w:p>
        </w:tc>
        <w:tc>
          <w:tcPr>
            <w:tcW w:w="1322" w:type="dxa"/>
            <w:tcBorders>
              <w:left w:val="single" w:sz="1" w:space="0" w:color="000000"/>
              <w:bottom w:val="single" w:sz="4" w:space="0" w:color="auto"/>
              <w:right w:val="single" w:sz="1" w:space="0" w:color="000000"/>
            </w:tcBorders>
            <w:vAlign w:val="center"/>
          </w:tcPr>
          <w:p w14:paraId="159B41AB" w14:textId="77777777" w:rsidR="00EE0A51" w:rsidRPr="00EE0A51" w:rsidRDefault="00EE0A51" w:rsidP="00EE0A51">
            <w:pPr>
              <w:pStyle w:val="BodyTextIndent"/>
              <w:tabs>
                <w:tab w:val="clear" w:pos="851"/>
              </w:tabs>
              <w:spacing w:after="0"/>
              <w:ind w:left="0"/>
              <w:rPr>
                <w:rFonts w:cs="Arial"/>
                <w:i/>
              </w:rPr>
            </w:pPr>
            <w:r w:rsidRPr="00EE0A51">
              <w:rPr>
                <w:rFonts w:cs="Arial"/>
                <w:i/>
              </w:rPr>
              <w:t>N/A</w:t>
            </w:r>
          </w:p>
        </w:tc>
      </w:tr>
      <w:tr w:rsidR="00EE0A51" w:rsidRPr="00EE0A51" w14:paraId="1E53BC21" w14:textId="77777777" w:rsidTr="00EE0A51">
        <w:trPr>
          <w:cantSplit/>
        </w:trPr>
        <w:tc>
          <w:tcPr>
            <w:tcW w:w="4077" w:type="dxa"/>
            <w:gridSpan w:val="2"/>
            <w:tcBorders>
              <w:top w:val="single" w:sz="4" w:space="0" w:color="auto"/>
              <w:left w:val="single" w:sz="4" w:space="0" w:color="auto"/>
              <w:bottom w:val="single" w:sz="4" w:space="0" w:color="auto"/>
              <w:right w:val="single" w:sz="4" w:space="0" w:color="auto"/>
            </w:tcBorders>
            <w:vAlign w:val="center"/>
          </w:tcPr>
          <w:p w14:paraId="4052CC14" w14:textId="77777777" w:rsidR="00EE0A51" w:rsidRPr="00EE0A51" w:rsidRDefault="00EE0A51" w:rsidP="00EE0A51">
            <w:pPr>
              <w:pStyle w:val="BodyTextIndent"/>
              <w:tabs>
                <w:tab w:val="clear" w:pos="851"/>
              </w:tabs>
              <w:spacing w:after="0"/>
              <w:ind w:left="0"/>
              <w:rPr>
                <w:rFonts w:cs="Arial"/>
                <w:i/>
              </w:rPr>
            </w:pPr>
            <w:r w:rsidRPr="00EE0A51">
              <w:rPr>
                <w:rFonts w:cs="Arial"/>
                <w:i/>
              </w:rPr>
              <w:t>Assessment standards: No</w:t>
            </w:r>
          </w:p>
        </w:tc>
        <w:tc>
          <w:tcPr>
            <w:tcW w:w="5007" w:type="dxa"/>
            <w:gridSpan w:val="2"/>
            <w:tcBorders>
              <w:top w:val="single" w:sz="4" w:space="0" w:color="auto"/>
              <w:left w:val="single" w:sz="4" w:space="0" w:color="auto"/>
              <w:bottom w:val="single" w:sz="4" w:space="0" w:color="auto"/>
              <w:right w:val="single" w:sz="4" w:space="0" w:color="auto"/>
            </w:tcBorders>
            <w:vAlign w:val="center"/>
          </w:tcPr>
          <w:p w14:paraId="436BEC44" w14:textId="77777777" w:rsidR="00EE0A51" w:rsidRPr="00EE0A51" w:rsidRDefault="00EE0A51" w:rsidP="00EE0A51">
            <w:pPr>
              <w:pStyle w:val="BodyTextIndent"/>
              <w:tabs>
                <w:tab w:val="clear" w:pos="851"/>
              </w:tabs>
              <w:spacing w:after="0"/>
              <w:ind w:left="0"/>
              <w:rPr>
                <w:rFonts w:cs="Arial"/>
                <w:i/>
              </w:rPr>
            </w:pPr>
            <w:r w:rsidRPr="00EE0A51">
              <w:rPr>
                <w:rFonts w:cs="Arial"/>
                <w:i/>
              </w:rPr>
              <w:t>Course is compulsory: Yes</w:t>
            </w:r>
          </w:p>
        </w:tc>
      </w:tr>
      <w:tr w:rsidR="00EE0A51" w:rsidRPr="00EE0A51" w14:paraId="3F0E2821" w14:textId="77777777" w:rsidTr="00EE0A51">
        <w:trPr>
          <w:cantSplit/>
        </w:trPr>
        <w:tc>
          <w:tcPr>
            <w:tcW w:w="9084" w:type="dxa"/>
            <w:gridSpan w:val="4"/>
            <w:tcBorders>
              <w:top w:val="single" w:sz="4" w:space="0" w:color="auto"/>
              <w:left w:val="single" w:sz="4" w:space="0" w:color="auto"/>
              <w:bottom w:val="single" w:sz="4" w:space="0" w:color="auto"/>
              <w:right w:val="single" w:sz="4" w:space="0" w:color="auto"/>
            </w:tcBorders>
            <w:vAlign w:val="center"/>
          </w:tcPr>
          <w:p w14:paraId="0D650626" w14:textId="77777777" w:rsidR="00EE0A51" w:rsidRPr="00EE0A51" w:rsidRDefault="00EE0A51" w:rsidP="00EE0A51">
            <w:pPr>
              <w:pStyle w:val="BodyTextIndent"/>
              <w:tabs>
                <w:tab w:val="clear" w:pos="851"/>
              </w:tabs>
              <w:spacing w:after="0"/>
              <w:ind w:left="0"/>
              <w:rPr>
                <w:rFonts w:cs="Arial"/>
                <w:i/>
              </w:rPr>
            </w:pPr>
            <w:r w:rsidRPr="00EE0A51">
              <w:rPr>
                <w:rFonts w:cs="Arial"/>
                <w:i/>
              </w:rPr>
              <w:t xml:space="preserve">This course approved in another Programme  Yes </w:t>
            </w:r>
          </w:p>
          <w:p w14:paraId="77A99035" w14:textId="77777777" w:rsidR="00EE0A51" w:rsidRPr="00EE0A51" w:rsidRDefault="00EE0A51" w:rsidP="00EE0A51">
            <w:pPr>
              <w:pStyle w:val="BodyTextIndent"/>
              <w:tabs>
                <w:tab w:val="clear" w:pos="851"/>
              </w:tabs>
              <w:spacing w:after="0"/>
              <w:ind w:left="0"/>
              <w:rPr>
                <w:rFonts w:cs="Arial"/>
                <w:i/>
              </w:rPr>
            </w:pPr>
            <w:r w:rsidRPr="00EE0A51">
              <w:rPr>
                <w:rFonts w:cs="Arial"/>
                <w:i/>
              </w:rPr>
              <w:t>Name of other Programme: Postgraduate Diploma in Design, Bachelor of Design (Honours)</w:t>
            </w:r>
          </w:p>
        </w:tc>
      </w:tr>
    </w:tbl>
    <w:p w14:paraId="1D2662F7" w14:textId="77777777" w:rsidR="00EE0A51" w:rsidRDefault="00EE0A51" w:rsidP="00EE0A51">
      <w:pPr>
        <w:pStyle w:val="BodyTextIndent"/>
        <w:spacing w:before="240"/>
        <w:ind w:left="0"/>
        <w:rPr>
          <w:rFonts w:cs="Arial"/>
          <w:b/>
          <w:i/>
          <w:sz w:val="22"/>
          <w:szCs w:val="22"/>
        </w:rPr>
      </w:pPr>
      <w:r w:rsidRPr="00354E3D">
        <w:rPr>
          <w:rFonts w:cs="Arial"/>
          <w:b/>
          <w:i/>
          <w:sz w:val="22"/>
          <w:szCs w:val="22"/>
        </w:rPr>
        <w:t>Aim</w:t>
      </w:r>
    </w:p>
    <w:p w14:paraId="64AF6390" w14:textId="1D075239" w:rsidR="00EE0A51" w:rsidRDefault="00EE0A51" w:rsidP="00EE0A51">
      <w:pPr>
        <w:shd w:val="clear" w:color="auto" w:fill="FFFFFF"/>
        <w:spacing w:after="120"/>
        <w:rPr>
          <w:rFonts w:cs="Arial"/>
          <w:color w:val="000000"/>
        </w:rPr>
      </w:pPr>
      <w:r>
        <w:rPr>
          <w:rFonts w:cs="Arial"/>
          <w:color w:val="000000"/>
        </w:rPr>
        <w:t>To</w:t>
      </w:r>
      <w:r w:rsidRPr="00FA5404">
        <w:rPr>
          <w:rFonts w:cs="Arial"/>
          <w:color w:val="000000"/>
        </w:rPr>
        <w:t xml:space="preserve"> explore a range of design research methods and methodologies and develop an understanding of the context in which research takes place in Aotearoa</w:t>
      </w:r>
      <w:del w:id="277" w:author="Otago Polytechnic" w:date="2015-11-03T17:53:00Z">
        <w:r w:rsidDel="006C5ACC">
          <w:rPr>
            <w:rFonts w:cs="Arial"/>
            <w:color w:val="000000"/>
          </w:rPr>
          <w:delText>-</w:delText>
        </w:r>
      </w:del>
      <w:ins w:id="278" w:author="Otago Polytechnic" w:date="2015-11-03T17:53:00Z">
        <w:r w:rsidR="006C5ACC">
          <w:rPr>
            <w:rFonts w:cs="Arial"/>
            <w:color w:val="000000"/>
          </w:rPr>
          <w:t xml:space="preserve"> </w:t>
        </w:r>
      </w:ins>
      <w:r w:rsidRPr="00FA5404">
        <w:rPr>
          <w:rFonts w:cs="Arial"/>
          <w:color w:val="000000"/>
        </w:rPr>
        <w:t xml:space="preserve">New Zealand and globally. Students will explore a range of research methods and contexts to develop a </w:t>
      </w:r>
      <w:r>
        <w:rPr>
          <w:rFonts w:cs="Arial"/>
          <w:color w:val="000000"/>
        </w:rPr>
        <w:t xml:space="preserve">literature/context/artefact review and </w:t>
      </w:r>
      <w:r w:rsidRPr="00FA5404">
        <w:rPr>
          <w:rFonts w:cs="Arial"/>
          <w:color w:val="000000"/>
        </w:rPr>
        <w:t xml:space="preserve">proposal for an applied design project/ major research project </w:t>
      </w:r>
      <w:r>
        <w:rPr>
          <w:rFonts w:cs="Arial"/>
          <w:color w:val="000000"/>
        </w:rPr>
        <w:t>which</w:t>
      </w:r>
      <w:r w:rsidRPr="00FA5404">
        <w:rPr>
          <w:rFonts w:cs="Arial"/>
          <w:color w:val="000000"/>
        </w:rPr>
        <w:t xml:space="preserve"> incorporates appropriate methodologies.</w:t>
      </w:r>
    </w:p>
    <w:p w14:paraId="7B5DC7B2" w14:textId="77777777" w:rsidR="00EE0A51" w:rsidRPr="0013747F" w:rsidRDefault="00EE0A51" w:rsidP="00EE0A51">
      <w:pPr>
        <w:pStyle w:val="BodyTextIndent"/>
        <w:spacing w:after="0"/>
        <w:ind w:left="0"/>
        <w:rPr>
          <w:rFonts w:cs="Arial"/>
          <w:b/>
          <w:i/>
          <w:sz w:val="22"/>
          <w:szCs w:val="22"/>
        </w:rPr>
      </w:pPr>
      <w:r w:rsidRPr="0013747F">
        <w:rPr>
          <w:rFonts w:cs="Arial"/>
          <w:b/>
          <w:i/>
          <w:sz w:val="22"/>
          <w:szCs w:val="22"/>
        </w:rPr>
        <w:t>Learning Outcomes</w:t>
      </w:r>
    </w:p>
    <w:p w14:paraId="57C2FB50" w14:textId="77777777" w:rsidR="00EE0A51" w:rsidRPr="0013747F" w:rsidRDefault="00EE0A51" w:rsidP="00EE0A51">
      <w:pPr>
        <w:pStyle w:val="BodyTextIndent"/>
        <w:ind w:left="0"/>
        <w:rPr>
          <w:rFonts w:cs="Arial"/>
        </w:rPr>
      </w:pPr>
      <w:r w:rsidRPr="0013747F">
        <w:rPr>
          <w:rFonts w:cs="Arial"/>
        </w:rPr>
        <w:t>At the successful completion of this course, students will be able to:</w:t>
      </w:r>
    </w:p>
    <w:p w14:paraId="6E300B72" w14:textId="77777777" w:rsidR="00EE0A51" w:rsidRPr="00FA5404" w:rsidRDefault="00EE0A51" w:rsidP="00EE0A51">
      <w:pPr>
        <w:numPr>
          <w:ilvl w:val="0"/>
          <w:numId w:val="18"/>
        </w:numPr>
        <w:tabs>
          <w:tab w:val="num" w:pos="567"/>
          <w:tab w:val="left" w:pos="851"/>
        </w:tabs>
        <w:suppressAutoHyphens w:val="0"/>
        <w:spacing w:line="276" w:lineRule="auto"/>
        <w:ind w:left="567" w:hanging="567"/>
        <w:rPr>
          <w:rFonts w:cs="Arial"/>
        </w:rPr>
      </w:pPr>
      <w:r w:rsidRPr="00FA5404">
        <w:rPr>
          <w:rFonts w:cs="Arial"/>
          <w:lang w:val="en-US"/>
        </w:rPr>
        <w:t xml:space="preserve">Investigate and understand a range of </w:t>
      </w:r>
      <w:r w:rsidRPr="00FA5404">
        <w:rPr>
          <w:rFonts w:cs="Arial"/>
        </w:rPr>
        <w:t>design and other research methods and methodologies</w:t>
      </w:r>
      <w:r>
        <w:rPr>
          <w:rFonts w:cs="Arial"/>
        </w:rPr>
        <w:t>.</w:t>
      </w:r>
      <w:r w:rsidRPr="00FA5404">
        <w:rPr>
          <w:rFonts w:cs="Arial"/>
        </w:rPr>
        <w:t xml:space="preserve"> </w:t>
      </w:r>
      <w:r w:rsidRPr="00FA5404">
        <w:rPr>
          <w:rFonts w:cs="Arial"/>
          <w:lang w:val="en-US"/>
        </w:rPr>
        <w:t xml:space="preserve"> </w:t>
      </w:r>
    </w:p>
    <w:p w14:paraId="4433F705" w14:textId="77777777" w:rsidR="00EE0A51" w:rsidRPr="00FA5404" w:rsidRDefault="00EE0A51" w:rsidP="00EE0A51">
      <w:pPr>
        <w:numPr>
          <w:ilvl w:val="0"/>
          <w:numId w:val="18"/>
        </w:numPr>
        <w:tabs>
          <w:tab w:val="num" w:pos="567"/>
        </w:tabs>
        <w:suppressAutoHyphens w:val="0"/>
        <w:spacing w:line="276" w:lineRule="auto"/>
        <w:ind w:left="567" w:hanging="567"/>
        <w:rPr>
          <w:rFonts w:cs="Arial"/>
        </w:rPr>
      </w:pPr>
      <w:r w:rsidRPr="00FA5404">
        <w:rPr>
          <w:rFonts w:cs="Arial"/>
        </w:rPr>
        <w:t xml:space="preserve">Evaluate and apply method(s) most appropriate for the context of their work. </w:t>
      </w:r>
    </w:p>
    <w:p w14:paraId="18985628" w14:textId="77777777" w:rsidR="00EE0A51" w:rsidRPr="00FA5404" w:rsidRDefault="00EE0A51" w:rsidP="00EE0A51">
      <w:pPr>
        <w:numPr>
          <w:ilvl w:val="0"/>
          <w:numId w:val="18"/>
        </w:numPr>
        <w:tabs>
          <w:tab w:val="left" w:pos="567"/>
          <w:tab w:val="left" w:pos="851"/>
        </w:tabs>
        <w:suppressAutoHyphens w:val="0"/>
        <w:spacing w:line="276" w:lineRule="auto"/>
        <w:ind w:left="567" w:hanging="567"/>
        <w:rPr>
          <w:rFonts w:cs="Arial"/>
        </w:rPr>
      </w:pPr>
      <w:r w:rsidRPr="00FA5404">
        <w:rPr>
          <w:rFonts w:cs="Arial"/>
        </w:rPr>
        <w:t>Write a literature</w:t>
      </w:r>
      <w:r>
        <w:rPr>
          <w:rFonts w:cs="Arial"/>
        </w:rPr>
        <w:t>/context/artefact</w:t>
      </w:r>
      <w:r w:rsidRPr="00FA5404">
        <w:rPr>
          <w:rFonts w:cs="Arial"/>
        </w:rPr>
        <w:t xml:space="preserve"> review in preparation for an applied design project that positions their work in a wider Design and research context</w:t>
      </w:r>
    </w:p>
    <w:p w14:paraId="272E001E" w14:textId="77777777" w:rsidR="00EE0A51" w:rsidRPr="00FA5404" w:rsidRDefault="00EE0A51" w:rsidP="00EE0A51">
      <w:pPr>
        <w:numPr>
          <w:ilvl w:val="0"/>
          <w:numId w:val="18"/>
        </w:numPr>
        <w:tabs>
          <w:tab w:val="left" w:pos="567"/>
          <w:tab w:val="left" w:pos="851"/>
        </w:tabs>
        <w:suppressAutoHyphens w:val="0"/>
        <w:spacing w:line="276" w:lineRule="auto"/>
        <w:ind w:left="567" w:hanging="567"/>
        <w:rPr>
          <w:rFonts w:cs="Arial"/>
        </w:rPr>
      </w:pPr>
      <w:r w:rsidRPr="00FA5404">
        <w:rPr>
          <w:rFonts w:cs="Arial"/>
        </w:rPr>
        <w:t>Write a research proposal and brief for an applied design project</w:t>
      </w:r>
      <w:r>
        <w:rPr>
          <w:rFonts w:cs="Arial"/>
        </w:rPr>
        <w:t>.</w:t>
      </w:r>
      <w:r w:rsidRPr="00FA5404">
        <w:rPr>
          <w:rFonts w:cs="Arial"/>
        </w:rPr>
        <w:t xml:space="preserve"> </w:t>
      </w:r>
    </w:p>
    <w:p w14:paraId="2AC75298" w14:textId="77777777" w:rsidR="00EE0A51" w:rsidRDefault="00EE0A51" w:rsidP="00EE0A51">
      <w:pPr>
        <w:pStyle w:val="BodyTextIndent"/>
        <w:tabs>
          <w:tab w:val="clear" w:pos="851"/>
          <w:tab w:val="left" w:pos="567"/>
        </w:tabs>
        <w:spacing w:after="0"/>
        <w:ind w:left="0"/>
        <w:rPr>
          <w:rFonts w:cs="Arial"/>
          <w:b/>
          <w:i/>
          <w:sz w:val="22"/>
          <w:szCs w:val="22"/>
        </w:rPr>
      </w:pPr>
    </w:p>
    <w:p w14:paraId="3BB866F0" w14:textId="77777777" w:rsidR="00EE0A51" w:rsidRPr="0013747F" w:rsidRDefault="00EE0A51" w:rsidP="00EE0A51">
      <w:pPr>
        <w:pStyle w:val="BodyTextIndent"/>
        <w:tabs>
          <w:tab w:val="clear" w:pos="851"/>
          <w:tab w:val="left" w:pos="567"/>
        </w:tabs>
        <w:spacing w:after="0"/>
        <w:ind w:left="0"/>
        <w:rPr>
          <w:rFonts w:cs="Arial"/>
          <w:b/>
          <w:i/>
          <w:sz w:val="22"/>
          <w:szCs w:val="22"/>
        </w:rPr>
      </w:pPr>
      <w:r w:rsidRPr="0013747F">
        <w:rPr>
          <w:rFonts w:cs="Arial"/>
          <w:b/>
          <w:i/>
          <w:sz w:val="22"/>
          <w:szCs w:val="22"/>
        </w:rPr>
        <w:t>Indicative Content</w:t>
      </w:r>
    </w:p>
    <w:p w14:paraId="2C51D73C" w14:textId="77777777" w:rsidR="00EE0A51" w:rsidRPr="00FA5404" w:rsidRDefault="00EE0A51" w:rsidP="00CA2B95">
      <w:pPr>
        <w:numPr>
          <w:ilvl w:val="0"/>
          <w:numId w:val="111"/>
        </w:numPr>
        <w:suppressAutoHyphens w:val="0"/>
        <w:spacing w:after="120" w:line="276" w:lineRule="auto"/>
        <w:ind w:left="567"/>
        <w:contextualSpacing/>
        <w:rPr>
          <w:rFonts w:eastAsia="Calibri" w:cs="Arial"/>
          <w:color w:val="000000"/>
          <w:szCs w:val="22"/>
          <w:lang w:eastAsia="en-US"/>
        </w:rPr>
      </w:pPr>
      <w:r w:rsidRPr="00FA5404">
        <w:rPr>
          <w:rFonts w:eastAsia="Calibri" w:cs="Arial"/>
          <w:color w:val="000000"/>
          <w:szCs w:val="22"/>
          <w:lang w:eastAsia="en-US"/>
        </w:rPr>
        <w:t xml:space="preserve">ethics approval process </w:t>
      </w:r>
    </w:p>
    <w:p w14:paraId="5ABAEEAA" w14:textId="77777777" w:rsidR="00EE0A51" w:rsidRPr="00FA5404" w:rsidRDefault="00EE0A51" w:rsidP="00CA2B95">
      <w:pPr>
        <w:numPr>
          <w:ilvl w:val="0"/>
          <w:numId w:val="111"/>
        </w:numPr>
        <w:suppressAutoHyphens w:val="0"/>
        <w:spacing w:after="120" w:line="276" w:lineRule="auto"/>
        <w:ind w:left="567"/>
        <w:contextualSpacing/>
        <w:rPr>
          <w:rFonts w:eastAsia="Calibri" w:cs="Arial"/>
          <w:color w:val="000000"/>
          <w:szCs w:val="22"/>
          <w:lang w:eastAsia="en-US"/>
        </w:rPr>
      </w:pPr>
      <w:r w:rsidRPr="00FA5404">
        <w:rPr>
          <w:rFonts w:eastAsia="Calibri" w:cs="Arial"/>
          <w:color w:val="000000"/>
          <w:szCs w:val="22"/>
          <w:lang w:eastAsia="en-US"/>
        </w:rPr>
        <w:t xml:space="preserve">consultation with </w:t>
      </w:r>
      <w:r>
        <w:rPr>
          <w:rFonts w:eastAsia="Calibri" w:cs="Arial"/>
          <w:color w:val="000000"/>
          <w:szCs w:val="22"/>
          <w:lang w:eastAsia="en-US"/>
        </w:rPr>
        <w:t>I</w:t>
      </w:r>
      <w:r w:rsidRPr="00FA5404">
        <w:rPr>
          <w:rFonts w:eastAsia="Calibri" w:cs="Arial"/>
          <w:color w:val="000000"/>
          <w:szCs w:val="22"/>
          <w:lang w:eastAsia="en-US"/>
        </w:rPr>
        <w:t>wi M</w:t>
      </w:r>
      <w:r w:rsidRPr="00FA5404">
        <w:rPr>
          <w:rFonts w:eastAsia="Calibri" w:cs="Arial" w:hint="eastAsia"/>
          <w:color w:val="000000"/>
          <w:szCs w:val="22"/>
          <w:lang w:eastAsia="en-US"/>
        </w:rPr>
        <w:t>ā</w:t>
      </w:r>
      <w:r w:rsidRPr="00FA5404">
        <w:rPr>
          <w:rFonts w:eastAsia="Calibri" w:cs="Arial"/>
          <w:color w:val="000000"/>
          <w:szCs w:val="22"/>
          <w:lang w:eastAsia="en-US"/>
        </w:rPr>
        <w:t>ori</w:t>
      </w:r>
    </w:p>
    <w:p w14:paraId="5062CFBE" w14:textId="77777777" w:rsidR="00EE0A51" w:rsidRPr="00FA5404" w:rsidRDefault="00EE0A51" w:rsidP="00CA2B95">
      <w:pPr>
        <w:numPr>
          <w:ilvl w:val="0"/>
          <w:numId w:val="111"/>
        </w:numPr>
        <w:shd w:val="clear" w:color="auto" w:fill="FFFFFF"/>
        <w:suppressAutoHyphens w:val="0"/>
        <w:spacing w:after="120" w:line="276" w:lineRule="auto"/>
        <w:ind w:left="567"/>
        <w:contextualSpacing/>
        <w:rPr>
          <w:rFonts w:eastAsia="Calibri" w:cs="Arial"/>
          <w:color w:val="000000"/>
          <w:szCs w:val="22"/>
          <w:lang w:eastAsia="en-US"/>
        </w:rPr>
      </w:pPr>
      <w:r w:rsidRPr="00FA5404">
        <w:rPr>
          <w:rFonts w:eastAsia="Calibri" w:cs="Arial"/>
          <w:color w:val="000000"/>
          <w:szCs w:val="22"/>
          <w:lang w:eastAsia="en-US"/>
        </w:rPr>
        <w:t>exploration of Kaupapa M</w:t>
      </w:r>
      <w:r w:rsidRPr="00FA5404">
        <w:rPr>
          <w:rFonts w:eastAsia="Calibri" w:cs="Arial" w:hint="eastAsia"/>
          <w:color w:val="000000"/>
          <w:szCs w:val="22"/>
          <w:lang w:eastAsia="en-US"/>
        </w:rPr>
        <w:t>ā</w:t>
      </w:r>
      <w:r w:rsidRPr="00FA5404">
        <w:rPr>
          <w:rFonts w:eastAsia="Calibri" w:cs="Arial"/>
          <w:color w:val="000000"/>
          <w:szCs w:val="22"/>
          <w:lang w:eastAsia="en-US"/>
        </w:rPr>
        <w:t xml:space="preserve">ori approaches to knowledge creation </w:t>
      </w:r>
    </w:p>
    <w:p w14:paraId="79C879A5" w14:textId="77777777" w:rsidR="00EE0A51" w:rsidRPr="00FA5404" w:rsidRDefault="00EE0A51" w:rsidP="00CA2B95">
      <w:pPr>
        <w:numPr>
          <w:ilvl w:val="0"/>
          <w:numId w:val="111"/>
        </w:numPr>
        <w:suppressAutoHyphens w:val="0"/>
        <w:spacing w:after="120" w:line="276" w:lineRule="auto"/>
        <w:ind w:left="567"/>
        <w:contextualSpacing/>
        <w:rPr>
          <w:rFonts w:eastAsia="Calibri" w:cs="Arial"/>
          <w:color w:val="000000"/>
          <w:szCs w:val="22"/>
          <w:lang w:eastAsia="en-US"/>
        </w:rPr>
      </w:pPr>
      <w:r>
        <w:rPr>
          <w:rFonts w:eastAsia="Calibri" w:cs="Arial"/>
          <w:color w:val="000000"/>
          <w:szCs w:val="22"/>
          <w:lang w:eastAsia="en-US"/>
        </w:rPr>
        <w:t>literature/</w:t>
      </w:r>
      <w:r w:rsidRPr="00FA5404">
        <w:rPr>
          <w:rFonts w:eastAsia="Calibri" w:cs="Arial"/>
          <w:color w:val="000000"/>
          <w:szCs w:val="22"/>
          <w:lang w:eastAsia="en-US"/>
        </w:rPr>
        <w:t>context</w:t>
      </w:r>
      <w:r>
        <w:rPr>
          <w:rFonts w:eastAsia="Calibri" w:cs="Arial"/>
          <w:color w:val="000000"/>
          <w:szCs w:val="22"/>
          <w:lang w:eastAsia="en-US"/>
        </w:rPr>
        <w:t>/artefact</w:t>
      </w:r>
      <w:r w:rsidRPr="00FA5404">
        <w:rPr>
          <w:rFonts w:eastAsia="Calibri" w:cs="Arial"/>
          <w:color w:val="000000"/>
          <w:szCs w:val="22"/>
          <w:lang w:eastAsia="en-US"/>
        </w:rPr>
        <w:t xml:space="preserve"> and literature review techniques</w:t>
      </w:r>
    </w:p>
    <w:p w14:paraId="1AEFB60A" w14:textId="77777777" w:rsidR="00EE0A51" w:rsidRPr="00FA5404" w:rsidRDefault="00EE0A51" w:rsidP="00CA2B95">
      <w:pPr>
        <w:numPr>
          <w:ilvl w:val="0"/>
          <w:numId w:val="111"/>
        </w:numPr>
        <w:shd w:val="clear" w:color="auto" w:fill="FFFFFF"/>
        <w:suppressAutoHyphens w:val="0"/>
        <w:spacing w:after="120" w:line="276" w:lineRule="auto"/>
        <w:ind w:left="567"/>
        <w:contextualSpacing/>
        <w:rPr>
          <w:rFonts w:eastAsia="Calibri" w:cs="Arial"/>
          <w:color w:val="000000"/>
          <w:szCs w:val="22"/>
          <w:lang w:eastAsia="en-US"/>
        </w:rPr>
      </w:pPr>
      <w:r w:rsidRPr="00FA5404">
        <w:rPr>
          <w:rFonts w:eastAsia="Calibri" w:cs="Arial"/>
          <w:color w:val="000000"/>
          <w:szCs w:val="22"/>
          <w:lang w:eastAsia="en-US"/>
        </w:rPr>
        <w:t>design research methodologies – tools to conduct research in a design context</w:t>
      </w:r>
    </w:p>
    <w:p w14:paraId="79276449" w14:textId="77777777" w:rsidR="00EE0A51" w:rsidRPr="00354E3D" w:rsidRDefault="00EE0A51" w:rsidP="00CA2B95">
      <w:pPr>
        <w:numPr>
          <w:ilvl w:val="0"/>
          <w:numId w:val="112"/>
        </w:numPr>
        <w:shd w:val="clear" w:color="auto" w:fill="FFFFFF"/>
        <w:suppressAutoHyphens w:val="0"/>
        <w:spacing w:after="120" w:line="276" w:lineRule="auto"/>
        <w:ind w:left="567"/>
        <w:contextualSpacing/>
        <w:rPr>
          <w:rFonts w:eastAsia="Calibri" w:cs="Arial"/>
          <w:szCs w:val="22"/>
          <w:lang w:eastAsia="en-US"/>
        </w:rPr>
      </w:pPr>
      <w:r w:rsidRPr="00354E3D">
        <w:rPr>
          <w:rFonts w:eastAsia="Calibri" w:cs="Arial"/>
          <w:szCs w:val="22"/>
          <w:lang w:eastAsia="en-US"/>
        </w:rPr>
        <w:t>synthesis of research findings with appropriate design methods</w:t>
      </w:r>
    </w:p>
    <w:p w14:paraId="773F4FBC" w14:textId="77777777" w:rsidR="00EE0A51" w:rsidRPr="00354E3D" w:rsidRDefault="00EE0A51" w:rsidP="00CA2B95">
      <w:pPr>
        <w:numPr>
          <w:ilvl w:val="0"/>
          <w:numId w:val="112"/>
        </w:numPr>
        <w:shd w:val="clear" w:color="auto" w:fill="FFFFFF"/>
        <w:suppressAutoHyphens w:val="0"/>
        <w:spacing w:after="120" w:line="276" w:lineRule="auto"/>
        <w:ind w:left="567"/>
        <w:contextualSpacing/>
        <w:rPr>
          <w:rFonts w:eastAsia="Calibri" w:cs="Arial"/>
          <w:szCs w:val="22"/>
          <w:lang w:val="en-AU" w:eastAsia="en-US"/>
        </w:rPr>
      </w:pPr>
      <w:r w:rsidRPr="00354E3D">
        <w:rPr>
          <w:rFonts w:eastAsia="Calibri" w:cs="Arial"/>
          <w:szCs w:val="22"/>
          <w:lang w:eastAsia="en-US"/>
        </w:rPr>
        <w:t xml:space="preserve">development of a proposal for an applied design project </w:t>
      </w:r>
    </w:p>
    <w:p w14:paraId="52E2CBDE"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Assessment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4786"/>
        <w:gridCol w:w="1701"/>
        <w:gridCol w:w="2268"/>
      </w:tblGrid>
      <w:tr w:rsidR="00EE0A51" w:rsidRPr="0013747F" w14:paraId="7E292BB8" w14:textId="77777777" w:rsidTr="00EE0A51">
        <w:tc>
          <w:tcPr>
            <w:tcW w:w="4786" w:type="dxa"/>
            <w:shd w:val="clear" w:color="auto" w:fill="auto"/>
          </w:tcPr>
          <w:p w14:paraId="61B3E521" w14:textId="77777777" w:rsidR="00EE0A51" w:rsidRPr="0013747F" w:rsidRDefault="00EE0A51" w:rsidP="00EE0A51">
            <w:pPr>
              <w:pStyle w:val="BodyTextIndent"/>
              <w:spacing w:after="0"/>
              <w:ind w:left="0"/>
              <w:rPr>
                <w:rFonts w:cs="Arial"/>
                <w:b/>
              </w:rPr>
            </w:pPr>
            <w:r w:rsidRPr="0013747F">
              <w:rPr>
                <w:rFonts w:cs="Arial"/>
                <w:b/>
              </w:rPr>
              <w:t>Assessment Activity</w:t>
            </w:r>
          </w:p>
        </w:tc>
        <w:tc>
          <w:tcPr>
            <w:tcW w:w="1701" w:type="dxa"/>
            <w:shd w:val="clear" w:color="auto" w:fill="auto"/>
          </w:tcPr>
          <w:p w14:paraId="4D6A08E4" w14:textId="77777777" w:rsidR="00EE0A51" w:rsidRPr="0013747F" w:rsidRDefault="00EE0A51" w:rsidP="00EE0A51">
            <w:pPr>
              <w:pStyle w:val="BodyTextIndent"/>
              <w:spacing w:after="0"/>
              <w:ind w:left="0"/>
              <w:rPr>
                <w:rFonts w:cs="Arial"/>
                <w:b/>
              </w:rPr>
            </w:pPr>
            <w:r w:rsidRPr="0013747F">
              <w:rPr>
                <w:rFonts w:cs="Arial"/>
                <w:b/>
              </w:rPr>
              <w:t>Weighting</w:t>
            </w:r>
          </w:p>
        </w:tc>
        <w:tc>
          <w:tcPr>
            <w:tcW w:w="2268" w:type="dxa"/>
            <w:shd w:val="clear" w:color="auto" w:fill="auto"/>
          </w:tcPr>
          <w:p w14:paraId="77E3EDDD" w14:textId="77777777" w:rsidR="00EE0A51" w:rsidRPr="0013747F" w:rsidRDefault="00EE0A51" w:rsidP="00EE0A51">
            <w:pPr>
              <w:pStyle w:val="BodyTextIndent"/>
              <w:spacing w:after="0"/>
              <w:ind w:left="0"/>
              <w:rPr>
                <w:rFonts w:cs="Arial"/>
                <w:b/>
              </w:rPr>
            </w:pPr>
            <w:r w:rsidRPr="0013747F">
              <w:rPr>
                <w:rFonts w:cs="Arial"/>
                <w:b/>
              </w:rPr>
              <w:t>Learning Outcomes</w:t>
            </w:r>
          </w:p>
        </w:tc>
      </w:tr>
      <w:tr w:rsidR="00EE0A51" w:rsidRPr="0013747F" w14:paraId="79103BB4" w14:textId="77777777" w:rsidTr="00EE0A51">
        <w:tc>
          <w:tcPr>
            <w:tcW w:w="4786" w:type="dxa"/>
            <w:shd w:val="clear" w:color="auto" w:fill="auto"/>
          </w:tcPr>
          <w:p w14:paraId="0C7F3C64" w14:textId="77777777" w:rsidR="00EE0A51" w:rsidRPr="00A801F1" w:rsidRDefault="00EE0A51" w:rsidP="00EE0A51">
            <w:pPr>
              <w:pStyle w:val="BodyTextIndent"/>
              <w:spacing w:after="0"/>
              <w:ind w:left="0"/>
              <w:rPr>
                <w:rFonts w:cs="Arial"/>
              </w:rPr>
            </w:pPr>
            <w:r>
              <w:rPr>
                <w:rFonts w:cs="Arial"/>
                <w:color w:val="333333"/>
              </w:rPr>
              <w:t xml:space="preserve">Literature/context/artefact review </w:t>
            </w:r>
          </w:p>
        </w:tc>
        <w:tc>
          <w:tcPr>
            <w:tcW w:w="1701" w:type="dxa"/>
            <w:shd w:val="clear" w:color="auto" w:fill="auto"/>
          </w:tcPr>
          <w:p w14:paraId="083C7643" w14:textId="77777777" w:rsidR="00EE0A51" w:rsidRPr="0013747F" w:rsidRDefault="00EE0A51" w:rsidP="00EE0A51">
            <w:pPr>
              <w:pStyle w:val="BodyTextIndent"/>
              <w:spacing w:after="0"/>
              <w:ind w:left="0"/>
              <w:rPr>
                <w:rFonts w:cs="Arial"/>
              </w:rPr>
            </w:pPr>
            <w:r>
              <w:rPr>
                <w:rFonts w:cs="Arial"/>
              </w:rPr>
              <w:t>60%</w:t>
            </w:r>
          </w:p>
        </w:tc>
        <w:tc>
          <w:tcPr>
            <w:tcW w:w="2268" w:type="dxa"/>
            <w:shd w:val="clear" w:color="auto" w:fill="auto"/>
          </w:tcPr>
          <w:p w14:paraId="1291A915" w14:textId="77777777" w:rsidR="00EE0A51" w:rsidRPr="0013747F" w:rsidRDefault="00EE0A51" w:rsidP="00EE0A51">
            <w:pPr>
              <w:pStyle w:val="BodyTextIndent"/>
              <w:spacing w:after="0"/>
              <w:ind w:left="0"/>
              <w:rPr>
                <w:rFonts w:cs="Arial"/>
              </w:rPr>
            </w:pPr>
            <w:r>
              <w:rPr>
                <w:rFonts w:cs="Arial"/>
              </w:rPr>
              <w:t>1-3</w:t>
            </w:r>
          </w:p>
        </w:tc>
      </w:tr>
      <w:tr w:rsidR="00EE0A51" w:rsidRPr="0013747F" w14:paraId="045BD3E2" w14:textId="77777777" w:rsidTr="00EE0A51">
        <w:tc>
          <w:tcPr>
            <w:tcW w:w="4786" w:type="dxa"/>
            <w:shd w:val="clear" w:color="auto" w:fill="auto"/>
          </w:tcPr>
          <w:p w14:paraId="7ECF679E" w14:textId="77777777" w:rsidR="00EE0A51" w:rsidRPr="00A801F1" w:rsidRDefault="00EE0A51" w:rsidP="00EE0A51">
            <w:pPr>
              <w:pStyle w:val="BodyTextIndent"/>
              <w:spacing w:after="0"/>
              <w:ind w:left="0"/>
              <w:rPr>
                <w:rFonts w:cs="Arial"/>
              </w:rPr>
            </w:pPr>
            <w:r>
              <w:rPr>
                <w:rFonts w:cs="Arial"/>
                <w:color w:val="333333"/>
              </w:rPr>
              <w:t>R</w:t>
            </w:r>
            <w:r w:rsidRPr="008808A6">
              <w:rPr>
                <w:rFonts w:cs="Arial"/>
                <w:color w:val="333333"/>
              </w:rPr>
              <w:t xml:space="preserve">esearch proposal </w:t>
            </w:r>
            <w:r>
              <w:rPr>
                <w:rFonts w:cs="Arial"/>
                <w:color w:val="333333"/>
              </w:rPr>
              <w:t>and brief</w:t>
            </w:r>
          </w:p>
        </w:tc>
        <w:tc>
          <w:tcPr>
            <w:tcW w:w="1701" w:type="dxa"/>
            <w:shd w:val="clear" w:color="auto" w:fill="auto"/>
          </w:tcPr>
          <w:p w14:paraId="75C70292" w14:textId="77777777" w:rsidR="00EE0A51" w:rsidRPr="0013747F" w:rsidRDefault="00EE0A51" w:rsidP="00EE0A51">
            <w:pPr>
              <w:pStyle w:val="BodyTextIndent"/>
              <w:spacing w:after="0"/>
              <w:ind w:left="0"/>
              <w:rPr>
                <w:rFonts w:cs="Arial"/>
              </w:rPr>
            </w:pPr>
            <w:r>
              <w:rPr>
                <w:rFonts w:cs="Arial"/>
              </w:rPr>
              <w:t>40%</w:t>
            </w:r>
          </w:p>
        </w:tc>
        <w:tc>
          <w:tcPr>
            <w:tcW w:w="2268" w:type="dxa"/>
            <w:shd w:val="clear" w:color="auto" w:fill="auto"/>
          </w:tcPr>
          <w:p w14:paraId="6EBA83B6" w14:textId="77777777" w:rsidR="00EE0A51" w:rsidRPr="0013747F" w:rsidRDefault="00EE0A51" w:rsidP="00EE0A51">
            <w:pPr>
              <w:pStyle w:val="BodyTextIndent"/>
              <w:spacing w:after="0"/>
              <w:ind w:left="0"/>
              <w:rPr>
                <w:rFonts w:cs="Arial"/>
              </w:rPr>
            </w:pPr>
            <w:r>
              <w:rPr>
                <w:rFonts w:cs="Arial"/>
              </w:rPr>
              <w:t>4</w:t>
            </w:r>
          </w:p>
        </w:tc>
      </w:tr>
    </w:tbl>
    <w:p w14:paraId="51DC34D5" w14:textId="77777777" w:rsidR="00EE0A51" w:rsidRDefault="00EE0A51" w:rsidP="00EE0A51">
      <w:pPr>
        <w:pStyle w:val="BodyTextIndent"/>
        <w:spacing w:before="240"/>
        <w:ind w:left="0"/>
        <w:rPr>
          <w:rFonts w:cs="Arial"/>
          <w:b/>
          <w:i/>
          <w:sz w:val="22"/>
          <w:szCs w:val="22"/>
        </w:rPr>
      </w:pPr>
      <w:r w:rsidRPr="0013747F">
        <w:rPr>
          <w:rFonts w:cs="Arial"/>
          <w:b/>
          <w:i/>
          <w:sz w:val="22"/>
          <w:szCs w:val="22"/>
        </w:rPr>
        <w:t>Resources</w:t>
      </w:r>
    </w:p>
    <w:p w14:paraId="07E39DE8" w14:textId="77777777" w:rsidR="00EE0A51" w:rsidRPr="007C5933" w:rsidRDefault="00EE0A51" w:rsidP="00EE0A51">
      <w:pPr>
        <w:tabs>
          <w:tab w:val="left" w:pos="851"/>
        </w:tabs>
        <w:spacing w:before="60" w:after="60"/>
        <w:rPr>
          <w:rFonts w:cs="Arial"/>
          <w:b/>
          <w:sz w:val="22"/>
          <w:szCs w:val="22"/>
        </w:rPr>
      </w:pPr>
      <w:r w:rsidRPr="007C5933">
        <w:rPr>
          <w:rFonts w:cs="Arial"/>
          <w:b/>
          <w:sz w:val="22"/>
          <w:szCs w:val="22"/>
        </w:rPr>
        <w:t>Required:</w:t>
      </w:r>
    </w:p>
    <w:p w14:paraId="422D8E8B" w14:textId="77777777" w:rsidR="00EE0A51" w:rsidRPr="007C5933" w:rsidRDefault="00EE0A51" w:rsidP="00EE0A51">
      <w:pPr>
        <w:tabs>
          <w:tab w:val="left" w:pos="851"/>
        </w:tabs>
        <w:rPr>
          <w:rFonts w:cs="Arial"/>
        </w:rPr>
      </w:pPr>
      <w:r w:rsidRPr="007C5933">
        <w:lastRenderedPageBreak/>
        <w:t>Te Ara Tika: Guidelines for Māori research ethics: A framework for researchers and ethics committee members</w:t>
      </w:r>
      <w:r>
        <w:t xml:space="preserve">. Retrieved from: </w:t>
      </w:r>
      <w:r w:rsidRPr="007C5933">
        <w:t xml:space="preserve"> </w:t>
      </w:r>
      <w:r w:rsidRPr="00A33498">
        <w:t>http://insite.op.ac.nz/Knowledge%20Base/Consultation%20-%20Research,%20Funding%20and%20Ethic%20Applications.aspx</w:t>
      </w:r>
    </w:p>
    <w:p w14:paraId="68C24C5A" w14:textId="77777777" w:rsidR="00EE0A51" w:rsidRDefault="00EE0A51" w:rsidP="00EE0A51">
      <w:pPr>
        <w:tabs>
          <w:tab w:val="left" w:pos="851"/>
          <w:tab w:val="left" w:pos="4710"/>
        </w:tabs>
        <w:spacing w:before="60" w:after="60"/>
        <w:rPr>
          <w:rFonts w:cs="Arial"/>
          <w:lang w:val="en-US"/>
        </w:rPr>
      </w:pPr>
      <w:r w:rsidRPr="007C5933">
        <w:rPr>
          <w:rFonts w:cs="Arial"/>
          <w:lang w:val="en-US"/>
        </w:rPr>
        <w:t>Māori Strategic Framework – Otago Polytechnic</w:t>
      </w:r>
    </w:p>
    <w:p w14:paraId="00F7FB15" w14:textId="77777777" w:rsidR="00EE0A51" w:rsidRPr="007C5933" w:rsidRDefault="00EE0A51" w:rsidP="00EE0A51">
      <w:pPr>
        <w:tabs>
          <w:tab w:val="left" w:pos="851"/>
          <w:tab w:val="left" w:pos="4710"/>
        </w:tabs>
        <w:spacing w:before="60" w:after="60"/>
        <w:rPr>
          <w:rFonts w:cs="Arial"/>
        </w:rPr>
      </w:pPr>
    </w:p>
    <w:p w14:paraId="4467F4B3" w14:textId="77777777" w:rsidR="00EE0A51" w:rsidRDefault="00EE0A51" w:rsidP="00EE0A51">
      <w:pPr>
        <w:pStyle w:val="BodyTextIndent"/>
        <w:spacing w:before="60" w:after="60"/>
        <w:ind w:left="0"/>
        <w:rPr>
          <w:rFonts w:cs="Arial"/>
          <w:b/>
          <w:sz w:val="22"/>
          <w:szCs w:val="22"/>
        </w:rPr>
      </w:pPr>
      <w:r w:rsidRPr="0013747F">
        <w:rPr>
          <w:rFonts w:cs="Arial"/>
          <w:b/>
          <w:sz w:val="22"/>
          <w:szCs w:val="22"/>
        </w:rPr>
        <w:t>Recommended:</w:t>
      </w:r>
    </w:p>
    <w:p w14:paraId="632346FA" w14:textId="77777777" w:rsidR="00EE0A51" w:rsidRPr="008E71C5" w:rsidRDefault="00EE0A51" w:rsidP="00EE0A51">
      <w:pPr>
        <w:spacing w:after="120"/>
        <w:ind w:left="709" w:hanging="709"/>
        <w:rPr>
          <w:rFonts w:cs="Arial"/>
          <w:szCs w:val="22"/>
        </w:rPr>
      </w:pPr>
      <w:r w:rsidRPr="008E71C5">
        <w:rPr>
          <w:rFonts w:cs="Arial"/>
          <w:szCs w:val="22"/>
        </w:rPr>
        <w:t xml:space="preserve">Boud, D., Keogh, R. &amp; Walker, D. (Eds.). (1985). </w:t>
      </w:r>
      <w:r w:rsidRPr="008E71C5">
        <w:rPr>
          <w:rFonts w:cs="Arial"/>
          <w:i/>
          <w:iCs/>
          <w:szCs w:val="22"/>
        </w:rPr>
        <w:t xml:space="preserve">Reflection, turning experience into learning, </w:t>
      </w:r>
      <w:r w:rsidRPr="008E71C5">
        <w:rPr>
          <w:rFonts w:cs="Arial"/>
          <w:szCs w:val="22"/>
        </w:rPr>
        <w:t>London; New York: Kogan Page; Nichols Pub.</w:t>
      </w:r>
    </w:p>
    <w:p w14:paraId="5B66C2DB" w14:textId="77777777" w:rsidR="00EE0A51" w:rsidRPr="008E71C5" w:rsidRDefault="00EE0A51" w:rsidP="00EE0A51">
      <w:pPr>
        <w:spacing w:after="120"/>
        <w:ind w:left="709" w:hanging="709"/>
        <w:rPr>
          <w:rFonts w:cs="Arial"/>
          <w:szCs w:val="22"/>
        </w:rPr>
      </w:pPr>
      <w:r w:rsidRPr="008E71C5">
        <w:rPr>
          <w:rFonts w:cs="Arial"/>
          <w:szCs w:val="22"/>
        </w:rPr>
        <w:t xml:space="preserve">Cresswell, J.W. (2014). </w:t>
      </w:r>
      <w:r w:rsidRPr="008E71C5">
        <w:rPr>
          <w:rFonts w:cs="Arial"/>
          <w:i/>
          <w:szCs w:val="22"/>
        </w:rPr>
        <w:t>Research design</w:t>
      </w:r>
      <w:r w:rsidRPr="008E71C5">
        <w:rPr>
          <w:rFonts w:cs="Arial"/>
          <w:szCs w:val="22"/>
        </w:rPr>
        <w:t xml:space="preserve">: </w:t>
      </w:r>
      <w:r w:rsidRPr="008E71C5">
        <w:rPr>
          <w:rFonts w:cs="Arial"/>
          <w:i/>
          <w:szCs w:val="22"/>
        </w:rPr>
        <w:t>Qualitative, quantitative, &amp; mixed methods approaches.</w:t>
      </w:r>
      <w:r w:rsidRPr="008E71C5">
        <w:rPr>
          <w:rFonts w:cs="Arial"/>
          <w:szCs w:val="22"/>
        </w:rPr>
        <w:t xml:space="preserve"> USA: Sage Publications.</w:t>
      </w:r>
    </w:p>
    <w:p w14:paraId="104E23D4" w14:textId="77777777" w:rsidR="00EE0A51" w:rsidRPr="008E71C5" w:rsidRDefault="00EE0A51" w:rsidP="00EE0A51">
      <w:pPr>
        <w:spacing w:after="120"/>
        <w:ind w:left="709" w:hanging="709"/>
        <w:rPr>
          <w:rFonts w:cs="Arial"/>
          <w:szCs w:val="22"/>
        </w:rPr>
      </w:pPr>
      <w:r w:rsidRPr="008E71C5">
        <w:rPr>
          <w:rFonts w:cs="Arial"/>
          <w:szCs w:val="22"/>
        </w:rPr>
        <w:t xml:space="preserve">Downton, P. (2003). </w:t>
      </w:r>
      <w:r w:rsidRPr="008E71C5">
        <w:rPr>
          <w:rFonts w:cs="Arial"/>
          <w:i/>
          <w:szCs w:val="22"/>
        </w:rPr>
        <w:t xml:space="preserve">Design research. </w:t>
      </w:r>
      <w:r w:rsidRPr="008E71C5">
        <w:rPr>
          <w:rFonts w:cs="Arial"/>
          <w:szCs w:val="22"/>
        </w:rPr>
        <w:t>(4</w:t>
      </w:r>
      <w:r w:rsidRPr="008E71C5">
        <w:rPr>
          <w:rFonts w:cs="Arial"/>
          <w:szCs w:val="22"/>
          <w:vertAlign w:val="superscript"/>
        </w:rPr>
        <w:t>th</w:t>
      </w:r>
      <w:r w:rsidRPr="008E71C5">
        <w:rPr>
          <w:rFonts w:cs="Arial"/>
          <w:szCs w:val="22"/>
        </w:rPr>
        <w:t xml:space="preserve"> ed.). Melbourne: RMIT University Press.</w:t>
      </w:r>
    </w:p>
    <w:p w14:paraId="20C12E72" w14:textId="77777777" w:rsidR="00EE0A51" w:rsidRPr="008E71C5" w:rsidRDefault="00EE0A51" w:rsidP="00EE0A51">
      <w:pPr>
        <w:spacing w:after="120"/>
        <w:ind w:left="709" w:hanging="709"/>
        <w:rPr>
          <w:rFonts w:cs="Arial"/>
          <w:szCs w:val="22"/>
        </w:rPr>
      </w:pPr>
      <w:r w:rsidRPr="008E71C5">
        <w:rPr>
          <w:rFonts w:cs="Arial"/>
          <w:szCs w:val="22"/>
        </w:rPr>
        <w:t xml:space="preserve">Kosinken, I., Zimmerman, J., Binder, T., Redström, J. &amp; Wensveen, S. (2011). </w:t>
      </w:r>
      <w:r w:rsidRPr="008E71C5">
        <w:rPr>
          <w:rFonts w:cs="Arial"/>
          <w:i/>
          <w:szCs w:val="22"/>
        </w:rPr>
        <w:t xml:space="preserve">Design Research Through Practice-from the lab, field and showroom. </w:t>
      </w:r>
      <w:r w:rsidRPr="008E71C5">
        <w:rPr>
          <w:rFonts w:cs="Arial"/>
          <w:szCs w:val="22"/>
        </w:rPr>
        <w:t>Morgan Kaufmann Publishing: San Francisco.</w:t>
      </w:r>
    </w:p>
    <w:p w14:paraId="2E1F8842" w14:textId="77777777" w:rsidR="00EE0A51" w:rsidRPr="008E71C5" w:rsidRDefault="00EE0A51" w:rsidP="00EE0A51">
      <w:pPr>
        <w:spacing w:after="120"/>
        <w:ind w:left="709" w:hanging="709"/>
        <w:rPr>
          <w:rFonts w:cs="Arial"/>
          <w:szCs w:val="22"/>
        </w:rPr>
      </w:pPr>
      <w:r w:rsidRPr="008E71C5">
        <w:rPr>
          <w:rFonts w:cs="Arial"/>
          <w:szCs w:val="22"/>
        </w:rPr>
        <w:t xml:space="preserve">Laurel, B. (Ed). (2003). </w:t>
      </w:r>
      <w:r w:rsidRPr="008E71C5">
        <w:rPr>
          <w:rFonts w:cs="Arial"/>
          <w:i/>
          <w:szCs w:val="22"/>
        </w:rPr>
        <w:t xml:space="preserve">Design Research: Methods and Perspectives. </w:t>
      </w:r>
      <w:r w:rsidRPr="008E71C5">
        <w:rPr>
          <w:rFonts w:cs="Arial"/>
          <w:szCs w:val="22"/>
        </w:rPr>
        <w:t xml:space="preserve">MIT Press: Cambridge, Mass.    </w:t>
      </w:r>
    </w:p>
    <w:p w14:paraId="0ABB1256" w14:textId="77777777" w:rsidR="00EE0A51" w:rsidRPr="008E71C5" w:rsidRDefault="00EE0A51" w:rsidP="00EE0A51">
      <w:pPr>
        <w:spacing w:after="120"/>
        <w:ind w:left="709" w:hanging="709"/>
        <w:rPr>
          <w:rFonts w:cs="Arial"/>
          <w:b/>
          <w:szCs w:val="22"/>
        </w:rPr>
      </w:pPr>
      <w:r w:rsidRPr="008E71C5">
        <w:rPr>
          <w:rFonts w:cs="Arial"/>
          <w:szCs w:val="22"/>
        </w:rPr>
        <w:t xml:space="preserve">Michel, R. (Ed.). (2007). </w:t>
      </w:r>
      <w:r w:rsidRPr="008E71C5">
        <w:rPr>
          <w:rFonts w:cs="Arial"/>
          <w:i/>
          <w:szCs w:val="22"/>
        </w:rPr>
        <w:t>Design Research Now: Essays and Selected Projects</w:t>
      </w:r>
      <w:r w:rsidRPr="008E71C5">
        <w:rPr>
          <w:rFonts w:cs="Arial"/>
          <w:b/>
          <w:szCs w:val="22"/>
        </w:rPr>
        <w:t xml:space="preserve"> </w:t>
      </w:r>
    </w:p>
    <w:p w14:paraId="45BB3639" w14:textId="77777777" w:rsidR="00EE0A51" w:rsidRPr="008E71C5" w:rsidRDefault="00EE0A51" w:rsidP="00EE0A51">
      <w:pPr>
        <w:spacing w:after="120"/>
        <w:ind w:left="709" w:hanging="709"/>
        <w:rPr>
          <w:rFonts w:cs="Arial"/>
          <w:szCs w:val="22"/>
        </w:rPr>
      </w:pPr>
      <w:r w:rsidRPr="008E71C5">
        <w:rPr>
          <w:rFonts w:cs="Arial"/>
          <w:szCs w:val="22"/>
        </w:rPr>
        <w:t xml:space="preserve">Noble, I. &amp; Bestley, R. (2011). </w:t>
      </w:r>
      <w:r w:rsidRPr="008E71C5">
        <w:rPr>
          <w:rFonts w:cs="Arial"/>
          <w:i/>
          <w:szCs w:val="22"/>
        </w:rPr>
        <w:t>Visual Research: An Introduction to Research Methodologies in Graphic Design</w:t>
      </w:r>
      <w:r w:rsidRPr="008E71C5">
        <w:rPr>
          <w:rFonts w:cs="Arial"/>
          <w:szCs w:val="22"/>
        </w:rPr>
        <w:t xml:space="preserve"> (2</w:t>
      </w:r>
      <w:r w:rsidRPr="008E71C5">
        <w:rPr>
          <w:rFonts w:cs="Arial"/>
          <w:szCs w:val="22"/>
          <w:vertAlign w:val="superscript"/>
        </w:rPr>
        <w:t xml:space="preserve">nd </w:t>
      </w:r>
      <w:r w:rsidRPr="008E71C5">
        <w:rPr>
          <w:rFonts w:cs="Arial"/>
          <w:szCs w:val="22"/>
        </w:rPr>
        <w:t xml:space="preserve">ed.). AVA Publishing SA: Lausanne. </w:t>
      </w:r>
    </w:p>
    <w:p w14:paraId="3A1BFF66" w14:textId="77777777" w:rsidR="00EE0A51" w:rsidRPr="008E71C5" w:rsidRDefault="00EE0A51" w:rsidP="00EE0A51">
      <w:pPr>
        <w:spacing w:after="120"/>
        <w:ind w:left="709" w:hanging="709"/>
        <w:rPr>
          <w:rFonts w:cs="Arial"/>
          <w:szCs w:val="22"/>
        </w:rPr>
      </w:pPr>
      <w:r w:rsidRPr="008E71C5">
        <w:rPr>
          <w:rFonts w:cs="Arial"/>
          <w:szCs w:val="22"/>
        </w:rPr>
        <w:t xml:space="preserve">Simonsen, J., Bærenholdt, J.O., Büscher, M., Scheuer, J.D. (Eds). (2010). </w:t>
      </w:r>
      <w:r w:rsidRPr="008E71C5">
        <w:rPr>
          <w:rFonts w:cs="Arial"/>
          <w:i/>
          <w:szCs w:val="22"/>
        </w:rPr>
        <w:t xml:space="preserve">Design research: Synergies from interdisciplinary perspectives. </w:t>
      </w:r>
      <w:r w:rsidRPr="008E71C5">
        <w:rPr>
          <w:rFonts w:cs="Arial"/>
          <w:szCs w:val="22"/>
        </w:rPr>
        <w:t xml:space="preserve">New York: Routledge. </w:t>
      </w:r>
    </w:p>
    <w:p w14:paraId="5F21CBF6" w14:textId="77777777" w:rsidR="00EE0A51" w:rsidRPr="008E71C5" w:rsidRDefault="00EE0A51" w:rsidP="00EE0A51">
      <w:pPr>
        <w:spacing w:after="120"/>
        <w:ind w:left="709" w:hanging="709"/>
        <w:rPr>
          <w:rFonts w:cs="Arial"/>
          <w:szCs w:val="22"/>
        </w:rPr>
      </w:pPr>
      <w:r w:rsidRPr="008E71C5">
        <w:rPr>
          <w:rFonts w:cs="Arial"/>
          <w:szCs w:val="22"/>
        </w:rPr>
        <w:t xml:space="preserve">Williams, J. M. (2007). </w:t>
      </w:r>
      <w:r w:rsidRPr="008E71C5">
        <w:rPr>
          <w:rFonts w:cs="Arial"/>
          <w:i/>
          <w:iCs/>
          <w:szCs w:val="22"/>
        </w:rPr>
        <w:t xml:space="preserve">Style: Ten lessons in clarity and grace.  </w:t>
      </w:r>
      <w:r w:rsidRPr="008E71C5">
        <w:rPr>
          <w:rFonts w:cs="Arial"/>
          <w:szCs w:val="22"/>
        </w:rPr>
        <w:t>Pearson Longman: New York.</w:t>
      </w:r>
    </w:p>
    <w:p w14:paraId="2E9A8964" w14:textId="77777777" w:rsidR="00EE0A51" w:rsidRDefault="00EE0A51" w:rsidP="00EE0A51">
      <w:pPr>
        <w:spacing w:after="120"/>
        <w:rPr>
          <w:rFonts w:ascii="Calibri" w:hAnsi="Calibri" w:cs="Calibri"/>
          <w:color w:val="1F497D"/>
          <w:sz w:val="22"/>
          <w:szCs w:val="22"/>
        </w:rPr>
      </w:pPr>
    </w:p>
    <w:p w14:paraId="79957FD1" w14:textId="77777777" w:rsidR="00EE0A51" w:rsidRDefault="00EE0A51" w:rsidP="00EE0A51">
      <w:pPr>
        <w:suppressAutoHyphens w:val="0"/>
        <w:spacing w:line="240" w:lineRule="auto"/>
        <w:rPr>
          <w:rFonts w:cs="Arial"/>
          <w:b/>
          <w:sz w:val="22"/>
          <w:szCs w:val="22"/>
        </w:rPr>
      </w:pPr>
      <w:r>
        <w:rPr>
          <w:rFonts w:cs="Arial"/>
          <w:b/>
          <w:sz w:val="22"/>
          <w:szCs w:val="22"/>
        </w:rPr>
        <w:br w:type="page"/>
      </w:r>
    </w:p>
    <w:p w14:paraId="7755617E" w14:textId="77777777" w:rsidR="00EE0A51" w:rsidRPr="00E02758" w:rsidRDefault="00EE0A51" w:rsidP="00EE0A51">
      <w:pPr>
        <w:pStyle w:val="Heading2"/>
        <w:rPr>
          <w:u w:val="none"/>
        </w:rPr>
      </w:pPr>
      <w:bookmarkStart w:id="279" w:name="_Toc424551928"/>
      <w:bookmarkStart w:id="280" w:name="_Toc430263552"/>
      <w:r>
        <w:rPr>
          <w:u w:val="none"/>
        </w:rPr>
        <w:lastRenderedPageBreak/>
        <w:t>Applied Design Project 2</w:t>
      </w:r>
      <w:bookmarkEnd w:id="279"/>
      <w:bookmarkEnd w:id="280"/>
    </w:p>
    <w:tbl>
      <w:tblPr>
        <w:tblW w:w="9180" w:type="dxa"/>
        <w:tblLayout w:type="fixed"/>
        <w:tblCellMar>
          <w:top w:w="57" w:type="dxa"/>
          <w:bottom w:w="57" w:type="dxa"/>
        </w:tblCellMar>
        <w:tblLook w:val="0000" w:firstRow="0" w:lastRow="0" w:firstColumn="0" w:lastColumn="0" w:noHBand="0" w:noVBand="0"/>
      </w:tblPr>
      <w:tblGrid>
        <w:gridCol w:w="1668"/>
        <w:gridCol w:w="2268"/>
        <w:gridCol w:w="3969"/>
        <w:gridCol w:w="1275"/>
      </w:tblGrid>
      <w:tr w:rsidR="00EE0A51" w:rsidRPr="0013747F" w14:paraId="08304EA5" w14:textId="77777777" w:rsidTr="00EE0A51">
        <w:trPr>
          <w:cantSplit/>
        </w:trPr>
        <w:tc>
          <w:tcPr>
            <w:tcW w:w="1668" w:type="dxa"/>
            <w:tcBorders>
              <w:top w:val="single" w:sz="1" w:space="0" w:color="000000"/>
              <w:left w:val="single" w:sz="1" w:space="0" w:color="000000"/>
              <w:bottom w:val="single" w:sz="1" w:space="0" w:color="000000"/>
            </w:tcBorders>
            <w:vAlign w:val="center"/>
          </w:tcPr>
          <w:p w14:paraId="218A269F" w14:textId="77777777" w:rsidR="00EE0A51" w:rsidRPr="0013747F" w:rsidRDefault="00EE0A51" w:rsidP="00EE0A51">
            <w:pPr>
              <w:pStyle w:val="BodyTextIndent"/>
              <w:tabs>
                <w:tab w:val="clear" w:pos="851"/>
              </w:tabs>
              <w:spacing w:after="0"/>
              <w:ind w:left="0"/>
              <w:rPr>
                <w:rFonts w:cs="Arial"/>
                <w:i/>
              </w:rPr>
            </w:pPr>
            <w:r w:rsidRPr="0013747F">
              <w:rPr>
                <w:rFonts w:cs="Arial"/>
                <w:i/>
              </w:rPr>
              <w:t>SMS Code</w:t>
            </w:r>
          </w:p>
        </w:tc>
        <w:tc>
          <w:tcPr>
            <w:tcW w:w="2268" w:type="dxa"/>
            <w:tcBorders>
              <w:top w:val="single" w:sz="1" w:space="0" w:color="000000"/>
              <w:left w:val="single" w:sz="1" w:space="0" w:color="000000"/>
              <w:bottom w:val="single" w:sz="1" w:space="0" w:color="000000"/>
              <w:right w:val="single" w:sz="1" w:space="0" w:color="000000"/>
            </w:tcBorders>
            <w:vAlign w:val="center"/>
          </w:tcPr>
          <w:p w14:paraId="4BF86160" w14:textId="77777777" w:rsidR="00EE0A51" w:rsidRPr="0013747F" w:rsidRDefault="00EE0A51" w:rsidP="00EE0A51">
            <w:pPr>
              <w:pStyle w:val="BodyTextIndent"/>
              <w:tabs>
                <w:tab w:val="clear" w:pos="851"/>
              </w:tabs>
              <w:spacing w:after="0"/>
              <w:ind w:left="0"/>
              <w:rPr>
                <w:rFonts w:cs="Arial"/>
                <w:i/>
              </w:rPr>
            </w:pPr>
            <w:r>
              <w:rPr>
                <w:rFonts w:cs="Arial"/>
              </w:rPr>
              <w:t>DS804001</w:t>
            </w:r>
          </w:p>
        </w:tc>
        <w:tc>
          <w:tcPr>
            <w:tcW w:w="3969" w:type="dxa"/>
            <w:tcBorders>
              <w:top w:val="single" w:sz="1" w:space="0" w:color="000000"/>
              <w:left w:val="single" w:sz="1" w:space="0" w:color="000000"/>
              <w:bottom w:val="single" w:sz="1" w:space="0" w:color="000000"/>
              <w:right w:val="single" w:sz="1" w:space="0" w:color="000000"/>
            </w:tcBorders>
            <w:vAlign w:val="center"/>
          </w:tcPr>
          <w:p w14:paraId="12BC81E2" w14:textId="77777777" w:rsidR="00EE0A51" w:rsidRPr="00354E3D" w:rsidRDefault="00EE0A51" w:rsidP="00EE0A51">
            <w:pPr>
              <w:pStyle w:val="BodyTextIndent"/>
              <w:tabs>
                <w:tab w:val="clear" w:pos="851"/>
              </w:tabs>
              <w:spacing w:after="0"/>
              <w:ind w:left="0"/>
              <w:rPr>
                <w:rFonts w:cs="Arial"/>
                <w:i/>
              </w:rPr>
            </w:pPr>
            <w:r>
              <w:rPr>
                <w:rFonts w:cs="Arial"/>
                <w:i/>
              </w:rPr>
              <w:t>Teacher-d</w:t>
            </w:r>
            <w:r w:rsidRPr="0013747F">
              <w:rPr>
                <w:rFonts w:cs="Arial"/>
                <w:i/>
              </w:rPr>
              <w:t xml:space="preserve">irected </w:t>
            </w:r>
            <w:r>
              <w:rPr>
                <w:rFonts w:cs="Arial"/>
                <w:i/>
              </w:rPr>
              <w:t>l</w:t>
            </w:r>
            <w:r w:rsidRPr="0013747F">
              <w:rPr>
                <w:rFonts w:cs="Arial"/>
                <w:i/>
              </w:rPr>
              <w:t>earning hours</w:t>
            </w:r>
          </w:p>
        </w:tc>
        <w:tc>
          <w:tcPr>
            <w:tcW w:w="1275" w:type="dxa"/>
            <w:tcBorders>
              <w:top w:val="single" w:sz="1" w:space="0" w:color="000000"/>
              <w:left w:val="single" w:sz="1" w:space="0" w:color="000000"/>
              <w:bottom w:val="single" w:sz="1" w:space="0" w:color="000000"/>
              <w:right w:val="single" w:sz="1" w:space="0" w:color="000000"/>
            </w:tcBorders>
            <w:vAlign w:val="center"/>
          </w:tcPr>
          <w:p w14:paraId="64CF850E" w14:textId="77777777" w:rsidR="00EE0A51" w:rsidRPr="00BA604C" w:rsidRDefault="00EE0A51" w:rsidP="00EE0A51">
            <w:pPr>
              <w:pStyle w:val="BodyTextIndent"/>
              <w:tabs>
                <w:tab w:val="clear" w:pos="851"/>
              </w:tabs>
              <w:spacing w:after="0"/>
              <w:ind w:left="0"/>
              <w:rPr>
                <w:rFonts w:cs="Arial"/>
                <w:i/>
              </w:rPr>
            </w:pPr>
            <w:r w:rsidRPr="008808A6">
              <w:rPr>
                <w:rFonts w:cs="Arial"/>
              </w:rPr>
              <w:t>75</w:t>
            </w:r>
          </w:p>
        </w:tc>
      </w:tr>
      <w:tr w:rsidR="00EE0A51" w:rsidRPr="0013747F" w14:paraId="2D22430A" w14:textId="77777777" w:rsidTr="00EE0A51">
        <w:trPr>
          <w:cantSplit/>
        </w:trPr>
        <w:tc>
          <w:tcPr>
            <w:tcW w:w="1668" w:type="dxa"/>
            <w:tcBorders>
              <w:left w:val="single" w:sz="1" w:space="0" w:color="000000"/>
              <w:bottom w:val="single" w:sz="1" w:space="0" w:color="000000"/>
            </w:tcBorders>
            <w:vAlign w:val="center"/>
          </w:tcPr>
          <w:p w14:paraId="4045BA47" w14:textId="77777777" w:rsidR="00EE0A51" w:rsidRPr="0013747F" w:rsidRDefault="00EE0A51" w:rsidP="00EE0A51">
            <w:pPr>
              <w:pStyle w:val="BodyTextIndent"/>
              <w:tabs>
                <w:tab w:val="clear" w:pos="851"/>
              </w:tabs>
              <w:spacing w:after="0"/>
              <w:ind w:left="0"/>
              <w:rPr>
                <w:rFonts w:cs="Arial"/>
                <w:i/>
              </w:rPr>
            </w:pPr>
            <w:r w:rsidRPr="0013747F">
              <w:rPr>
                <w:rFonts w:cs="Arial"/>
                <w:i/>
              </w:rPr>
              <w:t>Level</w:t>
            </w:r>
          </w:p>
        </w:tc>
        <w:tc>
          <w:tcPr>
            <w:tcW w:w="2268" w:type="dxa"/>
            <w:tcBorders>
              <w:left w:val="single" w:sz="1" w:space="0" w:color="000000"/>
              <w:bottom w:val="single" w:sz="1" w:space="0" w:color="000000"/>
            </w:tcBorders>
            <w:vAlign w:val="center"/>
          </w:tcPr>
          <w:p w14:paraId="4E080152" w14:textId="77777777" w:rsidR="00EE0A51" w:rsidRPr="0013747F" w:rsidRDefault="00EE0A51" w:rsidP="00EE0A51">
            <w:pPr>
              <w:pStyle w:val="BodyTextIndent"/>
              <w:tabs>
                <w:tab w:val="clear" w:pos="851"/>
              </w:tabs>
              <w:spacing w:after="0"/>
              <w:ind w:left="0"/>
              <w:rPr>
                <w:rFonts w:cs="Arial"/>
                <w:i/>
              </w:rPr>
            </w:pPr>
            <w:r>
              <w:rPr>
                <w:rFonts w:cs="Arial"/>
              </w:rPr>
              <w:t>8</w:t>
            </w:r>
          </w:p>
        </w:tc>
        <w:tc>
          <w:tcPr>
            <w:tcW w:w="3969" w:type="dxa"/>
            <w:tcBorders>
              <w:left w:val="single" w:sz="1" w:space="0" w:color="000000"/>
              <w:bottom w:val="single" w:sz="1" w:space="0" w:color="000000"/>
            </w:tcBorders>
            <w:vAlign w:val="center"/>
          </w:tcPr>
          <w:p w14:paraId="2427843A" w14:textId="77777777" w:rsidR="00EE0A51" w:rsidRPr="00354E3D" w:rsidRDefault="00EE0A51" w:rsidP="00EE0A51">
            <w:pPr>
              <w:pStyle w:val="BodyTextIndent"/>
              <w:tabs>
                <w:tab w:val="clear" w:pos="851"/>
              </w:tabs>
              <w:spacing w:after="0"/>
              <w:ind w:left="0"/>
              <w:rPr>
                <w:rFonts w:cs="Arial"/>
                <w:i/>
              </w:rPr>
            </w:pPr>
            <w:r>
              <w:rPr>
                <w:rFonts w:cs="Arial"/>
                <w:i/>
              </w:rPr>
              <w:t>Authentic work experience learning hours</w:t>
            </w:r>
          </w:p>
        </w:tc>
        <w:tc>
          <w:tcPr>
            <w:tcW w:w="1275" w:type="dxa"/>
            <w:tcBorders>
              <w:left w:val="single" w:sz="1" w:space="0" w:color="000000"/>
              <w:bottom w:val="single" w:sz="1" w:space="0" w:color="000000"/>
              <w:right w:val="single" w:sz="1" w:space="0" w:color="000000"/>
            </w:tcBorders>
            <w:vAlign w:val="center"/>
          </w:tcPr>
          <w:p w14:paraId="1B086BF4" w14:textId="77777777" w:rsidR="00EE0A51" w:rsidRPr="008808A6" w:rsidRDefault="00EE0A51" w:rsidP="00EE0A51">
            <w:pPr>
              <w:pStyle w:val="BodyTextIndent"/>
              <w:tabs>
                <w:tab w:val="clear" w:pos="851"/>
              </w:tabs>
              <w:spacing w:after="0"/>
              <w:ind w:left="0"/>
              <w:rPr>
                <w:rFonts w:cs="Arial"/>
              </w:rPr>
            </w:pPr>
            <w:r w:rsidRPr="008808A6">
              <w:rPr>
                <w:rFonts w:cs="Arial"/>
              </w:rPr>
              <w:t>See note 3</w:t>
            </w:r>
          </w:p>
        </w:tc>
      </w:tr>
      <w:tr w:rsidR="00EE0A51" w:rsidRPr="0013747F" w14:paraId="2E4FD5EC" w14:textId="77777777" w:rsidTr="00EE0A51">
        <w:trPr>
          <w:cantSplit/>
        </w:trPr>
        <w:tc>
          <w:tcPr>
            <w:tcW w:w="1668" w:type="dxa"/>
            <w:tcBorders>
              <w:left w:val="single" w:sz="1" w:space="0" w:color="000000"/>
              <w:bottom w:val="single" w:sz="1" w:space="0" w:color="000000"/>
            </w:tcBorders>
            <w:vAlign w:val="center"/>
          </w:tcPr>
          <w:p w14:paraId="1672907B" w14:textId="77777777" w:rsidR="00EE0A51" w:rsidRPr="0013747F" w:rsidRDefault="00EE0A51" w:rsidP="00EE0A51">
            <w:pPr>
              <w:pStyle w:val="BodyTextIndent"/>
              <w:tabs>
                <w:tab w:val="clear" w:pos="851"/>
              </w:tabs>
              <w:spacing w:after="0"/>
              <w:ind w:left="0"/>
              <w:rPr>
                <w:rFonts w:cs="Arial"/>
                <w:i/>
              </w:rPr>
            </w:pPr>
            <w:r w:rsidRPr="0013747F">
              <w:rPr>
                <w:rFonts w:cs="Arial"/>
                <w:i/>
              </w:rPr>
              <w:t>Credits</w:t>
            </w:r>
          </w:p>
        </w:tc>
        <w:tc>
          <w:tcPr>
            <w:tcW w:w="2268" w:type="dxa"/>
            <w:tcBorders>
              <w:left w:val="single" w:sz="1" w:space="0" w:color="000000"/>
              <w:bottom w:val="single" w:sz="1" w:space="0" w:color="000000"/>
            </w:tcBorders>
            <w:vAlign w:val="center"/>
          </w:tcPr>
          <w:p w14:paraId="441D7ADA" w14:textId="77777777" w:rsidR="00EE0A51" w:rsidRPr="0013747F" w:rsidRDefault="00EE0A51" w:rsidP="00EE0A51">
            <w:pPr>
              <w:pStyle w:val="BodyTextIndent"/>
              <w:tabs>
                <w:tab w:val="clear" w:pos="851"/>
              </w:tabs>
              <w:spacing w:after="0"/>
              <w:ind w:left="0"/>
              <w:rPr>
                <w:rFonts w:cs="Arial"/>
                <w:i/>
              </w:rPr>
            </w:pPr>
            <w:r>
              <w:rPr>
                <w:rFonts w:cs="Arial"/>
              </w:rPr>
              <w:t>45</w:t>
            </w:r>
          </w:p>
        </w:tc>
        <w:tc>
          <w:tcPr>
            <w:tcW w:w="3969" w:type="dxa"/>
            <w:tcBorders>
              <w:left w:val="single" w:sz="1" w:space="0" w:color="000000"/>
              <w:bottom w:val="single" w:sz="1" w:space="0" w:color="000000"/>
            </w:tcBorders>
            <w:vAlign w:val="center"/>
          </w:tcPr>
          <w:p w14:paraId="39FED191" w14:textId="77777777" w:rsidR="00EE0A51" w:rsidRPr="00354E3D" w:rsidRDefault="00EE0A51" w:rsidP="00EE0A51">
            <w:pPr>
              <w:pStyle w:val="BodyTextIndent"/>
              <w:tabs>
                <w:tab w:val="clear" w:pos="851"/>
              </w:tabs>
              <w:spacing w:after="0"/>
              <w:ind w:left="0"/>
              <w:rPr>
                <w:rFonts w:cs="Arial"/>
                <w:i/>
              </w:rPr>
            </w:pPr>
            <w:r>
              <w:rPr>
                <w:rFonts w:cs="Arial"/>
                <w:i/>
              </w:rPr>
              <w:t>Student-managed l</w:t>
            </w:r>
            <w:r w:rsidRPr="0013747F">
              <w:rPr>
                <w:rFonts w:cs="Arial"/>
                <w:i/>
              </w:rPr>
              <w:t>earning hours</w:t>
            </w:r>
          </w:p>
        </w:tc>
        <w:tc>
          <w:tcPr>
            <w:tcW w:w="1275" w:type="dxa"/>
            <w:tcBorders>
              <w:left w:val="single" w:sz="1" w:space="0" w:color="000000"/>
              <w:bottom w:val="single" w:sz="1" w:space="0" w:color="000000"/>
              <w:right w:val="single" w:sz="1" w:space="0" w:color="000000"/>
            </w:tcBorders>
            <w:vAlign w:val="center"/>
          </w:tcPr>
          <w:p w14:paraId="7FBA6F61" w14:textId="77777777" w:rsidR="00EE0A51" w:rsidRPr="008808A6" w:rsidRDefault="00EE0A51" w:rsidP="00EE0A51">
            <w:pPr>
              <w:pStyle w:val="BodyTextIndent"/>
              <w:tabs>
                <w:tab w:val="clear" w:pos="851"/>
              </w:tabs>
              <w:spacing w:after="0"/>
              <w:ind w:left="0"/>
              <w:rPr>
                <w:rFonts w:cs="Arial"/>
                <w:i/>
              </w:rPr>
            </w:pPr>
            <w:r w:rsidRPr="008808A6">
              <w:rPr>
                <w:rFonts w:cs="Arial"/>
              </w:rPr>
              <w:t>375</w:t>
            </w:r>
          </w:p>
        </w:tc>
      </w:tr>
      <w:tr w:rsidR="00EE0A51" w:rsidRPr="0013747F" w14:paraId="4E3B48C2" w14:textId="77777777" w:rsidTr="00EE0A51">
        <w:trPr>
          <w:cantSplit/>
        </w:trPr>
        <w:tc>
          <w:tcPr>
            <w:tcW w:w="1668" w:type="dxa"/>
            <w:tcBorders>
              <w:left w:val="single" w:sz="1" w:space="0" w:color="000000"/>
              <w:bottom w:val="single" w:sz="4" w:space="0" w:color="auto"/>
            </w:tcBorders>
            <w:vAlign w:val="center"/>
          </w:tcPr>
          <w:p w14:paraId="47CE97F9" w14:textId="77777777" w:rsidR="00EE0A51" w:rsidRPr="0013747F" w:rsidRDefault="00EE0A51" w:rsidP="00EE0A51">
            <w:pPr>
              <w:pStyle w:val="BodyTextIndent"/>
              <w:tabs>
                <w:tab w:val="clear" w:pos="851"/>
              </w:tabs>
              <w:spacing w:after="0"/>
              <w:ind w:left="0"/>
              <w:rPr>
                <w:rFonts w:cs="Arial"/>
                <w:i/>
                <w:iCs/>
              </w:rPr>
            </w:pPr>
            <w:r w:rsidRPr="0013747F">
              <w:rPr>
                <w:rFonts w:cs="Arial"/>
                <w:i/>
                <w:iCs/>
              </w:rPr>
              <w:t>Pre-requisite(s)</w:t>
            </w:r>
          </w:p>
        </w:tc>
        <w:tc>
          <w:tcPr>
            <w:tcW w:w="2268" w:type="dxa"/>
            <w:tcBorders>
              <w:left w:val="single" w:sz="1" w:space="0" w:color="000000"/>
              <w:bottom w:val="single" w:sz="4" w:space="0" w:color="auto"/>
            </w:tcBorders>
            <w:vAlign w:val="center"/>
          </w:tcPr>
          <w:p w14:paraId="5BA9121C" w14:textId="77777777" w:rsidR="00EE0A51" w:rsidRPr="0013747F" w:rsidRDefault="00EE0A51" w:rsidP="00EE0A51">
            <w:pPr>
              <w:pStyle w:val="BodyTextIndent"/>
              <w:tabs>
                <w:tab w:val="clear" w:pos="851"/>
              </w:tabs>
              <w:spacing w:after="0"/>
              <w:ind w:left="0"/>
              <w:rPr>
                <w:rFonts w:cs="Arial"/>
                <w:i/>
              </w:rPr>
            </w:pPr>
            <w:r>
              <w:rPr>
                <w:rFonts w:cs="Arial"/>
              </w:rPr>
              <w:t>DS802001,DS803001</w:t>
            </w:r>
          </w:p>
        </w:tc>
        <w:tc>
          <w:tcPr>
            <w:tcW w:w="3969" w:type="dxa"/>
            <w:tcBorders>
              <w:left w:val="single" w:sz="1" w:space="0" w:color="000000"/>
              <w:bottom w:val="single" w:sz="4" w:space="0" w:color="auto"/>
            </w:tcBorders>
            <w:vAlign w:val="center"/>
          </w:tcPr>
          <w:p w14:paraId="0028902C" w14:textId="77777777" w:rsidR="00EE0A51" w:rsidRPr="0013747F" w:rsidRDefault="00EE0A51" w:rsidP="00EE0A51">
            <w:pPr>
              <w:pStyle w:val="BodyTextIndent"/>
              <w:tabs>
                <w:tab w:val="clear" w:pos="851"/>
              </w:tabs>
              <w:spacing w:after="0"/>
              <w:ind w:left="0"/>
              <w:rPr>
                <w:rFonts w:cs="Arial"/>
                <w:i/>
              </w:rPr>
            </w:pPr>
            <w:r w:rsidRPr="0013747F">
              <w:rPr>
                <w:rFonts w:cs="Arial"/>
                <w:i/>
              </w:rPr>
              <w:t>Total Learning Hours</w:t>
            </w:r>
          </w:p>
        </w:tc>
        <w:tc>
          <w:tcPr>
            <w:tcW w:w="1275" w:type="dxa"/>
            <w:tcBorders>
              <w:left w:val="single" w:sz="1" w:space="0" w:color="000000"/>
              <w:bottom w:val="single" w:sz="4" w:space="0" w:color="auto"/>
              <w:right w:val="single" w:sz="1" w:space="0" w:color="000000"/>
            </w:tcBorders>
            <w:vAlign w:val="center"/>
          </w:tcPr>
          <w:p w14:paraId="2F2F8CDA" w14:textId="77777777" w:rsidR="00EE0A51" w:rsidRPr="0013747F" w:rsidRDefault="00EE0A51" w:rsidP="00EE0A51">
            <w:pPr>
              <w:pStyle w:val="BodyTextIndent"/>
              <w:tabs>
                <w:tab w:val="clear" w:pos="851"/>
              </w:tabs>
              <w:spacing w:after="0"/>
              <w:ind w:left="0"/>
              <w:rPr>
                <w:rFonts w:cs="Arial"/>
                <w:i/>
              </w:rPr>
            </w:pPr>
            <w:r>
              <w:rPr>
                <w:rFonts w:cs="Arial"/>
              </w:rPr>
              <w:t>450</w:t>
            </w:r>
          </w:p>
        </w:tc>
      </w:tr>
      <w:tr w:rsidR="00EE0A51" w:rsidRPr="00E02758" w14:paraId="79EA3F7E" w14:textId="77777777" w:rsidTr="00EE0A51">
        <w:trPr>
          <w:cantSplit/>
        </w:trPr>
        <w:tc>
          <w:tcPr>
            <w:tcW w:w="1668" w:type="dxa"/>
            <w:tcBorders>
              <w:left w:val="single" w:sz="1" w:space="0" w:color="000000"/>
              <w:bottom w:val="single" w:sz="4" w:space="0" w:color="auto"/>
            </w:tcBorders>
            <w:vAlign w:val="center"/>
          </w:tcPr>
          <w:p w14:paraId="5363203A" w14:textId="77777777" w:rsidR="00EE0A51" w:rsidRPr="0013747F" w:rsidRDefault="00EE0A51" w:rsidP="00EE0A51">
            <w:pPr>
              <w:pStyle w:val="BodyTextIndent"/>
              <w:tabs>
                <w:tab w:val="clear" w:pos="851"/>
              </w:tabs>
              <w:spacing w:after="0"/>
              <w:ind w:left="0"/>
              <w:rPr>
                <w:rFonts w:cs="Arial"/>
                <w:i/>
                <w:iCs/>
              </w:rPr>
            </w:pPr>
            <w:r w:rsidRPr="0013747F">
              <w:rPr>
                <w:rFonts w:cs="Arial"/>
                <w:i/>
                <w:iCs/>
              </w:rPr>
              <w:t>Co-requisite(s)</w:t>
            </w:r>
          </w:p>
        </w:tc>
        <w:tc>
          <w:tcPr>
            <w:tcW w:w="2268" w:type="dxa"/>
            <w:tcBorders>
              <w:left w:val="single" w:sz="1" w:space="0" w:color="000000"/>
              <w:bottom w:val="single" w:sz="4" w:space="0" w:color="auto"/>
            </w:tcBorders>
            <w:vAlign w:val="center"/>
          </w:tcPr>
          <w:p w14:paraId="1CD8448A" w14:textId="77777777" w:rsidR="00EE0A51" w:rsidRPr="0013747F" w:rsidRDefault="00EE0A51" w:rsidP="00EE0A51">
            <w:pPr>
              <w:pStyle w:val="BodyTextIndent"/>
              <w:tabs>
                <w:tab w:val="clear" w:pos="851"/>
              </w:tabs>
              <w:spacing w:after="0"/>
              <w:ind w:left="0"/>
              <w:rPr>
                <w:rFonts w:cs="Arial"/>
              </w:rPr>
            </w:pPr>
            <w:r>
              <w:rPr>
                <w:rFonts w:cs="Arial"/>
              </w:rPr>
              <w:t>No</w:t>
            </w:r>
          </w:p>
        </w:tc>
        <w:tc>
          <w:tcPr>
            <w:tcW w:w="3969" w:type="dxa"/>
            <w:tcBorders>
              <w:left w:val="single" w:sz="1" w:space="0" w:color="000000"/>
              <w:bottom w:val="single" w:sz="4" w:space="0" w:color="auto"/>
            </w:tcBorders>
            <w:vAlign w:val="center"/>
          </w:tcPr>
          <w:p w14:paraId="2FCA1217" w14:textId="77777777" w:rsidR="00EE0A51" w:rsidRPr="0013747F" w:rsidRDefault="00EE0A51" w:rsidP="00EE0A51">
            <w:pPr>
              <w:pStyle w:val="BodyTextIndent"/>
              <w:tabs>
                <w:tab w:val="clear" w:pos="851"/>
              </w:tabs>
              <w:spacing w:after="0"/>
              <w:ind w:left="0"/>
              <w:rPr>
                <w:rFonts w:cs="Arial"/>
                <w:i/>
              </w:rPr>
            </w:pPr>
            <w:r w:rsidRPr="0013747F">
              <w:rPr>
                <w:rFonts w:cs="Arial"/>
                <w:i/>
              </w:rPr>
              <w:t>Year Taken (ie, 1</w:t>
            </w:r>
            <w:r w:rsidRPr="0013747F">
              <w:rPr>
                <w:rFonts w:cs="Arial"/>
                <w:i/>
                <w:vertAlign w:val="superscript"/>
              </w:rPr>
              <w:t>st</w:t>
            </w:r>
            <w:r w:rsidRPr="0013747F">
              <w:rPr>
                <w:rFonts w:cs="Arial"/>
                <w:i/>
              </w:rPr>
              <w:t>, 2</w:t>
            </w:r>
            <w:r w:rsidRPr="0013747F">
              <w:rPr>
                <w:rFonts w:cs="Arial"/>
                <w:i/>
                <w:vertAlign w:val="superscript"/>
              </w:rPr>
              <w:t>nd</w:t>
            </w:r>
            <w:r w:rsidRPr="0013747F">
              <w:rPr>
                <w:rFonts w:cs="Arial"/>
                <w:i/>
              </w:rPr>
              <w:t>, 3</w:t>
            </w:r>
            <w:r w:rsidRPr="0013747F">
              <w:rPr>
                <w:rFonts w:cs="Arial"/>
                <w:i/>
                <w:vertAlign w:val="superscript"/>
              </w:rPr>
              <w:t>rd</w:t>
            </w:r>
            <w:r w:rsidRPr="0013747F">
              <w:rPr>
                <w:rFonts w:cs="Arial"/>
                <w:i/>
              </w:rPr>
              <w:t>)</w:t>
            </w:r>
          </w:p>
        </w:tc>
        <w:tc>
          <w:tcPr>
            <w:tcW w:w="1275" w:type="dxa"/>
            <w:tcBorders>
              <w:left w:val="single" w:sz="1" w:space="0" w:color="000000"/>
              <w:bottom w:val="single" w:sz="4" w:space="0" w:color="auto"/>
              <w:right w:val="single" w:sz="1" w:space="0" w:color="000000"/>
            </w:tcBorders>
            <w:vAlign w:val="center"/>
          </w:tcPr>
          <w:p w14:paraId="7624B96B" w14:textId="77777777" w:rsidR="00EE0A51" w:rsidRPr="0013747F" w:rsidRDefault="00EE0A51" w:rsidP="00EE0A51">
            <w:pPr>
              <w:pStyle w:val="BodyTextIndent"/>
              <w:tabs>
                <w:tab w:val="clear" w:pos="851"/>
              </w:tabs>
              <w:spacing w:after="0"/>
              <w:ind w:left="0"/>
              <w:rPr>
                <w:rFonts w:cs="Arial"/>
              </w:rPr>
            </w:pPr>
            <w:r>
              <w:rPr>
                <w:rFonts w:cs="Arial"/>
              </w:rPr>
              <w:t>4</w:t>
            </w:r>
          </w:p>
        </w:tc>
      </w:tr>
      <w:tr w:rsidR="00EE0A51" w:rsidRPr="0013747F" w14:paraId="04951DB3" w14:textId="77777777" w:rsidTr="00EE0A51">
        <w:trPr>
          <w:cantSplit/>
        </w:trPr>
        <w:tc>
          <w:tcPr>
            <w:tcW w:w="3936" w:type="dxa"/>
            <w:gridSpan w:val="2"/>
            <w:tcBorders>
              <w:top w:val="single" w:sz="4" w:space="0" w:color="auto"/>
              <w:left w:val="single" w:sz="4" w:space="0" w:color="auto"/>
              <w:bottom w:val="single" w:sz="4" w:space="0" w:color="auto"/>
              <w:right w:val="single" w:sz="4" w:space="0" w:color="auto"/>
            </w:tcBorders>
            <w:vAlign w:val="center"/>
          </w:tcPr>
          <w:p w14:paraId="2A92CE1E" w14:textId="77777777" w:rsidR="00EE0A51" w:rsidRPr="0013747F" w:rsidRDefault="00EE0A51" w:rsidP="00EE0A51">
            <w:pPr>
              <w:pStyle w:val="BodyTextIndent"/>
              <w:tabs>
                <w:tab w:val="clear" w:pos="851"/>
              </w:tabs>
              <w:spacing w:after="0"/>
              <w:ind w:left="0"/>
              <w:rPr>
                <w:rFonts w:cs="Arial"/>
                <w:i/>
              </w:rPr>
            </w:pPr>
            <w:r w:rsidRPr="0013747F">
              <w:rPr>
                <w:rFonts w:cs="Arial"/>
                <w:i/>
              </w:rPr>
              <w:t xml:space="preserve">Assessment standards: </w:t>
            </w:r>
            <w:r>
              <w:rPr>
                <w:rFonts w:cs="Arial"/>
                <w:i/>
              </w:rPr>
              <w:t>No</w:t>
            </w:r>
          </w:p>
        </w:tc>
        <w:tc>
          <w:tcPr>
            <w:tcW w:w="5244" w:type="dxa"/>
            <w:gridSpan w:val="2"/>
            <w:tcBorders>
              <w:top w:val="single" w:sz="4" w:space="0" w:color="auto"/>
              <w:left w:val="single" w:sz="4" w:space="0" w:color="auto"/>
              <w:bottom w:val="single" w:sz="4" w:space="0" w:color="auto"/>
              <w:right w:val="single" w:sz="4" w:space="0" w:color="auto"/>
            </w:tcBorders>
            <w:vAlign w:val="center"/>
          </w:tcPr>
          <w:p w14:paraId="5CFA2CCA" w14:textId="77777777" w:rsidR="00EE0A51" w:rsidRPr="0013747F" w:rsidRDefault="00EE0A51" w:rsidP="00EE0A51">
            <w:pPr>
              <w:pStyle w:val="BodyTextIndent"/>
              <w:tabs>
                <w:tab w:val="clear" w:pos="851"/>
              </w:tabs>
              <w:spacing w:after="0"/>
              <w:ind w:left="0"/>
              <w:rPr>
                <w:rFonts w:cs="Arial"/>
                <w:i/>
              </w:rPr>
            </w:pPr>
            <w:r w:rsidRPr="0013747F">
              <w:rPr>
                <w:rFonts w:cs="Arial"/>
                <w:i/>
              </w:rPr>
              <w:t>Course is compulsory: Yes</w:t>
            </w:r>
          </w:p>
        </w:tc>
      </w:tr>
      <w:tr w:rsidR="00EE0A51" w:rsidRPr="0013747F" w14:paraId="732CA267" w14:textId="77777777" w:rsidTr="00EE0A51">
        <w:trPr>
          <w:cantSplit/>
        </w:trPr>
        <w:tc>
          <w:tcPr>
            <w:tcW w:w="9180" w:type="dxa"/>
            <w:gridSpan w:val="4"/>
            <w:tcBorders>
              <w:top w:val="single" w:sz="4" w:space="0" w:color="auto"/>
              <w:left w:val="single" w:sz="4" w:space="0" w:color="auto"/>
              <w:bottom w:val="single" w:sz="4" w:space="0" w:color="auto"/>
              <w:right w:val="single" w:sz="4" w:space="0" w:color="auto"/>
            </w:tcBorders>
            <w:vAlign w:val="center"/>
          </w:tcPr>
          <w:p w14:paraId="67A1071C" w14:textId="77777777" w:rsidR="00EE0A51" w:rsidRPr="0013747F" w:rsidRDefault="00EE0A51" w:rsidP="00EE0A51">
            <w:pPr>
              <w:pStyle w:val="BodyTextIndent"/>
              <w:tabs>
                <w:tab w:val="clear" w:pos="851"/>
              </w:tabs>
              <w:spacing w:after="0"/>
              <w:ind w:left="0"/>
              <w:rPr>
                <w:rFonts w:cs="Arial"/>
                <w:i/>
              </w:rPr>
            </w:pPr>
            <w:r w:rsidRPr="0013747F">
              <w:rPr>
                <w:rFonts w:cs="Arial"/>
                <w:i/>
              </w:rPr>
              <w:t xml:space="preserve">This course approved in another Programme  Yes </w:t>
            </w:r>
          </w:p>
          <w:p w14:paraId="279AA805" w14:textId="77777777" w:rsidR="00EE0A51" w:rsidRPr="0013747F" w:rsidRDefault="00EE0A51" w:rsidP="00EE0A51">
            <w:pPr>
              <w:pStyle w:val="BodyTextIndent"/>
              <w:tabs>
                <w:tab w:val="clear" w:pos="851"/>
              </w:tabs>
              <w:spacing w:after="0"/>
              <w:ind w:left="0"/>
              <w:rPr>
                <w:rFonts w:cs="Arial"/>
                <w:i/>
              </w:rPr>
            </w:pPr>
            <w:r w:rsidRPr="0013747F">
              <w:rPr>
                <w:rFonts w:cs="Arial"/>
                <w:i/>
              </w:rPr>
              <w:t xml:space="preserve">Name of other Programme: </w:t>
            </w:r>
            <w:r>
              <w:rPr>
                <w:rFonts w:cs="Arial"/>
                <w:i/>
              </w:rPr>
              <w:t>Postgraduate Certificate in Design, Postgraduate Diploma in Design, Bachelor of Design (Honours)</w:t>
            </w:r>
          </w:p>
        </w:tc>
      </w:tr>
    </w:tbl>
    <w:p w14:paraId="7B53A994" w14:textId="77777777" w:rsidR="00EE0A51" w:rsidRDefault="00EE0A51" w:rsidP="00EE0A51">
      <w:pPr>
        <w:pStyle w:val="BodyTextIndent"/>
        <w:spacing w:after="0" w:line="240" w:lineRule="auto"/>
        <w:ind w:left="0"/>
        <w:rPr>
          <w:rFonts w:cs="Arial"/>
          <w:b/>
          <w:i/>
          <w:sz w:val="22"/>
          <w:szCs w:val="22"/>
        </w:rPr>
      </w:pPr>
    </w:p>
    <w:p w14:paraId="125F3A6A" w14:textId="77777777" w:rsidR="00EE0A51" w:rsidRPr="0013747F" w:rsidRDefault="00EE0A51" w:rsidP="00EE0A51">
      <w:pPr>
        <w:pStyle w:val="BodyTextIndent"/>
        <w:spacing w:after="0" w:line="240" w:lineRule="auto"/>
        <w:ind w:left="0"/>
        <w:rPr>
          <w:rFonts w:cs="Arial"/>
          <w:b/>
          <w:i/>
          <w:sz w:val="22"/>
          <w:szCs w:val="22"/>
        </w:rPr>
      </w:pPr>
      <w:r w:rsidRPr="00354E3D">
        <w:rPr>
          <w:rFonts w:cs="Arial"/>
          <w:b/>
          <w:i/>
          <w:sz w:val="22"/>
          <w:szCs w:val="22"/>
        </w:rPr>
        <w:t>Aim</w:t>
      </w:r>
    </w:p>
    <w:p w14:paraId="6A50A4AF" w14:textId="786AFDF4" w:rsidR="00EE0A51" w:rsidRDefault="00EE0A51" w:rsidP="00EE0A51">
      <w:pPr>
        <w:suppressAutoHyphens w:val="0"/>
        <w:spacing w:line="240" w:lineRule="auto"/>
        <w:rPr>
          <w:rFonts w:cs="Arial"/>
          <w:lang w:val="en-AU" w:eastAsia="en-US"/>
        </w:rPr>
      </w:pPr>
      <w:r w:rsidRPr="007C5933">
        <w:rPr>
          <w:rFonts w:cs="Arial"/>
          <w:lang w:val="en-AU" w:eastAsia="en-US"/>
        </w:rPr>
        <w:t>This applied design project</w:t>
      </w:r>
      <w:r w:rsidRPr="007C5933" w:rsidDel="004909A1">
        <w:rPr>
          <w:rFonts w:cs="Arial"/>
          <w:lang w:val="en-AU" w:eastAsia="en-US"/>
        </w:rPr>
        <w:t xml:space="preserve"> </w:t>
      </w:r>
      <w:r w:rsidRPr="007C5933">
        <w:rPr>
          <w:rFonts w:cs="Arial"/>
          <w:lang w:val="en-AU" w:eastAsia="en-US"/>
        </w:rPr>
        <w:t>allows students t</w:t>
      </w:r>
      <w:r w:rsidRPr="007C5933">
        <w:rPr>
          <w:rFonts w:cs="Arial"/>
          <w:lang w:val="en-AU"/>
        </w:rPr>
        <w:t xml:space="preserve">o develop a </w:t>
      </w:r>
      <w:ins w:id="281" w:author="Otago Polytechnic" w:date="2015-11-03T17:51:00Z">
        <w:r w:rsidR="006C5ACC">
          <w:rPr>
            <w:rFonts w:cs="Arial"/>
            <w:lang w:val="en-AU"/>
          </w:rPr>
          <w:t xml:space="preserve">creative response to a </w:t>
        </w:r>
      </w:ins>
      <w:r w:rsidRPr="007C5933">
        <w:rPr>
          <w:rFonts w:cs="Arial"/>
          <w:lang w:val="en-AU"/>
        </w:rPr>
        <w:t xml:space="preserve">design brief or extend on an existing project, </w:t>
      </w:r>
      <w:r w:rsidRPr="007C5933">
        <w:rPr>
          <w:rFonts w:cs="Arial"/>
          <w:lang w:val="en-AU" w:eastAsia="en-US"/>
        </w:rPr>
        <w:t>exploring skills, techniques, ideas and issues relevant to the design discipline. Through market research, analysis of information from a range of sources and incorporation of critique, students will arrive at a resolved final design outcome</w:t>
      </w:r>
      <w:r>
        <w:rPr>
          <w:rFonts w:cs="Arial"/>
          <w:lang w:val="en-AU" w:eastAsia="en-US"/>
        </w:rPr>
        <w:t>/artefact</w:t>
      </w:r>
      <w:r w:rsidRPr="007C5933">
        <w:rPr>
          <w:rFonts w:cs="Arial"/>
          <w:lang w:val="en-AU" w:eastAsia="en-US"/>
        </w:rPr>
        <w:t xml:space="preserve">. </w:t>
      </w:r>
      <w:r>
        <w:rPr>
          <w:rFonts w:cs="Arial"/>
          <w:lang w:val="en-AU" w:eastAsia="en-US"/>
        </w:rPr>
        <w:t>T</w:t>
      </w:r>
      <w:r w:rsidRPr="007C5933">
        <w:rPr>
          <w:rFonts w:cs="Arial"/>
          <w:lang w:val="en-AU" w:eastAsia="en-US"/>
        </w:rPr>
        <w:t xml:space="preserve">he applied research process </w:t>
      </w:r>
      <w:r>
        <w:rPr>
          <w:rFonts w:cs="Arial"/>
          <w:lang w:val="en-AU" w:eastAsia="en-US"/>
        </w:rPr>
        <w:t xml:space="preserve">will address sustainability </w:t>
      </w:r>
      <w:r w:rsidRPr="007C5933">
        <w:rPr>
          <w:rFonts w:cs="Arial"/>
          <w:lang w:val="en-AU" w:eastAsia="en-US"/>
        </w:rPr>
        <w:t>from cultural, social, environmental and/or economic perspectives. Projects can be individual or team-based, student or client driven, studio or wor</w:t>
      </w:r>
      <w:r>
        <w:rPr>
          <w:rFonts w:cs="Arial"/>
          <w:lang w:val="en-AU" w:eastAsia="en-US"/>
        </w:rPr>
        <w:t>kplace-based.</w:t>
      </w:r>
    </w:p>
    <w:p w14:paraId="32CAC5E9" w14:textId="77777777" w:rsidR="00EE0A51" w:rsidRPr="00654123" w:rsidRDefault="00EE0A51" w:rsidP="00EE0A51">
      <w:pPr>
        <w:suppressAutoHyphens w:val="0"/>
        <w:spacing w:line="240" w:lineRule="auto"/>
        <w:rPr>
          <w:rFonts w:cs="Arial"/>
          <w:lang w:val="en-AU" w:eastAsia="en-US"/>
        </w:rPr>
      </w:pPr>
    </w:p>
    <w:p w14:paraId="28174A8C" w14:textId="77777777" w:rsidR="00EE0A51" w:rsidRDefault="00EE0A51" w:rsidP="00EE0A51">
      <w:pPr>
        <w:pStyle w:val="BodyTextIndent"/>
        <w:spacing w:after="0" w:line="240" w:lineRule="auto"/>
        <w:ind w:left="0"/>
        <w:rPr>
          <w:rFonts w:cs="Arial"/>
          <w:b/>
          <w:i/>
          <w:sz w:val="22"/>
          <w:szCs w:val="22"/>
        </w:rPr>
      </w:pPr>
      <w:r w:rsidRPr="0013747F">
        <w:rPr>
          <w:rFonts w:cs="Arial"/>
          <w:b/>
          <w:i/>
          <w:sz w:val="22"/>
          <w:szCs w:val="22"/>
        </w:rPr>
        <w:t>Learning Outcomes</w:t>
      </w:r>
    </w:p>
    <w:p w14:paraId="20939A9A" w14:textId="77777777" w:rsidR="00EE0A51" w:rsidRPr="0013747F" w:rsidRDefault="00EE0A51" w:rsidP="00EE0A51">
      <w:pPr>
        <w:pStyle w:val="BodyTextIndent"/>
        <w:spacing w:after="0" w:line="240" w:lineRule="auto"/>
        <w:ind w:left="0"/>
        <w:rPr>
          <w:rFonts w:cs="Arial"/>
          <w:b/>
          <w:i/>
          <w:sz w:val="22"/>
          <w:szCs w:val="22"/>
        </w:rPr>
      </w:pPr>
    </w:p>
    <w:p w14:paraId="599ED332" w14:textId="77777777" w:rsidR="00EE0A51" w:rsidRPr="0013747F" w:rsidRDefault="00EE0A51" w:rsidP="00EE0A51">
      <w:pPr>
        <w:pStyle w:val="BodyTextIndent"/>
        <w:ind w:left="0"/>
        <w:rPr>
          <w:rFonts w:cs="Arial"/>
        </w:rPr>
      </w:pPr>
      <w:r w:rsidRPr="0013747F">
        <w:rPr>
          <w:rFonts w:cs="Arial"/>
        </w:rPr>
        <w:t xml:space="preserve">At the successful completion of this course, students will be able to: </w:t>
      </w:r>
    </w:p>
    <w:p w14:paraId="3D19096B" w14:textId="77777777" w:rsidR="00EE0A51" w:rsidRPr="007C5933" w:rsidRDefault="00EE0A51" w:rsidP="00EE0A51">
      <w:pPr>
        <w:numPr>
          <w:ilvl w:val="0"/>
          <w:numId w:val="34"/>
        </w:numPr>
        <w:tabs>
          <w:tab w:val="left" w:pos="567"/>
        </w:tabs>
        <w:suppressAutoHyphens w:val="0"/>
        <w:spacing w:line="276" w:lineRule="auto"/>
        <w:ind w:left="567" w:hanging="567"/>
        <w:rPr>
          <w:rFonts w:cs="Arial"/>
        </w:rPr>
      </w:pPr>
      <w:r w:rsidRPr="007C5933">
        <w:rPr>
          <w:rFonts w:cs="Arial"/>
        </w:rPr>
        <w:t>Apply design research methods, skills and techniques and develop p</w:t>
      </w:r>
      <w:r w:rsidRPr="007C5933">
        <w:rPr>
          <w:rFonts w:cs="Arial"/>
          <w:lang w:val="en-AU"/>
        </w:rPr>
        <w:t>rototypes/toiles/models/working concepts to evaluate ideas that respond to a proposal and design brief</w:t>
      </w:r>
      <w:r>
        <w:rPr>
          <w:rFonts w:cs="Arial"/>
          <w:lang w:val="en-AU"/>
        </w:rPr>
        <w:t>.</w:t>
      </w:r>
    </w:p>
    <w:p w14:paraId="048B2910" w14:textId="77777777" w:rsidR="00EE0A51" w:rsidRPr="007C5933" w:rsidRDefault="00EE0A51" w:rsidP="00EE0A51">
      <w:pPr>
        <w:numPr>
          <w:ilvl w:val="0"/>
          <w:numId w:val="34"/>
        </w:numPr>
        <w:tabs>
          <w:tab w:val="left" w:pos="567"/>
        </w:tabs>
        <w:suppressAutoHyphens w:val="0"/>
        <w:spacing w:line="276" w:lineRule="auto"/>
        <w:ind w:left="567" w:hanging="567"/>
        <w:rPr>
          <w:rFonts w:cs="Arial"/>
        </w:rPr>
      </w:pPr>
      <w:r w:rsidRPr="007C5933">
        <w:rPr>
          <w:rFonts w:cs="Arial"/>
        </w:rPr>
        <w:t xml:space="preserve">Incorporate and analyse </w:t>
      </w:r>
      <w:r>
        <w:rPr>
          <w:rFonts w:cs="Arial"/>
        </w:rPr>
        <w:t xml:space="preserve">self and external </w:t>
      </w:r>
      <w:r w:rsidRPr="007C5933">
        <w:rPr>
          <w:rFonts w:cs="Arial"/>
        </w:rPr>
        <w:t>critique to arrive at a resolved outcome and present that outcome in an appropriate forum</w:t>
      </w:r>
      <w:r>
        <w:rPr>
          <w:rFonts w:cs="Arial"/>
        </w:rPr>
        <w:t>.</w:t>
      </w:r>
    </w:p>
    <w:p w14:paraId="69B30075" w14:textId="77777777" w:rsidR="00EE0A51" w:rsidRPr="00654123" w:rsidRDefault="00EE0A51" w:rsidP="00EE0A51">
      <w:pPr>
        <w:numPr>
          <w:ilvl w:val="0"/>
          <w:numId w:val="34"/>
        </w:numPr>
        <w:tabs>
          <w:tab w:val="left" w:pos="567"/>
        </w:tabs>
        <w:suppressAutoHyphens w:val="0"/>
        <w:spacing w:line="276" w:lineRule="auto"/>
        <w:ind w:left="567" w:hanging="567"/>
        <w:rPr>
          <w:rFonts w:cs="Arial"/>
        </w:rPr>
      </w:pPr>
      <w:r w:rsidRPr="007C5933">
        <w:rPr>
          <w:rFonts w:cs="Arial"/>
        </w:rPr>
        <w:t>Write a document that supports the</w:t>
      </w:r>
      <w:r w:rsidRPr="007C5933">
        <w:rPr>
          <w:rFonts w:cs="Arial"/>
          <w:lang w:val="en-AU"/>
        </w:rPr>
        <w:t xml:space="preserve"> work and articulates how it meets the identified need or market opportunity, fits into a wider design context</w:t>
      </w:r>
      <w:r>
        <w:rPr>
          <w:rFonts w:cs="Arial"/>
          <w:lang w:val="en-AU"/>
        </w:rPr>
        <w:t>,</w:t>
      </w:r>
      <w:r w:rsidRPr="007C5933">
        <w:rPr>
          <w:rFonts w:cs="Arial"/>
          <w:lang w:val="en-AU"/>
        </w:rPr>
        <w:t xml:space="preserve"> and aligns with sustainable design values.</w:t>
      </w:r>
    </w:p>
    <w:p w14:paraId="13258ACF" w14:textId="77777777" w:rsidR="00EE0A51" w:rsidRDefault="00EE0A51" w:rsidP="00EE0A51">
      <w:pPr>
        <w:pStyle w:val="BodyTextIndent"/>
        <w:tabs>
          <w:tab w:val="clear" w:pos="851"/>
          <w:tab w:val="left" w:pos="567"/>
        </w:tabs>
        <w:spacing w:after="0"/>
        <w:ind w:left="0"/>
        <w:rPr>
          <w:rFonts w:cs="Arial"/>
          <w:b/>
          <w:i/>
          <w:sz w:val="22"/>
          <w:szCs w:val="22"/>
        </w:rPr>
      </w:pPr>
      <w:r w:rsidRPr="0013747F">
        <w:rPr>
          <w:rFonts w:cs="Arial"/>
          <w:b/>
          <w:i/>
          <w:sz w:val="22"/>
          <w:szCs w:val="22"/>
        </w:rPr>
        <w:t>Indicative Content</w:t>
      </w:r>
    </w:p>
    <w:p w14:paraId="224AD5CF" w14:textId="77777777" w:rsidR="00EE0A51" w:rsidRDefault="00EE0A51" w:rsidP="00EE0A51">
      <w:pPr>
        <w:pStyle w:val="BodyTextIndent"/>
        <w:tabs>
          <w:tab w:val="clear" w:pos="851"/>
          <w:tab w:val="left" w:pos="567"/>
        </w:tabs>
        <w:spacing w:after="0"/>
        <w:ind w:left="0"/>
        <w:rPr>
          <w:rFonts w:cs="Arial"/>
          <w:b/>
          <w:i/>
          <w:sz w:val="22"/>
          <w:szCs w:val="22"/>
        </w:rPr>
      </w:pPr>
    </w:p>
    <w:p w14:paraId="2BF918ED" w14:textId="77777777" w:rsidR="00EE0A51" w:rsidRPr="007C5933" w:rsidRDefault="00EE0A51" w:rsidP="00CA2B95">
      <w:pPr>
        <w:numPr>
          <w:ilvl w:val="0"/>
          <w:numId w:val="113"/>
        </w:numPr>
        <w:suppressAutoHyphens w:val="0"/>
        <w:spacing w:after="120" w:line="276" w:lineRule="auto"/>
        <w:ind w:left="340" w:hanging="340"/>
        <w:contextualSpacing/>
        <w:rPr>
          <w:rFonts w:eastAsia="Calibri" w:cs="Arial"/>
          <w:szCs w:val="22"/>
          <w:lang w:val="en-AU" w:eastAsia="en-US"/>
        </w:rPr>
      </w:pPr>
      <w:r w:rsidRPr="007C5933">
        <w:rPr>
          <w:rFonts w:eastAsia="Calibri" w:cs="Arial"/>
          <w:szCs w:val="22"/>
          <w:lang w:val="en-AU" w:eastAsia="en-US"/>
        </w:rPr>
        <w:t>Integrated research and development, extension and resolution</w:t>
      </w:r>
    </w:p>
    <w:p w14:paraId="0E3E14D1" w14:textId="77777777" w:rsidR="00EE0A51" w:rsidRPr="007C5933" w:rsidRDefault="00EE0A51" w:rsidP="00CA2B95">
      <w:pPr>
        <w:numPr>
          <w:ilvl w:val="0"/>
          <w:numId w:val="113"/>
        </w:numPr>
        <w:suppressAutoHyphens w:val="0"/>
        <w:spacing w:after="200" w:line="276" w:lineRule="auto"/>
        <w:ind w:left="340" w:hanging="340"/>
        <w:contextualSpacing/>
        <w:rPr>
          <w:rFonts w:eastAsia="Calibri" w:cs="Arial"/>
          <w:szCs w:val="22"/>
          <w:lang w:val="en-AU" w:eastAsia="en-US"/>
        </w:rPr>
      </w:pPr>
      <w:r w:rsidRPr="007C5933">
        <w:rPr>
          <w:rFonts w:eastAsia="Calibri" w:cs="Arial"/>
          <w:szCs w:val="22"/>
          <w:lang w:val="en-AU" w:eastAsia="en-US"/>
        </w:rPr>
        <w:t>Presentation of resolved design outcome</w:t>
      </w:r>
    </w:p>
    <w:p w14:paraId="7EB14BCC" w14:textId="77777777" w:rsidR="00EE0A51" w:rsidRPr="00A650B9" w:rsidRDefault="00EE0A51" w:rsidP="00CA2B95">
      <w:pPr>
        <w:numPr>
          <w:ilvl w:val="0"/>
          <w:numId w:val="113"/>
        </w:numPr>
        <w:suppressAutoHyphens w:val="0"/>
        <w:spacing w:after="120" w:line="276" w:lineRule="auto"/>
        <w:ind w:left="340" w:hanging="340"/>
        <w:contextualSpacing/>
        <w:rPr>
          <w:rFonts w:eastAsia="Calibri" w:cs="Arial"/>
          <w:szCs w:val="22"/>
          <w:lang w:val="en-AU" w:eastAsia="en-US"/>
        </w:rPr>
      </w:pPr>
      <w:r w:rsidRPr="00A650B9">
        <w:rPr>
          <w:rFonts w:eastAsia="Calibri" w:cs="Arial"/>
          <w:szCs w:val="22"/>
          <w:lang w:val="en-AU" w:eastAsia="en-US"/>
        </w:rPr>
        <w:t xml:space="preserve">A supporting body of writing </w:t>
      </w:r>
    </w:p>
    <w:p w14:paraId="72B5C1F3" w14:textId="77777777" w:rsidR="00EE0A51" w:rsidRPr="00A650B9" w:rsidRDefault="00EE0A51" w:rsidP="00CA2B95">
      <w:pPr>
        <w:numPr>
          <w:ilvl w:val="0"/>
          <w:numId w:val="113"/>
        </w:numPr>
        <w:suppressAutoHyphens w:val="0"/>
        <w:spacing w:after="120" w:line="276" w:lineRule="auto"/>
        <w:ind w:left="340" w:hanging="340"/>
        <w:contextualSpacing/>
        <w:rPr>
          <w:rFonts w:eastAsia="Calibri" w:cs="Arial"/>
          <w:szCs w:val="22"/>
          <w:lang w:val="en-AU" w:eastAsia="en-US"/>
        </w:rPr>
      </w:pPr>
      <w:r w:rsidRPr="00A650B9">
        <w:rPr>
          <w:rFonts w:eastAsia="Calibri" w:cs="Arial"/>
          <w:szCs w:val="22"/>
          <w:lang w:val="en-AU" w:eastAsia="en-US"/>
        </w:rPr>
        <w:t>Impact assessment reporting</w:t>
      </w:r>
    </w:p>
    <w:p w14:paraId="41DE763F"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Assessment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4928"/>
        <w:gridCol w:w="1843"/>
        <w:gridCol w:w="2126"/>
      </w:tblGrid>
      <w:tr w:rsidR="00EE0A51" w:rsidRPr="0013747F" w14:paraId="332E3873" w14:textId="77777777" w:rsidTr="00EE0A51">
        <w:tc>
          <w:tcPr>
            <w:tcW w:w="4928" w:type="dxa"/>
            <w:shd w:val="clear" w:color="auto" w:fill="auto"/>
          </w:tcPr>
          <w:p w14:paraId="0E6B292E" w14:textId="77777777" w:rsidR="00EE0A51" w:rsidRPr="0013747F" w:rsidRDefault="00EE0A51" w:rsidP="00EE0A51">
            <w:pPr>
              <w:pStyle w:val="BodyTextIndent"/>
              <w:spacing w:after="0"/>
              <w:ind w:left="0"/>
              <w:rPr>
                <w:rFonts w:cs="Arial"/>
                <w:b/>
              </w:rPr>
            </w:pPr>
            <w:r w:rsidRPr="0013747F">
              <w:rPr>
                <w:rFonts w:cs="Arial"/>
                <w:b/>
              </w:rPr>
              <w:t>Assessment Activity</w:t>
            </w:r>
          </w:p>
        </w:tc>
        <w:tc>
          <w:tcPr>
            <w:tcW w:w="1843" w:type="dxa"/>
            <w:shd w:val="clear" w:color="auto" w:fill="auto"/>
          </w:tcPr>
          <w:p w14:paraId="40177877" w14:textId="77777777" w:rsidR="00EE0A51" w:rsidRPr="0013747F" w:rsidRDefault="00EE0A51" w:rsidP="00EE0A51">
            <w:pPr>
              <w:pStyle w:val="BodyTextIndent"/>
              <w:spacing w:after="0"/>
              <w:ind w:left="0"/>
              <w:rPr>
                <w:rFonts w:cs="Arial"/>
                <w:b/>
              </w:rPr>
            </w:pPr>
            <w:r w:rsidRPr="0013747F">
              <w:rPr>
                <w:rFonts w:cs="Arial"/>
                <w:b/>
              </w:rPr>
              <w:t>Weighting</w:t>
            </w:r>
          </w:p>
        </w:tc>
        <w:tc>
          <w:tcPr>
            <w:tcW w:w="2126" w:type="dxa"/>
            <w:shd w:val="clear" w:color="auto" w:fill="auto"/>
          </w:tcPr>
          <w:p w14:paraId="5F755441" w14:textId="77777777" w:rsidR="00EE0A51" w:rsidRPr="0013747F" w:rsidRDefault="00EE0A51" w:rsidP="00EE0A51">
            <w:pPr>
              <w:pStyle w:val="BodyTextIndent"/>
              <w:spacing w:after="0"/>
              <w:ind w:left="0"/>
              <w:rPr>
                <w:rFonts w:cs="Arial"/>
                <w:b/>
              </w:rPr>
            </w:pPr>
            <w:r w:rsidRPr="0013747F">
              <w:rPr>
                <w:rFonts w:cs="Arial"/>
                <w:b/>
              </w:rPr>
              <w:t>Learning Outcomes</w:t>
            </w:r>
          </w:p>
        </w:tc>
      </w:tr>
      <w:tr w:rsidR="00EE0A51" w:rsidRPr="0013747F" w14:paraId="03A9F835" w14:textId="77777777" w:rsidTr="00EE0A51">
        <w:tc>
          <w:tcPr>
            <w:tcW w:w="4928" w:type="dxa"/>
            <w:shd w:val="clear" w:color="auto" w:fill="auto"/>
          </w:tcPr>
          <w:p w14:paraId="0F3870C4" w14:textId="77777777" w:rsidR="00EE0A51" w:rsidRPr="008808A6" w:rsidRDefault="00EE0A51" w:rsidP="00EE0A51">
            <w:pPr>
              <w:pStyle w:val="BodyTextIndent"/>
              <w:keepNext/>
              <w:numPr>
                <w:ilvl w:val="6"/>
                <w:numId w:val="1"/>
              </w:numPr>
              <w:spacing w:after="0"/>
              <w:outlineLvl w:val="6"/>
              <w:rPr>
                <w:rFonts w:cs="Arial"/>
              </w:rPr>
            </w:pPr>
            <w:r w:rsidRPr="008808A6">
              <w:rPr>
                <w:rFonts w:cs="Arial"/>
                <w:lang w:val="en-AU"/>
              </w:rPr>
              <w:t xml:space="preserve">Written report </w:t>
            </w:r>
          </w:p>
        </w:tc>
        <w:tc>
          <w:tcPr>
            <w:tcW w:w="1843" w:type="dxa"/>
            <w:shd w:val="clear" w:color="auto" w:fill="auto"/>
          </w:tcPr>
          <w:p w14:paraId="034AD2A5" w14:textId="77777777" w:rsidR="00EE0A51" w:rsidRPr="008D3174" w:rsidRDefault="00EE0A51" w:rsidP="00EE0A51">
            <w:pPr>
              <w:pStyle w:val="BodyTextIndent"/>
              <w:spacing w:after="0"/>
              <w:ind w:left="0"/>
              <w:rPr>
                <w:rFonts w:cs="Arial"/>
              </w:rPr>
            </w:pPr>
            <w:r w:rsidRPr="008D3174">
              <w:rPr>
                <w:rFonts w:cs="Arial"/>
              </w:rPr>
              <w:t>40%</w:t>
            </w:r>
          </w:p>
        </w:tc>
        <w:tc>
          <w:tcPr>
            <w:tcW w:w="2126" w:type="dxa"/>
            <w:shd w:val="clear" w:color="auto" w:fill="auto"/>
          </w:tcPr>
          <w:p w14:paraId="687FA356" w14:textId="77777777" w:rsidR="00EE0A51" w:rsidRPr="0013747F" w:rsidRDefault="00EE0A51" w:rsidP="00EE0A51">
            <w:pPr>
              <w:pStyle w:val="BodyTextIndent"/>
              <w:spacing w:after="0"/>
              <w:ind w:left="0"/>
              <w:rPr>
                <w:rFonts w:cs="Arial"/>
              </w:rPr>
            </w:pPr>
            <w:r>
              <w:rPr>
                <w:rFonts w:cs="Arial"/>
              </w:rPr>
              <w:t>1-3</w:t>
            </w:r>
          </w:p>
        </w:tc>
      </w:tr>
      <w:tr w:rsidR="00EE0A51" w:rsidRPr="0013747F" w14:paraId="657B7A62" w14:textId="77777777" w:rsidTr="00EE0A51">
        <w:tc>
          <w:tcPr>
            <w:tcW w:w="4928" w:type="dxa"/>
            <w:shd w:val="clear" w:color="auto" w:fill="auto"/>
          </w:tcPr>
          <w:p w14:paraId="2AA3CB31" w14:textId="77777777" w:rsidR="00EE0A51" w:rsidRPr="008D3174" w:rsidRDefault="00EE0A51" w:rsidP="00EE0A51">
            <w:pPr>
              <w:pStyle w:val="BodyTextIndent"/>
              <w:spacing w:after="0"/>
              <w:ind w:left="0"/>
              <w:rPr>
                <w:rFonts w:cs="Arial"/>
              </w:rPr>
            </w:pPr>
            <w:r w:rsidRPr="008808A6">
              <w:rPr>
                <w:rFonts w:cs="Arial"/>
                <w:lang w:val="en-AU"/>
              </w:rPr>
              <w:t>Resolved design outcome</w:t>
            </w:r>
            <w:r>
              <w:rPr>
                <w:rFonts w:cs="Arial"/>
                <w:lang w:val="en-AU"/>
              </w:rPr>
              <w:t>/artefact</w:t>
            </w:r>
            <w:r w:rsidRPr="008808A6">
              <w:rPr>
                <w:rFonts w:cs="Arial"/>
                <w:lang w:val="en-AU"/>
              </w:rPr>
              <w:t xml:space="preserve"> and presentation</w:t>
            </w:r>
          </w:p>
        </w:tc>
        <w:tc>
          <w:tcPr>
            <w:tcW w:w="1843" w:type="dxa"/>
            <w:shd w:val="clear" w:color="auto" w:fill="auto"/>
          </w:tcPr>
          <w:p w14:paraId="68B6EAA5" w14:textId="77777777" w:rsidR="00EE0A51" w:rsidRPr="008D3174" w:rsidRDefault="00EE0A51" w:rsidP="00EE0A51">
            <w:pPr>
              <w:pStyle w:val="BodyTextIndent"/>
              <w:spacing w:after="0"/>
              <w:ind w:left="0"/>
              <w:rPr>
                <w:rFonts w:cs="Arial"/>
              </w:rPr>
            </w:pPr>
            <w:r w:rsidRPr="008D3174">
              <w:rPr>
                <w:rFonts w:cs="Arial"/>
              </w:rPr>
              <w:t>60%</w:t>
            </w:r>
          </w:p>
        </w:tc>
        <w:tc>
          <w:tcPr>
            <w:tcW w:w="2126" w:type="dxa"/>
            <w:shd w:val="clear" w:color="auto" w:fill="auto"/>
          </w:tcPr>
          <w:p w14:paraId="4C549F98" w14:textId="77777777" w:rsidR="00EE0A51" w:rsidRPr="0013747F" w:rsidRDefault="00EE0A51" w:rsidP="00EE0A51">
            <w:pPr>
              <w:pStyle w:val="BodyTextIndent"/>
              <w:spacing w:after="0"/>
              <w:ind w:left="0"/>
              <w:rPr>
                <w:rFonts w:cs="Arial"/>
              </w:rPr>
            </w:pPr>
            <w:r>
              <w:rPr>
                <w:rFonts w:cs="Arial"/>
              </w:rPr>
              <w:t>1-3</w:t>
            </w:r>
          </w:p>
        </w:tc>
      </w:tr>
    </w:tbl>
    <w:p w14:paraId="4D12FE95"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Resources</w:t>
      </w:r>
    </w:p>
    <w:p w14:paraId="6CBD7311" w14:textId="77777777" w:rsidR="00EE0A51" w:rsidRPr="0013747F" w:rsidRDefault="00EE0A51" w:rsidP="00EE0A51">
      <w:pPr>
        <w:pStyle w:val="BodyTextIndent"/>
        <w:spacing w:before="60" w:after="60"/>
        <w:ind w:left="0"/>
        <w:rPr>
          <w:rFonts w:cs="Arial"/>
        </w:rPr>
      </w:pPr>
      <w:r w:rsidRPr="00E02758">
        <w:rPr>
          <w:rFonts w:cs="Arial"/>
        </w:rPr>
        <w:t xml:space="preserve">Students will be </w:t>
      </w:r>
      <w:r>
        <w:rPr>
          <w:rFonts w:cs="Arial"/>
        </w:rPr>
        <w:t>supported to use</w:t>
      </w:r>
      <w:r w:rsidRPr="00E02758">
        <w:rPr>
          <w:rFonts w:cs="Arial"/>
        </w:rPr>
        <w:t xml:space="preserve"> </w:t>
      </w:r>
      <w:r>
        <w:rPr>
          <w:rFonts w:cs="Arial"/>
        </w:rPr>
        <w:t>a</w:t>
      </w:r>
      <w:r w:rsidRPr="00E02758">
        <w:rPr>
          <w:rFonts w:cs="Arial"/>
        </w:rPr>
        <w:t xml:space="preserve"> range of resources appropriate to their project including texts, websites</w:t>
      </w:r>
      <w:r>
        <w:rPr>
          <w:rFonts w:cs="Arial"/>
        </w:rPr>
        <w:t xml:space="preserve"> and j</w:t>
      </w:r>
      <w:r w:rsidRPr="00E02758">
        <w:rPr>
          <w:rFonts w:cs="Arial"/>
        </w:rPr>
        <w:t>ournal</w:t>
      </w:r>
      <w:r>
        <w:rPr>
          <w:rFonts w:cs="Arial"/>
        </w:rPr>
        <w:t xml:space="preserve">s. </w:t>
      </w:r>
    </w:p>
    <w:p w14:paraId="47EDBBE8" w14:textId="77777777" w:rsidR="00EE0A51" w:rsidRPr="002E5FB3" w:rsidRDefault="00EE0A51" w:rsidP="00EE0A51">
      <w:pPr>
        <w:pStyle w:val="Heading2"/>
        <w:rPr>
          <w:u w:val="none"/>
        </w:rPr>
      </w:pPr>
      <w:bookmarkStart w:id="282" w:name="_Toc424551929"/>
      <w:bookmarkStart w:id="283" w:name="_Toc430263553"/>
      <w:r w:rsidRPr="008808A6">
        <w:rPr>
          <w:u w:val="none"/>
        </w:rPr>
        <w:lastRenderedPageBreak/>
        <w:t>Major Research Project</w:t>
      </w:r>
      <w:bookmarkEnd w:id="282"/>
      <w:bookmarkEnd w:id="283"/>
    </w:p>
    <w:tbl>
      <w:tblPr>
        <w:tblW w:w="9323" w:type="dxa"/>
        <w:tblLayout w:type="fixed"/>
        <w:tblCellMar>
          <w:top w:w="57" w:type="dxa"/>
          <w:bottom w:w="57" w:type="dxa"/>
        </w:tblCellMar>
        <w:tblLook w:val="0000" w:firstRow="0" w:lastRow="0" w:firstColumn="0" w:lastColumn="0" w:noHBand="0" w:noVBand="0"/>
      </w:tblPr>
      <w:tblGrid>
        <w:gridCol w:w="1668"/>
        <w:gridCol w:w="2409"/>
        <w:gridCol w:w="1057"/>
        <w:gridCol w:w="2867"/>
        <w:gridCol w:w="1322"/>
      </w:tblGrid>
      <w:tr w:rsidR="00EE0A51" w:rsidRPr="0013747F" w14:paraId="6B881DAC" w14:textId="77777777" w:rsidTr="00EE0A51">
        <w:trPr>
          <w:cantSplit/>
        </w:trPr>
        <w:tc>
          <w:tcPr>
            <w:tcW w:w="1668" w:type="dxa"/>
            <w:tcBorders>
              <w:top w:val="single" w:sz="1" w:space="0" w:color="000000"/>
              <w:left w:val="single" w:sz="1" w:space="0" w:color="000000"/>
              <w:bottom w:val="single" w:sz="1" w:space="0" w:color="000000"/>
            </w:tcBorders>
            <w:vAlign w:val="center"/>
          </w:tcPr>
          <w:p w14:paraId="064E7D04" w14:textId="77777777" w:rsidR="00EE0A51" w:rsidRPr="0013747F" w:rsidRDefault="00EE0A51" w:rsidP="00EE0A51">
            <w:pPr>
              <w:pStyle w:val="BodyTextIndent"/>
              <w:tabs>
                <w:tab w:val="clear" w:pos="851"/>
              </w:tabs>
              <w:spacing w:after="0"/>
              <w:ind w:left="0"/>
              <w:rPr>
                <w:rFonts w:cs="Arial"/>
                <w:i/>
              </w:rPr>
            </w:pPr>
            <w:r w:rsidRPr="0013747F">
              <w:rPr>
                <w:rFonts w:cs="Arial"/>
                <w:i/>
              </w:rPr>
              <w:t>SMS Code</w:t>
            </w:r>
          </w:p>
        </w:tc>
        <w:tc>
          <w:tcPr>
            <w:tcW w:w="2409" w:type="dxa"/>
            <w:tcBorders>
              <w:top w:val="single" w:sz="1" w:space="0" w:color="000000"/>
              <w:left w:val="single" w:sz="1" w:space="0" w:color="000000"/>
              <w:bottom w:val="single" w:sz="1" w:space="0" w:color="000000"/>
              <w:right w:val="single" w:sz="1" w:space="0" w:color="000000"/>
            </w:tcBorders>
            <w:vAlign w:val="center"/>
          </w:tcPr>
          <w:p w14:paraId="0C1EABBE" w14:textId="77777777" w:rsidR="00EE0A51" w:rsidRPr="0013747F" w:rsidRDefault="00EE0A51" w:rsidP="00EE0A51">
            <w:pPr>
              <w:pStyle w:val="BodyTextIndent"/>
              <w:tabs>
                <w:tab w:val="clear" w:pos="851"/>
              </w:tabs>
              <w:spacing w:after="0"/>
              <w:ind w:left="0"/>
              <w:rPr>
                <w:rFonts w:cs="Arial"/>
                <w:i/>
              </w:rPr>
            </w:pPr>
            <w:r>
              <w:rPr>
                <w:rFonts w:cs="Arial"/>
              </w:rPr>
              <w:t>DS805001</w:t>
            </w:r>
          </w:p>
        </w:tc>
        <w:tc>
          <w:tcPr>
            <w:tcW w:w="3924" w:type="dxa"/>
            <w:gridSpan w:val="2"/>
            <w:tcBorders>
              <w:top w:val="single" w:sz="1" w:space="0" w:color="000000"/>
              <w:left w:val="single" w:sz="1" w:space="0" w:color="000000"/>
              <w:bottom w:val="single" w:sz="1" w:space="0" w:color="000000"/>
              <w:right w:val="single" w:sz="1" w:space="0" w:color="000000"/>
            </w:tcBorders>
            <w:vAlign w:val="center"/>
          </w:tcPr>
          <w:p w14:paraId="0FAF4EB9" w14:textId="77777777" w:rsidR="00EE0A51" w:rsidRPr="00354E3D" w:rsidRDefault="00EE0A51" w:rsidP="00EE0A51">
            <w:pPr>
              <w:pStyle w:val="BodyTextIndent"/>
              <w:tabs>
                <w:tab w:val="clear" w:pos="851"/>
              </w:tabs>
              <w:spacing w:after="0"/>
              <w:ind w:left="0"/>
              <w:rPr>
                <w:rFonts w:cs="Arial"/>
                <w:i/>
              </w:rPr>
            </w:pPr>
            <w:r>
              <w:rPr>
                <w:rFonts w:cs="Arial"/>
                <w:i/>
              </w:rPr>
              <w:t>Teacher-d</w:t>
            </w:r>
            <w:r w:rsidRPr="0013747F">
              <w:rPr>
                <w:rFonts w:cs="Arial"/>
                <w:i/>
              </w:rPr>
              <w:t xml:space="preserve">irected </w:t>
            </w:r>
            <w:r>
              <w:rPr>
                <w:rFonts w:cs="Arial"/>
                <w:i/>
              </w:rPr>
              <w:t>l</w:t>
            </w:r>
            <w:r w:rsidRPr="0013747F">
              <w:rPr>
                <w:rFonts w:cs="Arial"/>
                <w:i/>
              </w:rPr>
              <w:t>earning hours</w:t>
            </w:r>
          </w:p>
        </w:tc>
        <w:tc>
          <w:tcPr>
            <w:tcW w:w="1322" w:type="dxa"/>
            <w:tcBorders>
              <w:top w:val="single" w:sz="1" w:space="0" w:color="000000"/>
              <w:left w:val="single" w:sz="1" w:space="0" w:color="000000"/>
              <w:bottom w:val="single" w:sz="1" w:space="0" w:color="000000"/>
              <w:right w:val="single" w:sz="1" w:space="0" w:color="000000"/>
            </w:tcBorders>
            <w:vAlign w:val="center"/>
          </w:tcPr>
          <w:p w14:paraId="536BD99C" w14:textId="77777777" w:rsidR="00EE0A51" w:rsidRPr="00BA604C" w:rsidRDefault="00EE0A51" w:rsidP="00EE0A51">
            <w:pPr>
              <w:pStyle w:val="BodyTextIndent"/>
              <w:tabs>
                <w:tab w:val="clear" w:pos="851"/>
              </w:tabs>
              <w:spacing w:after="0"/>
              <w:ind w:left="0"/>
              <w:rPr>
                <w:rFonts w:cs="Arial"/>
                <w:i/>
              </w:rPr>
            </w:pPr>
            <w:r w:rsidRPr="008808A6">
              <w:rPr>
                <w:rFonts w:cs="Arial"/>
              </w:rPr>
              <w:t>75</w:t>
            </w:r>
          </w:p>
        </w:tc>
      </w:tr>
      <w:tr w:rsidR="00EE0A51" w:rsidRPr="0013747F" w14:paraId="1A8C3ACE" w14:textId="77777777" w:rsidTr="00EE0A51">
        <w:trPr>
          <w:cantSplit/>
        </w:trPr>
        <w:tc>
          <w:tcPr>
            <w:tcW w:w="1668" w:type="dxa"/>
            <w:tcBorders>
              <w:left w:val="single" w:sz="1" w:space="0" w:color="000000"/>
              <w:bottom w:val="single" w:sz="1" w:space="0" w:color="000000"/>
            </w:tcBorders>
            <w:vAlign w:val="center"/>
          </w:tcPr>
          <w:p w14:paraId="5FE72DD1" w14:textId="77777777" w:rsidR="00EE0A51" w:rsidRPr="0013747F" w:rsidRDefault="00EE0A51" w:rsidP="00EE0A51">
            <w:pPr>
              <w:pStyle w:val="BodyTextIndent"/>
              <w:tabs>
                <w:tab w:val="clear" w:pos="851"/>
              </w:tabs>
              <w:spacing w:after="0"/>
              <w:ind w:left="0"/>
              <w:rPr>
                <w:rFonts w:cs="Arial"/>
                <w:i/>
              </w:rPr>
            </w:pPr>
            <w:r w:rsidRPr="0013747F">
              <w:rPr>
                <w:rFonts w:cs="Arial"/>
                <w:i/>
              </w:rPr>
              <w:t>Level</w:t>
            </w:r>
          </w:p>
        </w:tc>
        <w:tc>
          <w:tcPr>
            <w:tcW w:w="2409" w:type="dxa"/>
            <w:tcBorders>
              <w:left w:val="single" w:sz="1" w:space="0" w:color="000000"/>
              <w:bottom w:val="single" w:sz="1" w:space="0" w:color="000000"/>
            </w:tcBorders>
            <w:vAlign w:val="center"/>
          </w:tcPr>
          <w:p w14:paraId="42D59F24" w14:textId="77777777" w:rsidR="00EE0A51" w:rsidRPr="0013747F" w:rsidRDefault="00EE0A51" w:rsidP="00EE0A51">
            <w:pPr>
              <w:pStyle w:val="BodyTextIndent"/>
              <w:tabs>
                <w:tab w:val="clear" w:pos="851"/>
              </w:tabs>
              <w:spacing w:after="0"/>
              <w:ind w:left="0"/>
              <w:rPr>
                <w:rFonts w:cs="Arial"/>
                <w:i/>
              </w:rPr>
            </w:pPr>
            <w:r>
              <w:rPr>
                <w:rFonts w:cs="Arial"/>
              </w:rPr>
              <w:t>8</w:t>
            </w:r>
          </w:p>
        </w:tc>
        <w:tc>
          <w:tcPr>
            <w:tcW w:w="3924" w:type="dxa"/>
            <w:gridSpan w:val="2"/>
            <w:tcBorders>
              <w:left w:val="single" w:sz="1" w:space="0" w:color="000000"/>
              <w:bottom w:val="single" w:sz="1" w:space="0" w:color="000000"/>
            </w:tcBorders>
            <w:vAlign w:val="center"/>
          </w:tcPr>
          <w:p w14:paraId="1846F75B" w14:textId="77777777" w:rsidR="00EE0A51" w:rsidRPr="00354E3D" w:rsidRDefault="00EE0A51" w:rsidP="00EE0A51">
            <w:pPr>
              <w:pStyle w:val="BodyTextIndent"/>
              <w:tabs>
                <w:tab w:val="clear" w:pos="851"/>
              </w:tabs>
              <w:spacing w:after="0"/>
              <w:ind w:left="0"/>
              <w:rPr>
                <w:rFonts w:cs="Arial"/>
                <w:i/>
              </w:rPr>
            </w:pPr>
            <w:r>
              <w:rPr>
                <w:rFonts w:cs="Arial"/>
                <w:i/>
              </w:rPr>
              <w:t>Authentic work experience learning hours</w:t>
            </w:r>
          </w:p>
        </w:tc>
        <w:tc>
          <w:tcPr>
            <w:tcW w:w="1322" w:type="dxa"/>
            <w:tcBorders>
              <w:left w:val="single" w:sz="1" w:space="0" w:color="000000"/>
              <w:bottom w:val="single" w:sz="1" w:space="0" w:color="000000"/>
              <w:right w:val="single" w:sz="1" w:space="0" w:color="000000"/>
            </w:tcBorders>
            <w:vAlign w:val="center"/>
          </w:tcPr>
          <w:p w14:paraId="758C1846" w14:textId="77777777" w:rsidR="00EE0A51" w:rsidRPr="008808A6" w:rsidRDefault="00EE0A51" w:rsidP="00EE0A51">
            <w:pPr>
              <w:pStyle w:val="BodyTextIndent"/>
              <w:keepNext/>
              <w:numPr>
                <w:ilvl w:val="6"/>
                <w:numId w:val="1"/>
              </w:numPr>
              <w:tabs>
                <w:tab w:val="clear" w:pos="851"/>
              </w:tabs>
              <w:spacing w:after="0"/>
              <w:outlineLvl w:val="6"/>
              <w:rPr>
                <w:rFonts w:cs="Arial"/>
              </w:rPr>
            </w:pPr>
            <w:r w:rsidRPr="008808A6">
              <w:rPr>
                <w:rFonts w:cs="Arial"/>
              </w:rPr>
              <w:t>See note 3</w:t>
            </w:r>
          </w:p>
        </w:tc>
      </w:tr>
      <w:tr w:rsidR="00EE0A51" w:rsidRPr="0013747F" w14:paraId="02389C88" w14:textId="77777777" w:rsidTr="00EE0A51">
        <w:trPr>
          <w:cantSplit/>
        </w:trPr>
        <w:tc>
          <w:tcPr>
            <w:tcW w:w="1668" w:type="dxa"/>
            <w:tcBorders>
              <w:left w:val="single" w:sz="1" w:space="0" w:color="000000"/>
              <w:bottom w:val="single" w:sz="1" w:space="0" w:color="000000"/>
            </w:tcBorders>
            <w:vAlign w:val="center"/>
          </w:tcPr>
          <w:p w14:paraId="10B8B09A" w14:textId="77777777" w:rsidR="00EE0A51" w:rsidRPr="0013747F" w:rsidRDefault="00EE0A51" w:rsidP="00EE0A51">
            <w:pPr>
              <w:pStyle w:val="BodyTextIndent"/>
              <w:tabs>
                <w:tab w:val="clear" w:pos="851"/>
              </w:tabs>
              <w:spacing w:after="0"/>
              <w:ind w:left="0"/>
              <w:rPr>
                <w:rFonts w:cs="Arial"/>
                <w:i/>
              </w:rPr>
            </w:pPr>
            <w:r w:rsidRPr="0013747F">
              <w:rPr>
                <w:rFonts w:cs="Arial"/>
                <w:i/>
              </w:rPr>
              <w:t>Credits</w:t>
            </w:r>
          </w:p>
        </w:tc>
        <w:tc>
          <w:tcPr>
            <w:tcW w:w="2409" w:type="dxa"/>
            <w:tcBorders>
              <w:left w:val="single" w:sz="1" w:space="0" w:color="000000"/>
              <w:bottom w:val="single" w:sz="1" w:space="0" w:color="000000"/>
            </w:tcBorders>
            <w:vAlign w:val="center"/>
          </w:tcPr>
          <w:p w14:paraId="185BCD87" w14:textId="77777777" w:rsidR="00EE0A51" w:rsidRPr="0013747F" w:rsidRDefault="00EE0A51" w:rsidP="00EE0A51">
            <w:pPr>
              <w:pStyle w:val="BodyTextIndent"/>
              <w:tabs>
                <w:tab w:val="clear" w:pos="851"/>
              </w:tabs>
              <w:spacing w:after="0"/>
              <w:ind w:left="0"/>
              <w:rPr>
                <w:rFonts w:cs="Arial"/>
                <w:i/>
              </w:rPr>
            </w:pPr>
            <w:r>
              <w:rPr>
                <w:rFonts w:cs="Arial"/>
              </w:rPr>
              <w:t>45</w:t>
            </w:r>
          </w:p>
        </w:tc>
        <w:tc>
          <w:tcPr>
            <w:tcW w:w="3924" w:type="dxa"/>
            <w:gridSpan w:val="2"/>
            <w:tcBorders>
              <w:left w:val="single" w:sz="1" w:space="0" w:color="000000"/>
              <w:bottom w:val="single" w:sz="1" w:space="0" w:color="000000"/>
            </w:tcBorders>
            <w:vAlign w:val="center"/>
          </w:tcPr>
          <w:p w14:paraId="14E875C2" w14:textId="77777777" w:rsidR="00EE0A51" w:rsidRPr="00354E3D" w:rsidRDefault="00EE0A51" w:rsidP="00EE0A51">
            <w:pPr>
              <w:pStyle w:val="BodyTextIndent"/>
              <w:tabs>
                <w:tab w:val="clear" w:pos="851"/>
              </w:tabs>
              <w:spacing w:after="0"/>
              <w:ind w:left="0"/>
              <w:rPr>
                <w:rFonts w:cs="Arial"/>
                <w:i/>
              </w:rPr>
            </w:pPr>
            <w:r>
              <w:rPr>
                <w:rFonts w:cs="Arial"/>
                <w:i/>
              </w:rPr>
              <w:t>Student-managed l</w:t>
            </w:r>
            <w:r w:rsidRPr="0013747F">
              <w:rPr>
                <w:rFonts w:cs="Arial"/>
                <w:i/>
              </w:rPr>
              <w:t>earning hours</w:t>
            </w:r>
          </w:p>
        </w:tc>
        <w:tc>
          <w:tcPr>
            <w:tcW w:w="1322" w:type="dxa"/>
            <w:tcBorders>
              <w:left w:val="single" w:sz="1" w:space="0" w:color="000000"/>
              <w:bottom w:val="single" w:sz="1" w:space="0" w:color="000000"/>
              <w:right w:val="single" w:sz="1" w:space="0" w:color="000000"/>
            </w:tcBorders>
            <w:vAlign w:val="center"/>
          </w:tcPr>
          <w:p w14:paraId="34FA526B" w14:textId="77777777" w:rsidR="00EE0A51" w:rsidRPr="008808A6" w:rsidRDefault="00EE0A51" w:rsidP="00EE0A51">
            <w:pPr>
              <w:pStyle w:val="BodyTextIndent"/>
              <w:tabs>
                <w:tab w:val="clear" w:pos="851"/>
              </w:tabs>
              <w:spacing w:after="0"/>
              <w:ind w:left="0"/>
              <w:rPr>
                <w:rFonts w:cs="Arial"/>
                <w:i/>
              </w:rPr>
            </w:pPr>
            <w:r w:rsidRPr="008808A6">
              <w:rPr>
                <w:rFonts w:cs="Arial"/>
              </w:rPr>
              <w:t>375</w:t>
            </w:r>
          </w:p>
        </w:tc>
      </w:tr>
      <w:tr w:rsidR="00EE0A51" w:rsidRPr="0013747F" w14:paraId="4C860A24" w14:textId="77777777" w:rsidTr="00EE0A51">
        <w:trPr>
          <w:cantSplit/>
        </w:trPr>
        <w:tc>
          <w:tcPr>
            <w:tcW w:w="1668" w:type="dxa"/>
            <w:tcBorders>
              <w:left w:val="single" w:sz="1" w:space="0" w:color="000000"/>
              <w:bottom w:val="single" w:sz="4" w:space="0" w:color="auto"/>
            </w:tcBorders>
            <w:vAlign w:val="center"/>
          </w:tcPr>
          <w:p w14:paraId="50D9AFB9" w14:textId="77777777" w:rsidR="00EE0A51" w:rsidRPr="0013747F" w:rsidRDefault="00EE0A51" w:rsidP="00EE0A51">
            <w:pPr>
              <w:pStyle w:val="BodyTextIndent"/>
              <w:tabs>
                <w:tab w:val="clear" w:pos="851"/>
              </w:tabs>
              <w:spacing w:after="0"/>
              <w:ind w:left="0"/>
              <w:rPr>
                <w:rFonts w:cs="Arial"/>
                <w:i/>
                <w:iCs/>
              </w:rPr>
            </w:pPr>
            <w:r w:rsidRPr="0013747F">
              <w:rPr>
                <w:rFonts w:cs="Arial"/>
                <w:i/>
                <w:iCs/>
              </w:rPr>
              <w:t>Pre-requisite(s)</w:t>
            </w:r>
          </w:p>
        </w:tc>
        <w:tc>
          <w:tcPr>
            <w:tcW w:w="2409" w:type="dxa"/>
            <w:tcBorders>
              <w:left w:val="single" w:sz="1" w:space="0" w:color="000000"/>
              <w:bottom w:val="single" w:sz="4" w:space="0" w:color="auto"/>
            </w:tcBorders>
            <w:vAlign w:val="center"/>
          </w:tcPr>
          <w:p w14:paraId="4A372D64" w14:textId="77777777" w:rsidR="00EE0A51" w:rsidRPr="0013747F" w:rsidRDefault="00EE0A51" w:rsidP="00EE0A51">
            <w:pPr>
              <w:pStyle w:val="BodyTextIndent"/>
              <w:tabs>
                <w:tab w:val="clear" w:pos="851"/>
              </w:tabs>
              <w:spacing w:after="0"/>
              <w:ind w:left="0"/>
              <w:rPr>
                <w:rFonts w:cs="Arial"/>
                <w:i/>
              </w:rPr>
            </w:pPr>
            <w:r>
              <w:rPr>
                <w:rFonts w:cs="Arial"/>
              </w:rPr>
              <w:t>DS802001, DS803001</w:t>
            </w:r>
          </w:p>
        </w:tc>
        <w:tc>
          <w:tcPr>
            <w:tcW w:w="3924" w:type="dxa"/>
            <w:gridSpan w:val="2"/>
            <w:tcBorders>
              <w:left w:val="single" w:sz="1" w:space="0" w:color="000000"/>
              <w:bottom w:val="single" w:sz="4" w:space="0" w:color="auto"/>
            </w:tcBorders>
            <w:vAlign w:val="center"/>
          </w:tcPr>
          <w:p w14:paraId="41D5365C" w14:textId="77777777" w:rsidR="00EE0A51" w:rsidRPr="0013747F" w:rsidRDefault="00EE0A51" w:rsidP="00EE0A51">
            <w:pPr>
              <w:pStyle w:val="BodyTextIndent"/>
              <w:tabs>
                <w:tab w:val="clear" w:pos="851"/>
              </w:tabs>
              <w:spacing w:after="0"/>
              <w:ind w:left="0"/>
              <w:rPr>
                <w:rFonts w:cs="Arial"/>
                <w:i/>
              </w:rPr>
            </w:pPr>
            <w:r w:rsidRPr="0013747F">
              <w:rPr>
                <w:rFonts w:cs="Arial"/>
                <w:i/>
              </w:rPr>
              <w:t>Total Learning Hours</w:t>
            </w:r>
          </w:p>
        </w:tc>
        <w:tc>
          <w:tcPr>
            <w:tcW w:w="1322" w:type="dxa"/>
            <w:tcBorders>
              <w:left w:val="single" w:sz="1" w:space="0" w:color="000000"/>
              <w:bottom w:val="single" w:sz="4" w:space="0" w:color="auto"/>
              <w:right w:val="single" w:sz="1" w:space="0" w:color="000000"/>
            </w:tcBorders>
            <w:vAlign w:val="center"/>
          </w:tcPr>
          <w:p w14:paraId="2B9349E1" w14:textId="77777777" w:rsidR="00EE0A51" w:rsidRPr="0013747F" w:rsidRDefault="00EE0A51" w:rsidP="00EE0A51">
            <w:pPr>
              <w:pStyle w:val="BodyTextIndent"/>
              <w:tabs>
                <w:tab w:val="clear" w:pos="851"/>
              </w:tabs>
              <w:spacing w:after="0"/>
              <w:ind w:left="0"/>
              <w:rPr>
                <w:rFonts w:cs="Arial"/>
                <w:i/>
              </w:rPr>
            </w:pPr>
            <w:r>
              <w:rPr>
                <w:rFonts w:cs="Arial"/>
              </w:rPr>
              <w:t>450</w:t>
            </w:r>
          </w:p>
        </w:tc>
      </w:tr>
      <w:tr w:rsidR="00EE0A51" w:rsidRPr="00E02758" w14:paraId="285C29A1" w14:textId="77777777" w:rsidTr="00EE0A51">
        <w:trPr>
          <w:cantSplit/>
        </w:trPr>
        <w:tc>
          <w:tcPr>
            <w:tcW w:w="1668" w:type="dxa"/>
            <w:tcBorders>
              <w:left w:val="single" w:sz="1" w:space="0" w:color="000000"/>
              <w:bottom w:val="single" w:sz="4" w:space="0" w:color="auto"/>
            </w:tcBorders>
            <w:vAlign w:val="center"/>
          </w:tcPr>
          <w:p w14:paraId="4D3FD2E8" w14:textId="77777777" w:rsidR="00EE0A51" w:rsidRPr="0013747F" w:rsidRDefault="00EE0A51" w:rsidP="00EE0A51">
            <w:pPr>
              <w:pStyle w:val="BodyTextIndent"/>
              <w:tabs>
                <w:tab w:val="clear" w:pos="851"/>
              </w:tabs>
              <w:spacing w:after="0"/>
              <w:ind w:left="0"/>
              <w:rPr>
                <w:rFonts w:cs="Arial"/>
                <w:i/>
                <w:iCs/>
              </w:rPr>
            </w:pPr>
            <w:r w:rsidRPr="0013747F">
              <w:rPr>
                <w:rFonts w:cs="Arial"/>
                <w:i/>
                <w:iCs/>
              </w:rPr>
              <w:t>Co-requisite(s)</w:t>
            </w:r>
          </w:p>
        </w:tc>
        <w:tc>
          <w:tcPr>
            <w:tcW w:w="2409" w:type="dxa"/>
            <w:tcBorders>
              <w:left w:val="single" w:sz="1" w:space="0" w:color="000000"/>
              <w:bottom w:val="single" w:sz="4" w:space="0" w:color="auto"/>
            </w:tcBorders>
            <w:vAlign w:val="center"/>
          </w:tcPr>
          <w:p w14:paraId="248AE13B" w14:textId="77777777" w:rsidR="00EE0A51" w:rsidRPr="0013747F" w:rsidRDefault="00EE0A51" w:rsidP="00EE0A51">
            <w:pPr>
              <w:pStyle w:val="BodyTextIndent"/>
              <w:tabs>
                <w:tab w:val="clear" w:pos="851"/>
              </w:tabs>
              <w:spacing w:after="0"/>
              <w:ind w:left="0"/>
              <w:rPr>
                <w:rFonts w:cs="Arial"/>
              </w:rPr>
            </w:pPr>
            <w:r>
              <w:rPr>
                <w:rFonts w:cs="Arial"/>
              </w:rPr>
              <w:t>No</w:t>
            </w:r>
          </w:p>
        </w:tc>
        <w:tc>
          <w:tcPr>
            <w:tcW w:w="3924" w:type="dxa"/>
            <w:gridSpan w:val="2"/>
            <w:tcBorders>
              <w:left w:val="single" w:sz="1" w:space="0" w:color="000000"/>
              <w:bottom w:val="single" w:sz="4" w:space="0" w:color="auto"/>
            </w:tcBorders>
            <w:vAlign w:val="center"/>
          </w:tcPr>
          <w:p w14:paraId="7EEF4AD4" w14:textId="77777777" w:rsidR="00EE0A51" w:rsidRPr="0013747F" w:rsidRDefault="00EE0A51" w:rsidP="00EE0A51">
            <w:pPr>
              <w:pStyle w:val="BodyTextIndent"/>
              <w:tabs>
                <w:tab w:val="clear" w:pos="851"/>
              </w:tabs>
              <w:spacing w:after="0"/>
              <w:ind w:left="0"/>
              <w:rPr>
                <w:rFonts w:cs="Arial"/>
                <w:i/>
              </w:rPr>
            </w:pPr>
            <w:r w:rsidRPr="0013747F">
              <w:rPr>
                <w:rFonts w:cs="Arial"/>
                <w:i/>
              </w:rPr>
              <w:t>Year Taken (ie, 1</w:t>
            </w:r>
            <w:r w:rsidRPr="0013747F">
              <w:rPr>
                <w:rFonts w:cs="Arial"/>
                <w:i/>
                <w:vertAlign w:val="superscript"/>
              </w:rPr>
              <w:t>st</w:t>
            </w:r>
            <w:r w:rsidRPr="0013747F">
              <w:rPr>
                <w:rFonts w:cs="Arial"/>
                <w:i/>
              </w:rPr>
              <w:t>, 2</w:t>
            </w:r>
            <w:r w:rsidRPr="0013747F">
              <w:rPr>
                <w:rFonts w:cs="Arial"/>
                <w:i/>
                <w:vertAlign w:val="superscript"/>
              </w:rPr>
              <w:t>nd</w:t>
            </w:r>
            <w:r w:rsidRPr="0013747F">
              <w:rPr>
                <w:rFonts w:cs="Arial"/>
                <w:i/>
              </w:rPr>
              <w:t>, 3</w:t>
            </w:r>
            <w:r w:rsidRPr="0013747F">
              <w:rPr>
                <w:rFonts w:cs="Arial"/>
                <w:i/>
                <w:vertAlign w:val="superscript"/>
              </w:rPr>
              <w:t>rd</w:t>
            </w:r>
            <w:r w:rsidRPr="0013747F">
              <w:rPr>
                <w:rFonts w:cs="Arial"/>
                <w:i/>
              </w:rPr>
              <w:t>)</w:t>
            </w:r>
          </w:p>
        </w:tc>
        <w:tc>
          <w:tcPr>
            <w:tcW w:w="1322" w:type="dxa"/>
            <w:tcBorders>
              <w:left w:val="single" w:sz="1" w:space="0" w:color="000000"/>
              <w:bottom w:val="single" w:sz="4" w:space="0" w:color="auto"/>
              <w:right w:val="single" w:sz="1" w:space="0" w:color="000000"/>
            </w:tcBorders>
            <w:vAlign w:val="center"/>
          </w:tcPr>
          <w:p w14:paraId="3D16A246" w14:textId="77777777" w:rsidR="00EE0A51" w:rsidRPr="0013747F" w:rsidRDefault="00EE0A51" w:rsidP="00EE0A51">
            <w:pPr>
              <w:pStyle w:val="BodyTextIndent"/>
              <w:tabs>
                <w:tab w:val="clear" w:pos="851"/>
              </w:tabs>
              <w:spacing w:after="0"/>
              <w:ind w:left="0"/>
              <w:rPr>
                <w:rFonts w:cs="Arial"/>
              </w:rPr>
            </w:pPr>
            <w:r>
              <w:rPr>
                <w:rFonts w:cs="Arial"/>
              </w:rPr>
              <w:t>N/A</w:t>
            </w:r>
          </w:p>
        </w:tc>
      </w:tr>
      <w:tr w:rsidR="00EE0A51" w:rsidRPr="0013747F" w14:paraId="2DEF2558" w14:textId="77777777" w:rsidTr="00EE0A51">
        <w:trPr>
          <w:cantSplit/>
        </w:trPr>
        <w:tc>
          <w:tcPr>
            <w:tcW w:w="5134" w:type="dxa"/>
            <w:gridSpan w:val="3"/>
            <w:tcBorders>
              <w:top w:val="single" w:sz="4" w:space="0" w:color="auto"/>
              <w:left w:val="single" w:sz="4" w:space="0" w:color="auto"/>
              <w:bottom w:val="single" w:sz="4" w:space="0" w:color="auto"/>
              <w:right w:val="single" w:sz="4" w:space="0" w:color="auto"/>
            </w:tcBorders>
            <w:vAlign w:val="center"/>
          </w:tcPr>
          <w:p w14:paraId="72B5C2ED" w14:textId="77777777" w:rsidR="00EE0A51" w:rsidRPr="0013747F" w:rsidRDefault="00EE0A51" w:rsidP="00EE0A51">
            <w:pPr>
              <w:pStyle w:val="BodyTextIndent"/>
              <w:tabs>
                <w:tab w:val="clear" w:pos="851"/>
              </w:tabs>
              <w:spacing w:after="0"/>
              <w:ind w:left="0"/>
              <w:rPr>
                <w:rFonts w:cs="Arial"/>
                <w:i/>
              </w:rPr>
            </w:pPr>
            <w:r w:rsidRPr="0013747F">
              <w:rPr>
                <w:rFonts w:cs="Arial"/>
                <w:i/>
              </w:rPr>
              <w:t xml:space="preserve">Assessment standards: </w:t>
            </w:r>
            <w:r>
              <w:rPr>
                <w:rFonts w:cs="Arial"/>
                <w:i/>
              </w:rPr>
              <w:t>No</w:t>
            </w:r>
          </w:p>
        </w:tc>
        <w:tc>
          <w:tcPr>
            <w:tcW w:w="4189" w:type="dxa"/>
            <w:gridSpan w:val="2"/>
            <w:tcBorders>
              <w:top w:val="single" w:sz="4" w:space="0" w:color="auto"/>
              <w:left w:val="single" w:sz="4" w:space="0" w:color="auto"/>
              <w:bottom w:val="single" w:sz="4" w:space="0" w:color="auto"/>
              <w:right w:val="single" w:sz="4" w:space="0" w:color="auto"/>
            </w:tcBorders>
            <w:vAlign w:val="center"/>
          </w:tcPr>
          <w:p w14:paraId="4203FC34" w14:textId="77777777" w:rsidR="00EE0A51" w:rsidRPr="0013747F" w:rsidRDefault="00EE0A51" w:rsidP="00EE0A51">
            <w:pPr>
              <w:pStyle w:val="BodyTextIndent"/>
              <w:tabs>
                <w:tab w:val="clear" w:pos="851"/>
              </w:tabs>
              <w:spacing w:after="0"/>
              <w:ind w:left="0"/>
              <w:rPr>
                <w:rFonts w:cs="Arial"/>
                <w:i/>
              </w:rPr>
            </w:pPr>
            <w:r w:rsidRPr="0013747F">
              <w:rPr>
                <w:rFonts w:cs="Arial"/>
                <w:i/>
              </w:rPr>
              <w:t>Course is compulsory: Yes</w:t>
            </w:r>
          </w:p>
        </w:tc>
      </w:tr>
      <w:tr w:rsidR="00EE0A51" w:rsidRPr="0013747F" w14:paraId="0651FF52" w14:textId="77777777" w:rsidTr="00EE0A51">
        <w:trPr>
          <w:cantSplit/>
        </w:trPr>
        <w:tc>
          <w:tcPr>
            <w:tcW w:w="9323" w:type="dxa"/>
            <w:gridSpan w:val="5"/>
            <w:tcBorders>
              <w:top w:val="single" w:sz="4" w:space="0" w:color="auto"/>
              <w:left w:val="single" w:sz="4" w:space="0" w:color="auto"/>
              <w:bottom w:val="single" w:sz="4" w:space="0" w:color="auto"/>
              <w:right w:val="single" w:sz="4" w:space="0" w:color="auto"/>
            </w:tcBorders>
            <w:vAlign w:val="center"/>
          </w:tcPr>
          <w:p w14:paraId="4A785B43" w14:textId="77777777" w:rsidR="00EE0A51" w:rsidRPr="0013747F" w:rsidRDefault="00EE0A51" w:rsidP="00EE0A51">
            <w:pPr>
              <w:pStyle w:val="BodyTextIndent"/>
              <w:tabs>
                <w:tab w:val="clear" w:pos="851"/>
              </w:tabs>
              <w:spacing w:after="0"/>
              <w:ind w:left="0"/>
              <w:rPr>
                <w:rFonts w:cs="Arial"/>
                <w:i/>
              </w:rPr>
            </w:pPr>
            <w:r w:rsidRPr="0013747F">
              <w:rPr>
                <w:rFonts w:cs="Arial"/>
                <w:i/>
              </w:rPr>
              <w:t xml:space="preserve">This course approved in another Programme  </w:t>
            </w:r>
            <w:r>
              <w:rPr>
                <w:rFonts w:cs="Arial"/>
                <w:i/>
              </w:rPr>
              <w:t xml:space="preserve">No | </w:t>
            </w:r>
            <w:r w:rsidRPr="0013747F">
              <w:rPr>
                <w:rFonts w:cs="Arial"/>
                <w:i/>
              </w:rPr>
              <w:t xml:space="preserve">Name of other Programme: </w:t>
            </w:r>
            <w:r>
              <w:rPr>
                <w:rFonts w:cs="Arial"/>
                <w:i/>
              </w:rPr>
              <w:t>N/A</w:t>
            </w:r>
          </w:p>
        </w:tc>
      </w:tr>
    </w:tbl>
    <w:p w14:paraId="12BCA86F" w14:textId="77777777" w:rsidR="00EE0A51" w:rsidRPr="0013747F" w:rsidRDefault="00EE0A51" w:rsidP="00EE0A51">
      <w:pPr>
        <w:pStyle w:val="BodyTextIndent"/>
        <w:spacing w:before="240"/>
        <w:ind w:left="0"/>
        <w:rPr>
          <w:rFonts w:cs="Arial"/>
          <w:b/>
          <w:i/>
          <w:sz w:val="22"/>
          <w:szCs w:val="22"/>
        </w:rPr>
      </w:pPr>
      <w:r w:rsidRPr="00354E3D">
        <w:rPr>
          <w:rFonts w:cs="Arial"/>
          <w:b/>
          <w:i/>
          <w:sz w:val="22"/>
          <w:szCs w:val="22"/>
        </w:rPr>
        <w:t>Aim</w:t>
      </w:r>
    </w:p>
    <w:p w14:paraId="6A967447" w14:textId="77777777" w:rsidR="00EE0A51" w:rsidRPr="007C5933" w:rsidRDefault="00EE0A51" w:rsidP="00EE0A51">
      <w:pPr>
        <w:suppressAutoHyphens w:val="0"/>
        <w:spacing w:after="120"/>
        <w:rPr>
          <w:rFonts w:cs="Arial"/>
          <w:lang w:eastAsia="en-US"/>
        </w:rPr>
      </w:pPr>
      <w:r w:rsidRPr="007C5933">
        <w:rPr>
          <w:rFonts w:cs="Arial"/>
          <w:lang w:val="en-AU" w:eastAsia="en-US"/>
        </w:rPr>
        <w:t>This major research project allows students t</w:t>
      </w:r>
      <w:r w:rsidRPr="007C5933">
        <w:rPr>
          <w:rFonts w:cs="Arial"/>
          <w:lang w:val="en-AU"/>
        </w:rPr>
        <w:t xml:space="preserve">o develop a design brief or extend on an existing project </w:t>
      </w:r>
      <w:r w:rsidRPr="007C5933">
        <w:rPr>
          <w:rFonts w:cs="Arial"/>
          <w:lang w:val="en-AU" w:eastAsia="en-US"/>
        </w:rPr>
        <w:t>exploring skills, techniques, ideas and issues relevant to the design discipline.</w:t>
      </w:r>
      <w:r w:rsidRPr="007C5933">
        <w:rPr>
          <w:rFonts w:eastAsia="Calibri" w:cs="Arial"/>
          <w:color w:val="404040"/>
          <w:lang w:val="en-US" w:eastAsia="en-US"/>
        </w:rPr>
        <w:t xml:space="preserve"> </w:t>
      </w:r>
      <w:r w:rsidRPr="007C5933">
        <w:rPr>
          <w:rFonts w:cs="Arial"/>
          <w:lang w:eastAsia="en-US"/>
        </w:rPr>
        <w:t xml:space="preserve">Through advanced research and </w:t>
      </w:r>
      <w:r w:rsidRPr="007C5933">
        <w:rPr>
          <w:rFonts w:cs="Arial"/>
          <w:lang w:val="en-AU" w:eastAsia="en-US"/>
        </w:rPr>
        <w:t>systematic engagement with contemporary practice and critical thinking in their chosen field, students will develop a design-led project that addresses</w:t>
      </w:r>
      <w:r w:rsidRPr="007C5933">
        <w:rPr>
          <w:rFonts w:cs="Arial"/>
          <w:lang w:eastAsia="en-US"/>
        </w:rPr>
        <w:t>s sustainability from multiple perspectives and is presented in a public forum. The work</w:t>
      </w:r>
      <w:r w:rsidRPr="007C5933">
        <w:rPr>
          <w:rFonts w:cs="Arial"/>
          <w:lang w:val="en-AU" w:eastAsia="en-US"/>
        </w:rPr>
        <w:t xml:space="preserve"> </w:t>
      </w:r>
      <w:r w:rsidRPr="007C5933">
        <w:rPr>
          <w:rFonts w:cs="Arial"/>
          <w:lang w:eastAsia="en-US"/>
        </w:rPr>
        <w:t xml:space="preserve">is supported by a dissertation of 5000 - 8,000 words or equivalent e.g. supporting writing for a documentary. Projects can be </w:t>
      </w:r>
      <w:r w:rsidRPr="007C5933">
        <w:rPr>
          <w:rFonts w:cs="Arial"/>
          <w:lang w:val="en-AU" w:eastAsia="en-US"/>
        </w:rPr>
        <w:t>self or client-driven, individual or team-based, studio or workplace-based.</w:t>
      </w:r>
    </w:p>
    <w:p w14:paraId="28F7AC59" w14:textId="77777777" w:rsidR="00EE0A51" w:rsidRDefault="00EE0A51" w:rsidP="00EE0A51">
      <w:pPr>
        <w:pStyle w:val="BodyTextIndent"/>
        <w:spacing w:before="240"/>
        <w:ind w:left="0"/>
        <w:rPr>
          <w:rFonts w:cs="Arial"/>
          <w:b/>
          <w:i/>
          <w:sz w:val="22"/>
          <w:szCs w:val="22"/>
        </w:rPr>
      </w:pPr>
      <w:r w:rsidRPr="0013747F">
        <w:rPr>
          <w:rFonts w:cs="Arial"/>
          <w:b/>
          <w:i/>
          <w:sz w:val="22"/>
          <w:szCs w:val="22"/>
        </w:rPr>
        <w:t>Learning Outcomes</w:t>
      </w:r>
    </w:p>
    <w:p w14:paraId="409BA308" w14:textId="77777777" w:rsidR="00EE0A51" w:rsidRPr="0013747F" w:rsidRDefault="00EE0A51" w:rsidP="00EE0A51">
      <w:pPr>
        <w:pStyle w:val="BodyTextIndent"/>
        <w:spacing w:after="60"/>
        <w:ind w:left="0"/>
        <w:rPr>
          <w:rFonts w:cs="Arial"/>
        </w:rPr>
      </w:pPr>
      <w:r w:rsidRPr="0013747F">
        <w:rPr>
          <w:rFonts w:cs="Arial"/>
        </w:rPr>
        <w:t xml:space="preserve">At the successful completion of this course, students will be able to: </w:t>
      </w:r>
    </w:p>
    <w:p w14:paraId="2DCA356F" w14:textId="77777777" w:rsidR="00EE0A51" w:rsidRPr="00E36695" w:rsidRDefault="00EE0A51" w:rsidP="00EE0A51">
      <w:pPr>
        <w:numPr>
          <w:ilvl w:val="0"/>
          <w:numId w:val="16"/>
        </w:numPr>
        <w:tabs>
          <w:tab w:val="num" w:pos="567"/>
        </w:tabs>
        <w:suppressAutoHyphens w:val="0"/>
        <w:spacing w:line="276" w:lineRule="auto"/>
        <w:ind w:left="567" w:hanging="567"/>
        <w:rPr>
          <w:rFonts w:cs="Arial"/>
        </w:rPr>
      </w:pPr>
      <w:r w:rsidRPr="00E36695">
        <w:rPr>
          <w:rFonts w:cs="Arial"/>
        </w:rPr>
        <w:t>Apply design research methods, skills and techniques and develop p</w:t>
      </w:r>
      <w:r w:rsidRPr="00E36695">
        <w:rPr>
          <w:rFonts w:cs="Arial"/>
          <w:lang w:val="en-AU"/>
        </w:rPr>
        <w:t>rototypes/toiles/models/working concepts to evaluate ideas that respond to a proposal and design brief</w:t>
      </w:r>
      <w:r>
        <w:rPr>
          <w:rFonts w:cs="Arial"/>
          <w:lang w:val="en-AU"/>
        </w:rPr>
        <w:t>.</w:t>
      </w:r>
    </w:p>
    <w:p w14:paraId="4170C0C3" w14:textId="77777777" w:rsidR="00EE0A51" w:rsidRPr="00E36695" w:rsidRDefault="00EE0A51" w:rsidP="00EE0A51">
      <w:pPr>
        <w:numPr>
          <w:ilvl w:val="0"/>
          <w:numId w:val="16"/>
        </w:numPr>
        <w:tabs>
          <w:tab w:val="num" w:pos="567"/>
        </w:tabs>
        <w:suppressAutoHyphens w:val="0"/>
        <w:spacing w:line="276" w:lineRule="auto"/>
        <w:ind w:left="567" w:hanging="567"/>
        <w:rPr>
          <w:rFonts w:cs="Arial"/>
        </w:rPr>
      </w:pPr>
      <w:r w:rsidRPr="00E36695">
        <w:rPr>
          <w:rFonts w:cs="Arial"/>
        </w:rPr>
        <w:t>Incorporate and analyse self and external critique to arrive at a resolved outcome and present that outcome</w:t>
      </w:r>
      <w:r>
        <w:rPr>
          <w:rFonts w:cs="Arial"/>
        </w:rPr>
        <w:t>/artefact</w:t>
      </w:r>
      <w:r w:rsidRPr="00E36695">
        <w:rPr>
          <w:rFonts w:cs="Arial"/>
        </w:rPr>
        <w:t xml:space="preserve"> in a public forum</w:t>
      </w:r>
      <w:r>
        <w:rPr>
          <w:rFonts w:cs="Arial"/>
        </w:rPr>
        <w:t>.</w:t>
      </w:r>
    </w:p>
    <w:p w14:paraId="1D9FBFB9" w14:textId="77777777" w:rsidR="00EE0A51" w:rsidRPr="00E36695" w:rsidRDefault="00EE0A51" w:rsidP="00EE0A51">
      <w:pPr>
        <w:numPr>
          <w:ilvl w:val="0"/>
          <w:numId w:val="16"/>
        </w:numPr>
        <w:tabs>
          <w:tab w:val="num" w:pos="567"/>
        </w:tabs>
        <w:suppressAutoHyphens w:val="0"/>
        <w:spacing w:line="276" w:lineRule="auto"/>
        <w:ind w:left="567" w:hanging="567"/>
        <w:rPr>
          <w:rFonts w:cs="Arial"/>
        </w:rPr>
      </w:pPr>
      <w:r w:rsidRPr="00E36695">
        <w:rPr>
          <w:rFonts w:cs="Arial"/>
        </w:rPr>
        <w:t xml:space="preserve">Produce a dissertation or equivalent supporting writing that </w:t>
      </w:r>
      <w:r w:rsidRPr="00E36695">
        <w:rPr>
          <w:rFonts w:cs="Arial"/>
          <w:lang w:val="en-AU"/>
        </w:rPr>
        <w:t xml:space="preserve">articulates how the work meets the brief, positions the work in a wider contemporary design context and discusses the impact and contribution of the work to sustainable design values. </w:t>
      </w:r>
    </w:p>
    <w:p w14:paraId="148AEF9B"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Indicative Content</w:t>
      </w:r>
    </w:p>
    <w:p w14:paraId="3116C728" w14:textId="77777777" w:rsidR="00EE0A51" w:rsidRPr="00E36695" w:rsidRDefault="00EE0A51" w:rsidP="00CA2B95">
      <w:pPr>
        <w:numPr>
          <w:ilvl w:val="0"/>
          <w:numId w:val="113"/>
        </w:numPr>
        <w:tabs>
          <w:tab w:val="left" w:pos="426"/>
        </w:tabs>
        <w:suppressAutoHyphens w:val="0"/>
        <w:spacing w:line="276" w:lineRule="auto"/>
        <w:ind w:left="425" w:hanging="425"/>
        <w:contextualSpacing/>
        <w:rPr>
          <w:rFonts w:eastAsia="Calibri" w:cs="Arial"/>
          <w:szCs w:val="22"/>
          <w:lang w:val="en-AU" w:eastAsia="en-US"/>
        </w:rPr>
      </w:pPr>
      <w:r w:rsidRPr="00E36695">
        <w:rPr>
          <w:rFonts w:eastAsia="Calibri" w:cs="Arial"/>
          <w:szCs w:val="22"/>
          <w:lang w:val="en-AU" w:eastAsia="en-US"/>
        </w:rPr>
        <w:t>Integrated research and development, extension and resolution</w:t>
      </w:r>
    </w:p>
    <w:p w14:paraId="51E305B3" w14:textId="77777777" w:rsidR="00EE0A51" w:rsidRPr="00E36695" w:rsidRDefault="00EE0A51" w:rsidP="00CA2B95">
      <w:pPr>
        <w:numPr>
          <w:ilvl w:val="0"/>
          <w:numId w:val="113"/>
        </w:numPr>
        <w:tabs>
          <w:tab w:val="left" w:pos="426"/>
        </w:tabs>
        <w:suppressAutoHyphens w:val="0"/>
        <w:spacing w:line="276" w:lineRule="auto"/>
        <w:ind w:left="425" w:hanging="425"/>
        <w:contextualSpacing/>
        <w:rPr>
          <w:rFonts w:eastAsia="Calibri" w:cs="Arial"/>
          <w:szCs w:val="22"/>
          <w:lang w:val="en-AU" w:eastAsia="en-US"/>
        </w:rPr>
      </w:pPr>
      <w:r w:rsidRPr="00E36695">
        <w:rPr>
          <w:rFonts w:eastAsia="Calibri" w:cs="Arial"/>
          <w:szCs w:val="22"/>
          <w:lang w:val="en-AU" w:eastAsia="en-US"/>
        </w:rPr>
        <w:t>Presentation of resolved design outcome</w:t>
      </w:r>
      <w:r>
        <w:rPr>
          <w:rFonts w:eastAsia="Calibri" w:cs="Arial"/>
          <w:szCs w:val="22"/>
          <w:lang w:val="en-AU" w:eastAsia="en-US"/>
        </w:rPr>
        <w:t>/artefact</w:t>
      </w:r>
      <w:r w:rsidRPr="00E36695">
        <w:rPr>
          <w:rFonts w:eastAsia="Calibri" w:cs="Arial"/>
          <w:szCs w:val="22"/>
          <w:lang w:val="en-AU" w:eastAsia="en-US"/>
        </w:rPr>
        <w:t xml:space="preserve"> in a public forum </w:t>
      </w:r>
    </w:p>
    <w:p w14:paraId="0D5E7866" w14:textId="77777777" w:rsidR="00EE0A51" w:rsidRPr="00C106CB" w:rsidRDefault="00EE0A51" w:rsidP="00CA2B95">
      <w:pPr>
        <w:numPr>
          <w:ilvl w:val="0"/>
          <w:numId w:val="113"/>
        </w:numPr>
        <w:tabs>
          <w:tab w:val="left" w:pos="426"/>
        </w:tabs>
        <w:suppressAutoHyphens w:val="0"/>
        <w:spacing w:line="276" w:lineRule="auto"/>
        <w:ind w:left="425" w:hanging="425"/>
        <w:contextualSpacing/>
        <w:rPr>
          <w:rFonts w:eastAsia="Calibri" w:cs="Arial"/>
          <w:szCs w:val="22"/>
          <w:lang w:val="en-AU" w:eastAsia="en-US"/>
        </w:rPr>
      </w:pPr>
      <w:r w:rsidRPr="00C106CB">
        <w:rPr>
          <w:rFonts w:eastAsia="Calibri" w:cs="Arial"/>
          <w:szCs w:val="22"/>
          <w:lang w:val="en-AU" w:eastAsia="en-US"/>
        </w:rPr>
        <w:t xml:space="preserve">A supporting body of writing </w:t>
      </w:r>
    </w:p>
    <w:p w14:paraId="7C3DA8C2" w14:textId="77777777" w:rsidR="00EE0A51" w:rsidRPr="00C106CB" w:rsidRDefault="00EE0A51" w:rsidP="00CA2B95">
      <w:pPr>
        <w:numPr>
          <w:ilvl w:val="0"/>
          <w:numId w:val="113"/>
        </w:numPr>
        <w:tabs>
          <w:tab w:val="left" w:pos="426"/>
        </w:tabs>
        <w:suppressAutoHyphens w:val="0"/>
        <w:spacing w:line="276" w:lineRule="auto"/>
        <w:ind w:left="425" w:hanging="425"/>
        <w:contextualSpacing/>
        <w:rPr>
          <w:rFonts w:eastAsia="Calibri" w:cs="Arial"/>
          <w:szCs w:val="22"/>
          <w:lang w:val="en-AU" w:eastAsia="en-US"/>
        </w:rPr>
      </w:pPr>
      <w:r w:rsidRPr="00C106CB">
        <w:rPr>
          <w:rFonts w:eastAsia="Calibri" w:cs="Arial"/>
          <w:szCs w:val="22"/>
          <w:lang w:val="en-AU" w:eastAsia="en-US"/>
        </w:rPr>
        <w:t>Impact assessment reporting</w:t>
      </w:r>
    </w:p>
    <w:p w14:paraId="64801428"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Assessment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5353"/>
        <w:gridCol w:w="1276"/>
        <w:gridCol w:w="2126"/>
      </w:tblGrid>
      <w:tr w:rsidR="00EE0A51" w:rsidRPr="0013747F" w14:paraId="73BCE7A6" w14:textId="77777777" w:rsidTr="00EE0A51">
        <w:tc>
          <w:tcPr>
            <w:tcW w:w="5353" w:type="dxa"/>
            <w:shd w:val="clear" w:color="auto" w:fill="auto"/>
          </w:tcPr>
          <w:p w14:paraId="20924223" w14:textId="77777777" w:rsidR="00EE0A51" w:rsidRPr="0013747F" w:rsidRDefault="00EE0A51" w:rsidP="00EE0A51">
            <w:pPr>
              <w:pStyle w:val="BodyTextIndent"/>
              <w:spacing w:after="0"/>
              <w:ind w:left="0"/>
              <w:rPr>
                <w:rFonts w:cs="Arial"/>
                <w:b/>
              </w:rPr>
            </w:pPr>
            <w:r w:rsidRPr="0013747F">
              <w:rPr>
                <w:rFonts w:cs="Arial"/>
                <w:b/>
              </w:rPr>
              <w:t>Assessment Activity</w:t>
            </w:r>
          </w:p>
        </w:tc>
        <w:tc>
          <w:tcPr>
            <w:tcW w:w="1276" w:type="dxa"/>
            <w:shd w:val="clear" w:color="auto" w:fill="auto"/>
          </w:tcPr>
          <w:p w14:paraId="25FFF901" w14:textId="77777777" w:rsidR="00EE0A51" w:rsidRPr="0013747F" w:rsidRDefault="00EE0A51" w:rsidP="00EE0A51">
            <w:pPr>
              <w:pStyle w:val="BodyTextIndent"/>
              <w:spacing w:after="0"/>
              <w:ind w:left="0"/>
              <w:rPr>
                <w:rFonts w:cs="Arial"/>
                <w:b/>
              </w:rPr>
            </w:pPr>
            <w:r w:rsidRPr="0013747F">
              <w:rPr>
                <w:rFonts w:cs="Arial"/>
                <w:b/>
              </w:rPr>
              <w:t>Weighting</w:t>
            </w:r>
          </w:p>
        </w:tc>
        <w:tc>
          <w:tcPr>
            <w:tcW w:w="2126" w:type="dxa"/>
            <w:shd w:val="clear" w:color="auto" w:fill="auto"/>
          </w:tcPr>
          <w:p w14:paraId="68006F5B" w14:textId="77777777" w:rsidR="00EE0A51" w:rsidRPr="0013747F" w:rsidRDefault="00EE0A51" w:rsidP="00EE0A51">
            <w:pPr>
              <w:pStyle w:val="BodyTextIndent"/>
              <w:spacing w:after="0"/>
              <w:ind w:left="0"/>
              <w:rPr>
                <w:rFonts w:cs="Arial"/>
                <w:b/>
              </w:rPr>
            </w:pPr>
            <w:r w:rsidRPr="0013747F">
              <w:rPr>
                <w:rFonts w:cs="Arial"/>
                <w:b/>
              </w:rPr>
              <w:t>Learning Outcomes</w:t>
            </w:r>
          </w:p>
        </w:tc>
      </w:tr>
      <w:tr w:rsidR="00EE0A51" w:rsidRPr="0013747F" w14:paraId="3850AD56" w14:textId="77777777" w:rsidTr="00EE0A51">
        <w:tc>
          <w:tcPr>
            <w:tcW w:w="5353" w:type="dxa"/>
            <w:shd w:val="clear" w:color="auto" w:fill="auto"/>
          </w:tcPr>
          <w:p w14:paraId="310FB33B" w14:textId="77777777" w:rsidR="00EE0A51" w:rsidRPr="0013747F" w:rsidRDefault="00EE0A51" w:rsidP="00EE0A51">
            <w:pPr>
              <w:pStyle w:val="BodyTextIndent"/>
              <w:spacing w:after="0"/>
              <w:ind w:left="0"/>
              <w:rPr>
                <w:rFonts w:cs="Arial"/>
                <w:b/>
              </w:rPr>
            </w:pPr>
            <w:r>
              <w:rPr>
                <w:rFonts w:cs="Arial"/>
                <w:lang w:val="en-AU"/>
              </w:rPr>
              <w:t>In</w:t>
            </w:r>
            <w:r w:rsidRPr="00E02758">
              <w:rPr>
                <w:rFonts w:cs="Arial"/>
                <w:lang w:val="en-AU"/>
              </w:rPr>
              <w:t>tegrated assessment of dissertation and resolved design outcome</w:t>
            </w:r>
            <w:r>
              <w:rPr>
                <w:rFonts w:cs="Arial"/>
                <w:lang w:val="en-AU"/>
              </w:rPr>
              <w:t>/artefact</w:t>
            </w:r>
            <w:r w:rsidRPr="00E02758">
              <w:rPr>
                <w:rFonts w:cs="Arial"/>
                <w:lang w:val="en-AU"/>
              </w:rPr>
              <w:t xml:space="preserve"> presented in a public forum  </w:t>
            </w:r>
          </w:p>
        </w:tc>
        <w:tc>
          <w:tcPr>
            <w:tcW w:w="1276" w:type="dxa"/>
            <w:shd w:val="clear" w:color="auto" w:fill="auto"/>
          </w:tcPr>
          <w:p w14:paraId="425BB5E0" w14:textId="77777777" w:rsidR="00EE0A51" w:rsidRPr="0013747F" w:rsidRDefault="00EE0A51" w:rsidP="00EE0A51">
            <w:pPr>
              <w:pStyle w:val="BodyTextIndent"/>
              <w:spacing w:after="0"/>
              <w:ind w:left="0"/>
              <w:rPr>
                <w:rFonts w:cs="Arial"/>
                <w:b/>
              </w:rPr>
            </w:pPr>
            <w:r>
              <w:rPr>
                <w:rFonts w:cs="Arial"/>
              </w:rPr>
              <w:t>100%</w:t>
            </w:r>
          </w:p>
        </w:tc>
        <w:tc>
          <w:tcPr>
            <w:tcW w:w="2126" w:type="dxa"/>
            <w:shd w:val="clear" w:color="auto" w:fill="auto"/>
          </w:tcPr>
          <w:p w14:paraId="535D2B3D" w14:textId="77777777" w:rsidR="00EE0A51" w:rsidRPr="0013747F" w:rsidRDefault="00EE0A51" w:rsidP="00EE0A51">
            <w:pPr>
              <w:pStyle w:val="BodyTextIndent"/>
              <w:spacing w:after="0"/>
              <w:ind w:left="0"/>
              <w:rPr>
                <w:rFonts w:cs="Arial"/>
                <w:b/>
              </w:rPr>
            </w:pPr>
            <w:r>
              <w:rPr>
                <w:rFonts w:cs="Arial"/>
              </w:rPr>
              <w:t>1-3</w:t>
            </w:r>
          </w:p>
        </w:tc>
      </w:tr>
    </w:tbl>
    <w:p w14:paraId="0A167E7B"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Resources</w:t>
      </w:r>
    </w:p>
    <w:p w14:paraId="1BFEFE0A" w14:textId="77777777" w:rsidR="00EE0A51" w:rsidRPr="00570F9F" w:rsidRDefault="00EE0A51" w:rsidP="00EE0A51">
      <w:pPr>
        <w:pStyle w:val="BodyTextIndent"/>
        <w:tabs>
          <w:tab w:val="clear" w:pos="851"/>
        </w:tabs>
        <w:ind w:left="0"/>
        <w:rPr>
          <w:rFonts w:cs="Arial"/>
        </w:rPr>
      </w:pPr>
      <w:r w:rsidRPr="00570F9F">
        <w:rPr>
          <w:rFonts w:cs="Arial"/>
        </w:rPr>
        <w:t>Strunk, W. &amp; White, E.B. (3</w:t>
      </w:r>
      <w:r w:rsidRPr="00570F9F">
        <w:rPr>
          <w:rFonts w:cs="Arial"/>
          <w:vertAlign w:val="superscript"/>
        </w:rPr>
        <w:t xml:space="preserve">rd </w:t>
      </w:r>
      <w:r w:rsidRPr="00570F9F">
        <w:rPr>
          <w:rFonts w:cs="Arial"/>
        </w:rPr>
        <w:t xml:space="preserve">ed.). (1979). </w:t>
      </w:r>
      <w:r w:rsidRPr="00570F9F">
        <w:rPr>
          <w:rFonts w:cs="Arial"/>
          <w:i/>
        </w:rPr>
        <w:t>The Elements of Style</w:t>
      </w:r>
      <w:r w:rsidRPr="00570F9F">
        <w:rPr>
          <w:rFonts w:cs="Arial"/>
        </w:rPr>
        <w:t>. MacMillan: USA.</w:t>
      </w:r>
    </w:p>
    <w:p w14:paraId="206498CE" w14:textId="77777777" w:rsidR="00EE0A51" w:rsidRPr="00016AD2" w:rsidRDefault="00EE0A51" w:rsidP="00EE0A51">
      <w:pPr>
        <w:pStyle w:val="BodyTextIndent"/>
        <w:spacing w:before="60" w:after="60"/>
        <w:ind w:left="0"/>
        <w:rPr>
          <w:rFonts w:ascii="Helvetica" w:hAnsi="Helvetica"/>
          <w:color w:val="000000"/>
        </w:rPr>
      </w:pPr>
      <w:r w:rsidRPr="008808A6">
        <w:rPr>
          <w:rFonts w:cs="Arial"/>
        </w:rPr>
        <w:t xml:space="preserve">Students will be </w:t>
      </w:r>
      <w:r>
        <w:rPr>
          <w:rFonts w:cs="Arial"/>
        </w:rPr>
        <w:t>supported to use</w:t>
      </w:r>
      <w:r w:rsidRPr="008808A6">
        <w:rPr>
          <w:rFonts w:cs="Arial"/>
        </w:rPr>
        <w:t xml:space="preserve"> </w:t>
      </w:r>
      <w:r>
        <w:rPr>
          <w:rFonts w:cs="Arial"/>
        </w:rPr>
        <w:t>a</w:t>
      </w:r>
      <w:r w:rsidRPr="008808A6">
        <w:rPr>
          <w:rFonts w:cs="Arial"/>
        </w:rPr>
        <w:t xml:space="preserve"> range of resources appropriate to their project including texts, websites, journal articles</w:t>
      </w:r>
      <w:r>
        <w:rPr>
          <w:rFonts w:cs="Arial"/>
        </w:rPr>
        <w:t>.</w:t>
      </w:r>
    </w:p>
    <w:p w14:paraId="4E46E223" w14:textId="77777777" w:rsidR="00EE0A51" w:rsidRDefault="00EE0A51" w:rsidP="00EE0A51">
      <w:pPr>
        <w:pStyle w:val="BodyTextIndent"/>
        <w:sectPr w:rsidR="00EE0A51" w:rsidSect="008348AF">
          <w:footnotePr>
            <w:pos w:val="beneathText"/>
          </w:footnotePr>
          <w:pgSz w:w="11907" w:h="16840" w:code="9"/>
          <w:pgMar w:top="1440" w:right="1134" w:bottom="1440" w:left="1701" w:header="720" w:footer="720" w:gutter="0"/>
          <w:cols w:space="720"/>
          <w:docGrid w:linePitch="360"/>
        </w:sectPr>
      </w:pPr>
    </w:p>
    <w:p w14:paraId="105E479D" w14:textId="77777777" w:rsidR="00EE0A51" w:rsidRPr="002E5FB3" w:rsidRDefault="00EE0A51" w:rsidP="00EE0A51">
      <w:pPr>
        <w:pStyle w:val="Heading2"/>
        <w:rPr>
          <w:u w:val="none"/>
        </w:rPr>
      </w:pPr>
      <w:bookmarkStart w:id="284" w:name="_Toc424551930"/>
      <w:bookmarkStart w:id="285" w:name="_Toc430263554"/>
      <w:r>
        <w:rPr>
          <w:u w:val="none"/>
        </w:rPr>
        <w:lastRenderedPageBreak/>
        <w:t>Integrated Body of Creative Work (Option 1) OR Thesis (Option 2)</w:t>
      </w:r>
      <w:bookmarkEnd w:id="284"/>
      <w:bookmarkEnd w:id="285"/>
    </w:p>
    <w:tbl>
      <w:tblPr>
        <w:tblW w:w="9181" w:type="dxa"/>
        <w:tblLayout w:type="fixed"/>
        <w:tblCellMar>
          <w:top w:w="57" w:type="dxa"/>
          <w:bottom w:w="57" w:type="dxa"/>
        </w:tblCellMar>
        <w:tblLook w:val="0000" w:firstRow="0" w:lastRow="0" w:firstColumn="0" w:lastColumn="0" w:noHBand="0" w:noVBand="0"/>
      </w:tblPr>
      <w:tblGrid>
        <w:gridCol w:w="1668"/>
        <w:gridCol w:w="2268"/>
        <w:gridCol w:w="1057"/>
        <w:gridCol w:w="2912"/>
        <w:gridCol w:w="1276"/>
      </w:tblGrid>
      <w:tr w:rsidR="00EE0A51" w:rsidRPr="0013747F" w14:paraId="14747B2E" w14:textId="77777777" w:rsidTr="00EE0A51">
        <w:trPr>
          <w:cantSplit/>
        </w:trPr>
        <w:tc>
          <w:tcPr>
            <w:tcW w:w="1668" w:type="dxa"/>
            <w:tcBorders>
              <w:top w:val="single" w:sz="1" w:space="0" w:color="000000"/>
              <w:left w:val="single" w:sz="1" w:space="0" w:color="000000"/>
              <w:bottom w:val="single" w:sz="1" w:space="0" w:color="000000"/>
            </w:tcBorders>
            <w:vAlign w:val="center"/>
          </w:tcPr>
          <w:p w14:paraId="0BEDFEEC" w14:textId="77777777" w:rsidR="00EE0A51" w:rsidRPr="0013747F" w:rsidRDefault="00EE0A51" w:rsidP="00EE0A51">
            <w:pPr>
              <w:pStyle w:val="BodyTextIndent"/>
              <w:tabs>
                <w:tab w:val="clear" w:pos="851"/>
              </w:tabs>
              <w:spacing w:after="0"/>
              <w:ind w:left="0"/>
              <w:rPr>
                <w:rFonts w:cs="Arial"/>
                <w:i/>
              </w:rPr>
            </w:pPr>
            <w:r w:rsidRPr="0013747F">
              <w:rPr>
                <w:rFonts w:cs="Arial"/>
                <w:i/>
              </w:rPr>
              <w:t>SMS Code</w:t>
            </w:r>
          </w:p>
        </w:tc>
        <w:tc>
          <w:tcPr>
            <w:tcW w:w="2268" w:type="dxa"/>
            <w:tcBorders>
              <w:top w:val="single" w:sz="1" w:space="0" w:color="000000"/>
              <w:left w:val="single" w:sz="1" w:space="0" w:color="000000"/>
              <w:bottom w:val="single" w:sz="1" w:space="0" w:color="000000"/>
              <w:right w:val="single" w:sz="1" w:space="0" w:color="000000"/>
            </w:tcBorders>
            <w:vAlign w:val="center"/>
          </w:tcPr>
          <w:p w14:paraId="44594FA4" w14:textId="77777777" w:rsidR="00EE0A51" w:rsidRPr="0013747F" w:rsidRDefault="00EE0A51" w:rsidP="00EE0A51">
            <w:pPr>
              <w:pStyle w:val="BodyTextIndent"/>
              <w:tabs>
                <w:tab w:val="clear" w:pos="851"/>
              </w:tabs>
              <w:spacing w:after="0"/>
              <w:ind w:left="0"/>
              <w:rPr>
                <w:rFonts w:cs="Arial"/>
                <w:i/>
              </w:rPr>
            </w:pPr>
            <w:r>
              <w:rPr>
                <w:rFonts w:cs="Arial"/>
              </w:rPr>
              <w:t>DS901001, DS902001</w:t>
            </w:r>
          </w:p>
        </w:tc>
        <w:tc>
          <w:tcPr>
            <w:tcW w:w="3969" w:type="dxa"/>
            <w:gridSpan w:val="2"/>
            <w:tcBorders>
              <w:top w:val="single" w:sz="1" w:space="0" w:color="000000"/>
              <w:left w:val="single" w:sz="1" w:space="0" w:color="000000"/>
              <w:bottom w:val="single" w:sz="1" w:space="0" w:color="000000"/>
              <w:right w:val="single" w:sz="1" w:space="0" w:color="000000"/>
            </w:tcBorders>
            <w:vAlign w:val="center"/>
          </w:tcPr>
          <w:p w14:paraId="3151315A" w14:textId="77777777" w:rsidR="00EE0A51" w:rsidRPr="00354E3D" w:rsidRDefault="00EE0A51" w:rsidP="00EE0A51">
            <w:pPr>
              <w:pStyle w:val="BodyTextIndent"/>
              <w:tabs>
                <w:tab w:val="clear" w:pos="851"/>
              </w:tabs>
              <w:spacing w:after="0"/>
              <w:ind w:left="0"/>
              <w:rPr>
                <w:rFonts w:cs="Arial"/>
                <w:i/>
              </w:rPr>
            </w:pPr>
            <w:r>
              <w:rPr>
                <w:rFonts w:cs="Arial"/>
                <w:i/>
              </w:rPr>
              <w:t>Teacher-d</w:t>
            </w:r>
            <w:r w:rsidRPr="0013747F">
              <w:rPr>
                <w:rFonts w:cs="Arial"/>
                <w:i/>
              </w:rPr>
              <w:t xml:space="preserve">irected </w:t>
            </w:r>
            <w:r>
              <w:rPr>
                <w:rFonts w:cs="Arial"/>
                <w:i/>
              </w:rPr>
              <w:t>l</w:t>
            </w:r>
            <w:r w:rsidRPr="0013747F">
              <w:rPr>
                <w:rFonts w:cs="Arial"/>
                <w:i/>
              </w:rPr>
              <w:t>earning hours</w:t>
            </w:r>
          </w:p>
        </w:tc>
        <w:tc>
          <w:tcPr>
            <w:tcW w:w="1276" w:type="dxa"/>
            <w:tcBorders>
              <w:top w:val="single" w:sz="1" w:space="0" w:color="000000"/>
              <w:left w:val="single" w:sz="1" w:space="0" w:color="000000"/>
              <w:bottom w:val="single" w:sz="1" w:space="0" w:color="000000"/>
              <w:right w:val="single" w:sz="1" w:space="0" w:color="000000"/>
            </w:tcBorders>
            <w:vAlign w:val="center"/>
          </w:tcPr>
          <w:p w14:paraId="12DF1D52" w14:textId="77777777" w:rsidR="00EE0A51" w:rsidRPr="008808A6" w:rsidRDefault="00EE0A51" w:rsidP="00EE0A51">
            <w:pPr>
              <w:pStyle w:val="BodyTextIndent"/>
              <w:tabs>
                <w:tab w:val="clear" w:pos="851"/>
              </w:tabs>
              <w:spacing w:after="0"/>
              <w:ind w:left="0"/>
              <w:rPr>
                <w:rFonts w:cs="Arial"/>
              </w:rPr>
            </w:pPr>
            <w:r w:rsidRPr="008808A6">
              <w:rPr>
                <w:rFonts w:cs="Arial"/>
              </w:rPr>
              <w:t>180</w:t>
            </w:r>
          </w:p>
        </w:tc>
      </w:tr>
      <w:tr w:rsidR="00EE0A51" w:rsidRPr="0013747F" w14:paraId="0AEF83CF" w14:textId="77777777" w:rsidTr="00EE0A51">
        <w:trPr>
          <w:cantSplit/>
        </w:trPr>
        <w:tc>
          <w:tcPr>
            <w:tcW w:w="1668" w:type="dxa"/>
            <w:tcBorders>
              <w:left w:val="single" w:sz="1" w:space="0" w:color="000000"/>
              <w:bottom w:val="single" w:sz="1" w:space="0" w:color="000000"/>
            </w:tcBorders>
            <w:vAlign w:val="center"/>
          </w:tcPr>
          <w:p w14:paraId="53A64384" w14:textId="77777777" w:rsidR="00EE0A51" w:rsidRPr="0013747F" w:rsidRDefault="00EE0A51" w:rsidP="00EE0A51">
            <w:pPr>
              <w:pStyle w:val="BodyTextIndent"/>
              <w:tabs>
                <w:tab w:val="clear" w:pos="851"/>
              </w:tabs>
              <w:spacing w:after="0"/>
              <w:ind w:left="0"/>
              <w:rPr>
                <w:rFonts w:cs="Arial"/>
                <w:i/>
              </w:rPr>
            </w:pPr>
            <w:r w:rsidRPr="0013747F">
              <w:rPr>
                <w:rFonts w:cs="Arial"/>
                <w:i/>
              </w:rPr>
              <w:t>Level</w:t>
            </w:r>
          </w:p>
        </w:tc>
        <w:tc>
          <w:tcPr>
            <w:tcW w:w="2268" w:type="dxa"/>
            <w:tcBorders>
              <w:left w:val="single" w:sz="1" w:space="0" w:color="000000"/>
              <w:bottom w:val="single" w:sz="1" w:space="0" w:color="000000"/>
            </w:tcBorders>
            <w:vAlign w:val="center"/>
          </w:tcPr>
          <w:p w14:paraId="2C78F473" w14:textId="77777777" w:rsidR="00EE0A51" w:rsidRPr="0013747F" w:rsidRDefault="00EE0A51" w:rsidP="00EE0A51">
            <w:pPr>
              <w:pStyle w:val="BodyTextIndent"/>
              <w:tabs>
                <w:tab w:val="clear" w:pos="851"/>
              </w:tabs>
              <w:spacing w:after="0"/>
              <w:ind w:left="0"/>
              <w:rPr>
                <w:rFonts w:cs="Arial"/>
                <w:i/>
              </w:rPr>
            </w:pPr>
            <w:r>
              <w:rPr>
                <w:rFonts w:cs="Arial"/>
              </w:rPr>
              <w:t>9</w:t>
            </w:r>
          </w:p>
        </w:tc>
        <w:tc>
          <w:tcPr>
            <w:tcW w:w="3969" w:type="dxa"/>
            <w:gridSpan w:val="2"/>
            <w:tcBorders>
              <w:left w:val="single" w:sz="1" w:space="0" w:color="000000"/>
              <w:bottom w:val="single" w:sz="1" w:space="0" w:color="000000"/>
            </w:tcBorders>
            <w:vAlign w:val="center"/>
          </w:tcPr>
          <w:p w14:paraId="37469CEB" w14:textId="77777777" w:rsidR="00EE0A51" w:rsidRPr="00354E3D" w:rsidRDefault="00EE0A51" w:rsidP="00EE0A51">
            <w:pPr>
              <w:pStyle w:val="BodyTextIndent"/>
              <w:tabs>
                <w:tab w:val="clear" w:pos="851"/>
              </w:tabs>
              <w:spacing w:after="0"/>
              <w:ind w:left="0"/>
              <w:rPr>
                <w:rFonts w:cs="Arial"/>
                <w:i/>
              </w:rPr>
            </w:pPr>
            <w:r>
              <w:rPr>
                <w:rFonts w:cs="Arial"/>
                <w:i/>
              </w:rPr>
              <w:t>Authentic work experience learning hours</w:t>
            </w:r>
          </w:p>
        </w:tc>
        <w:tc>
          <w:tcPr>
            <w:tcW w:w="1276" w:type="dxa"/>
            <w:tcBorders>
              <w:left w:val="single" w:sz="1" w:space="0" w:color="000000"/>
              <w:bottom w:val="single" w:sz="1" w:space="0" w:color="000000"/>
              <w:right w:val="single" w:sz="1" w:space="0" w:color="000000"/>
            </w:tcBorders>
            <w:vAlign w:val="center"/>
          </w:tcPr>
          <w:p w14:paraId="2AFEC59B" w14:textId="77777777" w:rsidR="00EE0A51" w:rsidRPr="008808A6" w:rsidRDefault="00EE0A51" w:rsidP="00EE0A51">
            <w:pPr>
              <w:pStyle w:val="BodyTextIndent"/>
              <w:keepNext/>
              <w:numPr>
                <w:ilvl w:val="6"/>
                <w:numId w:val="1"/>
              </w:numPr>
              <w:tabs>
                <w:tab w:val="clear" w:pos="851"/>
              </w:tabs>
              <w:spacing w:after="0"/>
              <w:outlineLvl w:val="6"/>
              <w:rPr>
                <w:rFonts w:cs="Arial"/>
              </w:rPr>
            </w:pPr>
            <w:r w:rsidRPr="008808A6">
              <w:rPr>
                <w:rFonts w:cs="Arial"/>
              </w:rPr>
              <w:t>See note 3</w:t>
            </w:r>
          </w:p>
        </w:tc>
      </w:tr>
      <w:tr w:rsidR="00EE0A51" w:rsidRPr="0013747F" w14:paraId="069173D2" w14:textId="77777777" w:rsidTr="00EE0A51">
        <w:trPr>
          <w:cantSplit/>
        </w:trPr>
        <w:tc>
          <w:tcPr>
            <w:tcW w:w="1668" w:type="dxa"/>
            <w:tcBorders>
              <w:left w:val="single" w:sz="1" w:space="0" w:color="000000"/>
              <w:bottom w:val="single" w:sz="1" w:space="0" w:color="000000"/>
            </w:tcBorders>
            <w:vAlign w:val="center"/>
          </w:tcPr>
          <w:p w14:paraId="21A04E07" w14:textId="77777777" w:rsidR="00EE0A51" w:rsidRPr="0013747F" w:rsidRDefault="00EE0A51" w:rsidP="00EE0A51">
            <w:pPr>
              <w:pStyle w:val="BodyTextIndent"/>
              <w:tabs>
                <w:tab w:val="clear" w:pos="851"/>
              </w:tabs>
              <w:spacing w:after="0"/>
              <w:ind w:left="0"/>
              <w:rPr>
                <w:rFonts w:cs="Arial"/>
                <w:i/>
              </w:rPr>
            </w:pPr>
            <w:r w:rsidRPr="0013747F">
              <w:rPr>
                <w:rFonts w:cs="Arial"/>
                <w:i/>
              </w:rPr>
              <w:t>Credits</w:t>
            </w:r>
          </w:p>
        </w:tc>
        <w:tc>
          <w:tcPr>
            <w:tcW w:w="2268" w:type="dxa"/>
            <w:tcBorders>
              <w:left w:val="single" w:sz="1" w:space="0" w:color="000000"/>
              <w:bottom w:val="single" w:sz="1" w:space="0" w:color="000000"/>
            </w:tcBorders>
            <w:vAlign w:val="center"/>
          </w:tcPr>
          <w:p w14:paraId="1DDE345E" w14:textId="77777777" w:rsidR="00EE0A51" w:rsidRPr="0013747F" w:rsidRDefault="00EE0A51" w:rsidP="00EE0A51">
            <w:pPr>
              <w:pStyle w:val="BodyTextIndent"/>
              <w:tabs>
                <w:tab w:val="clear" w:pos="851"/>
              </w:tabs>
              <w:spacing w:after="0"/>
              <w:ind w:left="0"/>
              <w:rPr>
                <w:rFonts w:cs="Arial"/>
                <w:i/>
              </w:rPr>
            </w:pPr>
            <w:r>
              <w:rPr>
                <w:rFonts w:cs="Arial"/>
              </w:rPr>
              <w:t>120</w:t>
            </w:r>
          </w:p>
        </w:tc>
        <w:tc>
          <w:tcPr>
            <w:tcW w:w="3969" w:type="dxa"/>
            <w:gridSpan w:val="2"/>
            <w:tcBorders>
              <w:left w:val="single" w:sz="1" w:space="0" w:color="000000"/>
              <w:bottom w:val="single" w:sz="1" w:space="0" w:color="000000"/>
            </w:tcBorders>
            <w:vAlign w:val="center"/>
          </w:tcPr>
          <w:p w14:paraId="708BBB1C" w14:textId="77777777" w:rsidR="00EE0A51" w:rsidRPr="00354E3D" w:rsidRDefault="00EE0A51" w:rsidP="00EE0A51">
            <w:pPr>
              <w:pStyle w:val="BodyTextIndent"/>
              <w:tabs>
                <w:tab w:val="clear" w:pos="851"/>
              </w:tabs>
              <w:spacing w:after="0"/>
              <w:ind w:left="0"/>
              <w:rPr>
                <w:rFonts w:cs="Arial"/>
                <w:i/>
              </w:rPr>
            </w:pPr>
            <w:r>
              <w:rPr>
                <w:rFonts w:cs="Arial"/>
                <w:i/>
              </w:rPr>
              <w:t>Student-managed l</w:t>
            </w:r>
            <w:r w:rsidRPr="0013747F">
              <w:rPr>
                <w:rFonts w:cs="Arial"/>
                <w:i/>
              </w:rPr>
              <w:t>earning hours</w:t>
            </w:r>
          </w:p>
        </w:tc>
        <w:tc>
          <w:tcPr>
            <w:tcW w:w="1276" w:type="dxa"/>
            <w:tcBorders>
              <w:left w:val="single" w:sz="1" w:space="0" w:color="000000"/>
              <w:bottom w:val="single" w:sz="1" w:space="0" w:color="000000"/>
              <w:right w:val="single" w:sz="1" w:space="0" w:color="000000"/>
            </w:tcBorders>
            <w:vAlign w:val="center"/>
          </w:tcPr>
          <w:p w14:paraId="3B960D85" w14:textId="77777777" w:rsidR="00EE0A51" w:rsidRPr="008808A6" w:rsidRDefault="00EE0A51" w:rsidP="00EE0A51">
            <w:pPr>
              <w:pStyle w:val="BodyTextIndent"/>
              <w:tabs>
                <w:tab w:val="clear" w:pos="851"/>
              </w:tabs>
              <w:spacing w:after="0"/>
              <w:ind w:left="0"/>
              <w:rPr>
                <w:rFonts w:cs="Arial"/>
              </w:rPr>
            </w:pPr>
            <w:r w:rsidRPr="008808A6">
              <w:rPr>
                <w:rFonts w:cs="Arial"/>
              </w:rPr>
              <w:t>1020</w:t>
            </w:r>
          </w:p>
        </w:tc>
      </w:tr>
      <w:tr w:rsidR="00EE0A51" w:rsidRPr="0013747F" w14:paraId="66FF61B0" w14:textId="77777777" w:rsidTr="00EE0A51">
        <w:trPr>
          <w:cantSplit/>
        </w:trPr>
        <w:tc>
          <w:tcPr>
            <w:tcW w:w="1668" w:type="dxa"/>
            <w:tcBorders>
              <w:left w:val="single" w:sz="1" w:space="0" w:color="000000"/>
              <w:bottom w:val="single" w:sz="4" w:space="0" w:color="auto"/>
            </w:tcBorders>
            <w:vAlign w:val="center"/>
          </w:tcPr>
          <w:p w14:paraId="1515043A" w14:textId="77777777" w:rsidR="00EE0A51" w:rsidRPr="0013747F" w:rsidRDefault="00EE0A51" w:rsidP="00EE0A51">
            <w:pPr>
              <w:pStyle w:val="BodyTextIndent"/>
              <w:tabs>
                <w:tab w:val="clear" w:pos="851"/>
              </w:tabs>
              <w:spacing w:after="0"/>
              <w:ind w:left="0"/>
              <w:rPr>
                <w:rFonts w:cs="Arial"/>
                <w:i/>
                <w:iCs/>
              </w:rPr>
            </w:pPr>
            <w:r w:rsidRPr="0013747F">
              <w:rPr>
                <w:rFonts w:cs="Arial"/>
                <w:i/>
                <w:iCs/>
              </w:rPr>
              <w:t>Pre-requisite(s)</w:t>
            </w:r>
          </w:p>
        </w:tc>
        <w:tc>
          <w:tcPr>
            <w:tcW w:w="2268" w:type="dxa"/>
            <w:tcBorders>
              <w:left w:val="single" w:sz="1" w:space="0" w:color="000000"/>
              <w:bottom w:val="single" w:sz="4" w:space="0" w:color="auto"/>
            </w:tcBorders>
            <w:vAlign w:val="center"/>
          </w:tcPr>
          <w:p w14:paraId="624FDCBE" w14:textId="77777777" w:rsidR="00EE0A51" w:rsidRPr="0013747F" w:rsidRDefault="00EE0A51" w:rsidP="00EE0A51">
            <w:pPr>
              <w:pStyle w:val="BodyTextIndent"/>
              <w:tabs>
                <w:tab w:val="clear" w:pos="851"/>
              </w:tabs>
              <w:spacing w:after="0"/>
              <w:ind w:left="0"/>
              <w:rPr>
                <w:rFonts w:cs="Arial"/>
                <w:i/>
              </w:rPr>
            </w:pPr>
            <w:r>
              <w:rPr>
                <w:rFonts w:cs="Arial"/>
              </w:rPr>
              <w:t>No</w:t>
            </w:r>
          </w:p>
        </w:tc>
        <w:tc>
          <w:tcPr>
            <w:tcW w:w="3969" w:type="dxa"/>
            <w:gridSpan w:val="2"/>
            <w:tcBorders>
              <w:left w:val="single" w:sz="1" w:space="0" w:color="000000"/>
              <w:bottom w:val="single" w:sz="4" w:space="0" w:color="auto"/>
            </w:tcBorders>
            <w:vAlign w:val="center"/>
          </w:tcPr>
          <w:p w14:paraId="2CD43D4A" w14:textId="77777777" w:rsidR="00EE0A51" w:rsidRPr="0013747F" w:rsidRDefault="00EE0A51" w:rsidP="00EE0A51">
            <w:pPr>
              <w:pStyle w:val="BodyTextIndent"/>
              <w:tabs>
                <w:tab w:val="clear" w:pos="851"/>
              </w:tabs>
              <w:spacing w:after="0"/>
              <w:ind w:left="0"/>
              <w:rPr>
                <w:rFonts w:cs="Arial"/>
                <w:i/>
              </w:rPr>
            </w:pPr>
            <w:r w:rsidRPr="0013747F">
              <w:rPr>
                <w:rFonts w:cs="Arial"/>
                <w:i/>
              </w:rPr>
              <w:t>Total Learning Hours</w:t>
            </w:r>
          </w:p>
        </w:tc>
        <w:tc>
          <w:tcPr>
            <w:tcW w:w="1276" w:type="dxa"/>
            <w:tcBorders>
              <w:left w:val="single" w:sz="1" w:space="0" w:color="000000"/>
              <w:bottom w:val="single" w:sz="4" w:space="0" w:color="auto"/>
              <w:right w:val="single" w:sz="1" w:space="0" w:color="000000"/>
            </w:tcBorders>
            <w:vAlign w:val="center"/>
          </w:tcPr>
          <w:p w14:paraId="654018AC" w14:textId="77777777" w:rsidR="00EE0A51" w:rsidRPr="00BA604C" w:rsidRDefault="00EE0A51" w:rsidP="00EE0A51">
            <w:pPr>
              <w:pStyle w:val="BodyTextIndent"/>
              <w:tabs>
                <w:tab w:val="clear" w:pos="851"/>
              </w:tabs>
              <w:spacing w:after="0"/>
              <w:ind w:left="0"/>
              <w:rPr>
                <w:rFonts w:cs="Arial"/>
                <w:i/>
              </w:rPr>
            </w:pPr>
            <w:r w:rsidRPr="00BA604C">
              <w:rPr>
                <w:rFonts w:cs="Arial"/>
              </w:rPr>
              <w:t>1200</w:t>
            </w:r>
          </w:p>
        </w:tc>
      </w:tr>
      <w:tr w:rsidR="00EE0A51" w:rsidRPr="00E02758" w14:paraId="31F65927" w14:textId="77777777" w:rsidTr="00EE0A51">
        <w:trPr>
          <w:cantSplit/>
        </w:trPr>
        <w:tc>
          <w:tcPr>
            <w:tcW w:w="1668" w:type="dxa"/>
            <w:tcBorders>
              <w:left w:val="single" w:sz="1" w:space="0" w:color="000000"/>
              <w:bottom w:val="single" w:sz="4" w:space="0" w:color="auto"/>
            </w:tcBorders>
            <w:vAlign w:val="center"/>
          </w:tcPr>
          <w:p w14:paraId="6E5389A8" w14:textId="77777777" w:rsidR="00EE0A51" w:rsidRPr="0013747F" w:rsidRDefault="00EE0A51" w:rsidP="00EE0A51">
            <w:pPr>
              <w:pStyle w:val="BodyTextIndent"/>
              <w:tabs>
                <w:tab w:val="clear" w:pos="851"/>
              </w:tabs>
              <w:spacing w:after="0"/>
              <w:ind w:left="0"/>
              <w:rPr>
                <w:rFonts w:cs="Arial"/>
                <w:i/>
                <w:iCs/>
              </w:rPr>
            </w:pPr>
            <w:r w:rsidRPr="0013747F">
              <w:rPr>
                <w:rFonts w:cs="Arial"/>
                <w:i/>
                <w:iCs/>
              </w:rPr>
              <w:t>Co-requisite(s)</w:t>
            </w:r>
          </w:p>
        </w:tc>
        <w:tc>
          <w:tcPr>
            <w:tcW w:w="2268" w:type="dxa"/>
            <w:tcBorders>
              <w:left w:val="single" w:sz="1" w:space="0" w:color="000000"/>
              <w:bottom w:val="single" w:sz="4" w:space="0" w:color="auto"/>
            </w:tcBorders>
            <w:vAlign w:val="center"/>
          </w:tcPr>
          <w:p w14:paraId="15D4E161" w14:textId="77777777" w:rsidR="00EE0A51" w:rsidRPr="0013747F" w:rsidRDefault="00EE0A51" w:rsidP="00EE0A51">
            <w:pPr>
              <w:pStyle w:val="BodyTextIndent"/>
              <w:tabs>
                <w:tab w:val="clear" w:pos="851"/>
              </w:tabs>
              <w:spacing w:after="0"/>
              <w:ind w:left="0"/>
              <w:rPr>
                <w:rFonts w:cs="Arial"/>
              </w:rPr>
            </w:pPr>
            <w:r>
              <w:rPr>
                <w:rFonts w:cs="Arial"/>
              </w:rPr>
              <w:t>No</w:t>
            </w:r>
          </w:p>
        </w:tc>
        <w:tc>
          <w:tcPr>
            <w:tcW w:w="3969" w:type="dxa"/>
            <w:gridSpan w:val="2"/>
            <w:tcBorders>
              <w:left w:val="single" w:sz="1" w:space="0" w:color="000000"/>
              <w:bottom w:val="single" w:sz="4" w:space="0" w:color="auto"/>
            </w:tcBorders>
            <w:vAlign w:val="center"/>
          </w:tcPr>
          <w:p w14:paraId="22D6F692" w14:textId="77777777" w:rsidR="00EE0A51" w:rsidRPr="0013747F" w:rsidRDefault="00EE0A51" w:rsidP="00EE0A51">
            <w:pPr>
              <w:pStyle w:val="BodyTextIndent"/>
              <w:tabs>
                <w:tab w:val="clear" w:pos="851"/>
              </w:tabs>
              <w:spacing w:after="0"/>
              <w:ind w:left="0"/>
              <w:rPr>
                <w:rFonts w:cs="Arial"/>
                <w:i/>
              </w:rPr>
            </w:pPr>
            <w:r w:rsidRPr="0013747F">
              <w:rPr>
                <w:rFonts w:cs="Arial"/>
                <w:i/>
              </w:rPr>
              <w:t>Year Taken (ie, 1</w:t>
            </w:r>
            <w:r w:rsidRPr="0013747F">
              <w:rPr>
                <w:rFonts w:cs="Arial"/>
                <w:i/>
                <w:vertAlign w:val="superscript"/>
              </w:rPr>
              <w:t>st</w:t>
            </w:r>
            <w:r w:rsidRPr="0013747F">
              <w:rPr>
                <w:rFonts w:cs="Arial"/>
                <w:i/>
              </w:rPr>
              <w:t>, 2</w:t>
            </w:r>
            <w:r w:rsidRPr="0013747F">
              <w:rPr>
                <w:rFonts w:cs="Arial"/>
                <w:i/>
                <w:vertAlign w:val="superscript"/>
              </w:rPr>
              <w:t>nd</w:t>
            </w:r>
            <w:r w:rsidRPr="0013747F">
              <w:rPr>
                <w:rFonts w:cs="Arial"/>
                <w:i/>
              </w:rPr>
              <w:t>, 3</w:t>
            </w:r>
            <w:r w:rsidRPr="0013747F">
              <w:rPr>
                <w:rFonts w:cs="Arial"/>
                <w:i/>
                <w:vertAlign w:val="superscript"/>
              </w:rPr>
              <w:t>rd</w:t>
            </w:r>
            <w:r w:rsidRPr="0013747F">
              <w:rPr>
                <w:rFonts w:cs="Arial"/>
                <w:i/>
              </w:rPr>
              <w:t>)</w:t>
            </w:r>
          </w:p>
        </w:tc>
        <w:tc>
          <w:tcPr>
            <w:tcW w:w="1276" w:type="dxa"/>
            <w:tcBorders>
              <w:left w:val="single" w:sz="1" w:space="0" w:color="000000"/>
              <w:bottom w:val="single" w:sz="4" w:space="0" w:color="auto"/>
              <w:right w:val="single" w:sz="1" w:space="0" w:color="000000"/>
            </w:tcBorders>
            <w:vAlign w:val="center"/>
          </w:tcPr>
          <w:p w14:paraId="2BBDF896" w14:textId="77777777" w:rsidR="00EE0A51" w:rsidRPr="0013747F" w:rsidRDefault="00EE0A51" w:rsidP="00EE0A51">
            <w:pPr>
              <w:pStyle w:val="BodyTextIndent"/>
              <w:tabs>
                <w:tab w:val="clear" w:pos="851"/>
              </w:tabs>
              <w:spacing w:after="0"/>
              <w:ind w:left="0"/>
              <w:rPr>
                <w:rFonts w:cs="Arial"/>
              </w:rPr>
            </w:pPr>
            <w:r>
              <w:rPr>
                <w:rFonts w:cs="Arial"/>
              </w:rPr>
              <w:t>N/A</w:t>
            </w:r>
          </w:p>
        </w:tc>
      </w:tr>
      <w:tr w:rsidR="00EE0A51" w:rsidRPr="0013747F" w14:paraId="4E5E8D5A" w14:textId="77777777" w:rsidTr="00EE0A51">
        <w:trPr>
          <w:cantSplit/>
        </w:trPr>
        <w:tc>
          <w:tcPr>
            <w:tcW w:w="4993" w:type="dxa"/>
            <w:gridSpan w:val="3"/>
            <w:tcBorders>
              <w:top w:val="single" w:sz="4" w:space="0" w:color="auto"/>
              <w:left w:val="single" w:sz="4" w:space="0" w:color="auto"/>
              <w:bottom w:val="single" w:sz="4" w:space="0" w:color="auto"/>
              <w:right w:val="single" w:sz="4" w:space="0" w:color="auto"/>
            </w:tcBorders>
            <w:vAlign w:val="center"/>
          </w:tcPr>
          <w:p w14:paraId="52C6EBA8" w14:textId="77777777" w:rsidR="00EE0A51" w:rsidRPr="0013747F" w:rsidRDefault="00EE0A51" w:rsidP="00EE0A51">
            <w:pPr>
              <w:pStyle w:val="BodyTextIndent"/>
              <w:tabs>
                <w:tab w:val="clear" w:pos="851"/>
              </w:tabs>
              <w:spacing w:after="0"/>
              <w:ind w:left="0"/>
              <w:rPr>
                <w:rFonts w:cs="Arial"/>
                <w:i/>
              </w:rPr>
            </w:pPr>
            <w:r w:rsidRPr="0013747F">
              <w:rPr>
                <w:rFonts w:cs="Arial"/>
                <w:i/>
              </w:rPr>
              <w:t xml:space="preserve">Assessment standards: </w:t>
            </w:r>
            <w:r>
              <w:rPr>
                <w:rFonts w:cs="Arial"/>
                <w:i/>
              </w:rPr>
              <w:t>No</w:t>
            </w:r>
          </w:p>
        </w:tc>
        <w:tc>
          <w:tcPr>
            <w:tcW w:w="4188" w:type="dxa"/>
            <w:gridSpan w:val="2"/>
            <w:tcBorders>
              <w:top w:val="single" w:sz="4" w:space="0" w:color="auto"/>
              <w:left w:val="single" w:sz="4" w:space="0" w:color="auto"/>
              <w:bottom w:val="single" w:sz="4" w:space="0" w:color="auto"/>
              <w:right w:val="single" w:sz="4" w:space="0" w:color="auto"/>
            </w:tcBorders>
            <w:vAlign w:val="center"/>
          </w:tcPr>
          <w:p w14:paraId="344B789A" w14:textId="77777777" w:rsidR="00EE0A51" w:rsidRPr="0013747F" w:rsidRDefault="00EE0A51" w:rsidP="00EE0A51">
            <w:pPr>
              <w:pStyle w:val="BodyTextIndent"/>
              <w:tabs>
                <w:tab w:val="clear" w:pos="851"/>
              </w:tabs>
              <w:spacing w:after="0"/>
              <w:ind w:left="0"/>
              <w:rPr>
                <w:rFonts w:cs="Arial"/>
                <w:i/>
              </w:rPr>
            </w:pPr>
            <w:r w:rsidRPr="0013747F">
              <w:rPr>
                <w:rFonts w:cs="Arial"/>
                <w:i/>
              </w:rPr>
              <w:t>Course is compulsory: Yes</w:t>
            </w:r>
          </w:p>
        </w:tc>
      </w:tr>
      <w:tr w:rsidR="00EE0A51" w:rsidRPr="0013747F" w14:paraId="34518502" w14:textId="77777777" w:rsidTr="00EE0A51">
        <w:trPr>
          <w:cantSplit/>
        </w:trPr>
        <w:tc>
          <w:tcPr>
            <w:tcW w:w="9181" w:type="dxa"/>
            <w:gridSpan w:val="5"/>
            <w:tcBorders>
              <w:top w:val="single" w:sz="4" w:space="0" w:color="auto"/>
              <w:left w:val="single" w:sz="4" w:space="0" w:color="auto"/>
              <w:bottom w:val="single" w:sz="4" w:space="0" w:color="auto"/>
              <w:right w:val="single" w:sz="4" w:space="0" w:color="auto"/>
            </w:tcBorders>
            <w:vAlign w:val="center"/>
          </w:tcPr>
          <w:p w14:paraId="1C6194A2" w14:textId="77777777" w:rsidR="00EE0A51" w:rsidRPr="0013747F" w:rsidRDefault="00EE0A51" w:rsidP="00EE0A51">
            <w:pPr>
              <w:pStyle w:val="BodyTextIndent"/>
              <w:tabs>
                <w:tab w:val="clear" w:pos="851"/>
              </w:tabs>
              <w:spacing w:after="0"/>
              <w:ind w:left="0"/>
              <w:rPr>
                <w:rFonts w:cs="Arial"/>
                <w:i/>
              </w:rPr>
            </w:pPr>
            <w:r w:rsidRPr="0013747F">
              <w:rPr>
                <w:rFonts w:cs="Arial"/>
                <w:i/>
              </w:rPr>
              <w:t xml:space="preserve">This course approved in another Programme  </w:t>
            </w:r>
            <w:r>
              <w:rPr>
                <w:rFonts w:cs="Arial"/>
                <w:i/>
              </w:rPr>
              <w:t>No</w:t>
            </w:r>
          </w:p>
          <w:p w14:paraId="668FC3A5" w14:textId="77777777" w:rsidR="00EE0A51" w:rsidRPr="0013747F" w:rsidRDefault="00EE0A51" w:rsidP="00EE0A51">
            <w:pPr>
              <w:pStyle w:val="BodyTextIndent"/>
              <w:tabs>
                <w:tab w:val="clear" w:pos="851"/>
              </w:tabs>
              <w:spacing w:after="0"/>
              <w:ind w:left="0"/>
              <w:rPr>
                <w:rFonts w:cs="Arial"/>
                <w:i/>
              </w:rPr>
            </w:pPr>
            <w:r w:rsidRPr="0013747F">
              <w:rPr>
                <w:rFonts w:cs="Arial"/>
                <w:i/>
              </w:rPr>
              <w:t xml:space="preserve">Name of other Programme: </w:t>
            </w:r>
            <w:r>
              <w:rPr>
                <w:rFonts w:cs="Arial"/>
                <w:i/>
              </w:rPr>
              <w:t>N/A</w:t>
            </w:r>
          </w:p>
        </w:tc>
      </w:tr>
    </w:tbl>
    <w:p w14:paraId="36685F11" w14:textId="77777777" w:rsidR="00EE0A51" w:rsidRDefault="00EE0A51" w:rsidP="00EE0A51">
      <w:pPr>
        <w:pStyle w:val="BodyTextIndent"/>
        <w:spacing w:before="240"/>
        <w:ind w:left="0"/>
        <w:rPr>
          <w:rFonts w:cs="Arial"/>
          <w:b/>
          <w:i/>
          <w:sz w:val="22"/>
          <w:szCs w:val="22"/>
        </w:rPr>
      </w:pPr>
      <w:r w:rsidRPr="00354E3D">
        <w:rPr>
          <w:rFonts w:cs="Arial"/>
          <w:b/>
          <w:i/>
          <w:sz w:val="22"/>
          <w:szCs w:val="22"/>
        </w:rPr>
        <w:t>Aim</w:t>
      </w:r>
    </w:p>
    <w:p w14:paraId="5D13D1A3" w14:textId="24499A5B" w:rsidR="00EE0A51" w:rsidRPr="00E36695" w:rsidRDefault="00EE0A51" w:rsidP="00EE0A51">
      <w:pPr>
        <w:tabs>
          <w:tab w:val="left" w:pos="851"/>
        </w:tabs>
        <w:spacing w:before="240" w:after="120"/>
        <w:rPr>
          <w:lang w:val="en-AU"/>
        </w:rPr>
      </w:pPr>
      <w:r w:rsidRPr="00E36695">
        <w:rPr>
          <w:rFonts w:cs="Arial"/>
        </w:rPr>
        <w:t xml:space="preserve">Students will undertake a </w:t>
      </w:r>
      <w:del w:id="286" w:author="Otago Polytechnic" w:date="2015-11-03T17:52:00Z">
        <w:r w:rsidRPr="00E36695" w:rsidDel="006C5ACC">
          <w:rPr>
            <w:rFonts w:cs="Arial"/>
          </w:rPr>
          <w:delText xml:space="preserve">significant </w:delText>
        </w:r>
      </w:del>
      <w:r w:rsidRPr="00E36695">
        <w:rPr>
          <w:rFonts w:cs="Arial"/>
        </w:rPr>
        <w:t xml:space="preserve">body of independent research as an integrated body of creative work supported by an exegesis or equivalent </w:t>
      </w:r>
      <w:del w:id="287" w:author="Otago Polytechnic" w:date="2015-11-03T17:52:00Z">
        <w:r w:rsidRPr="00E36695" w:rsidDel="006C5ACC">
          <w:rPr>
            <w:rFonts w:cs="Arial"/>
          </w:rPr>
          <w:delText xml:space="preserve">(Option 1) </w:delText>
        </w:r>
      </w:del>
      <w:r w:rsidRPr="00E36695">
        <w:rPr>
          <w:rFonts w:cs="Arial"/>
        </w:rPr>
        <w:t xml:space="preserve">OR an individual research thesis. </w:t>
      </w:r>
      <w:r w:rsidRPr="00E36695">
        <w:rPr>
          <w:lang w:val="en-AU"/>
        </w:rPr>
        <w:t xml:space="preserve">The purpose of this research is to demonstrate </w:t>
      </w:r>
      <w:r w:rsidRPr="00E36695">
        <w:t>systematic engagement with contemporary and critical thinking in their chosen field, to demonstrate mastery of theoretically sophisticated knowledge and specialised skills and to confidently articulate the impact and contribution of their work in a wider context.</w:t>
      </w:r>
    </w:p>
    <w:p w14:paraId="5C5E3879" w14:textId="77777777" w:rsidR="00EE0A51" w:rsidRDefault="00EE0A51" w:rsidP="00EE0A51">
      <w:pPr>
        <w:pStyle w:val="BodyTextIndent"/>
        <w:spacing w:before="240"/>
        <w:ind w:left="0"/>
        <w:rPr>
          <w:rFonts w:cs="Arial"/>
          <w:b/>
          <w:i/>
          <w:sz w:val="22"/>
          <w:szCs w:val="22"/>
        </w:rPr>
      </w:pPr>
      <w:r w:rsidRPr="0013747F">
        <w:rPr>
          <w:rFonts w:cs="Arial"/>
          <w:b/>
          <w:i/>
          <w:sz w:val="22"/>
          <w:szCs w:val="22"/>
        </w:rPr>
        <w:t>Learning Outcomes</w:t>
      </w:r>
    </w:p>
    <w:p w14:paraId="25A96721" w14:textId="77777777" w:rsidR="00EE0A51" w:rsidRPr="0078016B" w:rsidRDefault="00EE0A51" w:rsidP="00EE0A51">
      <w:pPr>
        <w:pStyle w:val="BodyTextIndent"/>
        <w:ind w:left="0"/>
        <w:rPr>
          <w:rFonts w:cs="Arial"/>
        </w:rPr>
      </w:pPr>
      <w:r w:rsidRPr="0013747F">
        <w:rPr>
          <w:rFonts w:cs="Arial"/>
        </w:rPr>
        <w:t xml:space="preserve">At </w:t>
      </w:r>
      <w:r w:rsidRPr="0078016B">
        <w:rPr>
          <w:rFonts w:cs="Arial"/>
        </w:rPr>
        <w:t xml:space="preserve">the successful completion of this course, students will be able to: </w:t>
      </w:r>
    </w:p>
    <w:p w14:paraId="6EE6296A" w14:textId="77777777" w:rsidR="00EE0A51" w:rsidRPr="00E36695" w:rsidRDefault="00EE0A51" w:rsidP="00EE0A51">
      <w:pPr>
        <w:numPr>
          <w:ilvl w:val="0"/>
          <w:numId w:val="36"/>
        </w:numPr>
        <w:suppressAutoHyphens w:val="0"/>
        <w:spacing w:after="120" w:line="276" w:lineRule="auto"/>
        <w:ind w:left="567" w:hanging="567"/>
      </w:pPr>
      <w:r w:rsidRPr="00E36695">
        <w:rPr>
          <w:rFonts w:cs="Arial"/>
        </w:rPr>
        <w:t xml:space="preserve">Analyse and synthesise sophisticated information, incorporate critique and </w:t>
      </w:r>
      <w:r w:rsidRPr="00E36695">
        <w:t>d</w:t>
      </w:r>
      <w:r w:rsidRPr="00E36695">
        <w:rPr>
          <w:lang w:val="en-AU"/>
        </w:rPr>
        <w:t xml:space="preserve">emonstrate a high order of skill in the planning, execution and completion of a piece of original applied research demonstrated by:  </w:t>
      </w:r>
    </w:p>
    <w:p w14:paraId="0ECFABD7" w14:textId="494D1641" w:rsidR="00EE0A51" w:rsidRPr="008808A6" w:rsidRDefault="00EE0A51">
      <w:pPr>
        <w:pStyle w:val="ListParagraph"/>
        <w:numPr>
          <w:ilvl w:val="0"/>
          <w:numId w:val="37"/>
        </w:numPr>
        <w:spacing w:after="120"/>
        <w:ind w:left="851" w:hanging="284"/>
        <w:rPr>
          <w:rFonts w:cs="Arial"/>
          <w:lang w:val="en-AU"/>
        </w:rPr>
        <w:pPrChange w:id="288" w:author="Otago Polytechnic" w:date="2015-11-03T17:54:00Z">
          <w:pPr>
            <w:pStyle w:val="ListParagraph"/>
            <w:numPr>
              <w:numId w:val="37"/>
            </w:numPr>
            <w:spacing w:after="120"/>
            <w:ind w:left="927" w:hanging="360"/>
          </w:pPr>
        </w:pPrChange>
      </w:pPr>
      <w:r w:rsidRPr="008808A6">
        <w:rPr>
          <w:lang w:val="en-AU"/>
        </w:rPr>
        <w:t xml:space="preserve">a </w:t>
      </w:r>
      <w:del w:id="289" w:author="Otago Polytechnic" w:date="2015-11-03T17:52:00Z">
        <w:r w:rsidRPr="008808A6" w:rsidDel="006C5ACC">
          <w:rPr>
            <w:lang w:val="en-AU"/>
          </w:rPr>
          <w:delText xml:space="preserve">significant </w:delText>
        </w:r>
      </w:del>
      <w:r w:rsidRPr="008808A6">
        <w:rPr>
          <w:lang w:val="en-AU"/>
        </w:rPr>
        <w:t xml:space="preserve">body of creative work plus an 8-12,000 word </w:t>
      </w:r>
      <w:r w:rsidRPr="008808A6">
        <w:rPr>
          <w:rFonts w:cs="Arial"/>
        </w:rPr>
        <w:t xml:space="preserve">exegesis or equivalent supporting document. This document </w:t>
      </w:r>
      <w:r w:rsidRPr="008808A6">
        <w:rPr>
          <w:rFonts w:cs="Arial"/>
          <w:lang w:val="en-AU"/>
        </w:rPr>
        <w:t>articulates how the work responds to a proposal, positions the work in a wider contemporary design context and discusses the impact and contribution of the work to sustainable design values</w:t>
      </w:r>
      <w:r>
        <w:rPr>
          <w:rFonts w:cs="Arial"/>
          <w:lang w:val="en-AU"/>
        </w:rPr>
        <w:t>.</w:t>
      </w:r>
      <w:r w:rsidRPr="008808A6">
        <w:rPr>
          <w:rFonts w:cs="Arial"/>
          <w:lang w:val="en-AU"/>
        </w:rPr>
        <w:t xml:space="preserve"> </w:t>
      </w:r>
    </w:p>
    <w:p w14:paraId="500012F9" w14:textId="77777777" w:rsidR="00EE0A51" w:rsidRPr="008808A6" w:rsidRDefault="00EE0A51" w:rsidP="00EE0A51">
      <w:pPr>
        <w:spacing w:after="120"/>
        <w:ind w:left="567"/>
        <w:rPr>
          <w:rFonts w:cs="Arial"/>
          <w:lang w:val="en-AU"/>
        </w:rPr>
      </w:pPr>
      <w:r w:rsidRPr="008808A6">
        <w:rPr>
          <w:rFonts w:cs="Arial"/>
          <w:lang w:val="en-AU"/>
        </w:rPr>
        <w:t>OR</w:t>
      </w:r>
    </w:p>
    <w:p w14:paraId="2DE4B951" w14:textId="2E224D92" w:rsidR="00EE0A51" w:rsidRPr="00E36695" w:rsidRDefault="00EE0A51" w:rsidP="00EE0A51">
      <w:pPr>
        <w:spacing w:after="120"/>
        <w:ind w:left="851" w:hanging="284"/>
        <w:rPr>
          <w:rFonts w:cs="Arial"/>
        </w:rPr>
      </w:pPr>
      <w:r w:rsidRPr="00E36695">
        <w:rPr>
          <w:rFonts w:cs="Arial"/>
          <w:lang w:val="en-AU"/>
        </w:rPr>
        <w:t xml:space="preserve">b) </w:t>
      </w:r>
      <w:r w:rsidRPr="00E36695">
        <w:rPr>
          <w:rFonts w:cs="Arial"/>
          <w:lang w:val="en-AU"/>
        </w:rPr>
        <w:tab/>
      </w:r>
      <w:r w:rsidRPr="00E36695">
        <w:rPr>
          <w:lang w:val="en-AU"/>
        </w:rPr>
        <w:t xml:space="preserve">a </w:t>
      </w:r>
      <w:del w:id="290" w:author="Otago Polytechnic" w:date="2015-11-03T17:52:00Z">
        <w:r w:rsidRPr="00E36695" w:rsidDel="006C5ACC">
          <w:rPr>
            <w:lang w:val="en-AU"/>
          </w:rPr>
          <w:delText xml:space="preserve">significant </w:delText>
        </w:r>
      </w:del>
      <w:r w:rsidRPr="00E36695">
        <w:rPr>
          <w:lang w:val="en-AU"/>
        </w:rPr>
        <w:t xml:space="preserve">body of creative scholarly work in the form of a 20-30,000 word </w:t>
      </w:r>
      <w:r w:rsidRPr="00E36695">
        <w:rPr>
          <w:rFonts w:cs="Arial"/>
          <w:lang w:val="en-AU"/>
        </w:rPr>
        <w:t xml:space="preserve">thesis that is based on </w:t>
      </w:r>
      <w:r w:rsidRPr="00E36695">
        <w:rPr>
          <w:rFonts w:cs="Arial"/>
        </w:rPr>
        <w:t>independent research and systematic engagement with contemporary and critical thinking in the chosen fie</w:t>
      </w:r>
      <w:r>
        <w:rPr>
          <w:rFonts w:cs="Arial"/>
        </w:rPr>
        <w:t>ld. The thesis will</w:t>
      </w:r>
      <w:r w:rsidRPr="00E36695">
        <w:rPr>
          <w:rFonts w:cs="Arial"/>
          <w:lang w:val="en-AU"/>
        </w:rPr>
        <w:t xml:space="preserve"> </w:t>
      </w:r>
      <w:r w:rsidRPr="00E36695">
        <w:rPr>
          <w:rFonts w:cs="Arial"/>
        </w:rPr>
        <w:t>discuss the roles and functions of design and</w:t>
      </w:r>
      <w:r w:rsidRPr="00E36695">
        <w:rPr>
          <w:rFonts w:cs="Arial"/>
          <w:lang w:val="en-AU"/>
        </w:rPr>
        <w:t xml:space="preserve"> the impact and contribution of the work to sustainable design values, positioning the work </w:t>
      </w:r>
      <w:r w:rsidRPr="00E36695">
        <w:rPr>
          <w:rFonts w:cs="Arial"/>
        </w:rPr>
        <w:t>within a wider framework of academic and applied research.</w:t>
      </w:r>
    </w:p>
    <w:p w14:paraId="3AA6309E"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t>Indicative Content</w:t>
      </w:r>
    </w:p>
    <w:p w14:paraId="14A3EF39" w14:textId="77777777" w:rsidR="00EE0A51" w:rsidRPr="00AA5073" w:rsidRDefault="00EE0A51" w:rsidP="00CA2B95">
      <w:pPr>
        <w:numPr>
          <w:ilvl w:val="0"/>
          <w:numId w:val="113"/>
        </w:numPr>
        <w:tabs>
          <w:tab w:val="left" w:pos="426"/>
        </w:tabs>
        <w:suppressAutoHyphens w:val="0"/>
        <w:spacing w:line="276" w:lineRule="auto"/>
        <w:ind w:left="425" w:hanging="425"/>
        <w:contextualSpacing/>
        <w:rPr>
          <w:rFonts w:eastAsia="Calibri" w:cs="Arial"/>
          <w:szCs w:val="22"/>
          <w:lang w:val="en-AU" w:eastAsia="en-US"/>
        </w:rPr>
      </w:pPr>
      <w:r w:rsidRPr="00E36695">
        <w:rPr>
          <w:rFonts w:eastAsia="Calibri" w:cs="Arial"/>
          <w:szCs w:val="22"/>
          <w:lang w:val="en-AU" w:eastAsia="en-US"/>
        </w:rPr>
        <w:t xml:space="preserve">Self or client-defined proposal and brief development </w:t>
      </w:r>
    </w:p>
    <w:p w14:paraId="701D1EAB" w14:textId="77777777" w:rsidR="00EE0A51" w:rsidRPr="00AA5073" w:rsidRDefault="00EE0A51" w:rsidP="00CA2B95">
      <w:pPr>
        <w:numPr>
          <w:ilvl w:val="0"/>
          <w:numId w:val="113"/>
        </w:numPr>
        <w:tabs>
          <w:tab w:val="left" w:pos="426"/>
        </w:tabs>
        <w:suppressAutoHyphens w:val="0"/>
        <w:spacing w:line="276" w:lineRule="auto"/>
        <w:ind w:left="425" w:hanging="425"/>
        <w:contextualSpacing/>
        <w:rPr>
          <w:rFonts w:eastAsia="Calibri" w:cs="Arial"/>
          <w:szCs w:val="22"/>
          <w:lang w:val="en-AU" w:eastAsia="en-US"/>
        </w:rPr>
      </w:pPr>
      <w:r w:rsidRPr="00D03F26">
        <w:rPr>
          <w:rFonts w:eastAsia="Calibri" w:cs="Arial"/>
          <w:szCs w:val="22"/>
          <w:lang w:val="en-AU" w:eastAsia="en-US"/>
        </w:rPr>
        <w:t>Integrated research and development, extension and resolution and a</w:t>
      </w:r>
      <w:r w:rsidRPr="00AA5073">
        <w:rPr>
          <w:rFonts w:eastAsia="Calibri" w:cs="Arial"/>
          <w:szCs w:val="22"/>
          <w:lang w:val="en-AU" w:eastAsia="en-US"/>
        </w:rPr>
        <w:t xml:space="preserve"> supporting body of writing OR independent research thesis</w:t>
      </w:r>
    </w:p>
    <w:p w14:paraId="282E7278" w14:textId="77777777" w:rsidR="00EE0A51" w:rsidRPr="00AA5073" w:rsidRDefault="00EE0A51" w:rsidP="00CA2B95">
      <w:pPr>
        <w:numPr>
          <w:ilvl w:val="0"/>
          <w:numId w:val="113"/>
        </w:numPr>
        <w:tabs>
          <w:tab w:val="left" w:pos="426"/>
        </w:tabs>
        <w:suppressAutoHyphens w:val="0"/>
        <w:spacing w:line="276" w:lineRule="auto"/>
        <w:ind w:left="425" w:hanging="425"/>
        <w:contextualSpacing/>
        <w:rPr>
          <w:rFonts w:eastAsia="Calibri" w:cs="Arial"/>
          <w:szCs w:val="22"/>
          <w:lang w:val="en-AU" w:eastAsia="en-US"/>
        </w:rPr>
      </w:pPr>
      <w:r w:rsidRPr="00D03F26">
        <w:rPr>
          <w:rFonts w:eastAsia="Calibri" w:cs="Arial"/>
          <w:szCs w:val="22"/>
          <w:lang w:val="en-AU" w:eastAsia="en-US"/>
        </w:rPr>
        <w:t>Presentation of resolved design outcome</w:t>
      </w:r>
      <w:r>
        <w:rPr>
          <w:rFonts w:eastAsia="Calibri" w:cs="Arial"/>
          <w:szCs w:val="22"/>
          <w:lang w:val="en-AU" w:eastAsia="en-US"/>
        </w:rPr>
        <w:t>/artefact</w:t>
      </w:r>
      <w:r w:rsidRPr="00D03F26">
        <w:rPr>
          <w:rFonts w:eastAsia="Calibri" w:cs="Arial"/>
          <w:szCs w:val="22"/>
          <w:lang w:val="en-AU" w:eastAsia="en-US"/>
        </w:rPr>
        <w:t xml:space="preserve"> in a public forum </w:t>
      </w:r>
    </w:p>
    <w:p w14:paraId="18EA3219" w14:textId="77777777" w:rsidR="00EE0A51" w:rsidRDefault="00EE0A51" w:rsidP="00EE0A51">
      <w:pPr>
        <w:pStyle w:val="BodyTextIndent"/>
        <w:spacing w:before="240"/>
        <w:ind w:left="0"/>
        <w:rPr>
          <w:rFonts w:cs="Arial"/>
          <w:b/>
          <w:i/>
          <w:sz w:val="22"/>
          <w:szCs w:val="22"/>
        </w:rPr>
      </w:pPr>
      <w:r w:rsidRPr="00654123">
        <w:rPr>
          <w:rFonts w:cs="Arial"/>
          <w:b/>
          <w:i/>
          <w:sz w:val="22"/>
          <w:szCs w:val="22"/>
        </w:rPr>
        <w:t>Assessment</w:t>
      </w:r>
    </w:p>
    <w:tbl>
      <w:tblPr>
        <w:tblStyle w:val="TableGrid"/>
        <w:tblW w:w="9322" w:type="dxa"/>
        <w:tblLook w:val="04A0" w:firstRow="1" w:lastRow="0" w:firstColumn="1" w:lastColumn="0" w:noHBand="0" w:noVBand="1"/>
      </w:tblPr>
      <w:tblGrid>
        <w:gridCol w:w="5920"/>
        <w:gridCol w:w="1276"/>
        <w:gridCol w:w="2126"/>
      </w:tblGrid>
      <w:tr w:rsidR="00EE0A51" w14:paraId="28A4E183" w14:textId="77777777" w:rsidTr="00EE0A51">
        <w:tc>
          <w:tcPr>
            <w:tcW w:w="5920" w:type="dxa"/>
            <w:vAlign w:val="center"/>
          </w:tcPr>
          <w:p w14:paraId="6B90AE04" w14:textId="77777777" w:rsidR="00EE0A51" w:rsidRPr="00484470" w:rsidRDefault="00EE0A51" w:rsidP="00EE0A51">
            <w:pPr>
              <w:spacing w:before="120" w:after="120"/>
              <w:rPr>
                <w:b/>
                <w:bCs/>
              </w:rPr>
            </w:pPr>
            <w:r w:rsidRPr="00484470">
              <w:rPr>
                <w:b/>
                <w:bCs/>
              </w:rPr>
              <w:t>Assessment Activity</w:t>
            </w:r>
          </w:p>
        </w:tc>
        <w:tc>
          <w:tcPr>
            <w:tcW w:w="1276" w:type="dxa"/>
            <w:vAlign w:val="center"/>
          </w:tcPr>
          <w:p w14:paraId="2870AD7D" w14:textId="77777777" w:rsidR="00EE0A51" w:rsidRPr="00484470" w:rsidRDefault="00EE0A51" w:rsidP="00EE0A51">
            <w:pPr>
              <w:rPr>
                <w:b/>
                <w:bCs/>
              </w:rPr>
            </w:pPr>
            <w:r w:rsidRPr="00484470">
              <w:rPr>
                <w:b/>
                <w:bCs/>
              </w:rPr>
              <w:t>Weighting</w:t>
            </w:r>
          </w:p>
        </w:tc>
        <w:tc>
          <w:tcPr>
            <w:tcW w:w="2126" w:type="dxa"/>
            <w:vAlign w:val="center"/>
          </w:tcPr>
          <w:p w14:paraId="05BC6CC1" w14:textId="77777777" w:rsidR="00EE0A51" w:rsidRPr="00484470" w:rsidRDefault="00EE0A51" w:rsidP="00EE0A51">
            <w:pPr>
              <w:rPr>
                <w:b/>
                <w:bCs/>
              </w:rPr>
            </w:pPr>
            <w:r w:rsidRPr="00484470">
              <w:rPr>
                <w:b/>
                <w:bCs/>
              </w:rPr>
              <w:t>Learning Outcomes</w:t>
            </w:r>
          </w:p>
        </w:tc>
      </w:tr>
      <w:tr w:rsidR="00EE0A51" w14:paraId="1547CC21" w14:textId="77777777" w:rsidTr="00EE0A51">
        <w:tc>
          <w:tcPr>
            <w:tcW w:w="5920" w:type="dxa"/>
            <w:vAlign w:val="center"/>
          </w:tcPr>
          <w:p w14:paraId="586C174F" w14:textId="77777777" w:rsidR="00EE0A51" w:rsidRDefault="00EE0A51" w:rsidP="00EE0A51">
            <w:r>
              <w:t>Integrated assessment of resolved design outcome/artefact presented in a public forum</w:t>
            </w:r>
          </w:p>
        </w:tc>
        <w:tc>
          <w:tcPr>
            <w:tcW w:w="1276" w:type="dxa"/>
            <w:vAlign w:val="center"/>
          </w:tcPr>
          <w:p w14:paraId="45C71ECB" w14:textId="77777777" w:rsidR="00EE0A51" w:rsidRDefault="00EE0A51" w:rsidP="00EE0A51">
            <w:r>
              <w:t>100%</w:t>
            </w:r>
          </w:p>
        </w:tc>
        <w:tc>
          <w:tcPr>
            <w:tcW w:w="2126" w:type="dxa"/>
            <w:vAlign w:val="center"/>
          </w:tcPr>
          <w:p w14:paraId="02F53D92" w14:textId="77777777" w:rsidR="00EE0A51" w:rsidRDefault="00EE0A51" w:rsidP="00EE0A51">
            <w:r>
              <w:t>1a OR 1b</w:t>
            </w:r>
          </w:p>
        </w:tc>
      </w:tr>
    </w:tbl>
    <w:p w14:paraId="7E6EC968" w14:textId="77777777" w:rsidR="00EE0A51" w:rsidRPr="0013747F" w:rsidRDefault="00EE0A51" w:rsidP="00EE0A51">
      <w:pPr>
        <w:pStyle w:val="BodyTextIndent"/>
        <w:spacing w:before="240"/>
        <w:ind w:left="0"/>
        <w:rPr>
          <w:rFonts w:cs="Arial"/>
          <w:b/>
          <w:i/>
          <w:sz w:val="22"/>
          <w:szCs w:val="22"/>
        </w:rPr>
      </w:pPr>
      <w:r w:rsidRPr="0013747F">
        <w:rPr>
          <w:rFonts w:cs="Arial"/>
          <w:b/>
          <w:i/>
          <w:sz w:val="22"/>
          <w:szCs w:val="22"/>
        </w:rPr>
        <w:lastRenderedPageBreak/>
        <w:t>Resources</w:t>
      </w:r>
    </w:p>
    <w:p w14:paraId="7B318D32" w14:textId="77777777" w:rsidR="00EE0A51" w:rsidRPr="00570F9F" w:rsidRDefault="00EE0A51" w:rsidP="00EE0A51">
      <w:pPr>
        <w:pStyle w:val="BodyTextIndent"/>
        <w:tabs>
          <w:tab w:val="clear" w:pos="851"/>
        </w:tabs>
        <w:ind w:left="0"/>
        <w:rPr>
          <w:rFonts w:cs="Arial"/>
        </w:rPr>
      </w:pPr>
      <w:r w:rsidRPr="00570F9F">
        <w:rPr>
          <w:rFonts w:cs="Arial"/>
        </w:rPr>
        <w:t>Strunk, W. &amp; White, E.B. (3</w:t>
      </w:r>
      <w:r w:rsidRPr="00570F9F">
        <w:rPr>
          <w:rFonts w:cs="Arial"/>
          <w:vertAlign w:val="superscript"/>
        </w:rPr>
        <w:t xml:space="preserve">rd </w:t>
      </w:r>
      <w:r w:rsidRPr="00570F9F">
        <w:rPr>
          <w:rFonts w:cs="Arial"/>
        </w:rPr>
        <w:t xml:space="preserve">ed.). (1979). </w:t>
      </w:r>
      <w:r w:rsidRPr="00570F9F">
        <w:rPr>
          <w:rFonts w:cs="Arial"/>
          <w:i/>
        </w:rPr>
        <w:t>The Elements of Style</w:t>
      </w:r>
      <w:r w:rsidRPr="00570F9F">
        <w:rPr>
          <w:rFonts w:cs="Arial"/>
        </w:rPr>
        <w:t>. MacMillan: USA.</w:t>
      </w:r>
    </w:p>
    <w:p w14:paraId="37029F17" w14:textId="77777777" w:rsidR="00EE0A51" w:rsidRDefault="00EE0A51" w:rsidP="00EE0A51">
      <w:pPr>
        <w:pStyle w:val="BodyTextIndent"/>
        <w:spacing w:before="60" w:after="60"/>
        <w:ind w:left="0"/>
      </w:pPr>
      <w:r w:rsidRPr="00106E0D">
        <w:rPr>
          <w:rFonts w:cs="Arial"/>
        </w:rPr>
        <w:t xml:space="preserve">Students will be </w:t>
      </w:r>
      <w:r>
        <w:rPr>
          <w:rFonts w:cs="Arial"/>
        </w:rPr>
        <w:t>supported to use</w:t>
      </w:r>
      <w:r w:rsidRPr="00106E0D">
        <w:rPr>
          <w:rFonts w:cs="Arial"/>
        </w:rPr>
        <w:t xml:space="preserve"> </w:t>
      </w:r>
      <w:r>
        <w:rPr>
          <w:rFonts w:cs="Arial"/>
        </w:rPr>
        <w:t>a</w:t>
      </w:r>
      <w:r w:rsidRPr="00106E0D">
        <w:rPr>
          <w:rFonts w:cs="Arial"/>
        </w:rPr>
        <w:t xml:space="preserve"> range of resources appropriate to their project including texts, websites, journal articles</w:t>
      </w:r>
      <w:r>
        <w:rPr>
          <w:rFonts w:cs="Arial"/>
        </w:rPr>
        <w:t>.</w:t>
      </w:r>
    </w:p>
    <w:p w14:paraId="4A591CEA" w14:textId="77777777" w:rsidR="00E51BB2" w:rsidRDefault="00E51BB2" w:rsidP="00731DBA">
      <w:pPr>
        <w:pStyle w:val="BodyTextIndent"/>
        <w:ind w:left="0"/>
        <w:sectPr w:rsidR="00E51BB2" w:rsidSect="00CF298D">
          <w:footerReference w:type="default" r:id="rId33"/>
          <w:footnotePr>
            <w:pos w:val="beneathText"/>
          </w:footnotePr>
          <w:pgSz w:w="11907" w:h="16840" w:code="9"/>
          <w:pgMar w:top="1440" w:right="1134" w:bottom="1440" w:left="1701" w:header="720" w:footer="720" w:gutter="0"/>
          <w:cols w:space="720"/>
          <w:docGrid w:linePitch="360"/>
        </w:sectPr>
      </w:pPr>
    </w:p>
    <w:p w14:paraId="4AE10247" w14:textId="475EFB84" w:rsidR="006E663E" w:rsidRDefault="006E663E" w:rsidP="002108B8">
      <w:pPr>
        <w:pStyle w:val="Heading2"/>
      </w:pPr>
      <w:bookmarkStart w:id="291" w:name="_Appendix_:_Practical/Field/Work-Bas"/>
      <w:bookmarkStart w:id="292" w:name="_Ref423099359"/>
      <w:bookmarkStart w:id="293" w:name="_Ref423099528"/>
      <w:bookmarkStart w:id="294" w:name="_Ref414612788"/>
      <w:bookmarkStart w:id="295" w:name="_Toc424551933"/>
      <w:bookmarkStart w:id="296" w:name="_Toc430263555"/>
      <w:bookmarkEnd w:id="291"/>
      <w:r w:rsidRPr="0013747F">
        <w:lastRenderedPageBreak/>
        <w:t xml:space="preserve">Appendix </w:t>
      </w:r>
      <w:r w:rsidRPr="0013747F">
        <w:fldChar w:fldCharType="begin"/>
      </w:r>
      <w:r w:rsidRPr="0013747F">
        <w:instrText xml:space="preserve"> AUTONUM  \* Arabic </w:instrText>
      </w:r>
      <w:r w:rsidRPr="0013747F">
        <w:fldChar w:fldCharType="end"/>
      </w:r>
      <w:r w:rsidRPr="0013747F">
        <w:t xml:space="preserve">: </w:t>
      </w:r>
      <w:r w:rsidR="00E51BB2">
        <w:t xml:space="preserve">Internship </w:t>
      </w:r>
      <w:r w:rsidR="000C7275" w:rsidRPr="0013747F">
        <w:t>Agreement</w:t>
      </w:r>
      <w:bookmarkEnd w:id="292"/>
      <w:bookmarkEnd w:id="293"/>
      <w:bookmarkEnd w:id="294"/>
      <w:bookmarkEnd w:id="295"/>
      <w:bookmarkEnd w:id="296"/>
    </w:p>
    <w:p w14:paraId="34D3FE79" w14:textId="77777777" w:rsidR="00E51BB2" w:rsidRPr="00D42602" w:rsidRDefault="00E51BB2" w:rsidP="00D42602"/>
    <w:p w14:paraId="43D634E9" w14:textId="77777777" w:rsidR="00E51BB2" w:rsidRPr="00D42602" w:rsidRDefault="00E51BB2" w:rsidP="00D42602"/>
    <w:p w14:paraId="0BB89707" w14:textId="77777777" w:rsidR="00E51BB2" w:rsidRPr="00D42602" w:rsidRDefault="00E51BB2" w:rsidP="00D42602"/>
    <w:p w14:paraId="4386ACDA" w14:textId="77777777" w:rsidR="00E51BB2" w:rsidRPr="00D42602" w:rsidRDefault="00E51BB2" w:rsidP="00D42602"/>
    <w:p w14:paraId="20A201B6" w14:textId="77777777" w:rsidR="00E51BB2" w:rsidRPr="00D42602" w:rsidRDefault="00E51BB2" w:rsidP="00D42602"/>
    <w:p w14:paraId="022866C8" w14:textId="77777777" w:rsidR="00E51BB2" w:rsidRPr="00D42602" w:rsidRDefault="00E51BB2" w:rsidP="00D42602"/>
    <w:p w14:paraId="62FBBAF4" w14:textId="77777777" w:rsidR="00E51BB2" w:rsidRPr="00D42602" w:rsidRDefault="00E51BB2" w:rsidP="00D42602"/>
    <w:p w14:paraId="6E401A9A" w14:textId="2BC99311" w:rsidR="00E51BB2" w:rsidRPr="00D42602" w:rsidRDefault="00E51BB2" w:rsidP="00D42602">
      <w:r w:rsidRPr="00D42602">
        <w:rPr>
          <w:noProof/>
          <w:lang w:val="en-US" w:eastAsia="en-US"/>
        </w:rPr>
        <mc:AlternateContent>
          <mc:Choice Requires="wps">
            <w:drawing>
              <wp:anchor distT="0" distB="0" distL="114300" distR="114300" simplePos="0" relativeHeight="251734528" behindDoc="1" locked="0" layoutInCell="1" allowOverlap="1" wp14:anchorId="57156DA5" wp14:editId="3A961C54">
                <wp:simplePos x="0" y="0"/>
                <wp:positionH relativeFrom="column">
                  <wp:posOffset>1554480</wp:posOffset>
                </wp:positionH>
                <wp:positionV relativeFrom="paragraph">
                  <wp:posOffset>635</wp:posOffset>
                </wp:positionV>
                <wp:extent cx="3323590" cy="3323590"/>
                <wp:effectExtent l="7620" t="11430" r="12065" b="8255"/>
                <wp:wrapNone/>
                <wp:docPr id="301"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3590" cy="3323590"/>
                        </a:xfrm>
                        <a:prstGeom prst="ellipse">
                          <a:avLst/>
                        </a:prstGeom>
                        <a:noFill/>
                        <a:ln w="9525">
                          <a:solidFill>
                            <a:srgbClr val="BFBFB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01" o:spid="_x0000_s1026" style="position:absolute;margin-left:122.4pt;margin-top:.05pt;width:261.7pt;height:261.7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" filled="f" strokecolor="#bfbfbf">
                <v:stroke dashstyle="dash"/>
              </v:oval>
            </w:pict>
          </mc:Fallback>
        </mc:AlternateContent>
      </w:r>
    </w:p>
    <w:p w14:paraId="2C496F5F" w14:textId="24C6A487" w:rsidR="00E51BB2" w:rsidRPr="002E3EF5" w:rsidRDefault="00E51BB2" w:rsidP="00D42602">
      <w:pPr>
        <w:rPr>
          <w:rFonts w:ascii="Calibri" w:hAnsi="Calibri"/>
          <w:sz w:val="28"/>
          <w:szCs w:val="28"/>
        </w:rPr>
      </w:pPr>
      <w:r>
        <w:rPr>
          <w:noProof/>
          <w:lang w:val="en-US" w:eastAsia="en-US"/>
        </w:rPr>
        <mc:AlternateContent>
          <mc:Choice Requires="wps">
            <w:drawing>
              <wp:anchor distT="0" distB="0" distL="114300" distR="114300" simplePos="0" relativeHeight="251733504" behindDoc="1" locked="0" layoutInCell="1" allowOverlap="1" wp14:anchorId="6C1C280F" wp14:editId="0BFDDAFC">
                <wp:simplePos x="0" y="0"/>
                <wp:positionH relativeFrom="column">
                  <wp:posOffset>1948180</wp:posOffset>
                </wp:positionH>
                <wp:positionV relativeFrom="paragraph">
                  <wp:posOffset>200660</wp:posOffset>
                </wp:positionV>
                <wp:extent cx="2956560" cy="2956560"/>
                <wp:effectExtent l="10795" t="8890" r="13970" b="635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6560" cy="2956560"/>
                        </a:xfrm>
                        <a:prstGeom prst="ellipse">
                          <a:avLst/>
                        </a:prstGeom>
                        <a:noFill/>
                        <a:ln w="9525">
                          <a:solidFill>
                            <a:srgbClr val="BFBFB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00" o:spid="_x0000_s1026" style="position:absolute;margin-left:153.4pt;margin-top:15.8pt;width:232.8pt;height:232.8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" filled="f" strokecolor="#bfbfbf">
                <v:stroke dashstyle="dash"/>
              </v:oval>
            </w:pict>
          </mc:Fallback>
        </mc:AlternateContent>
      </w:r>
      <w:r>
        <w:rPr>
          <w:noProof/>
          <w:color w:val="404040"/>
          <w:lang w:val="en-US" w:eastAsia="en-US"/>
        </w:rPr>
        <mc:AlternateContent>
          <mc:Choice Requires="wps">
            <w:drawing>
              <wp:anchor distT="0" distB="0" distL="114300" distR="114300" simplePos="0" relativeHeight="251732480" behindDoc="1" locked="0" layoutInCell="1" allowOverlap="1" wp14:anchorId="0F39AE7B" wp14:editId="57B7275D">
                <wp:simplePos x="0" y="0"/>
                <wp:positionH relativeFrom="column">
                  <wp:posOffset>2232660</wp:posOffset>
                </wp:positionH>
                <wp:positionV relativeFrom="paragraph">
                  <wp:posOffset>27940</wp:posOffset>
                </wp:positionV>
                <wp:extent cx="2956560" cy="2956560"/>
                <wp:effectExtent l="9525" t="7620" r="5715" b="762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6560" cy="2956560"/>
                        </a:xfrm>
                        <a:prstGeom prst="ellipse">
                          <a:avLst/>
                        </a:prstGeom>
                        <a:noFill/>
                        <a:ln w="9525">
                          <a:solidFill>
                            <a:srgbClr val="BFBFB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99" o:spid="_x0000_s1026" style="position:absolute;margin-left:175.8pt;margin-top:2.2pt;width:232.8pt;height:232.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" filled="f" strokecolor="#bfbfbf">
                <v:stroke dashstyle="dash"/>
              </v:oval>
            </w:pict>
          </mc:Fallback>
        </mc:AlternateContent>
      </w:r>
    </w:p>
    <w:bookmarkStart w:id="297" w:name="_Toc424551934"/>
    <w:p w14:paraId="184258DF" w14:textId="6E93367C" w:rsidR="00E51BB2" w:rsidRPr="00592742" w:rsidRDefault="00E51BB2" w:rsidP="00E51BB2">
      <w:pPr>
        <w:pStyle w:val="Title"/>
        <w:tabs>
          <w:tab w:val="left" w:pos="993"/>
          <w:tab w:val="left" w:pos="1418"/>
        </w:tabs>
        <w:spacing w:line="1400" w:lineRule="exact"/>
        <w:jc w:val="left"/>
        <w:rPr>
          <w:rFonts w:ascii="Franklin Gothic Demi" w:hAnsi="Franklin Gothic Demi" w:cs="Arial"/>
          <w:b w:val="0"/>
          <w:color w:val="000000"/>
          <w:spacing w:val="-40"/>
          <w:sz w:val="144"/>
          <w:szCs w:val="144"/>
        </w:rPr>
      </w:pPr>
      <w:r>
        <w:rPr>
          <w:rFonts w:ascii="Franklin Gothic Demi" w:hAnsi="Franklin Gothic Demi" w:cs="Arial"/>
          <w:b w:val="0"/>
          <w:noProof/>
          <w:snapToGrid/>
          <w:color w:val="FFFFFF"/>
          <w:spacing w:val="-40"/>
          <w:sz w:val="160"/>
          <w:szCs w:val="160"/>
        </w:rPr>
        <mc:AlternateContent>
          <mc:Choice Requires="wps">
            <w:drawing>
              <wp:anchor distT="0" distB="0" distL="114300" distR="114300" simplePos="0" relativeHeight="251735552" behindDoc="1" locked="0" layoutInCell="1" allowOverlap="1" wp14:anchorId="32E74EDF" wp14:editId="3FA31617">
                <wp:simplePos x="0" y="0"/>
                <wp:positionH relativeFrom="column">
                  <wp:posOffset>2316480</wp:posOffset>
                </wp:positionH>
                <wp:positionV relativeFrom="paragraph">
                  <wp:posOffset>107950</wp:posOffset>
                </wp:positionV>
                <wp:extent cx="2468880" cy="2468880"/>
                <wp:effectExtent l="7620" t="9525" r="9525" b="7620"/>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8880" cy="2468880"/>
                        </a:xfrm>
                        <a:prstGeom prst="ellipse">
                          <a:avLst/>
                        </a:prstGeom>
                        <a:noFill/>
                        <a:ln w="9525">
                          <a:solidFill>
                            <a:srgbClr val="BFBFB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98" o:spid="_x0000_s1026" style="position:absolute;margin-left:182.4pt;margin-top:8.5pt;width:194.4pt;height:194.4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" filled="f" strokecolor="#bfbfbf">
                <v:stroke dashstyle="dash"/>
              </v:oval>
            </w:pict>
          </mc:Fallback>
        </mc:AlternateContent>
      </w:r>
      <w:r>
        <w:rPr>
          <w:rFonts w:ascii="Franklin Gothic Demi" w:hAnsi="Franklin Gothic Demi"/>
          <w:b w:val="0"/>
          <w:noProof/>
          <w:snapToGrid/>
          <w:color w:val="404040"/>
          <w:sz w:val="160"/>
          <w:szCs w:val="160"/>
        </w:rPr>
        <mc:AlternateContent>
          <mc:Choice Requires="wps">
            <w:drawing>
              <wp:anchor distT="0" distB="0" distL="114300" distR="114300" simplePos="0" relativeHeight="251737600" behindDoc="0" locked="0" layoutInCell="1" allowOverlap="1" wp14:anchorId="6EC97E9A" wp14:editId="6541538E">
                <wp:simplePos x="0" y="0"/>
                <wp:positionH relativeFrom="column">
                  <wp:posOffset>2384425</wp:posOffset>
                </wp:positionH>
                <wp:positionV relativeFrom="paragraph">
                  <wp:posOffset>1334770</wp:posOffset>
                </wp:positionV>
                <wp:extent cx="2445385" cy="266700"/>
                <wp:effectExtent l="2540" t="0" r="0" b="635"/>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EC62F" w14:textId="77777777" w:rsidR="00DC757E" w:rsidRPr="00592742" w:rsidRDefault="00DC757E" w:rsidP="00E51BB2">
                            <w:pPr>
                              <w:rPr>
                                <w:color w:val="7F7F7F"/>
                              </w:rP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297" o:spid="_x0000_s1032" type="#_x0000_t202" style="position:absolute;margin-left:187.75pt;margin-top:105.1pt;width:192.55pt;height:21pt;z-index:251737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mELuwIAAMQ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" filled="f" stroked="f">
                <v:textbox style="mso-fit-shape-to-text:t">
                  <w:txbxContent>
                    <w:p w14:paraId="525EC62F" w14:textId="77777777" w:rsidR="00DC757E" w:rsidRPr="00592742" w:rsidRDefault="00DC757E" w:rsidP="00E51BB2">
                      <w:pPr>
                        <w:rPr>
                          <w:color w:val="7F7F7F"/>
                        </w:rPr>
                      </w:pPr>
                    </w:p>
                  </w:txbxContent>
                </v:textbox>
              </v:shape>
            </w:pict>
          </mc:Fallback>
        </mc:AlternateContent>
      </w:r>
      <w:r>
        <w:rPr>
          <w:rFonts w:ascii="Franklin Gothic Demi" w:hAnsi="Franklin Gothic Demi" w:cs="Arial"/>
          <w:b w:val="0"/>
          <w:noProof/>
          <w:snapToGrid/>
          <w:color w:val="000000"/>
          <w:spacing w:val="-40"/>
          <w:sz w:val="160"/>
          <w:szCs w:val="160"/>
        </w:rPr>
        <mc:AlternateContent>
          <mc:Choice Requires="wps">
            <w:drawing>
              <wp:anchor distT="0" distB="0" distL="114300" distR="114300" simplePos="0" relativeHeight="251731456" behindDoc="1" locked="0" layoutInCell="1" allowOverlap="1" wp14:anchorId="430ABFA0" wp14:editId="05909A12">
                <wp:simplePos x="0" y="0"/>
                <wp:positionH relativeFrom="column">
                  <wp:posOffset>2175510</wp:posOffset>
                </wp:positionH>
                <wp:positionV relativeFrom="paragraph">
                  <wp:posOffset>298450</wp:posOffset>
                </wp:positionV>
                <wp:extent cx="2095500" cy="2095500"/>
                <wp:effectExtent l="9525" t="9525" r="9525" b="9525"/>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2095500"/>
                        </a:xfrm>
                        <a:prstGeom prst="ellipse">
                          <a:avLst/>
                        </a:prstGeom>
                        <a:noFill/>
                        <a:ln w="9525">
                          <a:solidFill>
                            <a:srgbClr val="BFBFB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96" o:spid="_x0000_s1026" style="position:absolute;margin-left:171.3pt;margin-top:23.5pt;width:165pt;height:16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" filled="f" strokecolor="#bfbfbf">
                <v:stroke dashstyle="dash"/>
              </v:oval>
            </w:pict>
          </mc:Fallback>
        </mc:AlternateContent>
      </w:r>
      <w:r>
        <w:rPr>
          <w:rFonts w:ascii="Franklin Gothic Demi" w:hAnsi="Franklin Gothic Demi" w:cs="Arial"/>
          <w:b w:val="0"/>
          <w:color w:val="000000"/>
          <w:spacing w:val="-40"/>
          <w:sz w:val="160"/>
          <w:szCs w:val="160"/>
        </w:rPr>
        <w:t>Internship</w:t>
      </w:r>
      <w:bookmarkEnd w:id="297"/>
    </w:p>
    <w:p w14:paraId="44580FD2" w14:textId="5C38DA23" w:rsidR="00E51BB2" w:rsidRPr="00D42602" w:rsidRDefault="00E51BB2" w:rsidP="00D42602">
      <w:pPr>
        <w:rPr>
          <w:rFonts w:eastAsia="Adobe Kaiti Std R"/>
        </w:rPr>
      </w:pPr>
    </w:p>
    <w:p w14:paraId="0163B699" w14:textId="608952CC" w:rsidR="00E51BB2" w:rsidRPr="0083444C" w:rsidRDefault="00E51BB2" w:rsidP="00E51BB2">
      <w:pPr>
        <w:rPr>
          <w:rFonts w:ascii="Calibri" w:hAnsi="Calibri" w:cs="Arial"/>
          <w:b/>
        </w:rPr>
      </w:pPr>
      <w:r>
        <w:rPr>
          <w:noProof/>
          <w:lang w:val="en-US" w:eastAsia="en-US"/>
        </w:rPr>
        <mc:AlternateContent>
          <mc:Choice Requires="wps">
            <w:drawing>
              <wp:anchor distT="0" distB="0" distL="114300" distR="114300" simplePos="0" relativeHeight="251738624" behindDoc="0" locked="0" layoutInCell="1" allowOverlap="1" wp14:anchorId="0E662356" wp14:editId="13C7515F">
                <wp:simplePos x="0" y="0"/>
                <wp:positionH relativeFrom="column">
                  <wp:posOffset>2423160</wp:posOffset>
                </wp:positionH>
                <wp:positionV relativeFrom="paragraph">
                  <wp:posOffset>-1270</wp:posOffset>
                </wp:positionV>
                <wp:extent cx="3493770" cy="1778635"/>
                <wp:effectExtent l="0" t="0" r="1905" b="381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3770" cy="1778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5D1A4" w14:textId="77777777" w:rsidR="00DC757E" w:rsidRDefault="00DC757E" w:rsidP="00E51BB2">
                            <w:pPr>
                              <w:pStyle w:val="callout"/>
                              <w:rPr>
                                <w:rStyle w:val="calloutChar"/>
                                <w:rFonts w:ascii="Arial" w:hAnsi="Arial" w:cs="Arial"/>
                                <w:color w:val="7F7F7F"/>
                                <w:sz w:val="24"/>
                                <w:szCs w:val="24"/>
                              </w:rPr>
                            </w:pPr>
                            <w:r>
                              <w:rPr>
                                <w:rStyle w:val="calloutChar"/>
                                <w:rFonts w:ascii="Arial" w:hAnsi="Arial" w:cs="Arial"/>
                                <w:color w:val="7F7F7F"/>
                                <w:sz w:val="24"/>
                                <w:szCs w:val="24"/>
                              </w:rPr>
                              <w:t>This booklet outlines the roles and responsibilities for School of Design postgraduate students, employers, relevant organisation personnel and Otago Polytechnic.</w:t>
                            </w:r>
                          </w:p>
                          <w:p w14:paraId="43A84EE1" w14:textId="77777777" w:rsidR="00DC757E" w:rsidRPr="00EC49F1" w:rsidRDefault="00DC757E" w:rsidP="00E51BB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95" o:spid="_x0000_s1033" type="#_x0000_t202" style="position:absolute;margin-left:190.8pt;margin-top:-.1pt;width:275.1pt;height:140.0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" filled="f" stroked="f">
                <v:textbox>
                  <w:txbxContent>
                    <w:p w14:paraId="18E5D1A4" w14:textId="77777777" w:rsidR="00DC757E" w:rsidRDefault="00DC757E" w:rsidP="00E51BB2">
                      <w:pPr>
                        <w:pStyle w:val="callout"/>
                        <w:rPr>
                          <w:rStyle w:val="calloutChar"/>
                          <w:rFonts w:ascii="Arial" w:hAnsi="Arial" w:cs="Arial"/>
                          <w:color w:val="7F7F7F"/>
                          <w:sz w:val="24"/>
                          <w:szCs w:val="24"/>
                        </w:rPr>
                      </w:pPr>
                      <w:r>
                        <w:rPr>
                          <w:rStyle w:val="calloutChar"/>
                          <w:rFonts w:ascii="Arial" w:hAnsi="Arial" w:cs="Arial"/>
                          <w:color w:val="7F7F7F"/>
                          <w:sz w:val="24"/>
                          <w:szCs w:val="24"/>
                        </w:rPr>
                        <w:t>This booklet outlines the roles and responsibilities for School of Design postgraduate students, employers, relevant organisation personnel and Otago Polytechnic.</w:t>
                      </w:r>
                    </w:p>
                    <w:p w14:paraId="43A84EE1" w14:textId="77777777" w:rsidR="00DC757E" w:rsidRPr="00EC49F1" w:rsidRDefault="00DC757E" w:rsidP="00E51BB2"/>
                  </w:txbxContent>
                </v:textbox>
              </v:shape>
            </w:pict>
          </mc:Fallback>
        </mc:AlternateContent>
      </w:r>
    </w:p>
    <w:p w14:paraId="6960ADBF" w14:textId="77777777" w:rsidR="00E51BB2" w:rsidRPr="0083444C" w:rsidRDefault="00E51BB2" w:rsidP="00E51BB2">
      <w:pPr>
        <w:rPr>
          <w:rFonts w:ascii="Calibri" w:hAnsi="Calibri" w:cs="Arial"/>
          <w:b/>
        </w:rPr>
      </w:pPr>
    </w:p>
    <w:p w14:paraId="3CF671FF" w14:textId="0FF60C85" w:rsidR="00E51BB2" w:rsidRPr="0083444C" w:rsidRDefault="00EE0A51" w:rsidP="00D42602">
      <w:pPr>
        <w:rPr>
          <w:rFonts w:cs="Arial"/>
          <w:b/>
        </w:rPr>
      </w:pPr>
      <w:r>
        <w:rPr>
          <w:noProof/>
          <w:lang w:val="en-US" w:eastAsia="en-US"/>
        </w:rPr>
        <w:drawing>
          <wp:anchor distT="0" distB="0" distL="114300" distR="114300" simplePos="0" relativeHeight="251736576" behindDoc="1" locked="0" layoutInCell="1" allowOverlap="1" wp14:anchorId="13E2B075" wp14:editId="72DFD06E">
            <wp:simplePos x="0" y="0"/>
            <wp:positionH relativeFrom="column">
              <wp:posOffset>4271645</wp:posOffset>
            </wp:positionH>
            <wp:positionV relativeFrom="paragraph">
              <wp:posOffset>1437640</wp:posOffset>
            </wp:positionV>
            <wp:extent cx="1320165" cy="1564005"/>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20165" cy="156400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726336" behindDoc="1" locked="0" layoutInCell="1" allowOverlap="1" wp14:anchorId="7F665548" wp14:editId="6D4B0A87">
                <wp:simplePos x="0" y="0"/>
                <wp:positionH relativeFrom="column">
                  <wp:posOffset>-1241425</wp:posOffset>
                </wp:positionH>
                <wp:positionV relativeFrom="paragraph">
                  <wp:posOffset>1391920</wp:posOffset>
                </wp:positionV>
                <wp:extent cx="7010400" cy="1792605"/>
                <wp:effectExtent l="0" t="0" r="0" b="0"/>
                <wp:wrapNone/>
                <wp:docPr id="294" name="Rectangle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0" cy="17926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4" o:spid="_x0000_s1026" style="position:absolute;margin-left:-97.75pt;margin-top:109.6pt;width:552pt;height:141.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" fillcolor="black" stroked="f"/>
            </w:pict>
          </mc:Fallback>
        </mc:AlternateContent>
      </w:r>
      <w:r w:rsidR="00E51BB2">
        <w:br w:type="page"/>
      </w:r>
    </w:p>
    <w:p w14:paraId="5580215F" w14:textId="77777777" w:rsidR="00E51BB2" w:rsidRPr="0083444C" w:rsidRDefault="00E51BB2" w:rsidP="00E51BB2">
      <w:pPr>
        <w:pStyle w:val="Heading5"/>
        <w:pBdr>
          <w:bottom w:val="single" w:sz="18" w:space="1" w:color="auto"/>
        </w:pBdr>
        <w:rPr>
          <w:rFonts w:ascii="Calibri" w:hAnsi="Calibri" w:cs="Arial"/>
          <w:b/>
        </w:rPr>
      </w:pPr>
      <w:r w:rsidRPr="0083444C">
        <w:rPr>
          <w:rFonts w:ascii="Calibri" w:hAnsi="Calibri" w:cs="Arial"/>
          <w:b/>
        </w:rPr>
        <w:lastRenderedPageBreak/>
        <w:t>Contents</w:t>
      </w:r>
    </w:p>
    <w:p w14:paraId="2F8D1C45" w14:textId="77777777" w:rsidR="00E51BB2" w:rsidRPr="0083444C" w:rsidRDefault="00E51BB2" w:rsidP="00E51BB2">
      <w:pPr>
        <w:rPr>
          <w:rFonts w:ascii="Calibri" w:hAnsi="Calibri" w:cs="Arial"/>
        </w:rPr>
      </w:pPr>
    </w:p>
    <w:p w14:paraId="7DA82188" w14:textId="77777777" w:rsidR="00247BDF" w:rsidRDefault="00247BDF" w:rsidP="00E51BB2">
      <w:pPr>
        <w:rPr>
          <w:rFonts w:ascii="Calibri" w:hAnsi="Calibri" w:cs="Arial"/>
        </w:rPr>
      </w:pPr>
    </w:p>
    <w:p w14:paraId="13177BE9" w14:textId="45269857" w:rsidR="00247BDF" w:rsidRDefault="00587360" w:rsidP="00587360">
      <w:pPr>
        <w:ind w:left="567" w:hanging="567"/>
        <w:rPr>
          <w:rFonts w:cs="Arial"/>
          <w:b/>
          <w:color w:val="0000FF"/>
          <w:sz w:val="24"/>
          <w:szCs w:val="24"/>
        </w:rPr>
      </w:pPr>
      <w:r w:rsidRPr="00587360">
        <w:rPr>
          <w:rFonts w:cs="Arial"/>
          <w:b/>
          <w:color w:val="0000FF"/>
          <w:sz w:val="24"/>
          <w:szCs w:val="24"/>
        </w:rPr>
        <w:fldChar w:fldCharType="begin"/>
      </w:r>
      <w:r w:rsidRPr="00587360">
        <w:rPr>
          <w:rFonts w:cs="Arial"/>
          <w:b/>
          <w:color w:val="0000FF"/>
          <w:sz w:val="24"/>
          <w:szCs w:val="24"/>
        </w:rPr>
        <w:instrText xml:space="preserve"> REF _Ref430160815 \w \h  \* MERGEFORMAT </w:instrText>
      </w:r>
      <w:r w:rsidRPr="00587360">
        <w:rPr>
          <w:rFonts w:cs="Arial"/>
          <w:b/>
          <w:color w:val="0000FF"/>
          <w:sz w:val="24"/>
          <w:szCs w:val="24"/>
        </w:rPr>
      </w:r>
      <w:r w:rsidRPr="00587360">
        <w:rPr>
          <w:rFonts w:cs="Arial"/>
          <w:b/>
          <w:color w:val="0000FF"/>
          <w:sz w:val="24"/>
          <w:szCs w:val="24"/>
        </w:rPr>
        <w:fldChar w:fldCharType="separate"/>
      </w:r>
      <w:r w:rsidR="0046679F">
        <w:rPr>
          <w:rFonts w:cs="Arial"/>
          <w:b/>
          <w:color w:val="0000FF"/>
          <w:sz w:val="24"/>
          <w:szCs w:val="24"/>
        </w:rPr>
        <w:t>1</w:t>
      </w:r>
      <w:r w:rsidRPr="00587360">
        <w:rPr>
          <w:rFonts w:cs="Arial"/>
          <w:b/>
          <w:color w:val="0000FF"/>
          <w:sz w:val="24"/>
          <w:szCs w:val="24"/>
        </w:rPr>
        <w:fldChar w:fldCharType="end"/>
      </w:r>
      <w:r w:rsidRPr="00587360">
        <w:rPr>
          <w:rFonts w:cs="Arial"/>
          <w:b/>
          <w:color w:val="0000FF"/>
          <w:sz w:val="24"/>
          <w:szCs w:val="24"/>
        </w:rPr>
        <w:tab/>
      </w:r>
      <w:r w:rsidRPr="00587360">
        <w:rPr>
          <w:rFonts w:cs="Arial"/>
          <w:b/>
          <w:color w:val="0000FF"/>
          <w:sz w:val="24"/>
          <w:szCs w:val="24"/>
        </w:rPr>
        <w:fldChar w:fldCharType="begin"/>
      </w:r>
      <w:r w:rsidRPr="00587360">
        <w:rPr>
          <w:rFonts w:cs="Arial"/>
          <w:b/>
          <w:color w:val="0000FF"/>
          <w:sz w:val="24"/>
          <w:szCs w:val="24"/>
        </w:rPr>
        <w:instrText xml:space="preserve"> REF _Ref430160815 \h  \* MERGEFORMAT </w:instrText>
      </w:r>
      <w:r w:rsidRPr="00587360">
        <w:rPr>
          <w:rFonts w:cs="Arial"/>
          <w:b/>
          <w:color w:val="0000FF"/>
          <w:sz w:val="24"/>
          <w:szCs w:val="24"/>
        </w:rPr>
      </w:r>
      <w:r w:rsidRPr="00587360">
        <w:rPr>
          <w:rFonts w:cs="Arial"/>
          <w:b/>
          <w:color w:val="0000FF"/>
          <w:sz w:val="24"/>
          <w:szCs w:val="24"/>
        </w:rPr>
        <w:fldChar w:fldCharType="separate"/>
      </w:r>
      <w:r w:rsidR="0046679F" w:rsidRPr="0046679F">
        <w:rPr>
          <w:b/>
          <w:color w:val="0000FF"/>
          <w:sz w:val="24"/>
          <w:szCs w:val="24"/>
        </w:rPr>
        <w:t>INTRODUCTION</w:t>
      </w:r>
      <w:r w:rsidRPr="00587360">
        <w:rPr>
          <w:rFonts w:cs="Arial"/>
          <w:b/>
          <w:color w:val="0000FF"/>
          <w:sz w:val="24"/>
          <w:szCs w:val="24"/>
        </w:rPr>
        <w:fldChar w:fldCharType="end"/>
      </w:r>
    </w:p>
    <w:p w14:paraId="1B0EC9DE" w14:textId="77777777" w:rsidR="00F91B26" w:rsidRPr="00F91B26" w:rsidRDefault="00F91B26" w:rsidP="00587360">
      <w:pPr>
        <w:ind w:left="567" w:hanging="567"/>
        <w:rPr>
          <w:rFonts w:cs="Arial"/>
          <w:b/>
          <w:sz w:val="24"/>
          <w:szCs w:val="24"/>
        </w:rPr>
      </w:pPr>
    </w:p>
    <w:p w14:paraId="73B0EF92" w14:textId="77777777" w:rsidR="00587360" w:rsidRDefault="00587360" w:rsidP="00587360">
      <w:pPr>
        <w:ind w:left="567" w:hanging="567"/>
        <w:rPr>
          <w:rFonts w:cs="Arial"/>
          <w:b/>
          <w:color w:val="0000FF"/>
          <w:sz w:val="24"/>
          <w:szCs w:val="24"/>
        </w:rPr>
      </w:pPr>
      <w:r w:rsidRPr="00587360">
        <w:rPr>
          <w:rFonts w:cs="Arial"/>
          <w:b/>
          <w:color w:val="0000FF"/>
          <w:sz w:val="24"/>
          <w:szCs w:val="24"/>
        </w:rPr>
        <w:fldChar w:fldCharType="begin"/>
      </w:r>
      <w:r w:rsidRPr="00587360">
        <w:rPr>
          <w:rFonts w:cs="Arial"/>
          <w:b/>
          <w:color w:val="0000FF"/>
          <w:sz w:val="24"/>
          <w:szCs w:val="24"/>
        </w:rPr>
        <w:instrText xml:space="preserve"> REF _Ref430160954 \w \h  \* MERGEFORMAT </w:instrText>
      </w:r>
      <w:r w:rsidRPr="00587360">
        <w:rPr>
          <w:rFonts w:cs="Arial"/>
          <w:b/>
          <w:color w:val="0000FF"/>
          <w:sz w:val="24"/>
          <w:szCs w:val="24"/>
        </w:rPr>
      </w:r>
      <w:r w:rsidRPr="00587360">
        <w:rPr>
          <w:rFonts w:cs="Arial"/>
          <w:b/>
          <w:color w:val="0000FF"/>
          <w:sz w:val="24"/>
          <w:szCs w:val="24"/>
        </w:rPr>
        <w:fldChar w:fldCharType="separate"/>
      </w:r>
      <w:r w:rsidR="0046679F">
        <w:rPr>
          <w:rFonts w:cs="Arial"/>
          <w:b/>
          <w:color w:val="0000FF"/>
          <w:sz w:val="24"/>
          <w:szCs w:val="24"/>
        </w:rPr>
        <w:t>2</w:t>
      </w:r>
      <w:r w:rsidRPr="00587360">
        <w:rPr>
          <w:rFonts w:cs="Arial"/>
          <w:b/>
          <w:color w:val="0000FF"/>
          <w:sz w:val="24"/>
          <w:szCs w:val="24"/>
        </w:rPr>
        <w:fldChar w:fldCharType="end"/>
      </w:r>
      <w:r>
        <w:rPr>
          <w:rFonts w:cs="Arial"/>
          <w:b/>
          <w:color w:val="0000FF"/>
          <w:sz w:val="24"/>
          <w:szCs w:val="24"/>
        </w:rPr>
        <w:tab/>
      </w:r>
      <w:r w:rsidRPr="00587360">
        <w:rPr>
          <w:rFonts w:cs="Arial"/>
          <w:b/>
          <w:color w:val="0000FF"/>
          <w:sz w:val="24"/>
          <w:szCs w:val="24"/>
        </w:rPr>
        <w:fldChar w:fldCharType="begin"/>
      </w:r>
      <w:r w:rsidRPr="00587360">
        <w:rPr>
          <w:rFonts w:cs="Arial"/>
          <w:b/>
          <w:color w:val="0000FF"/>
          <w:sz w:val="24"/>
          <w:szCs w:val="24"/>
        </w:rPr>
        <w:instrText xml:space="preserve"> REF _Ref430160954 \h  \* MERGEFORMAT </w:instrText>
      </w:r>
      <w:r w:rsidRPr="00587360">
        <w:rPr>
          <w:rFonts w:cs="Arial"/>
          <w:b/>
          <w:color w:val="0000FF"/>
          <w:sz w:val="24"/>
          <w:szCs w:val="24"/>
        </w:rPr>
      </w:r>
      <w:r w:rsidRPr="00587360">
        <w:rPr>
          <w:rFonts w:cs="Arial"/>
          <w:b/>
          <w:color w:val="0000FF"/>
          <w:sz w:val="24"/>
          <w:szCs w:val="24"/>
        </w:rPr>
        <w:fldChar w:fldCharType="separate"/>
      </w:r>
      <w:r w:rsidR="0046679F" w:rsidRPr="0046679F">
        <w:rPr>
          <w:b/>
          <w:color w:val="0000FF"/>
          <w:sz w:val="24"/>
          <w:szCs w:val="24"/>
        </w:rPr>
        <w:t>ORGANISATION</w:t>
      </w:r>
      <w:r w:rsidRPr="00587360">
        <w:rPr>
          <w:rFonts w:cs="Arial"/>
          <w:b/>
          <w:color w:val="0000FF"/>
          <w:sz w:val="24"/>
          <w:szCs w:val="24"/>
        </w:rPr>
        <w:fldChar w:fldCharType="end"/>
      </w:r>
    </w:p>
    <w:p w14:paraId="21631B06" w14:textId="77777777" w:rsidR="00F91B26" w:rsidRPr="00F91B26" w:rsidRDefault="00F91B26" w:rsidP="00587360">
      <w:pPr>
        <w:ind w:left="567" w:hanging="567"/>
        <w:rPr>
          <w:rFonts w:cs="Arial"/>
          <w:b/>
          <w:sz w:val="24"/>
          <w:szCs w:val="24"/>
        </w:rPr>
      </w:pPr>
    </w:p>
    <w:p w14:paraId="624353AB" w14:textId="43453F47" w:rsidR="00587360" w:rsidRDefault="00F91B26" w:rsidP="00587360">
      <w:pPr>
        <w:ind w:left="567" w:hanging="567"/>
        <w:rPr>
          <w:rFonts w:cs="Arial"/>
          <w:b/>
          <w:color w:val="0000FF"/>
          <w:sz w:val="24"/>
          <w:szCs w:val="24"/>
        </w:rPr>
      </w:pPr>
      <w:r>
        <w:rPr>
          <w:rFonts w:cs="Arial"/>
          <w:b/>
          <w:color w:val="0000FF"/>
          <w:sz w:val="24"/>
          <w:szCs w:val="24"/>
        </w:rPr>
        <w:fldChar w:fldCharType="begin"/>
      </w:r>
      <w:r>
        <w:rPr>
          <w:rFonts w:cs="Arial"/>
          <w:b/>
          <w:color w:val="0000FF"/>
          <w:sz w:val="24"/>
          <w:szCs w:val="24"/>
        </w:rPr>
        <w:instrText xml:space="preserve"> REF _Ref430160967 \w \h </w:instrText>
      </w:r>
      <w:r>
        <w:rPr>
          <w:rFonts w:cs="Arial"/>
          <w:b/>
          <w:color w:val="0000FF"/>
          <w:sz w:val="24"/>
          <w:szCs w:val="24"/>
        </w:rPr>
      </w:r>
      <w:r>
        <w:rPr>
          <w:rFonts w:cs="Arial"/>
          <w:b/>
          <w:color w:val="0000FF"/>
          <w:sz w:val="24"/>
          <w:szCs w:val="24"/>
        </w:rPr>
        <w:fldChar w:fldCharType="separate"/>
      </w:r>
      <w:r w:rsidR="0046679F">
        <w:rPr>
          <w:rFonts w:cs="Arial"/>
          <w:b/>
          <w:color w:val="0000FF"/>
          <w:sz w:val="24"/>
          <w:szCs w:val="24"/>
        </w:rPr>
        <w:t>3</w:t>
      </w:r>
      <w:r>
        <w:rPr>
          <w:rFonts w:cs="Arial"/>
          <w:b/>
          <w:color w:val="0000FF"/>
          <w:sz w:val="24"/>
          <w:szCs w:val="24"/>
        </w:rPr>
        <w:fldChar w:fldCharType="end"/>
      </w:r>
      <w:r w:rsidR="00587360">
        <w:rPr>
          <w:rFonts w:cs="Arial"/>
          <w:b/>
          <w:color w:val="0000FF"/>
          <w:sz w:val="24"/>
          <w:szCs w:val="24"/>
        </w:rPr>
        <w:tab/>
      </w:r>
      <w:r w:rsidR="00587360" w:rsidRPr="00587360">
        <w:rPr>
          <w:rFonts w:cs="Arial"/>
          <w:b/>
          <w:color w:val="0000FF"/>
          <w:sz w:val="24"/>
          <w:szCs w:val="24"/>
        </w:rPr>
        <w:fldChar w:fldCharType="begin"/>
      </w:r>
      <w:r w:rsidR="00587360" w:rsidRPr="00587360">
        <w:rPr>
          <w:rFonts w:cs="Arial"/>
          <w:b/>
          <w:color w:val="0000FF"/>
          <w:sz w:val="24"/>
          <w:szCs w:val="24"/>
        </w:rPr>
        <w:instrText xml:space="preserve"> REF _Ref430160967 \h  \* MERGEFORMAT </w:instrText>
      </w:r>
      <w:r w:rsidR="00587360" w:rsidRPr="00587360">
        <w:rPr>
          <w:rFonts w:cs="Arial"/>
          <w:b/>
          <w:color w:val="0000FF"/>
          <w:sz w:val="24"/>
          <w:szCs w:val="24"/>
        </w:rPr>
      </w:r>
      <w:r w:rsidR="00587360" w:rsidRPr="00587360">
        <w:rPr>
          <w:rFonts w:cs="Arial"/>
          <w:b/>
          <w:color w:val="0000FF"/>
          <w:sz w:val="24"/>
          <w:szCs w:val="24"/>
        </w:rPr>
        <w:fldChar w:fldCharType="separate"/>
      </w:r>
      <w:r w:rsidR="0046679F" w:rsidRPr="0046679F">
        <w:rPr>
          <w:b/>
          <w:color w:val="0000FF"/>
          <w:sz w:val="24"/>
          <w:szCs w:val="24"/>
        </w:rPr>
        <w:t>RESPONSIBILITIES</w:t>
      </w:r>
      <w:r w:rsidR="00587360" w:rsidRPr="00587360">
        <w:rPr>
          <w:rFonts w:cs="Arial"/>
          <w:b/>
          <w:color w:val="0000FF"/>
          <w:sz w:val="24"/>
          <w:szCs w:val="24"/>
        </w:rPr>
        <w:fldChar w:fldCharType="end"/>
      </w:r>
    </w:p>
    <w:p w14:paraId="76D1A8B3" w14:textId="77777777" w:rsidR="00587360" w:rsidRPr="00F91B26" w:rsidRDefault="00587360" w:rsidP="00587360">
      <w:pPr>
        <w:ind w:left="567" w:hanging="567"/>
        <w:rPr>
          <w:rFonts w:cs="Arial"/>
          <w:b/>
          <w:sz w:val="24"/>
          <w:szCs w:val="24"/>
        </w:rPr>
      </w:pPr>
    </w:p>
    <w:p w14:paraId="4BEEEA57" w14:textId="1308F19B" w:rsidR="00587360" w:rsidRPr="00F91B26" w:rsidRDefault="00F91B26" w:rsidP="00F91B26">
      <w:pPr>
        <w:ind w:left="1134" w:hanging="567"/>
        <w:rPr>
          <w:rFonts w:cs="Arial"/>
          <w:color w:val="0000FF"/>
          <w:sz w:val="24"/>
          <w:szCs w:val="24"/>
        </w:rPr>
      </w:pPr>
      <w:r w:rsidRPr="00F91B26">
        <w:rPr>
          <w:rFonts w:cs="Arial"/>
          <w:color w:val="0000FF"/>
          <w:sz w:val="24"/>
          <w:szCs w:val="24"/>
        </w:rPr>
        <w:fldChar w:fldCharType="begin"/>
      </w:r>
      <w:r w:rsidRPr="00F91B26">
        <w:rPr>
          <w:rFonts w:cs="Arial"/>
          <w:color w:val="0000FF"/>
          <w:sz w:val="24"/>
          <w:szCs w:val="24"/>
        </w:rPr>
        <w:instrText xml:space="preserve"> REF _Ref430160969 \n \h </w:instrText>
      </w:r>
      <w:r>
        <w:rPr>
          <w:rFonts w:cs="Arial"/>
          <w:color w:val="0000FF"/>
          <w:sz w:val="24"/>
          <w:szCs w:val="24"/>
        </w:rPr>
        <w:instrText xml:space="preserve"> \* MERGEFORMAT </w:instrText>
      </w:r>
      <w:r w:rsidRPr="00F91B26">
        <w:rPr>
          <w:rFonts w:cs="Arial"/>
          <w:color w:val="0000FF"/>
          <w:sz w:val="24"/>
          <w:szCs w:val="24"/>
        </w:rPr>
      </w:r>
      <w:r w:rsidRPr="00F91B26">
        <w:rPr>
          <w:rFonts w:cs="Arial"/>
          <w:color w:val="0000FF"/>
          <w:sz w:val="24"/>
          <w:szCs w:val="24"/>
        </w:rPr>
        <w:fldChar w:fldCharType="separate"/>
      </w:r>
      <w:r w:rsidR="0046679F">
        <w:rPr>
          <w:rFonts w:cs="Arial"/>
          <w:color w:val="0000FF"/>
          <w:sz w:val="24"/>
          <w:szCs w:val="24"/>
        </w:rPr>
        <w:t>A</w:t>
      </w:r>
      <w:r w:rsidRPr="00F91B26">
        <w:rPr>
          <w:rFonts w:cs="Arial"/>
          <w:color w:val="0000FF"/>
          <w:sz w:val="24"/>
          <w:szCs w:val="24"/>
        </w:rPr>
        <w:fldChar w:fldCharType="end"/>
      </w:r>
      <w:r w:rsidR="00587360" w:rsidRPr="00F91B26">
        <w:rPr>
          <w:rFonts w:cs="Arial"/>
          <w:color w:val="0000FF"/>
          <w:sz w:val="24"/>
          <w:szCs w:val="24"/>
        </w:rPr>
        <w:tab/>
      </w:r>
      <w:r w:rsidR="00587360" w:rsidRPr="00F91B26">
        <w:rPr>
          <w:rFonts w:cs="Arial"/>
          <w:color w:val="0000FF"/>
          <w:sz w:val="24"/>
          <w:szCs w:val="24"/>
        </w:rPr>
        <w:fldChar w:fldCharType="begin"/>
      </w:r>
      <w:r w:rsidR="00587360" w:rsidRPr="00F91B26">
        <w:rPr>
          <w:rFonts w:cs="Arial"/>
          <w:color w:val="0000FF"/>
          <w:sz w:val="24"/>
          <w:szCs w:val="24"/>
        </w:rPr>
        <w:instrText xml:space="preserve"> REF _Ref430160969 \h  \* MERGEFORMAT </w:instrText>
      </w:r>
      <w:r w:rsidR="00587360" w:rsidRPr="00F91B26">
        <w:rPr>
          <w:rFonts w:cs="Arial"/>
          <w:color w:val="0000FF"/>
          <w:sz w:val="24"/>
          <w:szCs w:val="24"/>
        </w:rPr>
      </w:r>
      <w:r w:rsidR="00587360" w:rsidRPr="00F91B26">
        <w:rPr>
          <w:rFonts w:cs="Arial"/>
          <w:color w:val="0000FF"/>
          <w:sz w:val="24"/>
          <w:szCs w:val="24"/>
        </w:rPr>
        <w:fldChar w:fldCharType="separate"/>
      </w:r>
      <w:r w:rsidR="0046679F" w:rsidRPr="0046679F">
        <w:rPr>
          <w:color w:val="0000FF"/>
          <w:sz w:val="24"/>
          <w:szCs w:val="24"/>
        </w:rPr>
        <w:t>OF THE STUDENTS</w:t>
      </w:r>
      <w:r w:rsidR="00587360" w:rsidRPr="00F91B26">
        <w:rPr>
          <w:rFonts w:cs="Arial"/>
          <w:color w:val="0000FF"/>
          <w:sz w:val="24"/>
          <w:szCs w:val="24"/>
        </w:rPr>
        <w:fldChar w:fldCharType="end"/>
      </w:r>
    </w:p>
    <w:p w14:paraId="63556F29" w14:textId="77777777" w:rsidR="00587360" w:rsidRPr="00F91B26" w:rsidRDefault="00587360" w:rsidP="00F91B26">
      <w:pPr>
        <w:ind w:left="567" w:hanging="567"/>
        <w:rPr>
          <w:rFonts w:cs="Arial"/>
          <w:sz w:val="24"/>
          <w:szCs w:val="24"/>
        </w:rPr>
      </w:pPr>
    </w:p>
    <w:p w14:paraId="281A64D2" w14:textId="592971A4" w:rsidR="00587360" w:rsidRPr="00F91B26" w:rsidRDefault="00F91B26" w:rsidP="00F91B26">
      <w:pPr>
        <w:tabs>
          <w:tab w:val="left" w:pos="1134"/>
        </w:tabs>
        <w:ind w:left="1134" w:hanging="567"/>
        <w:rPr>
          <w:rFonts w:cs="Arial"/>
          <w:color w:val="0000FF"/>
          <w:sz w:val="24"/>
          <w:szCs w:val="24"/>
        </w:rPr>
      </w:pPr>
      <w:r w:rsidRPr="00F91B26">
        <w:rPr>
          <w:rFonts w:cs="Arial"/>
          <w:color w:val="0000FF"/>
          <w:sz w:val="24"/>
          <w:szCs w:val="24"/>
        </w:rPr>
        <w:fldChar w:fldCharType="begin"/>
      </w:r>
      <w:r w:rsidRPr="00F91B26">
        <w:rPr>
          <w:rFonts w:cs="Arial"/>
          <w:color w:val="0000FF"/>
          <w:sz w:val="24"/>
          <w:szCs w:val="24"/>
        </w:rPr>
        <w:instrText xml:space="preserve"> REF _Ref430160972 \n \h </w:instrText>
      </w:r>
      <w:r>
        <w:rPr>
          <w:rFonts w:cs="Arial"/>
          <w:color w:val="0000FF"/>
          <w:sz w:val="24"/>
          <w:szCs w:val="24"/>
        </w:rPr>
        <w:instrText xml:space="preserve"> \* MERGEFORMAT </w:instrText>
      </w:r>
      <w:r w:rsidRPr="00F91B26">
        <w:rPr>
          <w:rFonts w:cs="Arial"/>
          <w:color w:val="0000FF"/>
          <w:sz w:val="24"/>
          <w:szCs w:val="24"/>
        </w:rPr>
      </w:r>
      <w:r w:rsidRPr="00F91B26">
        <w:rPr>
          <w:rFonts w:cs="Arial"/>
          <w:color w:val="0000FF"/>
          <w:sz w:val="24"/>
          <w:szCs w:val="24"/>
        </w:rPr>
        <w:fldChar w:fldCharType="separate"/>
      </w:r>
      <w:r w:rsidR="0046679F">
        <w:rPr>
          <w:rFonts w:cs="Arial"/>
          <w:color w:val="0000FF"/>
          <w:sz w:val="24"/>
          <w:szCs w:val="24"/>
        </w:rPr>
        <w:t>B</w:t>
      </w:r>
      <w:r w:rsidRPr="00F91B26">
        <w:rPr>
          <w:rFonts w:cs="Arial"/>
          <w:color w:val="0000FF"/>
          <w:sz w:val="24"/>
          <w:szCs w:val="24"/>
        </w:rPr>
        <w:fldChar w:fldCharType="end"/>
      </w:r>
      <w:r w:rsidR="00587360" w:rsidRPr="00F91B26">
        <w:rPr>
          <w:rFonts w:cs="Arial"/>
          <w:color w:val="0000FF"/>
          <w:sz w:val="24"/>
          <w:szCs w:val="24"/>
        </w:rPr>
        <w:tab/>
      </w:r>
      <w:r w:rsidR="00587360" w:rsidRPr="00F91B26">
        <w:rPr>
          <w:rFonts w:cs="Arial"/>
          <w:color w:val="0000FF"/>
          <w:sz w:val="24"/>
          <w:szCs w:val="24"/>
        </w:rPr>
        <w:fldChar w:fldCharType="begin"/>
      </w:r>
      <w:r w:rsidR="00587360" w:rsidRPr="00F91B26">
        <w:rPr>
          <w:rFonts w:cs="Arial"/>
          <w:color w:val="0000FF"/>
          <w:sz w:val="24"/>
          <w:szCs w:val="24"/>
        </w:rPr>
        <w:instrText xml:space="preserve"> REF _Ref430160972 \h  \* MERGEFORMAT </w:instrText>
      </w:r>
      <w:r w:rsidR="00587360" w:rsidRPr="00F91B26">
        <w:rPr>
          <w:rFonts w:cs="Arial"/>
          <w:color w:val="0000FF"/>
          <w:sz w:val="24"/>
          <w:szCs w:val="24"/>
        </w:rPr>
      </w:r>
      <w:r w:rsidR="00587360" w:rsidRPr="00F91B26">
        <w:rPr>
          <w:rFonts w:cs="Arial"/>
          <w:color w:val="0000FF"/>
          <w:sz w:val="24"/>
          <w:szCs w:val="24"/>
        </w:rPr>
        <w:fldChar w:fldCharType="separate"/>
      </w:r>
      <w:r w:rsidR="0046679F" w:rsidRPr="0046679F">
        <w:rPr>
          <w:color w:val="0000FF"/>
          <w:sz w:val="24"/>
          <w:szCs w:val="24"/>
        </w:rPr>
        <w:t>OF THE PLACEMENT HOST</w:t>
      </w:r>
      <w:r w:rsidR="00587360" w:rsidRPr="00F91B26">
        <w:rPr>
          <w:rFonts w:cs="Arial"/>
          <w:color w:val="0000FF"/>
          <w:sz w:val="24"/>
          <w:szCs w:val="24"/>
        </w:rPr>
        <w:fldChar w:fldCharType="end"/>
      </w:r>
    </w:p>
    <w:p w14:paraId="1EDC2017" w14:textId="77777777" w:rsidR="00587360" w:rsidRPr="00F91B26" w:rsidRDefault="00587360" w:rsidP="00F91B26">
      <w:pPr>
        <w:ind w:left="567" w:hanging="567"/>
        <w:rPr>
          <w:rFonts w:cs="Arial"/>
          <w:sz w:val="24"/>
          <w:szCs w:val="24"/>
        </w:rPr>
      </w:pPr>
    </w:p>
    <w:p w14:paraId="772AC973" w14:textId="25F99279" w:rsidR="00587360" w:rsidRPr="00F91B26" w:rsidRDefault="00F91B26" w:rsidP="00F91B26">
      <w:pPr>
        <w:ind w:left="1134" w:hanging="567"/>
        <w:rPr>
          <w:rFonts w:cs="Arial"/>
          <w:color w:val="0000FF"/>
          <w:sz w:val="24"/>
          <w:szCs w:val="24"/>
        </w:rPr>
      </w:pPr>
      <w:r w:rsidRPr="00F91B26">
        <w:rPr>
          <w:rFonts w:cs="Arial"/>
          <w:color w:val="0000FF"/>
          <w:sz w:val="24"/>
          <w:szCs w:val="24"/>
        </w:rPr>
        <w:fldChar w:fldCharType="begin"/>
      </w:r>
      <w:r w:rsidRPr="00F91B26">
        <w:rPr>
          <w:rFonts w:cs="Arial"/>
          <w:color w:val="0000FF"/>
          <w:sz w:val="24"/>
          <w:szCs w:val="24"/>
        </w:rPr>
        <w:instrText xml:space="preserve"> REF _Ref430160973 \n \h </w:instrText>
      </w:r>
      <w:r>
        <w:rPr>
          <w:rFonts w:cs="Arial"/>
          <w:color w:val="0000FF"/>
          <w:sz w:val="24"/>
          <w:szCs w:val="24"/>
        </w:rPr>
        <w:instrText xml:space="preserve"> \* MERGEFORMAT </w:instrText>
      </w:r>
      <w:r w:rsidRPr="00F91B26">
        <w:rPr>
          <w:rFonts w:cs="Arial"/>
          <w:color w:val="0000FF"/>
          <w:sz w:val="24"/>
          <w:szCs w:val="24"/>
        </w:rPr>
      </w:r>
      <w:r w:rsidRPr="00F91B26">
        <w:rPr>
          <w:rFonts w:cs="Arial"/>
          <w:color w:val="0000FF"/>
          <w:sz w:val="24"/>
          <w:szCs w:val="24"/>
        </w:rPr>
        <w:fldChar w:fldCharType="separate"/>
      </w:r>
      <w:r w:rsidR="0046679F">
        <w:rPr>
          <w:rFonts w:cs="Arial"/>
          <w:color w:val="0000FF"/>
          <w:sz w:val="24"/>
          <w:szCs w:val="24"/>
        </w:rPr>
        <w:t>C</w:t>
      </w:r>
      <w:r w:rsidRPr="00F91B26">
        <w:rPr>
          <w:rFonts w:cs="Arial"/>
          <w:color w:val="0000FF"/>
          <w:sz w:val="24"/>
          <w:szCs w:val="24"/>
        </w:rPr>
        <w:fldChar w:fldCharType="end"/>
      </w:r>
      <w:r w:rsidR="00587360" w:rsidRPr="00F91B26">
        <w:rPr>
          <w:rFonts w:cs="Arial"/>
          <w:color w:val="0000FF"/>
          <w:sz w:val="24"/>
          <w:szCs w:val="24"/>
        </w:rPr>
        <w:tab/>
      </w:r>
      <w:r w:rsidR="00587360" w:rsidRPr="00F91B26">
        <w:rPr>
          <w:rFonts w:cs="Arial"/>
          <w:color w:val="0000FF"/>
          <w:sz w:val="24"/>
          <w:szCs w:val="24"/>
        </w:rPr>
        <w:fldChar w:fldCharType="begin"/>
      </w:r>
      <w:r w:rsidR="00587360" w:rsidRPr="00F91B26">
        <w:rPr>
          <w:rFonts w:cs="Arial"/>
          <w:color w:val="0000FF"/>
          <w:sz w:val="24"/>
          <w:szCs w:val="24"/>
        </w:rPr>
        <w:instrText xml:space="preserve"> REF _Ref430160973 \h  \* MERGEFORMAT </w:instrText>
      </w:r>
      <w:r w:rsidR="00587360" w:rsidRPr="00F91B26">
        <w:rPr>
          <w:rFonts w:cs="Arial"/>
          <w:color w:val="0000FF"/>
          <w:sz w:val="24"/>
          <w:szCs w:val="24"/>
        </w:rPr>
      </w:r>
      <w:r w:rsidR="00587360" w:rsidRPr="00F91B26">
        <w:rPr>
          <w:rFonts w:cs="Arial"/>
          <w:color w:val="0000FF"/>
          <w:sz w:val="24"/>
          <w:szCs w:val="24"/>
        </w:rPr>
        <w:fldChar w:fldCharType="separate"/>
      </w:r>
      <w:r w:rsidR="0046679F" w:rsidRPr="0046679F">
        <w:rPr>
          <w:color w:val="0000FF"/>
          <w:sz w:val="24"/>
          <w:szCs w:val="24"/>
        </w:rPr>
        <w:t>OF THE POLYTECHNIC</w:t>
      </w:r>
      <w:r w:rsidR="00587360" w:rsidRPr="00F91B26">
        <w:rPr>
          <w:rFonts w:cs="Arial"/>
          <w:color w:val="0000FF"/>
          <w:sz w:val="24"/>
          <w:szCs w:val="24"/>
        </w:rPr>
        <w:fldChar w:fldCharType="end"/>
      </w:r>
    </w:p>
    <w:p w14:paraId="0D910A18" w14:textId="77777777" w:rsidR="00587360" w:rsidRPr="00F91B26" w:rsidRDefault="00587360" w:rsidP="00587360">
      <w:pPr>
        <w:ind w:left="567" w:hanging="567"/>
        <w:rPr>
          <w:rFonts w:cs="Arial"/>
          <w:b/>
          <w:sz w:val="24"/>
          <w:szCs w:val="24"/>
        </w:rPr>
      </w:pPr>
    </w:p>
    <w:p w14:paraId="0AFB37D1" w14:textId="5E91D2BA" w:rsidR="00587360" w:rsidRDefault="00F91B26" w:rsidP="00587360">
      <w:pPr>
        <w:ind w:left="567" w:hanging="567"/>
        <w:rPr>
          <w:rFonts w:cs="Arial"/>
          <w:b/>
          <w:color w:val="0000FF"/>
          <w:sz w:val="24"/>
          <w:szCs w:val="24"/>
        </w:rPr>
      </w:pPr>
      <w:r>
        <w:rPr>
          <w:rFonts w:cs="Arial"/>
          <w:b/>
          <w:color w:val="0000FF"/>
          <w:sz w:val="24"/>
          <w:szCs w:val="24"/>
        </w:rPr>
        <w:fldChar w:fldCharType="begin"/>
      </w:r>
      <w:r>
        <w:rPr>
          <w:rFonts w:cs="Arial"/>
          <w:b/>
          <w:color w:val="0000FF"/>
          <w:sz w:val="24"/>
          <w:szCs w:val="24"/>
        </w:rPr>
        <w:instrText xml:space="preserve"> REF _Ref430160977 \w \h </w:instrText>
      </w:r>
      <w:r>
        <w:rPr>
          <w:rFonts w:cs="Arial"/>
          <w:b/>
          <w:color w:val="0000FF"/>
          <w:sz w:val="24"/>
          <w:szCs w:val="24"/>
        </w:rPr>
      </w:r>
      <w:r>
        <w:rPr>
          <w:rFonts w:cs="Arial"/>
          <w:b/>
          <w:color w:val="0000FF"/>
          <w:sz w:val="24"/>
          <w:szCs w:val="24"/>
        </w:rPr>
        <w:fldChar w:fldCharType="separate"/>
      </w:r>
      <w:r w:rsidR="0046679F">
        <w:rPr>
          <w:rFonts w:cs="Arial"/>
          <w:b/>
          <w:color w:val="0000FF"/>
          <w:sz w:val="24"/>
          <w:szCs w:val="24"/>
        </w:rPr>
        <w:t>4</w:t>
      </w:r>
      <w:r>
        <w:rPr>
          <w:rFonts w:cs="Arial"/>
          <w:b/>
          <w:color w:val="0000FF"/>
          <w:sz w:val="24"/>
          <w:szCs w:val="24"/>
        </w:rPr>
        <w:fldChar w:fldCharType="end"/>
      </w:r>
      <w:r w:rsidR="00587360">
        <w:rPr>
          <w:rFonts w:cs="Arial"/>
          <w:b/>
          <w:color w:val="0000FF"/>
          <w:sz w:val="24"/>
          <w:szCs w:val="24"/>
        </w:rPr>
        <w:tab/>
      </w:r>
      <w:r w:rsidR="00587360" w:rsidRPr="00587360">
        <w:rPr>
          <w:rFonts w:cs="Arial"/>
          <w:b/>
          <w:color w:val="0000FF"/>
          <w:sz w:val="24"/>
          <w:szCs w:val="24"/>
        </w:rPr>
        <w:fldChar w:fldCharType="begin"/>
      </w:r>
      <w:r w:rsidR="00587360" w:rsidRPr="00587360">
        <w:rPr>
          <w:rFonts w:cs="Arial"/>
          <w:b/>
          <w:color w:val="0000FF"/>
          <w:sz w:val="24"/>
          <w:szCs w:val="24"/>
        </w:rPr>
        <w:instrText xml:space="preserve"> REF _Ref430160977 \h  \* MERGEFORMAT </w:instrText>
      </w:r>
      <w:r w:rsidR="00587360" w:rsidRPr="00587360">
        <w:rPr>
          <w:rFonts w:cs="Arial"/>
          <w:b/>
          <w:color w:val="0000FF"/>
          <w:sz w:val="24"/>
          <w:szCs w:val="24"/>
        </w:rPr>
      </w:r>
      <w:r w:rsidR="00587360" w:rsidRPr="00587360">
        <w:rPr>
          <w:rFonts w:cs="Arial"/>
          <w:b/>
          <w:color w:val="0000FF"/>
          <w:sz w:val="24"/>
          <w:szCs w:val="24"/>
        </w:rPr>
        <w:fldChar w:fldCharType="separate"/>
      </w:r>
      <w:r w:rsidR="0046679F" w:rsidRPr="0046679F">
        <w:rPr>
          <w:b/>
          <w:color w:val="0000FF"/>
          <w:sz w:val="24"/>
          <w:szCs w:val="24"/>
        </w:rPr>
        <w:t>MAINTENANCE OF PRACTICE - INTERNSHIP</w:t>
      </w:r>
      <w:r w:rsidR="00587360" w:rsidRPr="00587360">
        <w:rPr>
          <w:rFonts w:cs="Arial"/>
          <w:b/>
          <w:color w:val="0000FF"/>
          <w:sz w:val="24"/>
          <w:szCs w:val="24"/>
        </w:rPr>
        <w:fldChar w:fldCharType="end"/>
      </w:r>
    </w:p>
    <w:p w14:paraId="223B6665" w14:textId="77777777" w:rsidR="00587360" w:rsidRPr="00F91B26" w:rsidRDefault="00587360" w:rsidP="00587360">
      <w:pPr>
        <w:ind w:left="567" w:hanging="567"/>
        <w:rPr>
          <w:rFonts w:cs="Arial"/>
          <w:b/>
          <w:sz w:val="24"/>
          <w:szCs w:val="24"/>
        </w:rPr>
      </w:pPr>
    </w:p>
    <w:p w14:paraId="5BD3F33A" w14:textId="1F833EDC" w:rsidR="00587360" w:rsidRPr="00F91B26" w:rsidRDefault="00F91B26" w:rsidP="00F91B26">
      <w:pPr>
        <w:ind w:left="1134" w:hanging="567"/>
        <w:rPr>
          <w:rFonts w:cs="Arial"/>
          <w:color w:val="0000FF"/>
          <w:sz w:val="24"/>
          <w:szCs w:val="24"/>
        </w:rPr>
      </w:pPr>
      <w:r w:rsidRPr="00F91B26">
        <w:rPr>
          <w:rFonts w:cs="Arial"/>
          <w:color w:val="0000FF"/>
          <w:sz w:val="24"/>
          <w:szCs w:val="24"/>
        </w:rPr>
        <w:fldChar w:fldCharType="begin"/>
      </w:r>
      <w:r w:rsidRPr="00F91B26">
        <w:rPr>
          <w:rFonts w:cs="Arial"/>
          <w:color w:val="0000FF"/>
          <w:sz w:val="24"/>
          <w:szCs w:val="24"/>
        </w:rPr>
        <w:instrText xml:space="preserve"> REF _Ref430160978 \n \h  \* MERGEFORMAT </w:instrText>
      </w:r>
      <w:r w:rsidRPr="00F91B26">
        <w:rPr>
          <w:rFonts w:cs="Arial"/>
          <w:color w:val="0000FF"/>
          <w:sz w:val="24"/>
          <w:szCs w:val="24"/>
        </w:rPr>
      </w:r>
      <w:r w:rsidRPr="00F91B26">
        <w:rPr>
          <w:rFonts w:cs="Arial"/>
          <w:color w:val="0000FF"/>
          <w:sz w:val="24"/>
          <w:szCs w:val="24"/>
        </w:rPr>
        <w:fldChar w:fldCharType="separate"/>
      </w:r>
      <w:r w:rsidR="0046679F">
        <w:rPr>
          <w:rFonts w:cs="Arial"/>
          <w:color w:val="0000FF"/>
          <w:sz w:val="24"/>
          <w:szCs w:val="24"/>
        </w:rPr>
        <w:t>A</w:t>
      </w:r>
      <w:r w:rsidRPr="00F91B26">
        <w:rPr>
          <w:rFonts w:cs="Arial"/>
          <w:color w:val="0000FF"/>
          <w:sz w:val="24"/>
          <w:szCs w:val="24"/>
        </w:rPr>
        <w:fldChar w:fldCharType="end"/>
      </w:r>
      <w:r w:rsidR="00815F4C">
        <w:rPr>
          <w:rFonts w:cs="Arial"/>
          <w:color w:val="0000FF"/>
          <w:sz w:val="24"/>
          <w:szCs w:val="24"/>
        </w:rPr>
        <w:tab/>
      </w:r>
      <w:r w:rsidR="00587360" w:rsidRPr="00F91B26">
        <w:rPr>
          <w:rFonts w:cs="Arial"/>
          <w:color w:val="0000FF"/>
          <w:sz w:val="24"/>
          <w:szCs w:val="24"/>
        </w:rPr>
        <w:fldChar w:fldCharType="begin"/>
      </w:r>
      <w:r w:rsidR="00587360" w:rsidRPr="00F91B26">
        <w:rPr>
          <w:rFonts w:cs="Arial"/>
          <w:color w:val="0000FF"/>
          <w:sz w:val="24"/>
          <w:szCs w:val="24"/>
        </w:rPr>
        <w:instrText xml:space="preserve"> REF _Ref430160978 \h  \* MERGEFORMAT </w:instrText>
      </w:r>
      <w:r w:rsidR="00587360" w:rsidRPr="00F91B26">
        <w:rPr>
          <w:rFonts w:cs="Arial"/>
          <w:color w:val="0000FF"/>
          <w:sz w:val="24"/>
          <w:szCs w:val="24"/>
        </w:rPr>
      </w:r>
      <w:r w:rsidR="00587360" w:rsidRPr="00F91B26">
        <w:rPr>
          <w:rFonts w:cs="Arial"/>
          <w:color w:val="0000FF"/>
          <w:sz w:val="24"/>
          <w:szCs w:val="24"/>
        </w:rPr>
        <w:fldChar w:fldCharType="separate"/>
      </w:r>
      <w:r w:rsidR="0046679F" w:rsidRPr="0046679F">
        <w:rPr>
          <w:rFonts w:cs="Arial"/>
          <w:color w:val="0000FF"/>
          <w:sz w:val="24"/>
          <w:szCs w:val="24"/>
        </w:rPr>
        <w:t>FOR STUDENTS:</w:t>
      </w:r>
      <w:r w:rsidR="00587360" w:rsidRPr="00F91B26">
        <w:rPr>
          <w:rFonts w:cs="Arial"/>
          <w:color w:val="0000FF"/>
          <w:sz w:val="24"/>
          <w:szCs w:val="24"/>
        </w:rPr>
        <w:fldChar w:fldCharType="end"/>
      </w:r>
    </w:p>
    <w:p w14:paraId="070495AA" w14:textId="77777777" w:rsidR="00587360" w:rsidRPr="00F91B26" w:rsidRDefault="00587360" w:rsidP="00F91B26">
      <w:pPr>
        <w:ind w:left="567" w:hanging="567"/>
        <w:rPr>
          <w:rFonts w:cs="Arial"/>
          <w:sz w:val="24"/>
          <w:szCs w:val="24"/>
        </w:rPr>
      </w:pPr>
    </w:p>
    <w:p w14:paraId="55EE4132" w14:textId="7274E307" w:rsidR="00587360" w:rsidRPr="00F91B26" w:rsidRDefault="00F91B26" w:rsidP="00F91B26">
      <w:pPr>
        <w:ind w:left="1134" w:hanging="567"/>
        <w:rPr>
          <w:rFonts w:cs="Arial"/>
          <w:color w:val="0000FF"/>
          <w:sz w:val="24"/>
          <w:szCs w:val="24"/>
        </w:rPr>
      </w:pPr>
      <w:r w:rsidRPr="00F91B26">
        <w:rPr>
          <w:rFonts w:cs="Arial"/>
          <w:color w:val="0000FF"/>
          <w:sz w:val="24"/>
          <w:szCs w:val="24"/>
        </w:rPr>
        <w:fldChar w:fldCharType="begin"/>
      </w:r>
      <w:r w:rsidRPr="00F91B26">
        <w:rPr>
          <w:rFonts w:cs="Arial"/>
          <w:color w:val="0000FF"/>
          <w:sz w:val="24"/>
          <w:szCs w:val="24"/>
        </w:rPr>
        <w:instrText xml:space="preserve"> REF _Ref430160979 \n \h </w:instrText>
      </w:r>
      <w:r>
        <w:rPr>
          <w:rFonts w:cs="Arial"/>
          <w:color w:val="0000FF"/>
          <w:sz w:val="24"/>
          <w:szCs w:val="24"/>
        </w:rPr>
        <w:instrText xml:space="preserve"> \* MERGEFORMAT </w:instrText>
      </w:r>
      <w:r w:rsidRPr="00F91B26">
        <w:rPr>
          <w:rFonts w:cs="Arial"/>
          <w:color w:val="0000FF"/>
          <w:sz w:val="24"/>
          <w:szCs w:val="24"/>
        </w:rPr>
      </w:r>
      <w:r w:rsidRPr="00F91B26">
        <w:rPr>
          <w:rFonts w:cs="Arial"/>
          <w:color w:val="0000FF"/>
          <w:sz w:val="24"/>
          <w:szCs w:val="24"/>
        </w:rPr>
        <w:fldChar w:fldCharType="separate"/>
      </w:r>
      <w:r w:rsidR="0046679F">
        <w:rPr>
          <w:rFonts w:cs="Arial"/>
          <w:color w:val="0000FF"/>
          <w:sz w:val="24"/>
          <w:szCs w:val="24"/>
        </w:rPr>
        <w:t>B</w:t>
      </w:r>
      <w:r w:rsidRPr="00F91B26">
        <w:rPr>
          <w:rFonts w:cs="Arial"/>
          <w:color w:val="0000FF"/>
          <w:sz w:val="24"/>
          <w:szCs w:val="24"/>
        </w:rPr>
        <w:fldChar w:fldCharType="end"/>
      </w:r>
      <w:r w:rsidRPr="00F91B26">
        <w:rPr>
          <w:rFonts w:cs="Arial"/>
          <w:color w:val="0000FF"/>
          <w:sz w:val="24"/>
          <w:szCs w:val="24"/>
        </w:rPr>
        <w:tab/>
      </w:r>
      <w:r w:rsidR="00587360" w:rsidRPr="00F91B26">
        <w:rPr>
          <w:rFonts w:cs="Arial"/>
          <w:color w:val="0000FF"/>
          <w:sz w:val="24"/>
          <w:szCs w:val="24"/>
        </w:rPr>
        <w:fldChar w:fldCharType="begin"/>
      </w:r>
      <w:r w:rsidR="00587360" w:rsidRPr="00F91B26">
        <w:rPr>
          <w:rFonts w:cs="Arial"/>
          <w:color w:val="0000FF"/>
          <w:sz w:val="24"/>
          <w:szCs w:val="24"/>
        </w:rPr>
        <w:instrText xml:space="preserve"> REF _Ref430160979 \h  \* MERGEFORMAT </w:instrText>
      </w:r>
      <w:r w:rsidR="00587360" w:rsidRPr="00F91B26">
        <w:rPr>
          <w:rFonts w:cs="Arial"/>
          <w:color w:val="0000FF"/>
          <w:sz w:val="24"/>
          <w:szCs w:val="24"/>
        </w:rPr>
      </w:r>
      <w:r w:rsidR="00587360" w:rsidRPr="00F91B26">
        <w:rPr>
          <w:rFonts w:cs="Arial"/>
          <w:color w:val="0000FF"/>
          <w:sz w:val="24"/>
          <w:szCs w:val="24"/>
        </w:rPr>
        <w:fldChar w:fldCharType="separate"/>
      </w:r>
      <w:r w:rsidR="0046679F" w:rsidRPr="0046679F">
        <w:rPr>
          <w:color w:val="0000FF"/>
          <w:sz w:val="24"/>
          <w:szCs w:val="24"/>
        </w:rPr>
        <w:t>FOR THE PLACEMENT HOST:</w:t>
      </w:r>
      <w:r w:rsidR="00587360" w:rsidRPr="00F91B26">
        <w:rPr>
          <w:rFonts w:cs="Arial"/>
          <w:color w:val="0000FF"/>
          <w:sz w:val="24"/>
          <w:szCs w:val="24"/>
        </w:rPr>
        <w:fldChar w:fldCharType="end"/>
      </w:r>
    </w:p>
    <w:p w14:paraId="549A4D02" w14:textId="77777777" w:rsidR="00587360" w:rsidRPr="00F91B26" w:rsidRDefault="00587360" w:rsidP="00F91B26">
      <w:pPr>
        <w:ind w:left="567" w:hanging="567"/>
        <w:rPr>
          <w:rFonts w:cs="Arial"/>
          <w:sz w:val="24"/>
          <w:szCs w:val="24"/>
        </w:rPr>
      </w:pPr>
    </w:p>
    <w:p w14:paraId="3E891F7E" w14:textId="093670CB" w:rsidR="00587360" w:rsidRPr="00F91B26" w:rsidRDefault="00F91B26" w:rsidP="00F91B26">
      <w:pPr>
        <w:ind w:left="1134" w:hanging="567"/>
        <w:rPr>
          <w:rFonts w:cs="Arial"/>
          <w:color w:val="0000FF"/>
          <w:sz w:val="24"/>
          <w:szCs w:val="24"/>
        </w:rPr>
      </w:pPr>
      <w:r w:rsidRPr="00F91B26">
        <w:rPr>
          <w:rFonts w:cs="Arial"/>
          <w:color w:val="0000FF"/>
          <w:sz w:val="24"/>
          <w:szCs w:val="24"/>
        </w:rPr>
        <w:fldChar w:fldCharType="begin"/>
      </w:r>
      <w:r w:rsidRPr="00F91B26">
        <w:rPr>
          <w:rFonts w:cs="Arial"/>
          <w:color w:val="0000FF"/>
          <w:sz w:val="24"/>
          <w:szCs w:val="24"/>
        </w:rPr>
        <w:instrText xml:space="preserve"> REF _Ref430160981 \n \h </w:instrText>
      </w:r>
      <w:r>
        <w:rPr>
          <w:rFonts w:cs="Arial"/>
          <w:color w:val="0000FF"/>
          <w:sz w:val="24"/>
          <w:szCs w:val="24"/>
        </w:rPr>
        <w:instrText xml:space="preserve"> \* MERGEFORMAT </w:instrText>
      </w:r>
      <w:r w:rsidRPr="00F91B26">
        <w:rPr>
          <w:rFonts w:cs="Arial"/>
          <w:color w:val="0000FF"/>
          <w:sz w:val="24"/>
          <w:szCs w:val="24"/>
        </w:rPr>
      </w:r>
      <w:r w:rsidRPr="00F91B26">
        <w:rPr>
          <w:rFonts w:cs="Arial"/>
          <w:color w:val="0000FF"/>
          <w:sz w:val="24"/>
          <w:szCs w:val="24"/>
        </w:rPr>
        <w:fldChar w:fldCharType="separate"/>
      </w:r>
      <w:r w:rsidR="0046679F">
        <w:rPr>
          <w:rFonts w:cs="Arial"/>
          <w:color w:val="0000FF"/>
          <w:sz w:val="24"/>
          <w:szCs w:val="24"/>
        </w:rPr>
        <w:t>C</w:t>
      </w:r>
      <w:r w:rsidRPr="00F91B26">
        <w:rPr>
          <w:rFonts w:cs="Arial"/>
          <w:color w:val="0000FF"/>
          <w:sz w:val="24"/>
          <w:szCs w:val="24"/>
        </w:rPr>
        <w:fldChar w:fldCharType="end"/>
      </w:r>
      <w:r w:rsidRPr="00F91B26">
        <w:rPr>
          <w:rFonts w:cs="Arial"/>
          <w:color w:val="0000FF"/>
          <w:sz w:val="24"/>
          <w:szCs w:val="24"/>
        </w:rPr>
        <w:tab/>
      </w:r>
      <w:r w:rsidR="00587360" w:rsidRPr="00F91B26">
        <w:rPr>
          <w:rFonts w:cs="Arial"/>
          <w:color w:val="0000FF"/>
          <w:sz w:val="24"/>
          <w:szCs w:val="24"/>
        </w:rPr>
        <w:fldChar w:fldCharType="begin"/>
      </w:r>
      <w:r w:rsidR="00587360" w:rsidRPr="00F91B26">
        <w:rPr>
          <w:rFonts w:cs="Arial"/>
          <w:color w:val="0000FF"/>
          <w:sz w:val="24"/>
          <w:szCs w:val="24"/>
        </w:rPr>
        <w:instrText xml:space="preserve"> REF _Ref430160981 \h  \* MERGEFORMAT </w:instrText>
      </w:r>
      <w:r w:rsidR="00587360" w:rsidRPr="00F91B26">
        <w:rPr>
          <w:rFonts w:cs="Arial"/>
          <w:color w:val="0000FF"/>
          <w:sz w:val="24"/>
          <w:szCs w:val="24"/>
        </w:rPr>
      </w:r>
      <w:r w:rsidR="00587360" w:rsidRPr="00F91B26">
        <w:rPr>
          <w:rFonts w:cs="Arial"/>
          <w:color w:val="0000FF"/>
          <w:sz w:val="24"/>
          <w:szCs w:val="24"/>
        </w:rPr>
        <w:fldChar w:fldCharType="separate"/>
      </w:r>
      <w:r w:rsidR="0046679F" w:rsidRPr="0046679F">
        <w:rPr>
          <w:color w:val="0000FF"/>
          <w:sz w:val="24"/>
          <w:szCs w:val="24"/>
        </w:rPr>
        <w:t>FOR THE POLYTECHNIC:</w:t>
      </w:r>
      <w:r w:rsidR="00587360" w:rsidRPr="00F91B26">
        <w:rPr>
          <w:rFonts w:cs="Arial"/>
          <w:color w:val="0000FF"/>
          <w:sz w:val="24"/>
          <w:szCs w:val="24"/>
        </w:rPr>
        <w:fldChar w:fldCharType="end"/>
      </w:r>
    </w:p>
    <w:p w14:paraId="1FB4F8D5" w14:textId="77777777" w:rsidR="00587360" w:rsidRPr="00F91B26" w:rsidRDefault="00587360" w:rsidP="00F91B26">
      <w:pPr>
        <w:ind w:left="567" w:hanging="567"/>
        <w:rPr>
          <w:rFonts w:cs="Arial"/>
          <w:sz w:val="24"/>
          <w:szCs w:val="24"/>
        </w:rPr>
      </w:pPr>
    </w:p>
    <w:p w14:paraId="7CBAD13A" w14:textId="53E6A5A0" w:rsidR="00587360" w:rsidRDefault="00F91B26" w:rsidP="00F91B26">
      <w:pPr>
        <w:ind w:left="567" w:hanging="567"/>
        <w:rPr>
          <w:rFonts w:cs="Arial"/>
          <w:b/>
          <w:color w:val="0000FF"/>
          <w:sz w:val="24"/>
          <w:szCs w:val="24"/>
        </w:rPr>
      </w:pPr>
      <w:r>
        <w:rPr>
          <w:rFonts w:cs="Arial"/>
          <w:b/>
          <w:color w:val="0000FF"/>
          <w:sz w:val="24"/>
          <w:szCs w:val="24"/>
        </w:rPr>
        <w:fldChar w:fldCharType="begin"/>
      </w:r>
      <w:r>
        <w:rPr>
          <w:rFonts w:cs="Arial"/>
          <w:b/>
          <w:color w:val="0000FF"/>
          <w:sz w:val="24"/>
          <w:szCs w:val="24"/>
        </w:rPr>
        <w:instrText xml:space="preserve"> REF _Ref430160982 \w \h </w:instrText>
      </w:r>
      <w:r>
        <w:rPr>
          <w:rFonts w:cs="Arial"/>
          <w:b/>
          <w:color w:val="0000FF"/>
          <w:sz w:val="24"/>
          <w:szCs w:val="24"/>
        </w:rPr>
      </w:r>
      <w:r>
        <w:rPr>
          <w:rFonts w:cs="Arial"/>
          <w:b/>
          <w:color w:val="0000FF"/>
          <w:sz w:val="24"/>
          <w:szCs w:val="24"/>
        </w:rPr>
        <w:fldChar w:fldCharType="separate"/>
      </w:r>
      <w:r w:rsidR="0046679F">
        <w:rPr>
          <w:rFonts w:cs="Arial"/>
          <w:b/>
          <w:color w:val="0000FF"/>
          <w:sz w:val="24"/>
          <w:szCs w:val="24"/>
        </w:rPr>
        <w:t>5</w:t>
      </w:r>
      <w:r>
        <w:rPr>
          <w:rFonts w:cs="Arial"/>
          <w:b/>
          <w:color w:val="0000FF"/>
          <w:sz w:val="24"/>
          <w:szCs w:val="24"/>
        </w:rPr>
        <w:fldChar w:fldCharType="end"/>
      </w:r>
      <w:r>
        <w:rPr>
          <w:rFonts w:cs="Arial"/>
          <w:b/>
          <w:color w:val="0000FF"/>
          <w:sz w:val="24"/>
          <w:szCs w:val="24"/>
        </w:rPr>
        <w:tab/>
      </w:r>
      <w:r w:rsidR="00587360" w:rsidRPr="00587360">
        <w:rPr>
          <w:rFonts w:cs="Arial"/>
          <w:b/>
          <w:color w:val="0000FF"/>
          <w:sz w:val="24"/>
          <w:szCs w:val="24"/>
        </w:rPr>
        <w:fldChar w:fldCharType="begin"/>
      </w:r>
      <w:r w:rsidR="00587360" w:rsidRPr="00587360">
        <w:rPr>
          <w:rFonts w:cs="Arial"/>
          <w:b/>
          <w:color w:val="0000FF"/>
          <w:sz w:val="24"/>
          <w:szCs w:val="24"/>
        </w:rPr>
        <w:instrText xml:space="preserve"> REF _Ref430160982 \h  \* MERGEFORMAT </w:instrText>
      </w:r>
      <w:r w:rsidR="00587360" w:rsidRPr="00587360">
        <w:rPr>
          <w:rFonts w:cs="Arial"/>
          <w:b/>
          <w:color w:val="0000FF"/>
          <w:sz w:val="24"/>
          <w:szCs w:val="24"/>
        </w:rPr>
      </w:r>
      <w:r w:rsidR="00587360" w:rsidRPr="00587360">
        <w:rPr>
          <w:rFonts w:cs="Arial"/>
          <w:b/>
          <w:color w:val="0000FF"/>
          <w:sz w:val="24"/>
          <w:szCs w:val="24"/>
        </w:rPr>
        <w:fldChar w:fldCharType="separate"/>
      </w:r>
      <w:r w:rsidR="0046679F" w:rsidRPr="0046679F">
        <w:rPr>
          <w:rFonts w:cs="Arial"/>
          <w:b/>
          <w:color w:val="0000FF"/>
          <w:sz w:val="24"/>
          <w:szCs w:val="24"/>
        </w:rPr>
        <w:t>TERMINATION OF PRACTICE</w:t>
      </w:r>
      <w:r w:rsidR="00587360" w:rsidRPr="00587360">
        <w:rPr>
          <w:rFonts w:cs="Arial"/>
          <w:b/>
          <w:color w:val="0000FF"/>
          <w:sz w:val="24"/>
          <w:szCs w:val="24"/>
        </w:rPr>
        <w:fldChar w:fldCharType="end"/>
      </w:r>
    </w:p>
    <w:p w14:paraId="72A46755" w14:textId="77777777" w:rsidR="00587360" w:rsidRPr="00F91B26" w:rsidRDefault="00587360" w:rsidP="00F91B26">
      <w:pPr>
        <w:ind w:left="567" w:hanging="567"/>
        <w:rPr>
          <w:rFonts w:cs="Arial"/>
          <w:b/>
          <w:sz w:val="24"/>
          <w:szCs w:val="24"/>
        </w:rPr>
      </w:pPr>
    </w:p>
    <w:p w14:paraId="281D2D41" w14:textId="2165A7E4" w:rsidR="00587360" w:rsidRDefault="00F91B26" w:rsidP="00F91B26">
      <w:pPr>
        <w:ind w:left="567" w:hanging="567"/>
        <w:rPr>
          <w:rFonts w:cs="Arial"/>
          <w:b/>
          <w:color w:val="0000FF"/>
          <w:sz w:val="24"/>
          <w:szCs w:val="24"/>
        </w:rPr>
      </w:pPr>
      <w:r>
        <w:rPr>
          <w:rFonts w:cs="Arial"/>
          <w:b/>
          <w:color w:val="0000FF"/>
          <w:sz w:val="24"/>
          <w:szCs w:val="24"/>
        </w:rPr>
        <w:fldChar w:fldCharType="begin"/>
      </w:r>
      <w:r>
        <w:rPr>
          <w:rFonts w:cs="Arial"/>
          <w:b/>
          <w:color w:val="0000FF"/>
          <w:sz w:val="24"/>
          <w:szCs w:val="24"/>
        </w:rPr>
        <w:instrText xml:space="preserve"> REF _Ref430160983 \w \h </w:instrText>
      </w:r>
      <w:r>
        <w:rPr>
          <w:rFonts w:cs="Arial"/>
          <w:b/>
          <w:color w:val="0000FF"/>
          <w:sz w:val="24"/>
          <w:szCs w:val="24"/>
        </w:rPr>
      </w:r>
      <w:r>
        <w:rPr>
          <w:rFonts w:cs="Arial"/>
          <w:b/>
          <w:color w:val="0000FF"/>
          <w:sz w:val="24"/>
          <w:szCs w:val="24"/>
        </w:rPr>
        <w:fldChar w:fldCharType="separate"/>
      </w:r>
      <w:r w:rsidR="0046679F">
        <w:rPr>
          <w:rFonts w:cs="Arial"/>
          <w:b/>
          <w:color w:val="0000FF"/>
          <w:sz w:val="24"/>
          <w:szCs w:val="24"/>
        </w:rPr>
        <w:t>6</w:t>
      </w:r>
      <w:r>
        <w:rPr>
          <w:rFonts w:cs="Arial"/>
          <w:b/>
          <w:color w:val="0000FF"/>
          <w:sz w:val="24"/>
          <w:szCs w:val="24"/>
        </w:rPr>
        <w:fldChar w:fldCharType="end"/>
      </w:r>
      <w:r>
        <w:rPr>
          <w:rFonts w:cs="Arial"/>
          <w:b/>
          <w:color w:val="0000FF"/>
          <w:sz w:val="24"/>
          <w:szCs w:val="24"/>
        </w:rPr>
        <w:tab/>
      </w:r>
      <w:r w:rsidR="00587360" w:rsidRPr="00587360">
        <w:rPr>
          <w:rFonts w:cs="Arial"/>
          <w:b/>
          <w:color w:val="0000FF"/>
          <w:sz w:val="24"/>
          <w:szCs w:val="24"/>
        </w:rPr>
        <w:fldChar w:fldCharType="begin"/>
      </w:r>
      <w:r w:rsidR="00587360" w:rsidRPr="00587360">
        <w:rPr>
          <w:rFonts w:cs="Arial"/>
          <w:b/>
          <w:color w:val="0000FF"/>
          <w:sz w:val="24"/>
          <w:szCs w:val="24"/>
        </w:rPr>
        <w:instrText xml:space="preserve"> REF _Ref430160983 \h  \* MERGEFORMAT </w:instrText>
      </w:r>
      <w:r w:rsidR="00587360" w:rsidRPr="00587360">
        <w:rPr>
          <w:rFonts w:cs="Arial"/>
          <w:b/>
          <w:color w:val="0000FF"/>
          <w:sz w:val="24"/>
          <w:szCs w:val="24"/>
        </w:rPr>
      </w:r>
      <w:r w:rsidR="00587360" w:rsidRPr="00587360">
        <w:rPr>
          <w:rFonts w:cs="Arial"/>
          <w:b/>
          <w:color w:val="0000FF"/>
          <w:sz w:val="24"/>
          <w:szCs w:val="24"/>
        </w:rPr>
        <w:fldChar w:fldCharType="separate"/>
      </w:r>
      <w:r w:rsidR="0046679F" w:rsidRPr="0046679F">
        <w:rPr>
          <w:rFonts w:cs="Arial"/>
          <w:b/>
          <w:color w:val="0000FF"/>
          <w:sz w:val="24"/>
          <w:szCs w:val="24"/>
        </w:rPr>
        <w:t>HEALTH AND SAFETY</w:t>
      </w:r>
      <w:r w:rsidR="00587360" w:rsidRPr="00587360">
        <w:rPr>
          <w:rFonts w:cs="Arial"/>
          <w:b/>
          <w:color w:val="0000FF"/>
          <w:sz w:val="24"/>
          <w:szCs w:val="24"/>
        </w:rPr>
        <w:fldChar w:fldCharType="end"/>
      </w:r>
    </w:p>
    <w:p w14:paraId="64F610D1" w14:textId="77777777" w:rsidR="00587360" w:rsidRPr="00F91B26" w:rsidRDefault="00587360" w:rsidP="00F91B26">
      <w:pPr>
        <w:ind w:left="567" w:hanging="567"/>
        <w:rPr>
          <w:rFonts w:cs="Arial"/>
          <w:b/>
          <w:sz w:val="24"/>
          <w:szCs w:val="24"/>
        </w:rPr>
      </w:pPr>
    </w:p>
    <w:p w14:paraId="7CEAB403" w14:textId="7B08F32B" w:rsidR="00587360" w:rsidRPr="00587360" w:rsidRDefault="00F91B26" w:rsidP="00F91B26">
      <w:pPr>
        <w:ind w:left="567" w:hanging="567"/>
        <w:rPr>
          <w:rFonts w:cs="Arial"/>
          <w:b/>
          <w:color w:val="0000FF"/>
          <w:sz w:val="24"/>
          <w:szCs w:val="24"/>
        </w:rPr>
      </w:pPr>
      <w:r>
        <w:rPr>
          <w:rFonts w:cs="Arial"/>
          <w:b/>
          <w:color w:val="0000FF"/>
          <w:sz w:val="24"/>
          <w:szCs w:val="24"/>
        </w:rPr>
        <w:fldChar w:fldCharType="begin"/>
      </w:r>
      <w:r>
        <w:rPr>
          <w:rFonts w:cs="Arial"/>
          <w:b/>
          <w:color w:val="0000FF"/>
          <w:sz w:val="24"/>
          <w:szCs w:val="24"/>
        </w:rPr>
        <w:instrText xml:space="preserve"> REF _Ref430160989 \w \h </w:instrText>
      </w:r>
      <w:r>
        <w:rPr>
          <w:rFonts w:cs="Arial"/>
          <w:b/>
          <w:color w:val="0000FF"/>
          <w:sz w:val="24"/>
          <w:szCs w:val="24"/>
        </w:rPr>
      </w:r>
      <w:r>
        <w:rPr>
          <w:rFonts w:cs="Arial"/>
          <w:b/>
          <w:color w:val="0000FF"/>
          <w:sz w:val="24"/>
          <w:szCs w:val="24"/>
        </w:rPr>
        <w:fldChar w:fldCharType="separate"/>
      </w:r>
      <w:r w:rsidR="0046679F">
        <w:rPr>
          <w:rFonts w:cs="Arial"/>
          <w:b/>
          <w:color w:val="0000FF"/>
          <w:sz w:val="24"/>
          <w:szCs w:val="24"/>
        </w:rPr>
        <w:t>7</w:t>
      </w:r>
      <w:r>
        <w:rPr>
          <w:rFonts w:cs="Arial"/>
          <w:b/>
          <w:color w:val="0000FF"/>
          <w:sz w:val="24"/>
          <w:szCs w:val="24"/>
        </w:rPr>
        <w:fldChar w:fldCharType="end"/>
      </w:r>
      <w:r>
        <w:rPr>
          <w:rFonts w:cs="Arial"/>
          <w:b/>
          <w:color w:val="0000FF"/>
          <w:sz w:val="24"/>
          <w:szCs w:val="24"/>
        </w:rPr>
        <w:tab/>
      </w:r>
      <w:r w:rsidR="00587360" w:rsidRPr="00587360">
        <w:rPr>
          <w:rFonts w:cs="Arial"/>
          <w:b/>
          <w:color w:val="0000FF"/>
          <w:sz w:val="24"/>
          <w:szCs w:val="24"/>
        </w:rPr>
        <w:fldChar w:fldCharType="begin"/>
      </w:r>
      <w:r w:rsidR="00587360" w:rsidRPr="00587360">
        <w:rPr>
          <w:rFonts w:cs="Arial"/>
          <w:b/>
          <w:color w:val="0000FF"/>
          <w:sz w:val="24"/>
          <w:szCs w:val="24"/>
        </w:rPr>
        <w:instrText xml:space="preserve"> REF _Ref430160989 \h  \* MERGEFORMAT </w:instrText>
      </w:r>
      <w:r w:rsidR="00587360" w:rsidRPr="00587360">
        <w:rPr>
          <w:rFonts w:cs="Arial"/>
          <w:b/>
          <w:color w:val="0000FF"/>
          <w:sz w:val="24"/>
          <w:szCs w:val="24"/>
        </w:rPr>
      </w:r>
      <w:r w:rsidR="00587360" w:rsidRPr="00587360">
        <w:rPr>
          <w:rFonts w:cs="Arial"/>
          <w:b/>
          <w:color w:val="0000FF"/>
          <w:sz w:val="24"/>
          <w:szCs w:val="24"/>
        </w:rPr>
        <w:fldChar w:fldCharType="separate"/>
      </w:r>
      <w:r w:rsidR="0046679F" w:rsidRPr="0046679F">
        <w:rPr>
          <w:rFonts w:cs="Arial"/>
          <w:b/>
          <w:color w:val="0000FF"/>
          <w:sz w:val="24"/>
          <w:szCs w:val="24"/>
        </w:rPr>
        <w:t>EXAMPLE OF FORM FOR STUDENTS TO SIGN</w:t>
      </w:r>
      <w:r w:rsidR="00587360" w:rsidRPr="00587360">
        <w:rPr>
          <w:rFonts w:cs="Arial"/>
          <w:b/>
          <w:color w:val="0000FF"/>
          <w:sz w:val="24"/>
          <w:szCs w:val="24"/>
        </w:rPr>
        <w:fldChar w:fldCharType="end"/>
      </w:r>
    </w:p>
    <w:p w14:paraId="567C1A69" w14:textId="77777777" w:rsidR="001A0F21" w:rsidRDefault="001A0F21" w:rsidP="00587360">
      <w:pPr>
        <w:pStyle w:val="Header"/>
        <w:tabs>
          <w:tab w:val="clear" w:pos="4153"/>
          <w:tab w:val="clear" w:pos="8306"/>
          <w:tab w:val="right" w:leader="dot" w:pos="9639"/>
        </w:tabs>
        <w:rPr>
          <w:rFonts w:ascii="Calibri" w:hAnsi="Calibri" w:cs="Arial"/>
        </w:rPr>
      </w:pPr>
    </w:p>
    <w:p w14:paraId="5C8FFDF7" w14:textId="77777777" w:rsidR="00F91B26" w:rsidRPr="0083444C" w:rsidRDefault="00F91B26" w:rsidP="00587360">
      <w:pPr>
        <w:pStyle w:val="Header"/>
        <w:tabs>
          <w:tab w:val="clear" w:pos="4153"/>
          <w:tab w:val="clear" w:pos="8306"/>
          <w:tab w:val="right" w:leader="dot" w:pos="9639"/>
        </w:tabs>
        <w:rPr>
          <w:rFonts w:ascii="Calibri" w:hAnsi="Calibri" w:cs="Arial"/>
        </w:rPr>
      </w:pPr>
    </w:p>
    <w:p w14:paraId="0F8BD024" w14:textId="77777777" w:rsidR="00E51BB2" w:rsidRPr="0083444C" w:rsidRDefault="00E51BB2" w:rsidP="00587360">
      <w:pPr>
        <w:pStyle w:val="Heading1"/>
        <w:numPr>
          <w:ilvl w:val="0"/>
          <w:numId w:val="118"/>
        </w:numPr>
        <w:suppressAutoHyphens w:val="0"/>
        <w:spacing w:before="0" w:after="0"/>
        <w:rPr>
          <w:rFonts w:ascii="Calibri" w:hAnsi="Calibri"/>
        </w:rPr>
        <w:sectPr w:rsidR="00E51BB2" w:rsidRPr="0083444C" w:rsidSect="00D42602">
          <w:footerReference w:type="even" r:id="rId35"/>
          <w:pgSz w:w="11907" w:h="16840" w:code="9"/>
          <w:pgMar w:top="1440" w:right="1134" w:bottom="1440" w:left="1701" w:header="720" w:footer="454" w:gutter="0"/>
          <w:cols w:space="720"/>
          <w:titlePg/>
        </w:sectPr>
      </w:pPr>
    </w:p>
    <w:p w14:paraId="01BCABDB" w14:textId="77777777" w:rsidR="00E51BB2" w:rsidRPr="008E0F84" w:rsidRDefault="00E51BB2" w:rsidP="00CA2B95">
      <w:pPr>
        <w:pStyle w:val="Heading6"/>
        <w:numPr>
          <w:ilvl w:val="0"/>
          <w:numId w:val="127"/>
        </w:numPr>
        <w:ind w:left="567" w:hanging="567"/>
      </w:pPr>
      <w:bookmarkStart w:id="298" w:name="_Ref430160815"/>
      <w:r w:rsidRPr="008E0F84">
        <w:lastRenderedPageBreak/>
        <w:t>INTRODUCTION</w:t>
      </w:r>
      <w:bookmarkEnd w:id="298"/>
      <w:r w:rsidRPr="008E0F84">
        <w:t xml:space="preserve"> </w:t>
      </w:r>
    </w:p>
    <w:p w14:paraId="3E199B91" w14:textId="77777777" w:rsidR="00E51BB2" w:rsidRPr="008E0F84" w:rsidRDefault="00E51BB2" w:rsidP="00E62F64">
      <w:pPr>
        <w:ind w:left="567"/>
        <w:rPr>
          <w:rFonts w:cs="Arial"/>
        </w:rPr>
      </w:pPr>
    </w:p>
    <w:p w14:paraId="7771ED8E" w14:textId="34C74686" w:rsidR="00E51BB2" w:rsidRPr="008E0F84" w:rsidRDefault="00E51BB2" w:rsidP="00E62F64">
      <w:pPr>
        <w:ind w:left="567"/>
        <w:rPr>
          <w:rFonts w:cs="Arial"/>
          <w:b/>
        </w:rPr>
      </w:pPr>
      <w:r w:rsidRPr="008E0F84">
        <w:rPr>
          <w:rFonts w:cs="Arial"/>
          <w:b/>
        </w:rPr>
        <w:t>Duration:</w:t>
      </w:r>
      <w:r w:rsidR="00E62F64">
        <w:rPr>
          <w:rFonts w:cs="Arial"/>
          <w:b/>
        </w:rPr>
        <w:t xml:space="preserve">  </w:t>
      </w:r>
      <w:r w:rsidRPr="008E0F84">
        <w:rPr>
          <w:rFonts w:cs="Arial"/>
          <w:b/>
        </w:rPr>
        <w:t xml:space="preserve"> part time  (100 hours) internship to be completed in Semester One</w:t>
      </w:r>
    </w:p>
    <w:p w14:paraId="68B3564C" w14:textId="77777777" w:rsidR="00E51BB2" w:rsidRPr="008E0F84" w:rsidRDefault="00E51BB2" w:rsidP="00E62F64">
      <w:pPr>
        <w:ind w:left="567"/>
        <w:rPr>
          <w:rFonts w:cs="Arial"/>
        </w:rPr>
      </w:pPr>
      <w:r w:rsidRPr="008E0F84">
        <w:rPr>
          <w:rFonts w:cs="Arial"/>
        </w:rPr>
        <w:t xml:space="preserve">Learners undertaking the BDes (Hons), PG Cert or PG Dip will organise placement or be placed in design or other businesses, industries or community organisations best suited to their interests and skills for a total of 100 hours (minimum). While placement particulars are flexible, it is envisaged that this will normally be a part-time placement.  Each placement must be formally approved by the Post Graduate Coordinator. It is envisaged that this work is unpaid. The Internship encourages students to reflect on various facets of sustainability as a means to foster best practice among our design graduates. </w:t>
      </w:r>
    </w:p>
    <w:p w14:paraId="4302893C" w14:textId="77777777" w:rsidR="00E51BB2" w:rsidRPr="008E0F84" w:rsidRDefault="00E51BB2" w:rsidP="00E62F64">
      <w:pPr>
        <w:ind w:left="567"/>
        <w:rPr>
          <w:rFonts w:cs="Arial"/>
        </w:rPr>
      </w:pPr>
    </w:p>
    <w:p w14:paraId="5357A4A7" w14:textId="77777777" w:rsidR="00E51BB2" w:rsidRPr="008E0F84" w:rsidRDefault="00E51BB2" w:rsidP="00E62F64">
      <w:pPr>
        <w:ind w:left="567"/>
        <w:rPr>
          <w:rFonts w:cs="Arial"/>
          <w:b/>
        </w:rPr>
      </w:pPr>
      <w:r w:rsidRPr="008E0F84">
        <w:rPr>
          <w:rFonts w:cs="Arial"/>
          <w:b/>
        </w:rPr>
        <w:t>OBJECTIVES</w:t>
      </w:r>
    </w:p>
    <w:p w14:paraId="64547D0C" w14:textId="77777777" w:rsidR="00E51BB2" w:rsidRPr="008E0F84" w:rsidRDefault="00E51BB2" w:rsidP="0067400A">
      <w:pPr>
        <w:spacing w:after="60"/>
        <w:ind w:left="567"/>
        <w:rPr>
          <w:rFonts w:cs="Arial"/>
        </w:rPr>
      </w:pPr>
      <w:r w:rsidRPr="008E0F84">
        <w:rPr>
          <w:rFonts w:cs="Arial"/>
        </w:rPr>
        <w:t>On completion of their work placement, the students will be able to:</w:t>
      </w:r>
    </w:p>
    <w:p w14:paraId="184E2228"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b/>
        </w:rPr>
      </w:pPr>
      <w:r w:rsidRPr="008E0F84">
        <w:rPr>
          <w:rFonts w:cs="Arial"/>
        </w:rPr>
        <w:t>Produce a reflective report of their experiences during the 100  hours which emphasises sustainability issues.</w:t>
      </w:r>
    </w:p>
    <w:p w14:paraId="0881287C"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b/>
        </w:rPr>
      </w:pPr>
      <w:r w:rsidRPr="008E0F84">
        <w:rPr>
          <w:rFonts w:cs="Arial"/>
        </w:rPr>
        <w:t>Present their report to lecturers, workplace personnel  and fellow students in a seminar session</w:t>
      </w:r>
    </w:p>
    <w:p w14:paraId="5DFAC941"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b/>
        </w:rPr>
      </w:pPr>
      <w:r w:rsidRPr="008E0F84">
        <w:rPr>
          <w:rFonts w:cs="Arial"/>
        </w:rPr>
        <w:t>Maintain a daily work log/diary.</w:t>
      </w:r>
    </w:p>
    <w:p w14:paraId="7907A2E5" w14:textId="77777777" w:rsidR="00E51BB2" w:rsidRPr="008E0F84" w:rsidRDefault="00E51BB2" w:rsidP="00E62F64">
      <w:pPr>
        <w:ind w:left="567"/>
        <w:rPr>
          <w:rFonts w:cs="Arial"/>
        </w:rPr>
      </w:pPr>
    </w:p>
    <w:p w14:paraId="350114B1" w14:textId="77777777" w:rsidR="00E51BB2" w:rsidRPr="008E0F84" w:rsidRDefault="00E51BB2" w:rsidP="00E62F64">
      <w:pPr>
        <w:ind w:left="567"/>
        <w:rPr>
          <w:rFonts w:cs="Arial"/>
          <w:b/>
        </w:rPr>
      </w:pPr>
      <w:r w:rsidRPr="008E0F84">
        <w:rPr>
          <w:rFonts w:cs="Arial"/>
          <w:b/>
        </w:rPr>
        <w:t>CONTENT</w:t>
      </w:r>
    </w:p>
    <w:p w14:paraId="05839A8E" w14:textId="77777777" w:rsidR="00E51BB2" w:rsidRPr="008E0F84" w:rsidRDefault="00E51BB2" w:rsidP="00E62F64">
      <w:pPr>
        <w:spacing w:after="120"/>
        <w:ind w:left="567"/>
        <w:rPr>
          <w:rFonts w:cs="Arial"/>
        </w:rPr>
      </w:pPr>
      <w:r w:rsidRPr="008E0F84">
        <w:rPr>
          <w:rFonts w:cs="Arial"/>
        </w:rPr>
        <w:t>Students will be expected to be involved with but not limited to the following:</w:t>
      </w:r>
    </w:p>
    <w:p w14:paraId="24CCDB4E" w14:textId="77777777" w:rsidR="00E51BB2" w:rsidRPr="008E0F84" w:rsidRDefault="00E51BB2" w:rsidP="0067400A">
      <w:pPr>
        <w:spacing w:after="60"/>
        <w:ind w:left="567"/>
        <w:rPr>
          <w:rFonts w:cs="Arial"/>
          <w:b/>
        </w:rPr>
      </w:pPr>
      <w:r w:rsidRPr="008E0F84">
        <w:rPr>
          <w:rFonts w:cs="Arial"/>
          <w:b/>
        </w:rPr>
        <w:t>Gain an understanding of:</w:t>
      </w:r>
    </w:p>
    <w:p w14:paraId="62060F22"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The scope of the business</w:t>
      </w:r>
    </w:p>
    <w:p w14:paraId="1D7F765A"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The client base</w:t>
      </w:r>
    </w:p>
    <w:p w14:paraId="3DEC1CDC"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 xml:space="preserve">Processes used </w:t>
      </w:r>
    </w:p>
    <w:p w14:paraId="261BE64F"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Sustainability philosophy and practice</w:t>
      </w:r>
    </w:p>
    <w:p w14:paraId="175F3BFE"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Project management</w:t>
      </w:r>
    </w:p>
    <w:p w14:paraId="3B8D4A34"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Typical flow of work and its stages through the business</w:t>
      </w:r>
    </w:p>
    <w:p w14:paraId="366478F2"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Marketing/branding of the business</w:t>
      </w:r>
    </w:p>
    <w:p w14:paraId="47809D67"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Costs and fee structures</w:t>
      </w:r>
    </w:p>
    <w:p w14:paraId="73E0BE78" w14:textId="34CCC177" w:rsidR="00E51BB2" w:rsidRPr="008E0F84" w:rsidRDefault="00E51BB2" w:rsidP="00E62F64">
      <w:pPr>
        <w:ind w:left="567"/>
        <w:rPr>
          <w:rFonts w:cs="Arial"/>
        </w:rPr>
      </w:pPr>
      <w:r w:rsidRPr="008E0F84">
        <w:rPr>
          <w:rFonts w:cs="Arial"/>
        </w:rPr>
        <w:t>through supervised and unsupervised work activities, attendance at presentations, site visits, professional interactions and involvement in design projects undertaken in the business, industry or community organisation.</w:t>
      </w:r>
      <w:r w:rsidR="00A970B2" w:rsidRPr="008E0F84">
        <w:rPr>
          <w:rFonts w:cs="Arial"/>
        </w:rPr>
        <w:t xml:space="preserve"> </w:t>
      </w:r>
      <w:r w:rsidRPr="008E0F84">
        <w:rPr>
          <w:rFonts w:cs="Arial"/>
        </w:rPr>
        <w:t>It is envisaged that students will be placed according to availability of placement types offered and the lecturers’ knowledge of each student capabilities and personalities.</w:t>
      </w:r>
    </w:p>
    <w:p w14:paraId="0443BC4E" w14:textId="77777777" w:rsidR="00A970B2" w:rsidRPr="008E0F84" w:rsidRDefault="00A970B2" w:rsidP="00E62F64">
      <w:pPr>
        <w:ind w:left="567"/>
        <w:rPr>
          <w:rFonts w:cs="Arial"/>
          <w:b/>
        </w:rPr>
      </w:pPr>
    </w:p>
    <w:p w14:paraId="35590417" w14:textId="77777777" w:rsidR="00E51BB2" w:rsidRPr="008E0F84" w:rsidRDefault="00E51BB2" w:rsidP="00E62F64">
      <w:pPr>
        <w:ind w:left="567"/>
        <w:rPr>
          <w:rFonts w:cs="Arial"/>
          <w:b/>
        </w:rPr>
      </w:pPr>
      <w:r w:rsidRPr="008E0F84">
        <w:rPr>
          <w:rFonts w:cs="Arial"/>
          <w:b/>
        </w:rPr>
        <w:t>METHODS OF TEACHING</w:t>
      </w:r>
    </w:p>
    <w:p w14:paraId="32FEA5E5" w14:textId="77777777" w:rsidR="00E51BB2" w:rsidRPr="008E0F84" w:rsidRDefault="00E51BB2" w:rsidP="00E62F64">
      <w:pPr>
        <w:ind w:left="567"/>
        <w:rPr>
          <w:rFonts w:cs="Arial"/>
        </w:rPr>
      </w:pPr>
      <w:r w:rsidRPr="008E0F84">
        <w:rPr>
          <w:rFonts w:cs="Arial"/>
        </w:rPr>
        <w:t>Students will be involved with briefings, group question and answer sessions and one-to-one consultation with the internship  coordinator before their placement. Students will be fully briefed before their work experience.</w:t>
      </w:r>
    </w:p>
    <w:p w14:paraId="6E2F1D3A" w14:textId="77777777" w:rsidR="00E51BB2" w:rsidRPr="008E0F84" w:rsidRDefault="00E51BB2" w:rsidP="00E62F64">
      <w:pPr>
        <w:ind w:left="567"/>
        <w:rPr>
          <w:rFonts w:cs="Arial"/>
        </w:rPr>
      </w:pPr>
    </w:p>
    <w:p w14:paraId="16E21569" w14:textId="77777777" w:rsidR="00E51BB2" w:rsidRPr="008E0F84" w:rsidRDefault="00E51BB2" w:rsidP="00E62F64">
      <w:pPr>
        <w:ind w:left="567"/>
        <w:rPr>
          <w:rFonts w:cs="Arial"/>
          <w:b/>
        </w:rPr>
      </w:pPr>
      <w:r w:rsidRPr="008E0F84">
        <w:rPr>
          <w:rFonts w:cs="Arial"/>
          <w:b/>
        </w:rPr>
        <w:t xml:space="preserve">ASSESSMENT, EVALUATION AND MODERATION </w:t>
      </w:r>
    </w:p>
    <w:p w14:paraId="38325027" w14:textId="77777777" w:rsidR="001A0F21" w:rsidRDefault="00E51BB2" w:rsidP="00E62F64">
      <w:pPr>
        <w:tabs>
          <w:tab w:val="left" w:pos="709"/>
        </w:tabs>
        <w:ind w:left="567"/>
        <w:rPr>
          <w:rFonts w:cs="Arial"/>
        </w:rPr>
      </w:pPr>
      <w:r w:rsidRPr="008E0F84">
        <w:rPr>
          <w:rFonts w:cs="Arial"/>
        </w:rPr>
        <w:t>These agreements outline the process for reporting/coordinating assessment, evaluation &amp; moderation, and how supervisors will provide feedback to both OP &amp; the learner.  Coordination of assessment, evaluation and moderation for Internships shall be the responsibility of the Internship Coordinator.</w:t>
      </w:r>
      <w:r w:rsidR="00A970B2" w:rsidRPr="008E0F84">
        <w:rPr>
          <w:rFonts w:cs="Arial"/>
        </w:rPr>
        <w:t xml:space="preserve"> </w:t>
      </w:r>
      <w:r w:rsidRPr="008E0F84">
        <w:rPr>
          <w:rFonts w:cs="Arial"/>
        </w:rPr>
        <w:t>Assessment procedures will comply with OP academic policy on assessment and moderation.</w:t>
      </w:r>
      <w:r w:rsidR="00A970B2" w:rsidRPr="008E0F84">
        <w:rPr>
          <w:rFonts w:cs="Arial"/>
        </w:rPr>
        <w:t xml:space="preserve"> </w:t>
      </w:r>
      <w:r w:rsidRPr="008E0F84">
        <w:rPr>
          <w:rFonts w:cs="Arial"/>
        </w:rPr>
        <w:t>Formative assessment will include personnel from the design or other business, industry or communit</w:t>
      </w:r>
      <w:r w:rsidR="00A970B2" w:rsidRPr="008E0F84">
        <w:rPr>
          <w:rFonts w:cs="Arial"/>
        </w:rPr>
        <w:t xml:space="preserve">y organisation involved. </w:t>
      </w:r>
      <w:r w:rsidRPr="008E0F84">
        <w:rPr>
          <w:rFonts w:cs="Arial"/>
        </w:rPr>
        <w:t>Summative assessment will include the report and its presentation, and this assessment will be moderated as per the moderation procedures outlined in programme document.</w:t>
      </w:r>
    </w:p>
    <w:p w14:paraId="7D39BF28" w14:textId="77777777" w:rsidR="001A0F21" w:rsidRDefault="001A0F21" w:rsidP="00E62F64">
      <w:pPr>
        <w:tabs>
          <w:tab w:val="left" w:pos="709"/>
        </w:tabs>
        <w:ind w:left="567"/>
        <w:rPr>
          <w:rFonts w:cs="Arial"/>
        </w:rPr>
        <w:sectPr w:rsidR="001A0F21" w:rsidSect="00D42602">
          <w:pgSz w:w="11905" w:h="16837"/>
          <w:pgMar w:top="1440" w:right="1134" w:bottom="1440" w:left="1701" w:header="567" w:footer="567" w:gutter="0"/>
          <w:cols w:space="720"/>
        </w:sectPr>
      </w:pPr>
    </w:p>
    <w:p w14:paraId="1A7B5117" w14:textId="77777777" w:rsidR="00E51BB2" w:rsidRPr="003B64BB" w:rsidRDefault="00E51BB2" w:rsidP="00CA2B95">
      <w:pPr>
        <w:pStyle w:val="Heading6"/>
        <w:ind w:left="567" w:hanging="567"/>
      </w:pPr>
      <w:bookmarkStart w:id="299" w:name="_Ref430160954"/>
      <w:r w:rsidRPr="003B64BB">
        <w:lastRenderedPageBreak/>
        <w:t>ORGANISATION</w:t>
      </w:r>
      <w:bookmarkEnd w:id="299"/>
    </w:p>
    <w:p w14:paraId="07E296F5" w14:textId="77777777" w:rsidR="00E51BB2" w:rsidRPr="008E0F84" w:rsidRDefault="00E51BB2" w:rsidP="00E51BB2">
      <w:pPr>
        <w:tabs>
          <w:tab w:val="left" w:pos="1134"/>
        </w:tabs>
        <w:ind w:left="426"/>
        <w:rPr>
          <w:rFonts w:cs="Arial"/>
          <w:b/>
        </w:rPr>
      </w:pPr>
    </w:p>
    <w:p w14:paraId="1AC5DFF1" w14:textId="77777777" w:rsidR="00E51BB2" w:rsidRPr="008E0F84" w:rsidRDefault="00E51BB2" w:rsidP="00E51BB2">
      <w:pPr>
        <w:ind w:left="426"/>
        <w:rPr>
          <w:rFonts w:cs="Arial"/>
        </w:rPr>
      </w:pPr>
      <w:r w:rsidRPr="008E0F84">
        <w:rPr>
          <w:rFonts w:cs="Arial"/>
        </w:rPr>
        <w:t>Selection of work placement positions for post graduate students is done in consultation with the students, staff and the industry. It is anticipated that students will be placed in areas best suited to their skills and interests.</w:t>
      </w:r>
    </w:p>
    <w:p w14:paraId="342CD71A" w14:textId="77777777" w:rsidR="00E51BB2" w:rsidRPr="008E0F84" w:rsidRDefault="00E51BB2" w:rsidP="00E51BB2">
      <w:pPr>
        <w:ind w:left="426"/>
        <w:rPr>
          <w:rFonts w:cs="Arial"/>
        </w:rPr>
      </w:pPr>
    </w:p>
    <w:p w14:paraId="3744BCEA" w14:textId="77777777" w:rsidR="00E51BB2" w:rsidRPr="008E0F84" w:rsidRDefault="00E51BB2" w:rsidP="00E51BB2">
      <w:pPr>
        <w:ind w:left="426"/>
        <w:rPr>
          <w:rFonts w:cs="Arial"/>
        </w:rPr>
      </w:pPr>
      <w:r w:rsidRPr="008E0F84">
        <w:rPr>
          <w:rFonts w:cs="Arial"/>
        </w:rPr>
        <w:t>Students need to independently pursue placements of specific interest to themselves whilst consulting with the internship co-ordinator who will follow up this contact by telephone.</w:t>
      </w:r>
    </w:p>
    <w:p w14:paraId="631026E3" w14:textId="77777777" w:rsidR="00E51BB2" w:rsidRPr="008E0F84" w:rsidRDefault="00E51BB2" w:rsidP="00E51BB2">
      <w:pPr>
        <w:ind w:left="426"/>
        <w:rPr>
          <w:rFonts w:cs="Arial"/>
        </w:rPr>
      </w:pPr>
    </w:p>
    <w:p w14:paraId="7DB0B00C" w14:textId="77777777" w:rsidR="00E51BB2" w:rsidRPr="008E0F84" w:rsidRDefault="00E51BB2" w:rsidP="00E51BB2">
      <w:pPr>
        <w:ind w:left="426"/>
        <w:rPr>
          <w:rFonts w:cs="Arial"/>
        </w:rPr>
      </w:pPr>
      <w:r w:rsidRPr="008E0F84">
        <w:rPr>
          <w:rFonts w:cs="Arial"/>
        </w:rPr>
        <w:t>If required, follow-up information is sent immediately, especially if it is a new placement position. If the company or organisation agrees to take a student, written confirmation of dates and the name of the student will be sent, along with all relevant information as contained in this booklet.</w:t>
      </w:r>
    </w:p>
    <w:p w14:paraId="7E5EB78A" w14:textId="77777777" w:rsidR="00E51BB2" w:rsidRPr="008E0F84" w:rsidRDefault="00E51BB2" w:rsidP="00E51BB2">
      <w:pPr>
        <w:ind w:left="426"/>
        <w:rPr>
          <w:rFonts w:cs="Arial"/>
        </w:rPr>
      </w:pPr>
    </w:p>
    <w:p w14:paraId="12B41AA7" w14:textId="77777777" w:rsidR="00E51BB2" w:rsidRPr="008E0F84" w:rsidRDefault="00E51BB2" w:rsidP="00E51BB2">
      <w:pPr>
        <w:ind w:left="426"/>
        <w:rPr>
          <w:rFonts w:cs="Arial"/>
        </w:rPr>
      </w:pPr>
      <w:r w:rsidRPr="008E0F84">
        <w:rPr>
          <w:rFonts w:cs="Arial"/>
        </w:rPr>
        <w:t>Confirmation of all details will be required from the placement host before a placement commences.</w:t>
      </w:r>
    </w:p>
    <w:p w14:paraId="226F3357" w14:textId="77777777" w:rsidR="00E51BB2" w:rsidRPr="008E0F84" w:rsidRDefault="00E51BB2" w:rsidP="00E51BB2">
      <w:pPr>
        <w:ind w:left="426"/>
        <w:rPr>
          <w:rFonts w:cs="Arial"/>
        </w:rPr>
      </w:pPr>
    </w:p>
    <w:p w14:paraId="1F114CB3" w14:textId="77777777" w:rsidR="00E51BB2" w:rsidRPr="008E0F84" w:rsidRDefault="00E51BB2" w:rsidP="00E51BB2">
      <w:pPr>
        <w:ind w:left="426"/>
        <w:rPr>
          <w:rFonts w:cs="Arial"/>
        </w:rPr>
      </w:pPr>
      <w:r w:rsidRPr="008E0F84">
        <w:rPr>
          <w:rFonts w:cs="Arial"/>
        </w:rPr>
        <w:t>On completion of the internship, all evaluation and follow-up letters will be prepared and mailed.</w:t>
      </w:r>
    </w:p>
    <w:p w14:paraId="75B83C6D" w14:textId="77777777" w:rsidR="00E51BB2" w:rsidRPr="008E0F84" w:rsidRDefault="00E51BB2" w:rsidP="00E51BB2">
      <w:pPr>
        <w:ind w:left="426"/>
        <w:rPr>
          <w:rFonts w:cs="Arial"/>
        </w:rPr>
      </w:pPr>
      <w:r w:rsidRPr="008E0F84">
        <w:rPr>
          <w:rFonts w:cs="Arial"/>
        </w:rPr>
        <w:t>A database is maintained of all internships, contact people and information.</w:t>
      </w:r>
    </w:p>
    <w:p w14:paraId="37F313CA" w14:textId="77777777" w:rsidR="00E51BB2" w:rsidRPr="008E0F84" w:rsidRDefault="00E51BB2" w:rsidP="00E51BB2">
      <w:pPr>
        <w:ind w:left="426"/>
        <w:rPr>
          <w:rFonts w:cs="Arial"/>
        </w:rPr>
      </w:pPr>
    </w:p>
    <w:p w14:paraId="034AFF55" w14:textId="77777777" w:rsidR="00E51BB2" w:rsidRPr="008E0F84" w:rsidRDefault="00E51BB2" w:rsidP="00E51BB2">
      <w:pPr>
        <w:ind w:left="426"/>
        <w:rPr>
          <w:rFonts w:cs="Arial"/>
        </w:rPr>
      </w:pPr>
    </w:p>
    <w:p w14:paraId="6F321646" w14:textId="77777777" w:rsidR="00E51BB2" w:rsidRPr="003B64BB" w:rsidRDefault="00E51BB2" w:rsidP="00CA2B95">
      <w:pPr>
        <w:pStyle w:val="Heading6"/>
        <w:ind w:left="567" w:hanging="567"/>
      </w:pPr>
      <w:bookmarkStart w:id="300" w:name="_Ref430160967"/>
      <w:r w:rsidRPr="003B64BB">
        <w:t>RESPONSIBILITIES</w:t>
      </w:r>
      <w:bookmarkEnd w:id="300"/>
    </w:p>
    <w:p w14:paraId="6F8D76B0" w14:textId="77777777" w:rsidR="00E51BB2" w:rsidRPr="008E0F84" w:rsidRDefault="00E51BB2" w:rsidP="00D42602">
      <w:pPr>
        <w:rPr>
          <w:rFonts w:cs="Arial"/>
        </w:rPr>
      </w:pPr>
    </w:p>
    <w:p w14:paraId="210F2710" w14:textId="77777777" w:rsidR="00E51BB2" w:rsidRPr="008E0F84" w:rsidRDefault="00E51BB2" w:rsidP="00CA2B95">
      <w:pPr>
        <w:pStyle w:val="Heading7"/>
        <w:numPr>
          <w:ilvl w:val="1"/>
          <w:numId w:val="126"/>
        </w:numPr>
      </w:pPr>
      <w:bookmarkStart w:id="301" w:name="_Ref430160969"/>
      <w:r w:rsidRPr="008E0F84">
        <w:t>OF THE STUDENTS</w:t>
      </w:r>
      <w:bookmarkEnd w:id="301"/>
    </w:p>
    <w:p w14:paraId="5D5A64A8" w14:textId="77777777" w:rsidR="00E51BB2" w:rsidRPr="008E0F84" w:rsidRDefault="00E51BB2" w:rsidP="00E51BB2">
      <w:pPr>
        <w:tabs>
          <w:tab w:val="left" w:pos="1134"/>
        </w:tabs>
        <w:ind w:left="426"/>
        <w:rPr>
          <w:rFonts w:cs="Arial"/>
        </w:rPr>
      </w:pPr>
    </w:p>
    <w:p w14:paraId="6FD464AF" w14:textId="77777777" w:rsidR="00E51BB2" w:rsidRPr="008E0F84" w:rsidRDefault="00E51BB2" w:rsidP="0067400A">
      <w:pPr>
        <w:tabs>
          <w:tab w:val="left" w:pos="1134"/>
        </w:tabs>
        <w:spacing w:after="60"/>
        <w:ind w:left="567"/>
        <w:rPr>
          <w:rFonts w:cs="Arial"/>
        </w:rPr>
      </w:pPr>
      <w:r w:rsidRPr="008E0F84">
        <w:rPr>
          <w:rFonts w:cs="Arial"/>
        </w:rPr>
        <w:t>All students:</w:t>
      </w:r>
    </w:p>
    <w:p w14:paraId="000FB8B8"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Are responsible for having considered and discussed their internship choice, so that needs are matched with suitability and skills.</w:t>
      </w:r>
    </w:p>
    <w:p w14:paraId="6336D6FC"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Are required to attend briefing sessions regarding internships.</w:t>
      </w:r>
    </w:p>
    <w:p w14:paraId="0F8D4BF6"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Are required to be completely familiar with all information sent to the placement and with the arrangements made between the Polytechnic and the placement.</w:t>
      </w:r>
    </w:p>
    <w:p w14:paraId="55F6BF72"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Are required to have a thorough understanding of the student safety information included in this booklet.</w:t>
      </w:r>
    </w:p>
    <w:p w14:paraId="132382C9"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Are to have signed the provided form to acknowledge receipt and understanding of the above information.</w:t>
      </w:r>
    </w:p>
    <w:p w14:paraId="126A2227"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Are required to personally contact their work placement contact person the week prior to the organised placement starting to arrange meeting place, time and to discuss all other relevant details of their placement e.g. hours, dress code, expectations of the placement and the student.</w:t>
      </w:r>
    </w:p>
    <w:p w14:paraId="63BE50E6"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Are to have an introductory CV integrated with examples of work approved by the internship co-ordinator. This is to either be sent digitally, or shown as a hard copy to the placement host.</w:t>
      </w:r>
    </w:p>
    <w:p w14:paraId="06B7845D"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Are required to keep a reflective journal/log of the activities undertaken.</w:t>
      </w:r>
    </w:p>
    <w:p w14:paraId="243C1123"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 xml:space="preserve">Are required to present a written report on their placement, which emphasises sustainability issues,  to be handed in on the day of the oral presentation of their experiences to  lecturers, workplace personnel and fellow students. </w:t>
      </w:r>
    </w:p>
    <w:p w14:paraId="192F3EF4"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May be required to sign a ‘confidentiality’ agreement by their placement, depending on the nature of the work they will be undertaking.</w:t>
      </w:r>
    </w:p>
    <w:p w14:paraId="448ED0DC" w14:textId="77777777" w:rsidR="00E51BB2" w:rsidRPr="008E0F84" w:rsidRDefault="00E51BB2" w:rsidP="00E51BB2">
      <w:pPr>
        <w:tabs>
          <w:tab w:val="left" w:pos="709"/>
          <w:tab w:val="left" w:pos="851"/>
          <w:tab w:val="left" w:pos="1134"/>
        </w:tabs>
        <w:rPr>
          <w:rFonts w:cs="Arial"/>
        </w:rPr>
      </w:pPr>
    </w:p>
    <w:p w14:paraId="35B7F212" w14:textId="77777777" w:rsidR="00E62F64" w:rsidRDefault="00E51BB2" w:rsidP="00E62F64">
      <w:pPr>
        <w:ind w:left="567"/>
        <w:rPr>
          <w:rFonts w:cs="Arial"/>
          <w:i/>
        </w:rPr>
      </w:pPr>
      <w:r w:rsidRPr="008E0F84">
        <w:rPr>
          <w:rFonts w:cs="Arial"/>
          <w:i/>
        </w:rPr>
        <w:t xml:space="preserve">Students must conduct themselves in a professional manner at all times and respect the opportunity provided for them. </w:t>
      </w:r>
    </w:p>
    <w:p w14:paraId="1A0C6799" w14:textId="77777777" w:rsidR="001A0F21" w:rsidRDefault="001A0F21" w:rsidP="00E62F64">
      <w:pPr>
        <w:ind w:left="567"/>
        <w:rPr>
          <w:rFonts w:cs="Arial"/>
          <w:i/>
        </w:rPr>
        <w:sectPr w:rsidR="001A0F21" w:rsidSect="00D42602">
          <w:pgSz w:w="11905" w:h="16837"/>
          <w:pgMar w:top="1440" w:right="1134" w:bottom="1440" w:left="1701" w:header="567" w:footer="567" w:gutter="0"/>
          <w:cols w:space="720"/>
        </w:sectPr>
      </w:pPr>
    </w:p>
    <w:p w14:paraId="3C4C9E97" w14:textId="0F6E7239" w:rsidR="00E51BB2" w:rsidRPr="00962EFD" w:rsidRDefault="00E51BB2" w:rsidP="00CA2B95">
      <w:pPr>
        <w:pStyle w:val="Heading7"/>
        <w:numPr>
          <w:ilvl w:val="1"/>
          <w:numId w:val="126"/>
        </w:numPr>
      </w:pPr>
      <w:bookmarkStart w:id="302" w:name="_Ref430160972"/>
      <w:r w:rsidRPr="00962EFD">
        <w:lastRenderedPageBreak/>
        <w:t>OF THE PLACEMENT HOST</w:t>
      </w:r>
      <w:bookmarkEnd w:id="302"/>
    </w:p>
    <w:p w14:paraId="03851A67" w14:textId="77777777" w:rsidR="00E51BB2" w:rsidRPr="008E0F84" w:rsidRDefault="00E51BB2" w:rsidP="00E51BB2">
      <w:pPr>
        <w:rPr>
          <w:rFonts w:cs="Arial"/>
        </w:rPr>
      </w:pPr>
    </w:p>
    <w:p w14:paraId="2452A05C" w14:textId="77777777" w:rsidR="00E51BB2" w:rsidRPr="008E0F84" w:rsidRDefault="00E51BB2" w:rsidP="0067400A">
      <w:pPr>
        <w:spacing w:after="60"/>
        <w:ind w:left="567"/>
        <w:rPr>
          <w:rFonts w:cs="Arial"/>
        </w:rPr>
      </w:pPr>
      <w:r w:rsidRPr="008E0F84">
        <w:rPr>
          <w:rFonts w:cs="Arial"/>
        </w:rPr>
        <w:t>The company/community organisation offering the internship is required to:</w:t>
      </w:r>
    </w:p>
    <w:p w14:paraId="7D77FB18"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Have explained to the student the hours of work, dress code and expectations of the placement.</w:t>
      </w:r>
    </w:p>
    <w:p w14:paraId="40EBF5B2"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Have explained to the student the activities they will be involved in and the level of supervision during the placement.</w:t>
      </w:r>
    </w:p>
    <w:p w14:paraId="4C8A484C"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Be aware that the work done by the student is unpaid.</w:t>
      </w:r>
    </w:p>
    <w:p w14:paraId="7319856E"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Have explained to the student, issues regarding confidentiality, depending on the nature of the work to be undertaken.</w:t>
      </w:r>
    </w:p>
    <w:p w14:paraId="453523F9"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Have explained the Occupational Health and Safety rules of the company.</w:t>
      </w:r>
    </w:p>
    <w:p w14:paraId="1BCCA16A"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Be aware of what to do should a “breakdown” in placement occur. Firstly phone the School of Design and speak with the post graduate work placement co-ordinator.  Possible solutions would be discussed with the company/organisation and the student. In an extreme case the student could be removed from the company/organisation.</w:t>
      </w:r>
    </w:p>
    <w:p w14:paraId="3B6D5A5D"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Complete an evaluation form regarding the student’s time with them, and return this to the work placement co-ordinator immediately after the placement.</w:t>
      </w:r>
    </w:p>
    <w:p w14:paraId="7468C44F"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If possible attend the seminar session at which students present their reports.</w:t>
      </w:r>
    </w:p>
    <w:p w14:paraId="723FF6AB" w14:textId="77777777" w:rsidR="00E51BB2" w:rsidRPr="008E0F84" w:rsidRDefault="00E51BB2" w:rsidP="00E51BB2">
      <w:pPr>
        <w:tabs>
          <w:tab w:val="left" w:pos="1134"/>
        </w:tabs>
        <w:ind w:left="1134" w:hanging="708"/>
        <w:rPr>
          <w:rFonts w:cs="Arial"/>
        </w:rPr>
      </w:pPr>
    </w:p>
    <w:p w14:paraId="1AE6F496" w14:textId="77777777" w:rsidR="00E51BB2" w:rsidRPr="008E0F84" w:rsidRDefault="00E51BB2" w:rsidP="00E51BB2">
      <w:pPr>
        <w:rPr>
          <w:rStyle w:val="Heading2Char"/>
          <w:rFonts w:cs="Arial"/>
        </w:rPr>
      </w:pPr>
    </w:p>
    <w:p w14:paraId="2941D8B7" w14:textId="6D8CA466" w:rsidR="00E51BB2" w:rsidRPr="001A0F21" w:rsidRDefault="00E51BB2" w:rsidP="00CA2B95">
      <w:pPr>
        <w:pStyle w:val="Heading7"/>
        <w:numPr>
          <w:ilvl w:val="1"/>
          <w:numId w:val="126"/>
        </w:numPr>
      </w:pPr>
      <w:bookmarkStart w:id="303" w:name="_Ref430160973"/>
      <w:r w:rsidRPr="001A0F21">
        <w:t>OF THE POLYTECHNIC</w:t>
      </w:r>
      <w:bookmarkEnd w:id="303"/>
    </w:p>
    <w:p w14:paraId="174FBAC1" w14:textId="77777777" w:rsidR="00E51BB2" w:rsidRPr="008E0F84" w:rsidRDefault="00E51BB2" w:rsidP="00E51BB2">
      <w:pPr>
        <w:tabs>
          <w:tab w:val="left" w:pos="709"/>
        </w:tabs>
        <w:ind w:left="426"/>
        <w:rPr>
          <w:rFonts w:cs="Arial"/>
        </w:rPr>
      </w:pPr>
    </w:p>
    <w:p w14:paraId="68BC47B1" w14:textId="77777777" w:rsidR="00E51BB2" w:rsidRPr="008E0F84" w:rsidRDefault="00E51BB2" w:rsidP="0067400A">
      <w:pPr>
        <w:spacing w:after="60"/>
        <w:ind w:left="567"/>
        <w:rPr>
          <w:rFonts w:cs="Arial"/>
        </w:rPr>
      </w:pPr>
      <w:r w:rsidRPr="008E0F84">
        <w:rPr>
          <w:rFonts w:cs="Arial"/>
        </w:rPr>
        <w:t>The Otago Polytechnic School of Design is required to:</w:t>
      </w:r>
    </w:p>
    <w:p w14:paraId="0800FD2F"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Have discussed all placement possibilities with the student.</w:t>
      </w:r>
    </w:p>
    <w:p w14:paraId="23A4B9D5"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Have contacted all placement agencies by telephone or email in the first instance.</w:t>
      </w:r>
    </w:p>
    <w:p w14:paraId="3ADAFD8F"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Have sent out initial letters to all placement agencies.</w:t>
      </w:r>
    </w:p>
    <w:p w14:paraId="2FC93637"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Have informed students and placements of contact names/phone numbers, etc.</w:t>
      </w:r>
    </w:p>
    <w:p w14:paraId="6BD1B0B9"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Have provided this booklet for students and placement hosts and to have discussed it fully with the students.</w:t>
      </w:r>
    </w:p>
    <w:p w14:paraId="473C5D92"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Be accessible to both in case of a ‘breakdown’ in the placement. (see above)</w:t>
      </w:r>
    </w:p>
    <w:p w14:paraId="7E4599A0"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Follow up with the student and the contact person at the placement during the time of internship, and to visit the student if possible/necessary.</w:t>
      </w:r>
    </w:p>
    <w:p w14:paraId="4F238CEE" w14:textId="77777777" w:rsidR="00E51BB2" w:rsidRDefault="00E51BB2" w:rsidP="00E51BB2">
      <w:pPr>
        <w:tabs>
          <w:tab w:val="left" w:pos="709"/>
          <w:tab w:val="left" w:pos="1134"/>
        </w:tabs>
        <w:ind w:left="1134" w:hanging="708"/>
        <w:rPr>
          <w:rFonts w:cs="Arial"/>
        </w:rPr>
      </w:pPr>
    </w:p>
    <w:p w14:paraId="7700147F" w14:textId="77777777" w:rsidR="0067400A" w:rsidRPr="008E0F84" w:rsidRDefault="0067400A" w:rsidP="00E51BB2">
      <w:pPr>
        <w:tabs>
          <w:tab w:val="left" w:pos="709"/>
          <w:tab w:val="left" w:pos="1134"/>
        </w:tabs>
        <w:ind w:left="1134" w:hanging="708"/>
        <w:rPr>
          <w:rFonts w:cs="Arial"/>
        </w:rPr>
      </w:pPr>
    </w:p>
    <w:p w14:paraId="40D10BA5" w14:textId="77777777" w:rsidR="00E51BB2" w:rsidRPr="003B64BB" w:rsidRDefault="00E51BB2" w:rsidP="00CA2B95">
      <w:pPr>
        <w:pStyle w:val="Heading6"/>
        <w:ind w:left="567" w:hanging="567"/>
      </w:pPr>
      <w:bookmarkStart w:id="304" w:name="_Ref430160977"/>
      <w:r w:rsidRPr="003B64BB">
        <w:t>MAINTENANCE OF PRACTICE - INTERNSHIP</w:t>
      </w:r>
      <w:bookmarkEnd w:id="304"/>
    </w:p>
    <w:p w14:paraId="2EB882AC" w14:textId="77777777" w:rsidR="00E51BB2" w:rsidRPr="008E0F84" w:rsidRDefault="00E51BB2" w:rsidP="00D42602">
      <w:pPr>
        <w:rPr>
          <w:rFonts w:cs="Arial"/>
        </w:rPr>
      </w:pPr>
    </w:p>
    <w:p w14:paraId="1732856A" w14:textId="77777777" w:rsidR="00E51BB2" w:rsidRPr="0067400A" w:rsidRDefault="00E51BB2" w:rsidP="00CA2B95">
      <w:pPr>
        <w:pStyle w:val="Heading7"/>
        <w:numPr>
          <w:ilvl w:val="1"/>
          <w:numId w:val="126"/>
        </w:numPr>
      </w:pPr>
      <w:bookmarkStart w:id="305" w:name="_Ref430160978"/>
      <w:r w:rsidRPr="0067400A">
        <w:t>FOR STUDENTS:</w:t>
      </w:r>
      <w:bookmarkEnd w:id="305"/>
    </w:p>
    <w:p w14:paraId="0834FDEA" w14:textId="77777777" w:rsidR="00E51BB2" w:rsidRPr="008E0F84" w:rsidRDefault="00E51BB2" w:rsidP="00E51BB2">
      <w:pPr>
        <w:rPr>
          <w:rFonts w:cs="Arial"/>
        </w:rPr>
      </w:pPr>
    </w:p>
    <w:p w14:paraId="73FDBBA4" w14:textId="77777777" w:rsidR="00E51BB2" w:rsidRPr="008E0F84" w:rsidRDefault="00E51BB2" w:rsidP="0067400A">
      <w:pPr>
        <w:spacing w:after="60"/>
        <w:ind w:left="567"/>
        <w:rPr>
          <w:rFonts w:cs="Arial"/>
        </w:rPr>
      </w:pPr>
      <w:r w:rsidRPr="008E0F84">
        <w:rPr>
          <w:rFonts w:cs="Arial"/>
        </w:rPr>
        <w:t>Students must be aware of:</w:t>
      </w:r>
    </w:p>
    <w:p w14:paraId="76967CA4" w14:textId="77777777" w:rsidR="00E51BB2" w:rsidRPr="00E62F6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Time for arrival at the placement</w:t>
      </w:r>
    </w:p>
    <w:p w14:paraId="06389538" w14:textId="77777777" w:rsidR="00E51BB2" w:rsidRPr="00E62F6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Contact person</w:t>
      </w:r>
    </w:p>
    <w:p w14:paraId="43C13F90" w14:textId="77777777" w:rsidR="00E51BB2" w:rsidRPr="00E62F6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Dress “code”</w:t>
      </w:r>
    </w:p>
    <w:p w14:paraId="67B05652"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b/>
        </w:rPr>
      </w:pPr>
      <w:r w:rsidRPr="008E0F84">
        <w:rPr>
          <w:rFonts w:cs="Arial"/>
        </w:rPr>
        <w:t>Expectations / supervision / activities, etc.</w:t>
      </w:r>
    </w:p>
    <w:p w14:paraId="72EC6DEA" w14:textId="77777777" w:rsidR="00E51BB2" w:rsidRPr="008E0F84" w:rsidRDefault="00E51BB2" w:rsidP="00E51BB2">
      <w:pPr>
        <w:ind w:left="426"/>
        <w:rPr>
          <w:rFonts w:cs="Arial"/>
          <w:b/>
        </w:rPr>
      </w:pPr>
    </w:p>
    <w:p w14:paraId="734199F3" w14:textId="77777777" w:rsidR="00E51BB2" w:rsidRPr="008E0F84" w:rsidRDefault="00E51BB2" w:rsidP="0067400A">
      <w:pPr>
        <w:ind w:left="567"/>
        <w:rPr>
          <w:rFonts w:cs="Arial"/>
          <w:b/>
        </w:rPr>
      </w:pPr>
      <w:r w:rsidRPr="008E0F84">
        <w:rPr>
          <w:rFonts w:cs="Arial"/>
        </w:rPr>
        <w:t>If the internship is in an unfamiliar area of Dunedin or other site, students must be totally aware of the locality of the placement, how to get there and times to allow for travel from their place of accommodation.</w:t>
      </w:r>
    </w:p>
    <w:p w14:paraId="36BBE75B" w14:textId="77777777" w:rsidR="00E51BB2" w:rsidRPr="008E0F84" w:rsidRDefault="00E51BB2" w:rsidP="0067400A">
      <w:pPr>
        <w:ind w:left="567"/>
        <w:rPr>
          <w:rFonts w:cs="Arial"/>
        </w:rPr>
      </w:pPr>
    </w:p>
    <w:p w14:paraId="61A74D12" w14:textId="77777777" w:rsidR="00E51BB2" w:rsidRPr="008E0F84" w:rsidRDefault="00E51BB2" w:rsidP="0067400A">
      <w:pPr>
        <w:keepNext/>
        <w:keepLines/>
        <w:spacing w:after="60"/>
        <w:ind w:left="567"/>
        <w:rPr>
          <w:rFonts w:cs="Arial"/>
        </w:rPr>
      </w:pPr>
      <w:r w:rsidRPr="008E0F84">
        <w:rPr>
          <w:rFonts w:cs="Arial"/>
        </w:rPr>
        <w:lastRenderedPageBreak/>
        <w:t xml:space="preserve">Students are required to be thoroughly familiar with their requirements and rights concerning </w:t>
      </w:r>
    </w:p>
    <w:p w14:paraId="661BD99A" w14:textId="77777777" w:rsidR="00E51BB2" w:rsidRPr="00E62F6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Occupational Health and Safety</w:t>
      </w:r>
    </w:p>
    <w:p w14:paraId="5577CA80"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b/>
        </w:rPr>
      </w:pPr>
      <w:r w:rsidRPr="008E0F84">
        <w:rPr>
          <w:rFonts w:cs="Arial"/>
        </w:rPr>
        <w:t>Harassment  - harassment is unlawful under the Human Rights Act of 1993</w:t>
      </w:r>
    </w:p>
    <w:p w14:paraId="6FA07D5E" w14:textId="77777777" w:rsidR="00E51BB2" w:rsidRPr="008E0F84" w:rsidRDefault="00E51BB2" w:rsidP="00E51BB2">
      <w:pPr>
        <w:ind w:left="426"/>
        <w:rPr>
          <w:rFonts w:cs="Arial"/>
          <w:b/>
        </w:rPr>
      </w:pPr>
    </w:p>
    <w:p w14:paraId="7AF67C6D" w14:textId="77777777" w:rsidR="00E51BB2" w:rsidRPr="008E0F84" w:rsidRDefault="00E51BB2" w:rsidP="00962EFD">
      <w:pPr>
        <w:ind w:left="567"/>
        <w:rPr>
          <w:rFonts w:cs="Arial"/>
          <w:b/>
        </w:rPr>
      </w:pPr>
      <w:r w:rsidRPr="008E0F84">
        <w:rPr>
          <w:rFonts w:cs="Arial"/>
        </w:rPr>
        <w:t>Please refer any concerns immediately to your business/organisation contact person or to the Postgraduate Coordinator.</w:t>
      </w:r>
    </w:p>
    <w:p w14:paraId="5D105669" w14:textId="77777777" w:rsidR="00E51BB2" w:rsidRPr="008E0F84" w:rsidRDefault="00E51BB2" w:rsidP="00E51BB2">
      <w:pPr>
        <w:ind w:left="426"/>
        <w:rPr>
          <w:rFonts w:cs="Arial"/>
        </w:rPr>
      </w:pPr>
    </w:p>
    <w:p w14:paraId="56CFDAE0" w14:textId="77777777" w:rsidR="00E51BB2" w:rsidRPr="008E0F84" w:rsidRDefault="00E51BB2" w:rsidP="00962EFD">
      <w:pPr>
        <w:spacing w:after="60"/>
        <w:ind w:left="567"/>
        <w:rPr>
          <w:rFonts w:cs="Arial"/>
          <w:b/>
        </w:rPr>
      </w:pPr>
      <w:r w:rsidRPr="008E0F84">
        <w:rPr>
          <w:rFonts w:cs="Arial"/>
          <w:b/>
        </w:rPr>
        <w:t>Should the work placement break down for any reason, students should:</w:t>
      </w:r>
    </w:p>
    <w:p w14:paraId="7F0CB051" w14:textId="77777777" w:rsidR="00E51BB2" w:rsidRPr="008E0F84" w:rsidRDefault="00E51BB2" w:rsidP="00CA2B95">
      <w:pPr>
        <w:numPr>
          <w:ilvl w:val="2"/>
          <w:numId w:val="121"/>
        </w:numPr>
        <w:tabs>
          <w:tab w:val="clear" w:pos="1440"/>
          <w:tab w:val="num" w:pos="993"/>
        </w:tabs>
        <w:suppressAutoHyphens w:val="0"/>
        <w:spacing w:before="120" w:after="60" w:line="240" w:lineRule="auto"/>
        <w:ind w:left="993" w:hanging="426"/>
        <w:rPr>
          <w:rFonts w:cs="Arial"/>
        </w:rPr>
      </w:pPr>
      <w:r w:rsidRPr="008E0F84">
        <w:rPr>
          <w:rFonts w:cs="Arial"/>
        </w:rPr>
        <w:t xml:space="preserve">Phone the Postgradute Co-ordinator at the School of Design, </w:t>
      </w:r>
    </w:p>
    <w:p w14:paraId="24D517AD" w14:textId="77777777" w:rsidR="00E51BB2" w:rsidRPr="008E0F84" w:rsidRDefault="00E51BB2" w:rsidP="00CA2B95">
      <w:pPr>
        <w:numPr>
          <w:ilvl w:val="2"/>
          <w:numId w:val="121"/>
        </w:numPr>
        <w:tabs>
          <w:tab w:val="clear" w:pos="1440"/>
          <w:tab w:val="num" w:pos="993"/>
        </w:tabs>
        <w:suppressAutoHyphens w:val="0"/>
        <w:spacing w:before="120" w:after="60" w:line="240" w:lineRule="auto"/>
        <w:ind w:left="993" w:hanging="426"/>
        <w:rPr>
          <w:rFonts w:cs="Arial"/>
        </w:rPr>
      </w:pPr>
      <w:r w:rsidRPr="008E0F84">
        <w:rPr>
          <w:rFonts w:cs="Arial"/>
        </w:rPr>
        <w:t>Discuss the situation</w:t>
      </w:r>
    </w:p>
    <w:p w14:paraId="1DFA1241" w14:textId="77777777" w:rsidR="00E51BB2" w:rsidRPr="008E0F84" w:rsidRDefault="00E51BB2" w:rsidP="00CA2B95">
      <w:pPr>
        <w:numPr>
          <w:ilvl w:val="2"/>
          <w:numId w:val="121"/>
        </w:numPr>
        <w:tabs>
          <w:tab w:val="clear" w:pos="1440"/>
          <w:tab w:val="num" w:pos="993"/>
        </w:tabs>
        <w:suppressAutoHyphens w:val="0"/>
        <w:spacing w:before="120" w:after="60" w:line="240" w:lineRule="auto"/>
        <w:ind w:left="993" w:hanging="426"/>
        <w:rPr>
          <w:rFonts w:cs="Arial"/>
        </w:rPr>
      </w:pPr>
      <w:r w:rsidRPr="008E0F84">
        <w:rPr>
          <w:rFonts w:cs="Arial"/>
        </w:rPr>
        <w:t>The Internship Coordinator will then phone the company/organisation to discuss a plan of action</w:t>
      </w:r>
    </w:p>
    <w:p w14:paraId="1D9B0941" w14:textId="77777777" w:rsidR="00E51BB2" w:rsidRPr="008E0F84" w:rsidRDefault="00E51BB2" w:rsidP="00E51BB2">
      <w:pPr>
        <w:rPr>
          <w:rFonts w:cs="Arial"/>
          <w:b/>
        </w:rPr>
      </w:pPr>
    </w:p>
    <w:p w14:paraId="3308DA45" w14:textId="77777777" w:rsidR="00E51BB2" w:rsidRPr="0067400A" w:rsidRDefault="00E51BB2" w:rsidP="00CA2B95">
      <w:pPr>
        <w:pStyle w:val="Heading7"/>
        <w:numPr>
          <w:ilvl w:val="1"/>
          <w:numId w:val="126"/>
        </w:numPr>
      </w:pPr>
      <w:bookmarkStart w:id="306" w:name="_Ref430160979"/>
      <w:r w:rsidRPr="0067400A">
        <w:t>FOR THE PLACEMENT HOST:</w:t>
      </w:r>
      <w:bookmarkEnd w:id="306"/>
    </w:p>
    <w:p w14:paraId="75AA515F" w14:textId="77777777" w:rsidR="00E51BB2" w:rsidRPr="008E0F84" w:rsidRDefault="00E51BB2" w:rsidP="00E51BB2">
      <w:pPr>
        <w:rPr>
          <w:rFonts w:cs="Arial"/>
        </w:rPr>
      </w:pPr>
    </w:p>
    <w:p w14:paraId="22008E38" w14:textId="77777777" w:rsidR="00E51BB2" w:rsidRPr="008E0F84" w:rsidRDefault="00E51BB2" w:rsidP="0067400A">
      <w:pPr>
        <w:ind w:left="567"/>
        <w:rPr>
          <w:rFonts w:cs="Arial"/>
        </w:rPr>
      </w:pPr>
      <w:r w:rsidRPr="008E0F84">
        <w:rPr>
          <w:rFonts w:cs="Arial"/>
        </w:rPr>
        <w:t>At all times during the placement the contact person is able to contact the Postgraduate Co-ordinator through the School of Design should any concerns arise.</w:t>
      </w:r>
    </w:p>
    <w:p w14:paraId="0A5CB29E" w14:textId="77777777" w:rsidR="00E51BB2" w:rsidRPr="008E0F84" w:rsidRDefault="00E51BB2" w:rsidP="0067400A">
      <w:pPr>
        <w:ind w:left="567"/>
        <w:rPr>
          <w:rFonts w:cs="Arial"/>
          <w:b/>
        </w:rPr>
      </w:pPr>
    </w:p>
    <w:p w14:paraId="213D1AB0" w14:textId="77777777" w:rsidR="00E51BB2" w:rsidRPr="008E0F84" w:rsidRDefault="00E51BB2" w:rsidP="0067400A">
      <w:pPr>
        <w:ind w:left="567"/>
        <w:rPr>
          <w:rFonts w:cs="Arial"/>
        </w:rPr>
      </w:pPr>
      <w:r w:rsidRPr="008E0F84">
        <w:rPr>
          <w:rFonts w:cs="Arial"/>
          <w:b/>
        </w:rPr>
        <w:t>Contact Phone:</w:t>
      </w:r>
      <w:r w:rsidRPr="008E0F84">
        <w:rPr>
          <w:rFonts w:cs="Arial"/>
          <w:b/>
        </w:rPr>
        <w:tab/>
      </w:r>
      <w:r w:rsidRPr="008E0F84">
        <w:rPr>
          <w:rFonts w:cs="Arial"/>
        </w:rPr>
        <w:t xml:space="preserve">(03) 479 6197 (Office) </w:t>
      </w:r>
    </w:p>
    <w:p w14:paraId="403589C2" w14:textId="77777777" w:rsidR="00E51BB2" w:rsidRPr="008E0F84" w:rsidRDefault="00E51BB2" w:rsidP="00E51BB2">
      <w:pPr>
        <w:ind w:left="426"/>
        <w:rPr>
          <w:rFonts w:cs="Arial"/>
        </w:rPr>
      </w:pPr>
    </w:p>
    <w:p w14:paraId="60F2BDAD" w14:textId="77777777" w:rsidR="00E51BB2" w:rsidRPr="008E0F84" w:rsidRDefault="00E51BB2" w:rsidP="00CA2B95">
      <w:pPr>
        <w:numPr>
          <w:ilvl w:val="0"/>
          <w:numId w:val="114"/>
        </w:numPr>
        <w:tabs>
          <w:tab w:val="left" w:pos="993"/>
        </w:tabs>
        <w:suppressAutoHyphens w:val="0"/>
        <w:spacing w:after="60" w:line="240" w:lineRule="auto"/>
        <w:ind w:left="993" w:hanging="426"/>
        <w:rPr>
          <w:rFonts w:cs="Arial"/>
        </w:rPr>
      </w:pPr>
      <w:r w:rsidRPr="008E0F84">
        <w:rPr>
          <w:rFonts w:cs="Arial"/>
        </w:rPr>
        <w:t>If there is a ‘breakdown of placement’, students have been informed to contact the Postgraduate Co-ordinator, who will in turn contact the placement to discuss a plan of action.</w:t>
      </w:r>
    </w:p>
    <w:p w14:paraId="151BD26F" w14:textId="77777777" w:rsidR="00E51BB2" w:rsidRPr="008E0F84" w:rsidRDefault="00E51BB2" w:rsidP="00E51BB2">
      <w:pPr>
        <w:tabs>
          <w:tab w:val="left" w:pos="709"/>
        </w:tabs>
        <w:ind w:left="426"/>
        <w:rPr>
          <w:rFonts w:cs="Arial"/>
        </w:rPr>
      </w:pPr>
    </w:p>
    <w:p w14:paraId="6764ABA3" w14:textId="77777777" w:rsidR="00E51BB2" w:rsidRPr="0067400A" w:rsidRDefault="00E51BB2" w:rsidP="00CA2B95">
      <w:pPr>
        <w:pStyle w:val="Heading7"/>
        <w:numPr>
          <w:ilvl w:val="1"/>
          <w:numId w:val="126"/>
        </w:numPr>
      </w:pPr>
      <w:bookmarkStart w:id="307" w:name="_Ref430160981"/>
      <w:r w:rsidRPr="0067400A">
        <w:t>FOR THE POLYTECHNIC:</w:t>
      </w:r>
      <w:bookmarkEnd w:id="307"/>
    </w:p>
    <w:p w14:paraId="1C1978B7" w14:textId="77777777" w:rsidR="00E51BB2" w:rsidRPr="008E0F84" w:rsidRDefault="00E51BB2" w:rsidP="00E51BB2">
      <w:pPr>
        <w:ind w:left="426"/>
        <w:rPr>
          <w:rFonts w:cs="Arial"/>
        </w:rPr>
      </w:pPr>
    </w:p>
    <w:p w14:paraId="1838B88F" w14:textId="77777777" w:rsidR="00E51BB2" w:rsidRPr="008E0F84" w:rsidRDefault="00E51BB2" w:rsidP="0067400A">
      <w:pPr>
        <w:ind w:left="567"/>
        <w:rPr>
          <w:rFonts w:cs="Arial"/>
        </w:rPr>
      </w:pPr>
      <w:r w:rsidRPr="008E0F84">
        <w:rPr>
          <w:rFonts w:cs="Arial"/>
        </w:rPr>
        <w:t>Having provided all information to students and placements, it is the Polytechnic’s responsibility to contact the placement during the organised times/dates to check in with the contact person and the student.  A visit will occur only if deemed essential.</w:t>
      </w:r>
    </w:p>
    <w:p w14:paraId="530D02A4" w14:textId="77777777" w:rsidR="00E51BB2" w:rsidRPr="008E0F84" w:rsidRDefault="00E51BB2" w:rsidP="0067400A">
      <w:pPr>
        <w:ind w:left="567"/>
        <w:rPr>
          <w:rFonts w:cs="Arial"/>
        </w:rPr>
      </w:pPr>
    </w:p>
    <w:p w14:paraId="352B2C5D" w14:textId="77777777" w:rsidR="00E51BB2" w:rsidRPr="008E0F84" w:rsidRDefault="00E51BB2" w:rsidP="0067400A">
      <w:pPr>
        <w:ind w:left="567"/>
        <w:rPr>
          <w:rFonts w:cs="Arial"/>
        </w:rPr>
      </w:pPr>
      <w:r w:rsidRPr="008E0F84">
        <w:rPr>
          <w:rFonts w:cs="Arial"/>
        </w:rPr>
        <w:t>Phone numbers will be provided for the students / placement.</w:t>
      </w:r>
    </w:p>
    <w:p w14:paraId="5ECCCBAB" w14:textId="77777777" w:rsidR="00E51BB2" w:rsidRDefault="00E51BB2" w:rsidP="00E51BB2">
      <w:pPr>
        <w:ind w:left="426"/>
        <w:rPr>
          <w:rFonts w:cs="Arial"/>
        </w:rPr>
      </w:pPr>
    </w:p>
    <w:p w14:paraId="3B16DBEE" w14:textId="77777777" w:rsidR="0067400A" w:rsidRPr="008E0F84" w:rsidRDefault="0067400A" w:rsidP="00E51BB2">
      <w:pPr>
        <w:ind w:left="426"/>
        <w:rPr>
          <w:rFonts w:cs="Arial"/>
        </w:rPr>
      </w:pPr>
    </w:p>
    <w:p w14:paraId="675946F6" w14:textId="77777777" w:rsidR="00E51BB2" w:rsidRPr="003B64BB" w:rsidRDefault="00E51BB2" w:rsidP="00CA2B95">
      <w:pPr>
        <w:pStyle w:val="Heading6"/>
        <w:ind w:left="567" w:hanging="567"/>
      </w:pPr>
      <w:bookmarkStart w:id="308" w:name="_Ref430160982"/>
      <w:r w:rsidRPr="003B64BB">
        <w:t>TERMINATION OF PRACTICE</w:t>
      </w:r>
      <w:bookmarkEnd w:id="308"/>
    </w:p>
    <w:p w14:paraId="67043BC2" w14:textId="77777777" w:rsidR="00E51BB2" w:rsidRPr="008E0F84" w:rsidRDefault="00E51BB2" w:rsidP="00E51BB2">
      <w:pPr>
        <w:ind w:left="426"/>
        <w:rPr>
          <w:rFonts w:cs="Arial"/>
          <w:b/>
        </w:rPr>
      </w:pPr>
    </w:p>
    <w:p w14:paraId="3BE36594" w14:textId="77777777" w:rsidR="00E51BB2" w:rsidRPr="008E0F84" w:rsidRDefault="00E51BB2" w:rsidP="00E51BB2">
      <w:pPr>
        <w:ind w:left="426"/>
        <w:rPr>
          <w:rFonts w:cs="Arial"/>
        </w:rPr>
      </w:pPr>
      <w:r w:rsidRPr="008E0F84">
        <w:rPr>
          <w:rFonts w:cs="Arial"/>
        </w:rPr>
        <w:t>At the end of the placement, students are requested to meet with the contact person at the placement to discuss the experience and to receive verbal feedback from the contact person regarding their performance.</w:t>
      </w:r>
    </w:p>
    <w:p w14:paraId="1DBCAAAC" w14:textId="77777777" w:rsidR="00E51BB2" w:rsidRPr="008E0F84" w:rsidRDefault="00E51BB2" w:rsidP="00E51BB2">
      <w:pPr>
        <w:ind w:left="426"/>
        <w:rPr>
          <w:rFonts w:cs="Arial"/>
        </w:rPr>
      </w:pPr>
    </w:p>
    <w:p w14:paraId="69EC3C08" w14:textId="77777777" w:rsidR="00E51BB2" w:rsidRPr="008E0F84" w:rsidRDefault="00E51BB2" w:rsidP="00E51BB2">
      <w:pPr>
        <w:ind w:left="426"/>
        <w:rPr>
          <w:rFonts w:cs="Arial"/>
        </w:rPr>
      </w:pPr>
      <w:r w:rsidRPr="008E0F84">
        <w:rPr>
          <w:rFonts w:cs="Arial"/>
        </w:rPr>
        <w:t>Placement host is to complete an evaluation form (following) which is to be returned to the Postgraduate Co-ordinator via email.</w:t>
      </w:r>
    </w:p>
    <w:p w14:paraId="26C7FDE9" w14:textId="77777777" w:rsidR="00E51BB2" w:rsidRPr="008E0F84" w:rsidRDefault="00E51BB2" w:rsidP="00E51BB2">
      <w:pPr>
        <w:ind w:left="426"/>
        <w:rPr>
          <w:rFonts w:cs="Arial"/>
        </w:rPr>
      </w:pPr>
    </w:p>
    <w:p w14:paraId="6164A8E9" w14:textId="77777777" w:rsidR="00E51BB2" w:rsidRPr="008E0F84" w:rsidRDefault="00E51BB2" w:rsidP="00E51BB2">
      <w:pPr>
        <w:ind w:left="426"/>
        <w:rPr>
          <w:rFonts w:cs="Arial"/>
        </w:rPr>
      </w:pPr>
      <w:r w:rsidRPr="008E0F84">
        <w:rPr>
          <w:rFonts w:cs="Arial"/>
        </w:rPr>
        <w:t>Students will have kept a journal of activities undertaken and will be required to prepare a verbal and written report to deliver to their class and lecturers at a set de-briefing seminar session.</w:t>
      </w:r>
    </w:p>
    <w:p w14:paraId="6DB0E79B" w14:textId="77777777" w:rsidR="00E51BB2" w:rsidRPr="008E0F84" w:rsidRDefault="00E51BB2" w:rsidP="00E51BB2">
      <w:pPr>
        <w:ind w:left="426"/>
        <w:rPr>
          <w:rFonts w:cs="Arial"/>
        </w:rPr>
      </w:pPr>
    </w:p>
    <w:p w14:paraId="36B213E7" w14:textId="77777777" w:rsidR="00E51BB2" w:rsidRPr="008E0F84" w:rsidRDefault="00E51BB2" w:rsidP="00E51BB2">
      <w:pPr>
        <w:ind w:left="426"/>
        <w:rPr>
          <w:rFonts w:cs="Arial"/>
        </w:rPr>
      </w:pPr>
      <w:r w:rsidRPr="008E0F84">
        <w:rPr>
          <w:rFonts w:cs="Arial"/>
        </w:rPr>
        <w:t>The Postgraduate Coordinator in the School of Design will prepare correspondence to be sent to all placements and will maintain a database on all internship opportunities.</w:t>
      </w:r>
    </w:p>
    <w:p w14:paraId="68B262A7" w14:textId="77777777" w:rsidR="00E51BB2" w:rsidRPr="008E0F84" w:rsidRDefault="00E51BB2" w:rsidP="00E51BB2">
      <w:pPr>
        <w:rPr>
          <w:rFonts w:cs="Arial"/>
        </w:rPr>
      </w:pPr>
      <w:r w:rsidRPr="008E0F84">
        <w:rPr>
          <w:rFonts w:cs="Arial"/>
        </w:rPr>
        <w:br w:type="page"/>
      </w:r>
    </w:p>
    <w:p w14:paraId="1E7F836D" w14:textId="77777777" w:rsidR="00E51BB2" w:rsidRPr="003B64BB" w:rsidRDefault="00E51BB2" w:rsidP="00CA2B95">
      <w:pPr>
        <w:pStyle w:val="Heading6"/>
        <w:ind w:left="567" w:hanging="567"/>
      </w:pPr>
      <w:bookmarkStart w:id="309" w:name="_Ref430160983"/>
      <w:r w:rsidRPr="00C106CB">
        <w:lastRenderedPageBreak/>
        <w:t>HEALTH AND SAFETY</w:t>
      </w:r>
      <w:bookmarkEnd w:id="309"/>
    </w:p>
    <w:p w14:paraId="67B36201" w14:textId="77777777" w:rsidR="008E0F84" w:rsidRDefault="008E0F84" w:rsidP="00086BD1">
      <w:pPr>
        <w:spacing w:after="120"/>
        <w:rPr>
          <w:rFonts w:cs="Arial"/>
        </w:rPr>
      </w:pPr>
    </w:p>
    <w:p w14:paraId="1916EFF0" w14:textId="77777777" w:rsidR="00E51BB2" w:rsidRPr="008E0F84" w:rsidRDefault="00E51BB2" w:rsidP="00086BD1">
      <w:pPr>
        <w:spacing w:after="120"/>
        <w:rPr>
          <w:rFonts w:cs="Arial"/>
        </w:rPr>
      </w:pPr>
      <w:r w:rsidRPr="008E0F84">
        <w:rPr>
          <w:rFonts w:cs="Arial"/>
        </w:rPr>
        <w:t>This is an outline of health and safety responsibilities, for both employers and students. Students will be instructed in precautions they are required to take relating to hazards that have been identified in the workplace.  Prior to their work placement, students will be provided with a checklist of their responsibilities and this is included below for your information.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000" w:firstRow="0" w:lastRow="0" w:firstColumn="0" w:lastColumn="0" w:noHBand="0" w:noVBand="0"/>
      </w:tblPr>
      <w:tblGrid>
        <w:gridCol w:w="1931"/>
        <w:gridCol w:w="87"/>
        <w:gridCol w:w="1131"/>
        <w:gridCol w:w="1066"/>
        <w:gridCol w:w="1196"/>
        <w:gridCol w:w="448"/>
        <w:gridCol w:w="275"/>
        <w:gridCol w:w="548"/>
        <w:gridCol w:w="823"/>
        <w:gridCol w:w="256"/>
        <w:gridCol w:w="1525"/>
      </w:tblGrid>
      <w:tr w:rsidR="00E51BB2" w:rsidRPr="008E0F84" w14:paraId="2DFEF153" w14:textId="77777777" w:rsidTr="00962EFD">
        <w:tc>
          <w:tcPr>
            <w:tcW w:w="3155" w:type="pct"/>
            <w:gridSpan w:val="6"/>
            <w:shd w:val="pct5" w:color="auto" w:fill="FFFFFF"/>
            <w:vAlign w:val="center"/>
          </w:tcPr>
          <w:p w14:paraId="26B5BDBE" w14:textId="77777777" w:rsidR="00E51BB2" w:rsidRPr="008E0F84" w:rsidRDefault="00E51BB2" w:rsidP="00014F23">
            <w:pPr>
              <w:rPr>
                <w:rFonts w:cs="Arial"/>
                <w:b/>
              </w:rPr>
            </w:pPr>
            <w:r w:rsidRPr="008E0F84">
              <w:rPr>
                <w:rFonts w:cs="Arial"/>
                <w:b/>
              </w:rPr>
              <w:t>OTAGO POLYTECHNIC ACADEMIC POLICY</w:t>
            </w:r>
          </w:p>
        </w:tc>
        <w:tc>
          <w:tcPr>
            <w:tcW w:w="1845" w:type="pct"/>
            <w:gridSpan w:val="5"/>
            <w:shd w:val="pct5" w:color="auto" w:fill="FFFFFF"/>
            <w:vAlign w:val="center"/>
          </w:tcPr>
          <w:p w14:paraId="253CF139" w14:textId="77777777" w:rsidR="00E51BB2" w:rsidRPr="008E0F84" w:rsidRDefault="00E51BB2" w:rsidP="00014F23">
            <w:pPr>
              <w:rPr>
                <w:rFonts w:cs="Arial"/>
                <w:b/>
              </w:rPr>
            </w:pPr>
            <w:r w:rsidRPr="008E0F84">
              <w:rPr>
                <w:rFonts w:cs="Arial"/>
                <w:b/>
              </w:rPr>
              <w:t>Number:  AP801.02</w:t>
            </w:r>
          </w:p>
        </w:tc>
      </w:tr>
      <w:tr w:rsidR="00E51BB2" w:rsidRPr="008E0F84" w14:paraId="055C62BB" w14:textId="77777777" w:rsidTr="00962EFD">
        <w:tc>
          <w:tcPr>
            <w:tcW w:w="1040" w:type="pct"/>
            <w:vAlign w:val="center"/>
          </w:tcPr>
          <w:p w14:paraId="287CB9EC" w14:textId="77777777" w:rsidR="00E51BB2" w:rsidRPr="008E0F84" w:rsidRDefault="00E51BB2" w:rsidP="00962EFD">
            <w:pPr>
              <w:pStyle w:val="Header"/>
              <w:tabs>
                <w:tab w:val="left" w:pos="1134"/>
              </w:tabs>
              <w:rPr>
                <w:rFonts w:cs="Arial"/>
              </w:rPr>
            </w:pPr>
            <w:r w:rsidRPr="008E0F84">
              <w:rPr>
                <w:rFonts w:cs="Arial"/>
              </w:rPr>
              <w:t xml:space="preserve">Title: </w:t>
            </w:r>
            <w:r w:rsidRPr="008E0F84">
              <w:rPr>
                <w:rFonts w:cs="Arial"/>
              </w:rPr>
              <w:tab/>
            </w:r>
          </w:p>
        </w:tc>
        <w:tc>
          <w:tcPr>
            <w:tcW w:w="3960" w:type="pct"/>
            <w:gridSpan w:val="10"/>
            <w:vAlign w:val="center"/>
          </w:tcPr>
          <w:p w14:paraId="53F5521F" w14:textId="77777777" w:rsidR="00E51BB2" w:rsidRPr="008E0F84" w:rsidRDefault="00E51BB2" w:rsidP="00962EFD">
            <w:pPr>
              <w:rPr>
                <w:rFonts w:cs="Arial"/>
                <w:b/>
              </w:rPr>
            </w:pPr>
            <w:r w:rsidRPr="008E0F84">
              <w:rPr>
                <w:rFonts w:cs="Arial"/>
                <w:b/>
              </w:rPr>
              <w:t>Occupational Health and Safety for Students in the Workplace</w:t>
            </w:r>
          </w:p>
        </w:tc>
      </w:tr>
      <w:tr w:rsidR="00E51BB2" w:rsidRPr="008E0F84" w14:paraId="6A781E74" w14:textId="77777777" w:rsidTr="00962EFD">
        <w:trPr>
          <w:trHeight w:val="269"/>
        </w:trPr>
        <w:tc>
          <w:tcPr>
            <w:tcW w:w="1040" w:type="pct"/>
            <w:vAlign w:val="center"/>
          </w:tcPr>
          <w:p w14:paraId="44444FE3" w14:textId="77777777" w:rsidR="00E51BB2" w:rsidRPr="008E0F84" w:rsidRDefault="00E51BB2" w:rsidP="00962EFD">
            <w:pPr>
              <w:rPr>
                <w:rFonts w:cs="Arial"/>
              </w:rPr>
            </w:pPr>
            <w:r w:rsidRPr="008E0F84">
              <w:rPr>
                <w:rFonts w:cs="Arial"/>
              </w:rPr>
              <w:t xml:space="preserve">ITPNZ Std: </w:t>
            </w:r>
          </w:p>
        </w:tc>
        <w:tc>
          <w:tcPr>
            <w:tcW w:w="3960" w:type="pct"/>
            <w:gridSpan w:val="10"/>
            <w:vAlign w:val="center"/>
          </w:tcPr>
          <w:p w14:paraId="0BB99AE6" w14:textId="77777777" w:rsidR="00E51BB2" w:rsidRPr="008E0F84" w:rsidRDefault="00E51BB2" w:rsidP="00962EFD">
            <w:pPr>
              <w:rPr>
                <w:rFonts w:cs="Arial"/>
                <w:b/>
              </w:rPr>
            </w:pPr>
            <w:r w:rsidRPr="008E0F84">
              <w:rPr>
                <w:rFonts w:cs="Arial"/>
                <w:b/>
              </w:rPr>
              <w:fldChar w:fldCharType="begin">
                <w:ffData>
                  <w:name w:val="Dropdown3"/>
                  <w:enabled/>
                  <w:calcOnExit w:val="0"/>
                  <w:ddList>
                    <w:result w:val="7"/>
                    <w:listEntry w:val="1 Institutional Academic Quality Management"/>
                    <w:listEntry w:val="2 Development of Qualifications and Programmes"/>
                    <w:listEntry w:val="3 Financial, Administrative and Physical Resources"/>
                    <w:listEntry w:val="4 Staff Selection, Appraisal and Development"/>
                    <w:listEntry w:val="5 Student Information and Admission to Programmes"/>
                    <w:listEntry w:val="6 Student Guidance and Support"/>
                    <w:listEntry w:val="7 Programme Delivery"/>
                    <w:listEntry w:val="8 Off-site Practical/Workplace Components"/>
                    <w:listEntry w:val="9 Assessment"/>
                    <w:listEntry w:val="10 Reporting and Certification"/>
                    <w:listEntry w:val="11 Research"/>
                    <w:listEntry w:val="12 Academic Review and Audit"/>
                  </w:ddList>
                </w:ffData>
              </w:fldChar>
            </w:r>
            <w:bookmarkStart w:id="310" w:name="Dropdown3"/>
            <w:r w:rsidRPr="008E0F84">
              <w:rPr>
                <w:rFonts w:cs="Arial"/>
                <w:b/>
              </w:rPr>
              <w:instrText xml:space="preserve"> FORMDROPDOWN </w:instrText>
            </w:r>
            <w:r w:rsidR="00926B2D">
              <w:rPr>
                <w:rFonts w:cs="Arial"/>
                <w:b/>
              </w:rPr>
            </w:r>
            <w:r w:rsidR="00926B2D">
              <w:rPr>
                <w:rFonts w:cs="Arial"/>
                <w:b/>
              </w:rPr>
              <w:fldChar w:fldCharType="separate"/>
            </w:r>
            <w:r w:rsidRPr="008E0F84">
              <w:rPr>
                <w:rFonts w:cs="Arial"/>
              </w:rPr>
              <w:fldChar w:fldCharType="end"/>
            </w:r>
            <w:bookmarkEnd w:id="310"/>
          </w:p>
        </w:tc>
      </w:tr>
      <w:tr w:rsidR="00E51BB2" w:rsidRPr="008E0F84" w14:paraId="1AC0D49E" w14:textId="77777777" w:rsidTr="00962EFD">
        <w:tc>
          <w:tcPr>
            <w:tcW w:w="1040" w:type="pct"/>
            <w:vAlign w:val="center"/>
          </w:tcPr>
          <w:p w14:paraId="1D352B20" w14:textId="77777777" w:rsidR="00E51BB2" w:rsidRPr="008E0F84" w:rsidRDefault="00E51BB2" w:rsidP="00962EFD">
            <w:pPr>
              <w:rPr>
                <w:rFonts w:cs="Arial"/>
              </w:rPr>
            </w:pPr>
            <w:r w:rsidRPr="008E0F84">
              <w:rPr>
                <w:rFonts w:cs="Arial"/>
              </w:rPr>
              <w:t>Academic Board Approval</w:t>
            </w:r>
          </w:p>
        </w:tc>
        <w:tc>
          <w:tcPr>
            <w:tcW w:w="656" w:type="pct"/>
            <w:gridSpan w:val="2"/>
            <w:vAlign w:val="center"/>
          </w:tcPr>
          <w:p w14:paraId="1BC41C15" w14:textId="77777777" w:rsidR="00E51BB2" w:rsidRPr="008E0F84" w:rsidRDefault="00E51BB2" w:rsidP="00962EFD">
            <w:pPr>
              <w:rPr>
                <w:rFonts w:cs="Arial"/>
              </w:rPr>
            </w:pPr>
            <w:r w:rsidRPr="008E0F84">
              <w:rPr>
                <w:rFonts w:cs="Arial"/>
              </w:rPr>
              <w:t>Ac Bd</w:t>
            </w:r>
            <w:r w:rsidRPr="008E0F84">
              <w:rPr>
                <w:rFonts w:cs="Arial"/>
              </w:rPr>
              <w:br/>
              <w:t>Paper No</w:t>
            </w:r>
          </w:p>
        </w:tc>
        <w:tc>
          <w:tcPr>
            <w:tcW w:w="574" w:type="pct"/>
            <w:vAlign w:val="center"/>
          </w:tcPr>
          <w:p w14:paraId="4D76009C" w14:textId="77777777" w:rsidR="00E51BB2" w:rsidRPr="008E0F84" w:rsidRDefault="00E51BB2" w:rsidP="00962EFD">
            <w:pPr>
              <w:rPr>
                <w:rFonts w:cs="Arial"/>
                <w:b/>
              </w:rPr>
            </w:pPr>
            <w:r w:rsidRPr="008E0F84">
              <w:rPr>
                <w:rFonts w:cs="Arial"/>
                <w:b/>
              </w:rPr>
              <w:t>A181/08</w:t>
            </w:r>
          </w:p>
        </w:tc>
        <w:tc>
          <w:tcPr>
            <w:tcW w:w="644" w:type="pct"/>
            <w:vAlign w:val="center"/>
          </w:tcPr>
          <w:p w14:paraId="4302363D" w14:textId="77777777" w:rsidR="00E51BB2" w:rsidRPr="008E0F84" w:rsidRDefault="00E51BB2" w:rsidP="00962EFD">
            <w:pPr>
              <w:rPr>
                <w:rFonts w:cs="Arial"/>
              </w:rPr>
            </w:pPr>
            <w:r w:rsidRPr="008E0F84">
              <w:rPr>
                <w:rFonts w:cs="Arial"/>
              </w:rPr>
              <w:t>Ac Bd</w:t>
            </w:r>
            <w:r w:rsidRPr="008E0F84">
              <w:rPr>
                <w:rFonts w:cs="Arial"/>
              </w:rPr>
              <w:br/>
              <w:t xml:space="preserve">Date: </w:t>
            </w:r>
          </w:p>
        </w:tc>
        <w:tc>
          <w:tcPr>
            <w:tcW w:w="684" w:type="pct"/>
            <w:gridSpan w:val="3"/>
            <w:vAlign w:val="center"/>
          </w:tcPr>
          <w:p w14:paraId="46E7ACA2" w14:textId="77777777" w:rsidR="00E51BB2" w:rsidRPr="008E0F84" w:rsidRDefault="00E51BB2" w:rsidP="00962EFD">
            <w:pPr>
              <w:rPr>
                <w:rFonts w:cs="Arial"/>
                <w:b/>
              </w:rPr>
            </w:pPr>
            <w:r w:rsidRPr="008E0F84">
              <w:rPr>
                <w:rFonts w:cs="Arial"/>
                <w:b/>
              </w:rPr>
              <w:t>15 Oct 08</w:t>
            </w:r>
          </w:p>
        </w:tc>
        <w:tc>
          <w:tcPr>
            <w:tcW w:w="581" w:type="pct"/>
            <w:gridSpan w:val="2"/>
            <w:vAlign w:val="center"/>
          </w:tcPr>
          <w:p w14:paraId="40D6A0F6" w14:textId="77777777" w:rsidR="00E51BB2" w:rsidRPr="008E0F84" w:rsidRDefault="00E51BB2" w:rsidP="00962EFD">
            <w:pPr>
              <w:tabs>
                <w:tab w:val="left" w:pos="955"/>
              </w:tabs>
              <w:rPr>
                <w:rFonts w:cs="Arial"/>
              </w:rPr>
            </w:pPr>
            <w:r w:rsidRPr="008E0F84">
              <w:rPr>
                <w:rFonts w:cs="Arial"/>
              </w:rPr>
              <w:t xml:space="preserve">Effective </w:t>
            </w:r>
            <w:r w:rsidRPr="008E0F84">
              <w:rPr>
                <w:rFonts w:cs="Arial"/>
              </w:rPr>
              <w:br/>
              <w:t>Date</w:t>
            </w:r>
            <w:r w:rsidRPr="008E0F84">
              <w:rPr>
                <w:rFonts w:cs="Arial"/>
              </w:rPr>
              <w:tab/>
            </w:r>
          </w:p>
        </w:tc>
        <w:tc>
          <w:tcPr>
            <w:tcW w:w="821" w:type="pct"/>
            <w:vAlign w:val="center"/>
          </w:tcPr>
          <w:p w14:paraId="04E9DC9B" w14:textId="77777777" w:rsidR="00E51BB2" w:rsidRPr="008E0F84" w:rsidRDefault="00E51BB2" w:rsidP="00962EFD">
            <w:pPr>
              <w:pStyle w:val="Header"/>
              <w:tabs>
                <w:tab w:val="left" w:pos="955"/>
              </w:tabs>
              <w:rPr>
                <w:rFonts w:cs="Arial"/>
                <w:b/>
              </w:rPr>
            </w:pPr>
            <w:r w:rsidRPr="008E0F84">
              <w:rPr>
                <w:rFonts w:cs="Arial"/>
                <w:b/>
              </w:rPr>
              <w:t>15 Oct 08</w:t>
            </w:r>
          </w:p>
        </w:tc>
      </w:tr>
      <w:tr w:rsidR="00E51BB2" w:rsidRPr="008E0F84" w14:paraId="4DE3278B" w14:textId="77777777" w:rsidTr="00962EFD">
        <w:tc>
          <w:tcPr>
            <w:tcW w:w="1040" w:type="pct"/>
            <w:vAlign w:val="center"/>
          </w:tcPr>
          <w:p w14:paraId="72A96E9D" w14:textId="77777777" w:rsidR="00E51BB2" w:rsidRPr="008E0F84" w:rsidRDefault="00E51BB2" w:rsidP="00962EFD">
            <w:pPr>
              <w:tabs>
                <w:tab w:val="left" w:pos="2127"/>
              </w:tabs>
              <w:rPr>
                <w:rFonts w:cs="Arial"/>
              </w:rPr>
            </w:pPr>
            <w:r w:rsidRPr="008E0F84">
              <w:rPr>
                <w:rFonts w:cs="Arial"/>
              </w:rPr>
              <w:t>Previous Policy No</w:t>
            </w:r>
          </w:p>
        </w:tc>
        <w:tc>
          <w:tcPr>
            <w:tcW w:w="2263" w:type="pct"/>
            <w:gridSpan w:val="6"/>
            <w:vAlign w:val="center"/>
          </w:tcPr>
          <w:p w14:paraId="6905663B" w14:textId="77777777" w:rsidR="00E51BB2" w:rsidRPr="008E0F84" w:rsidRDefault="00E51BB2" w:rsidP="00962EFD">
            <w:pPr>
              <w:tabs>
                <w:tab w:val="left" w:pos="2127"/>
              </w:tabs>
              <w:rPr>
                <w:rFonts w:cs="Arial"/>
              </w:rPr>
            </w:pPr>
            <w:r w:rsidRPr="008E0F84">
              <w:rPr>
                <w:rFonts w:cs="Arial"/>
              </w:rPr>
              <w:t>n/a</w:t>
            </w:r>
          </w:p>
        </w:tc>
        <w:tc>
          <w:tcPr>
            <w:tcW w:w="738" w:type="pct"/>
            <w:gridSpan w:val="2"/>
            <w:vAlign w:val="center"/>
          </w:tcPr>
          <w:p w14:paraId="0F2FE68A" w14:textId="77777777" w:rsidR="00E51BB2" w:rsidRPr="008E0F84" w:rsidRDefault="00E51BB2" w:rsidP="00962EFD">
            <w:pPr>
              <w:rPr>
                <w:rFonts w:cs="Arial"/>
              </w:rPr>
            </w:pPr>
            <w:r w:rsidRPr="008E0F84">
              <w:rPr>
                <w:rFonts w:cs="Arial"/>
              </w:rPr>
              <w:t xml:space="preserve">Review Date: </w:t>
            </w:r>
          </w:p>
        </w:tc>
        <w:tc>
          <w:tcPr>
            <w:tcW w:w="959" w:type="pct"/>
            <w:gridSpan w:val="2"/>
            <w:vAlign w:val="center"/>
          </w:tcPr>
          <w:p w14:paraId="3BABEE56" w14:textId="77777777" w:rsidR="00E51BB2" w:rsidRPr="008E0F84" w:rsidRDefault="00E51BB2" w:rsidP="00962EFD">
            <w:pPr>
              <w:rPr>
                <w:rFonts w:cs="Arial"/>
                <w:b/>
              </w:rPr>
            </w:pPr>
            <w:r w:rsidRPr="008E0F84">
              <w:rPr>
                <w:rFonts w:cs="Arial"/>
                <w:b/>
              </w:rPr>
              <w:t>As required</w:t>
            </w:r>
          </w:p>
        </w:tc>
      </w:tr>
      <w:tr w:rsidR="00E51BB2" w:rsidRPr="008E0F84" w14:paraId="08BCE705" w14:textId="77777777" w:rsidTr="00962EFD">
        <w:tc>
          <w:tcPr>
            <w:tcW w:w="1040" w:type="pct"/>
            <w:vAlign w:val="center"/>
          </w:tcPr>
          <w:p w14:paraId="1E70D238" w14:textId="77777777" w:rsidR="00E51BB2" w:rsidRPr="008E0F84" w:rsidRDefault="00E51BB2" w:rsidP="00014F23">
            <w:pPr>
              <w:spacing w:before="80" w:after="80"/>
              <w:rPr>
                <w:rFonts w:cs="Arial"/>
              </w:rPr>
            </w:pPr>
            <w:r w:rsidRPr="008E0F84">
              <w:rPr>
                <w:rFonts w:cs="Arial"/>
              </w:rPr>
              <w:t xml:space="preserve">Contact Authority: </w:t>
            </w:r>
          </w:p>
        </w:tc>
        <w:tc>
          <w:tcPr>
            <w:tcW w:w="2263" w:type="pct"/>
            <w:gridSpan w:val="6"/>
            <w:vAlign w:val="center"/>
          </w:tcPr>
          <w:p w14:paraId="693D7633" w14:textId="77777777" w:rsidR="00E51BB2" w:rsidRPr="008E0F84" w:rsidRDefault="00E51BB2" w:rsidP="00014F23">
            <w:pPr>
              <w:spacing w:before="80" w:after="80"/>
              <w:rPr>
                <w:rFonts w:cs="Arial"/>
                <w:b/>
              </w:rPr>
            </w:pPr>
            <w:r w:rsidRPr="008E0F84">
              <w:rPr>
                <w:rFonts w:cs="Arial"/>
                <w:b/>
              </w:rPr>
              <w:t>Director: Organisational Development</w:t>
            </w:r>
          </w:p>
        </w:tc>
        <w:tc>
          <w:tcPr>
            <w:tcW w:w="1697" w:type="pct"/>
            <w:gridSpan w:val="4"/>
            <w:vAlign w:val="center"/>
          </w:tcPr>
          <w:p w14:paraId="75EC63C8" w14:textId="77777777" w:rsidR="00E51BB2" w:rsidRPr="008E0F84" w:rsidRDefault="00E51BB2" w:rsidP="00014F23">
            <w:pPr>
              <w:spacing w:before="80" w:after="80"/>
              <w:rPr>
                <w:rFonts w:cs="Arial"/>
              </w:rPr>
            </w:pPr>
            <w:r w:rsidRPr="008E0F84">
              <w:rPr>
                <w:rFonts w:cs="Arial"/>
              </w:rPr>
              <w:t xml:space="preserve">Status: </w:t>
            </w:r>
            <w:r w:rsidRPr="008E0F84">
              <w:rPr>
                <w:rFonts w:cs="Arial"/>
                <w:b/>
              </w:rPr>
              <w:t>Current</w:t>
            </w:r>
          </w:p>
        </w:tc>
      </w:tr>
      <w:tr w:rsidR="00E51BB2" w:rsidRPr="008E0F84" w14:paraId="3F719416" w14:textId="77777777" w:rsidTr="00962EFD">
        <w:tc>
          <w:tcPr>
            <w:tcW w:w="1087" w:type="pct"/>
            <w:gridSpan w:val="2"/>
          </w:tcPr>
          <w:p w14:paraId="51F76BEE" w14:textId="77777777" w:rsidR="00E51BB2" w:rsidRPr="008E0F84" w:rsidRDefault="00E51BB2" w:rsidP="00014F23">
            <w:pPr>
              <w:pStyle w:val="Heading4"/>
              <w:rPr>
                <w:rFonts w:cs="Arial"/>
                <w:b w:val="0"/>
                <w:color w:val="FFFFFF"/>
                <w:sz w:val="20"/>
                <w:highlight w:val="black"/>
              </w:rPr>
            </w:pPr>
            <w:r w:rsidRPr="008E0F84">
              <w:rPr>
                <w:rFonts w:cs="Arial"/>
                <w:b w:val="0"/>
                <w:color w:val="FFFFFF"/>
                <w:sz w:val="20"/>
                <w:highlight w:val="black"/>
              </w:rPr>
              <w:t>Purpose</w:t>
            </w:r>
          </w:p>
        </w:tc>
        <w:tc>
          <w:tcPr>
            <w:tcW w:w="3913" w:type="pct"/>
            <w:gridSpan w:val="9"/>
          </w:tcPr>
          <w:p w14:paraId="45BEAFF8" w14:textId="0B263AA7" w:rsidR="00E51BB2" w:rsidRPr="008E0F84" w:rsidRDefault="00E51BB2" w:rsidP="00ED6F34">
            <w:pPr>
              <w:pStyle w:val="BodyText"/>
              <w:spacing w:after="0"/>
              <w:rPr>
                <w:rFonts w:cs="Arial"/>
                <w:sz w:val="6"/>
                <w:szCs w:val="6"/>
              </w:rPr>
            </w:pPr>
            <w:r w:rsidRPr="008E0F84">
              <w:rPr>
                <w:rFonts w:cs="Arial"/>
              </w:rPr>
              <w:t xml:space="preserve">The polytechnic has an obligation to ensure that its students understand their rights and responsibilities under the Health and Safety in Employment Act 1992 (HSE) and Amendment Act 2002 before commencing any practical work placements. </w:t>
            </w:r>
          </w:p>
        </w:tc>
      </w:tr>
      <w:tr w:rsidR="00E51BB2" w:rsidRPr="008E0F84" w14:paraId="0E0FDE54" w14:textId="77777777" w:rsidTr="00962EFD">
        <w:tc>
          <w:tcPr>
            <w:tcW w:w="1087" w:type="pct"/>
            <w:gridSpan w:val="2"/>
          </w:tcPr>
          <w:p w14:paraId="034AE56A" w14:textId="77777777" w:rsidR="00E51BB2" w:rsidRPr="008E0F84" w:rsidRDefault="00E51BB2" w:rsidP="00014F23">
            <w:pPr>
              <w:rPr>
                <w:rFonts w:cs="Arial"/>
                <w:color w:val="FFFFFF"/>
                <w:highlight w:val="black"/>
              </w:rPr>
            </w:pPr>
            <w:r w:rsidRPr="008E0F84">
              <w:rPr>
                <w:rFonts w:cs="Arial"/>
                <w:color w:val="FFFFFF"/>
                <w:highlight w:val="black"/>
              </w:rPr>
              <w:t>Background</w:t>
            </w:r>
          </w:p>
        </w:tc>
        <w:tc>
          <w:tcPr>
            <w:tcW w:w="3913" w:type="pct"/>
            <w:gridSpan w:val="9"/>
          </w:tcPr>
          <w:p w14:paraId="614ACFB9" w14:textId="702D0BAF" w:rsidR="00E51BB2" w:rsidRPr="008E0F84" w:rsidRDefault="00E51BB2" w:rsidP="00014F23">
            <w:pPr>
              <w:pStyle w:val="BodyText"/>
              <w:spacing w:after="0"/>
              <w:rPr>
                <w:rFonts w:cs="Arial"/>
              </w:rPr>
            </w:pPr>
            <w:r w:rsidRPr="008E0F84">
              <w:rPr>
                <w:rFonts w:cs="Arial"/>
              </w:rPr>
              <w:t>Students work in a variety of work environments including off-campus and unfamiliar environments.  Under the Health and Safety in Employment Act 1992 and Amendment Act 2002, both Otago Polytechnic and employers providing work experience for students must provide appropriate identification and control of hazards, advice on emergency procedures and supervision of students.</w:t>
            </w:r>
          </w:p>
        </w:tc>
      </w:tr>
      <w:tr w:rsidR="00E51BB2" w:rsidRPr="008E0F84" w14:paraId="512FFB7A" w14:textId="77777777" w:rsidTr="00962EFD">
        <w:tc>
          <w:tcPr>
            <w:tcW w:w="1087" w:type="pct"/>
            <w:gridSpan w:val="2"/>
          </w:tcPr>
          <w:p w14:paraId="11D0E222" w14:textId="77777777" w:rsidR="00E51BB2" w:rsidRPr="008E0F84" w:rsidRDefault="00E51BB2" w:rsidP="00014F23">
            <w:pPr>
              <w:rPr>
                <w:rFonts w:cs="Arial"/>
                <w:color w:val="FFFFFF"/>
                <w:highlight w:val="black"/>
              </w:rPr>
            </w:pPr>
            <w:r w:rsidRPr="008E0F84">
              <w:rPr>
                <w:rFonts w:cs="Arial"/>
                <w:color w:val="FFFFFF"/>
                <w:highlight w:val="black"/>
              </w:rPr>
              <w:t>Statutory Compliance</w:t>
            </w:r>
          </w:p>
        </w:tc>
        <w:tc>
          <w:tcPr>
            <w:tcW w:w="3913" w:type="pct"/>
            <w:gridSpan w:val="9"/>
          </w:tcPr>
          <w:p w14:paraId="67AEFB87" w14:textId="77777777" w:rsidR="00E51BB2" w:rsidRPr="008E0F84" w:rsidRDefault="00E51BB2" w:rsidP="00014F23">
            <w:pPr>
              <w:pStyle w:val="BodyText"/>
              <w:spacing w:after="0"/>
              <w:rPr>
                <w:rFonts w:cs="Arial"/>
              </w:rPr>
            </w:pPr>
            <w:r w:rsidRPr="008E0F84">
              <w:rPr>
                <w:rFonts w:cs="Arial"/>
              </w:rPr>
              <w:t>Health and Safety in Employment Act 1992 and Amendment Act 2002,  associated  Regulations and Amendments</w:t>
            </w:r>
          </w:p>
          <w:p w14:paraId="3EF4660D" w14:textId="77777777" w:rsidR="00E51BB2" w:rsidRPr="008E0F84" w:rsidRDefault="00E51BB2" w:rsidP="00014F23">
            <w:pPr>
              <w:pStyle w:val="BodyText"/>
              <w:spacing w:after="0"/>
              <w:rPr>
                <w:rFonts w:cs="Arial"/>
              </w:rPr>
            </w:pPr>
            <w:r w:rsidRPr="008E0F84">
              <w:rPr>
                <w:rFonts w:cs="Arial"/>
              </w:rPr>
              <w:t>Human Rights Act 1993</w:t>
            </w:r>
          </w:p>
          <w:p w14:paraId="16C65177" w14:textId="558526C4" w:rsidR="00E51BB2" w:rsidRPr="008E0F84" w:rsidRDefault="00E51BB2" w:rsidP="00014F23">
            <w:pPr>
              <w:pStyle w:val="BodyText"/>
              <w:spacing w:after="0"/>
              <w:rPr>
                <w:rFonts w:cs="Arial"/>
              </w:rPr>
            </w:pPr>
            <w:r w:rsidRPr="008E0F84">
              <w:rPr>
                <w:rFonts w:cs="Arial"/>
              </w:rPr>
              <w:t>Injury Prevention, Rehabilitation and Compensation Act 2001 (ACC)</w:t>
            </w:r>
          </w:p>
        </w:tc>
      </w:tr>
      <w:tr w:rsidR="00E51BB2" w:rsidRPr="008E0F84" w14:paraId="62358FBF" w14:textId="77777777" w:rsidTr="00962EFD">
        <w:tc>
          <w:tcPr>
            <w:tcW w:w="1087" w:type="pct"/>
            <w:gridSpan w:val="2"/>
          </w:tcPr>
          <w:p w14:paraId="38CF4878" w14:textId="77777777" w:rsidR="00E51BB2" w:rsidRPr="008E0F84" w:rsidRDefault="00E51BB2" w:rsidP="00014F23">
            <w:pPr>
              <w:rPr>
                <w:rFonts w:cs="Arial"/>
                <w:color w:val="FFFFFF"/>
                <w:highlight w:val="black"/>
              </w:rPr>
            </w:pPr>
            <w:r w:rsidRPr="008E0F84">
              <w:rPr>
                <w:rFonts w:cs="Arial"/>
                <w:color w:val="FFFFFF"/>
                <w:highlight w:val="black"/>
              </w:rPr>
              <w:t>National Guidelines</w:t>
            </w:r>
          </w:p>
        </w:tc>
        <w:tc>
          <w:tcPr>
            <w:tcW w:w="3913" w:type="pct"/>
            <w:gridSpan w:val="9"/>
          </w:tcPr>
          <w:p w14:paraId="031BF292" w14:textId="77777777" w:rsidR="00E51BB2" w:rsidRPr="008E0F84" w:rsidRDefault="00E51BB2" w:rsidP="00014F23">
            <w:pPr>
              <w:pStyle w:val="BodyText"/>
              <w:spacing w:after="0"/>
              <w:rPr>
                <w:rFonts w:cs="Arial"/>
                <w:sz w:val="6"/>
                <w:szCs w:val="6"/>
              </w:rPr>
            </w:pPr>
            <w:r w:rsidRPr="008E0F84">
              <w:rPr>
                <w:rFonts w:cs="Arial"/>
              </w:rPr>
              <w:fldChar w:fldCharType="begin">
                <w:ffData>
                  <w:name w:val="Text14"/>
                  <w:enabled/>
                  <w:calcOnExit w:val="0"/>
                  <w:textInput/>
                </w:ffData>
              </w:fldChar>
            </w:r>
            <w:bookmarkStart w:id="311" w:name="Text14"/>
            <w:r w:rsidRPr="008E0F84">
              <w:rPr>
                <w:rFonts w:cs="Arial"/>
              </w:rPr>
              <w:instrText xml:space="preserve"> FORMTEXT </w:instrText>
            </w:r>
            <w:r w:rsidRPr="008E0F84">
              <w:rPr>
                <w:rFonts w:cs="Arial"/>
              </w:rPr>
            </w:r>
            <w:r w:rsidRPr="008E0F84">
              <w:rPr>
                <w:rFonts w:cs="Arial"/>
              </w:rPr>
              <w:fldChar w:fldCharType="separate"/>
            </w:r>
            <w:r w:rsidR="0046679F">
              <w:rPr>
                <w:rFonts w:cs="Arial"/>
                <w:noProof/>
              </w:rPr>
              <w:t> </w:t>
            </w:r>
            <w:r w:rsidR="0046679F">
              <w:rPr>
                <w:rFonts w:cs="Arial"/>
                <w:noProof/>
              </w:rPr>
              <w:t> </w:t>
            </w:r>
            <w:r w:rsidR="0046679F">
              <w:rPr>
                <w:rFonts w:cs="Arial"/>
                <w:noProof/>
              </w:rPr>
              <w:t> </w:t>
            </w:r>
            <w:r w:rsidR="0046679F">
              <w:rPr>
                <w:rFonts w:cs="Arial"/>
                <w:noProof/>
              </w:rPr>
              <w:t> </w:t>
            </w:r>
            <w:r w:rsidR="0046679F">
              <w:rPr>
                <w:rFonts w:cs="Arial"/>
                <w:noProof/>
              </w:rPr>
              <w:t> </w:t>
            </w:r>
            <w:r w:rsidRPr="008E0F84">
              <w:rPr>
                <w:rFonts w:cs="Arial"/>
              </w:rPr>
              <w:fldChar w:fldCharType="end"/>
            </w:r>
            <w:bookmarkEnd w:id="311"/>
          </w:p>
        </w:tc>
      </w:tr>
      <w:tr w:rsidR="00E51BB2" w:rsidRPr="008E0F84" w14:paraId="29A0FA59" w14:textId="77777777" w:rsidTr="00962EFD">
        <w:tc>
          <w:tcPr>
            <w:tcW w:w="1087" w:type="pct"/>
            <w:gridSpan w:val="2"/>
          </w:tcPr>
          <w:p w14:paraId="3BD881E2" w14:textId="77777777" w:rsidR="00E51BB2" w:rsidRPr="008E0F84" w:rsidRDefault="00E51BB2" w:rsidP="00014F23">
            <w:pPr>
              <w:rPr>
                <w:rFonts w:cs="Arial"/>
                <w:color w:val="FFFFFF"/>
                <w:highlight w:val="black"/>
              </w:rPr>
            </w:pPr>
            <w:r w:rsidRPr="008E0F84">
              <w:rPr>
                <w:rFonts w:cs="Arial"/>
                <w:color w:val="FFFFFF"/>
                <w:highlight w:val="black"/>
              </w:rPr>
              <w:t>Policy and Procedures</w:t>
            </w:r>
          </w:p>
        </w:tc>
        <w:tc>
          <w:tcPr>
            <w:tcW w:w="3913" w:type="pct"/>
            <w:gridSpan w:val="9"/>
          </w:tcPr>
          <w:p w14:paraId="7CDE5B1C" w14:textId="77777777" w:rsidR="00E51BB2" w:rsidRPr="008E0F84" w:rsidRDefault="00E51BB2" w:rsidP="00014F23">
            <w:pPr>
              <w:rPr>
                <w:rFonts w:cs="Arial"/>
                <w:sz w:val="10"/>
                <w:szCs w:val="10"/>
              </w:rPr>
            </w:pPr>
            <w:r w:rsidRPr="008E0F84">
              <w:rPr>
                <w:rFonts w:cs="Arial"/>
              </w:rPr>
              <w:t>In any practical work placement including contracted training, the Head of School/Programmes is responsible for ensuring that:</w:t>
            </w:r>
            <w:r w:rsidRPr="008E0F84">
              <w:rPr>
                <w:rFonts w:cs="Arial"/>
              </w:rPr>
              <w:br/>
            </w:r>
          </w:p>
          <w:p w14:paraId="795A2FD6" w14:textId="77777777" w:rsidR="00E51BB2" w:rsidRPr="008E0F84" w:rsidRDefault="00E51BB2" w:rsidP="00014F23">
            <w:pPr>
              <w:ind w:left="432" w:hanging="432"/>
              <w:rPr>
                <w:rFonts w:cs="Arial"/>
                <w:sz w:val="4"/>
                <w:szCs w:val="6"/>
              </w:rPr>
            </w:pPr>
            <w:r w:rsidRPr="008E0F84">
              <w:rPr>
                <w:rFonts w:cs="Arial"/>
              </w:rPr>
              <w:t>1</w:t>
            </w:r>
            <w:r w:rsidRPr="008E0F84">
              <w:rPr>
                <w:rFonts w:cs="Arial"/>
              </w:rPr>
              <w:tab/>
            </w:r>
            <w:r w:rsidRPr="008E0F84">
              <w:rPr>
                <w:rFonts w:cs="Arial"/>
                <w:sz w:val="18"/>
              </w:rPr>
              <w:t>Employers are aware of Otago Polytechnic responsibility regarding advice to students and provision requirements of the employer.  The terms in the approved letter (Appendix A) must be given to each employer along with a copy of the information sheet which is given to the student (Appendix B);  a copy of which must be signed by the employer and held within each school prior to commencing work placement.</w:t>
            </w:r>
            <w:r w:rsidRPr="008E0F84">
              <w:rPr>
                <w:rFonts w:cs="Arial"/>
                <w:sz w:val="18"/>
              </w:rPr>
              <w:br/>
            </w:r>
          </w:p>
          <w:p w14:paraId="13EA2FE3" w14:textId="77777777" w:rsidR="00E51BB2" w:rsidRPr="008E0F84" w:rsidRDefault="00E51BB2" w:rsidP="00014F23">
            <w:pPr>
              <w:ind w:left="720" w:hanging="288"/>
              <w:rPr>
                <w:rFonts w:cs="Arial"/>
                <w:sz w:val="4"/>
                <w:szCs w:val="6"/>
              </w:rPr>
            </w:pPr>
            <w:r w:rsidRPr="008E0F84">
              <w:rPr>
                <w:rFonts w:cs="Arial"/>
                <w:sz w:val="18"/>
              </w:rPr>
              <w:t xml:space="preserve">and </w:t>
            </w:r>
            <w:r w:rsidRPr="008E0F84">
              <w:rPr>
                <w:rFonts w:cs="Arial"/>
                <w:sz w:val="18"/>
              </w:rPr>
              <w:br/>
            </w:r>
          </w:p>
          <w:p w14:paraId="1A3BD6C8" w14:textId="77777777" w:rsidR="00E51BB2" w:rsidRPr="008E0F84" w:rsidRDefault="00E51BB2" w:rsidP="00014F23">
            <w:pPr>
              <w:ind w:left="432" w:hanging="432"/>
              <w:rPr>
                <w:rFonts w:cs="Arial"/>
                <w:sz w:val="18"/>
              </w:rPr>
            </w:pPr>
            <w:r w:rsidRPr="008E0F84">
              <w:rPr>
                <w:rFonts w:cs="Arial"/>
                <w:sz w:val="18"/>
              </w:rPr>
              <w:t>2</w:t>
            </w:r>
            <w:r w:rsidRPr="008E0F84">
              <w:rPr>
                <w:rFonts w:cs="Arial"/>
                <w:sz w:val="18"/>
              </w:rPr>
              <w:tab/>
              <w:t>Students are informed of their workplace health and safety responsibilities.  The terms in the attached information sheet (Appendix B) must be given to each student. Prior to commencing work placement, a copy of the information sheet must be signed by the student and held within each school.</w:t>
            </w:r>
          </w:p>
          <w:p w14:paraId="41DF2BD2" w14:textId="54A4D8BB" w:rsidR="00E51BB2" w:rsidRPr="008E0F84" w:rsidRDefault="00E51BB2" w:rsidP="00ED6F34">
            <w:pPr>
              <w:spacing w:before="120"/>
              <w:ind w:left="432" w:hanging="432"/>
              <w:rPr>
                <w:rFonts w:cs="Arial"/>
                <w:sz w:val="18"/>
              </w:rPr>
            </w:pPr>
            <w:r w:rsidRPr="008E0F84">
              <w:rPr>
                <w:rFonts w:cs="Arial"/>
                <w:sz w:val="18"/>
              </w:rPr>
              <w:t>3</w:t>
            </w:r>
            <w:r w:rsidRPr="008E0F84">
              <w:rPr>
                <w:rFonts w:cs="Arial"/>
                <w:sz w:val="18"/>
              </w:rPr>
              <w:tab/>
              <w:t>Where there are work placement manuals and/or contracts, the terms included in the contents of Appendix A and B must be included.</w:t>
            </w:r>
          </w:p>
        </w:tc>
      </w:tr>
      <w:tr w:rsidR="00E51BB2" w:rsidRPr="008E0F84" w14:paraId="26FF920D" w14:textId="77777777" w:rsidTr="00962EFD">
        <w:tc>
          <w:tcPr>
            <w:tcW w:w="1087" w:type="pct"/>
            <w:gridSpan w:val="2"/>
          </w:tcPr>
          <w:p w14:paraId="1FB0E0C1" w14:textId="77777777" w:rsidR="00E51BB2" w:rsidRPr="008E0F84" w:rsidRDefault="00E51BB2" w:rsidP="00014F23">
            <w:pPr>
              <w:rPr>
                <w:rFonts w:cs="Arial"/>
                <w:color w:val="FFFFFF"/>
                <w:highlight w:val="black"/>
              </w:rPr>
            </w:pPr>
            <w:r w:rsidRPr="008E0F84">
              <w:rPr>
                <w:rFonts w:cs="Arial"/>
                <w:color w:val="FFFFFF"/>
                <w:highlight w:val="black"/>
              </w:rPr>
              <w:tab/>
            </w:r>
          </w:p>
        </w:tc>
        <w:tc>
          <w:tcPr>
            <w:tcW w:w="3913" w:type="pct"/>
            <w:gridSpan w:val="9"/>
          </w:tcPr>
          <w:p w14:paraId="4291422F" w14:textId="77777777" w:rsidR="00E51BB2" w:rsidRPr="008E0F84" w:rsidRDefault="00E51BB2" w:rsidP="00014F23">
            <w:pPr>
              <w:pStyle w:val="BodyText"/>
              <w:spacing w:after="0"/>
              <w:rPr>
                <w:rFonts w:cs="Arial"/>
              </w:rPr>
            </w:pPr>
            <w:r w:rsidRPr="008E0F84">
              <w:rPr>
                <w:rFonts w:cs="Arial"/>
              </w:rPr>
              <w:t>AP800 Work Placements</w:t>
            </w:r>
          </w:p>
          <w:p w14:paraId="59A4EC06" w14:textId="77777777" w:rsidR="00E51BB2" w:rsidRPr="008E0F84" w:rsidRDefault="00E51BB2" w:rsidP="00014F23">
            <w:pPr>
              <w:pStyle w:val="BodyText"/>
              <w:spacing w:after="0"/>
              <w:rPr>
                <w:rFonts w:cs="Arial"/>
              </w:rPr>
            </w:pPr>
            <w:r w:rsidRPr="008E0F84">
              <w:rPr>
                <w:rFonts w:cs="Arial"/>
              </w:rPr>
              <w:t>MP400 series - Occupational Health and Safety Policies</w:t>
            </w:r>
          </w:p>
        </w:tc>
      </w:tr>
      <w:tr w:rsidR="00E51BB2" w:rsidRPr="008E0F84" w14:paraId="4CCC4834" w14:textId="77777777" w:rsidTr="00962EFD">
        <w:tc>
          <w:tcPr>
            <w:tcW w:w="1087" w:type="pct"/>
            <w:gridSpan w:val="2"/>
          </w:tcPr>
          <w:p w14:paraId="3592B778" w14:textId="77777777" w:rsidR="00E51BB2" w:rsidRPr="008E0F84" w:rsidRDefault="00E51BB2" w:rsidP="00014F23">
            <w:pPr>
              <w:rPr>
                <w:rFonts w:cs="Arial"/>
                <w:color w:val="FFFFFF"/>
                <w:highlight w:val="black"/>
              </w:rPr>
            </w:pPr>
            <w:r w:rsidRPr="008E0F84">
              <w:rPr>
                <w:rFonts w:cs="Arial"/>
                <w:color w:val="FFFFFF"/>
                <w:highlight w:val="black"/>
              </w:rPr>
              <w:t>Delegation of Procedures</w:t>
            </w:r>
          </w:p>
        </w:tc>
        <w:tc>
          <w:tcPr>
            <w:tcW w:w="3913" w:type="pct"/>
            <w:gridSpan w:val="9"/>
          </w:tcPr>
          <w:p w14:paraId="59A5E843" w14:textId="111CDB9A" w:rsidR="00E51BB2" w:rsidRPr="008E0F84" w:rsidRDefault="00E51BB2" w:rsidP="00014F23">
            <w:pPr>
              <w:pStyle w:val="BodyText"/>
              <w:spacing w:after="0"/>
              <w:rPr>
                <w:rFonts w:cs="Arial"/>
              </w:rPr>
            </w:pPr>
            <w:r w:rsidRPr="008E0F84">
              <w:rPr>
                <w:rFonts w:cs="Arial"/>
              </w:rPr>
              <w:fldChar w:fldCharType="begin">
                <w:ffData>
                  <w:name w:val="Text17"/>
                  <w:enabled/>
                  <w:calcOnExit w:val="0"/>
                  <w:textInput/>
                </w:ffData>
              </w:fldChar>
            </w:r>
            <w:r w:rsidRPr="008E0F84">
              <w:rPr>
                <w:rFonts w:cs="Arial"/>
              </w:rPr>
              <w:instrText xml:space="preserve"> FORMTEXT </w:instrText>
            </w:r>
            <w:r w:rsidRPr="008E0F84">
              <w:rPr>
                <w:rFonts w:cs="Arial"/>
              </w:rPr>
            </w:r>
            <w:r w:rsidRPr="008E0F84">
              <w:rPr>
                <w:rFonts w:cs="Arial"/>
              </w:rPr>
              <w:fldChar w:fldCharType="separate"/>
            </w:r>
            <w:r w:rsidR="0046679F">
              <w:rPr>
                <w:rFonts w:cs="Arial"/>
                <w:noProof/>
              </w:rPr>
              <w:t> </w:t>
            </w:r>
            <w:r w:rsidR="0046679F">
              <w:rPr>
                <w:rFonts w:cs="Arial"/>
                <w:noProof/>
              </w:rPr>
              <w:t> </w:t>
            </w:r>
            <w:r w:rsidR="0046679F">
              <w:rPr>
                <w:rFonts w:cs="Arial"/>
                <w:noProof/>
              </w:rPr>
              <w:t> </w:t>
            </w:r>
            <w:r w:rsidR="0046679F">
              <w:rPr>
                <w:rFonts w:cs="Arial"/>
                <w:noProof/>
              </w:rPr>
              <w:t> </w:t>
            </w:r>
            <w:r w:rsidR="0046679F">
              <w:rPr>
                <w:rFonts w:cs="Arial"/>
                <w:noProof/>
              </w:rPr>
              <w:t> </w:t>
            </w:r>
            <w:r w:rsidRPr="008E0F84">
              <w:rPr>
                <w:rFonts w:cs="Arial"/>
              </w:rPr>
              <w:fldChar w:fldCharType="end"/>
            </w:r>
          </w:p>
        </w:tc>
      </w:tr>
    </w:tbl>
    <w:p w14:paraId="53FAC204" w14:textId="77777777" w:rsidR="00E51BB2" w:rsidRPr="0083444C" w:rsidRDefault="00E51BB2" w:rsidP="00E51BB2">
      <w:pPr>
        <w:rPr>
          <w:rFonts w:ascii="Calibri" w:hAnsi="Calibri"/>
        </w:rPr>
        <w:sectPr w:rsidR="00E51BB2" w:rsidRPr="0083444C" w:rsidSect="00D42602">
          <w:pgSz w:w="11905" w:h="16837"/>
          <w:pgMar w:top="1440" w:right="1134" w:bottom="1440" w:left="1701" w:header="567" w:footer="567" w:gutter="0"/>
          <w:cols w:space="720"/>
        </w:sectPr>
      </w:pPr>
    </w:p>
    <w:p w14:paraId="55F1E619" w14:textId="77777777" w:rsidR="00E51BB2" w:rsidRPr="008E0F84" w:rsidRDefault="00E51BB2" w:rsidP="00E51BB2">
      <w:pPr>
        <w:pBdr>
          <w:bottom w:val="single" w:sz="4" w:space="1" w:color="auto"/>
        </w:pBdr>
        <w:tabs>
          <w:tab w:val="right" w:pos="9639"/>
        </w:tabs>
        <w:rPr>
          <w:rFonts w:cs="Arial"/>
          <w:b/>
          <w:i/>
        </w:rPr>
      </w:pPr>
      <w:r w:rsidRPr="008E0F84">
        <w:rPr>
          <w:rFonts w:cs="Arial"/>
          <w:b/>
          <w:i/>
        </w:rPr>
        <w:lastRenderedPageBreak/>
        <w:t>Appendix A</w:t>
      </w:r>
    </w:p>
    <w:p w14:paraId="14858643" w14:textId="7EFA384A" w:rsidR="00E51BB2" w:rsidRPr="008E0F84" w:rsidRDefault="00E51BB2" w:rsidP="00D42602">
      <w:pPr>
        <w:tabs>
          <w:tab w:val="right" w:pos="9072"/>
        </w:tabs>
        <w:rPr>
          <w:rFonts w:cs="Arial"/>
        </w:rPr>
      </w:pPr>
    </w:p>
    <w:p w14:paraId="617C6299" w14:textId="77777777" w:rsidR="00E51BB2" w:rsidRPr="008E0F84" w:rsidRDefault="00E51BB2" w:rsidP="00E51BB2">
      <w:pPr>
        <w:ind w:right="206"/>
        <w:rPr>
          <w:rFonts w:cs="Arial"/>
        </w:rPr>
      </w:pPr>
    </w:p>
    <w:bookmarkStart w:id="312" w:name="Text24"/>
    <w:p w14:paraId="7BDF7280" w14:textId="77777777" w:rsidR="00E51BB2" w:rsidRPr="008E0F84" w:rsidRDefault="00E51BB2" w:rsidP="00E51BB2">
      <w:pPr>
        <w:rPr>
          <w:rFonts w:cs="Arial"/>
        </w:rPr>
      </w:pPr>
      <w:r w:rsidRPr="008E0F84">
        <w:rPr>
          <w:rFonts w:cs="Arial"/>
        </w:rPr>
        <w:fldChar w:fldCharType="begin">
          <w:ffData>
            <w:name w:val="Text24"/>
            <w:enabled/>
            <w:calcOnExit w:val="0"/>
            <w:textInput>
              <w:default w:val="date"/>
            </w:textInput>
          </w:ffData>
        </w:fldChar>
      </w:r>
      <w:r w:rsidRPr="008E0F84">
        <w:rPr>
          <w:rFonts w:cs="Arial"/>
        </w:rPr>
        <w:instrText xml:space="preserve"> FORMTEXT </w:instrText>
      </w:r>
      <w:r w:rsidRPr="008E0F84">
        <w:rPr>
          <w:rFonts w:cs="Arial"/>
        </w:rPr>
      </w:r>
      <w:r w:rsidRPr="008E0F84">
        <w:rPr>
          <w:rFonts w:cs="Arial"/>
        </w:rPr>
        <w:fldChar w:fldCharType="separate"/>
      </w:r>
      <w:r w:rsidR="0046679F">
        <w:rPr>
          <w:rFonts w:cs="Arial"/>
          <w:noProof/>
        </w:rPr>
        <w:t>date</w:t>
      </w:r>
      <w:r w:rsidRPr="008E0F84">
        <w:rPr>
          <w:rFonts w:cs="Arial"/>
        </w:rPr>
        <w:fldChar w:fldCharType="end"/>
      </w:r>
      <w:bookmarkEnd w:id="312"/>
    </w:p>
    <w:p w14:paraId="4638A06B" w14:textId="77777777" w:rsidR="00E51BB2" w:rsidRPr="008E0F84" w:rsidRDefault="00E51BB2" w:rsidP="00E51BB2">
      <w:pPr>
        <w:rPr>
          <w:rFonts w:cs="Arial"/>
        </w:rPr>
      </w:pPr>
    </w:p>
    <w:p w14:paraId="11A1F0F2" w14:textId="77777777" w:rsidR="00E51BB2" w:rsidRPr="008E0F84" w:rsidRDefault="00E51BB2" w:rsidP="00E51BB2">
      <w:pPr>
        <w:rPr>
          <w:rFonts w:cs="Arial"/>
        </w:rPr>
      </w:pPr>
      <w:r w:rsidRPr="008E0F84">
        <w:rPr>
          <w:rFonts w:cs="Arial"/>
        </w:rPr>
        <w:t>Work placement host name and address</w:t>
      </w:r>
    </w:p>
    <w:p w14:paraId="0CA51C01" w14:textId="77777777" w:rsidR="00E51BB2" w:rsidRPr="008E0F84" w:rsidRDefault="00E51BB2" w:rsidP="00E51BB2">
      <w:pPr>
        <w:rPr>
          <w:rFonts w:cs="Arial"/>
        </w:rPr>
      </w:pPr>
    </w:p>
    <w:p w14:paraId="0F626F03" w14:textId="77777777" w:rsidR="00E51BB2" w:rsidRPr="008E0F84" w:rsidRDefault="00E51BB2" w:rsidP="00E51BB2">
      <w:pPr>
        <w:rPr>
          <w:rFonts w:cs="Arial"/>
        </w:rPr>
      </w:pPr>
      <w:r w:rsidRPr="008E0F84">
        <w:rPr>
          <w:rFonts w:cs="Arial"/>
        </w:rPr>
        <w:t xml:space="preserve">Dear </w:t>
      </w:r>
      <w:r w:rsidRPr="008E0F84">
        <w:rPr>
          <w:rFonts w:cs="Arial"/>
        </w:rPr>
        <w:fldChar w:fldCharType="begin">
          <w:ffData>
            <w:name w:val="Text18"/>
            <w:enabled/>
            <w:calcOnExit w:val="0"/>
            <w:textInput>
              <w:default w:val="name"/>
            </w:textInput>
          </w:ffData>
        </w:fldChar>
      </w:r>
      <w:r w:rsidRPr="008E0F84">
        <w:rPr>
          <w:rFonts w:cs="Arial"/>
        </w:rPr>
        <w:instrText xml:space="preserve"> FORMTEXT </w:instrText>
      </w:r>
      <w:r w:rsidRPr="008E0F84">
        <w:rPr>
          <w:rFonts w:cs="Arial"/>
        </w:rPr>
      </w:r>
      <w:r w:rsidRPr="008E0F84">
        <w:rPr>
          <w:rFonts w:cs="Arial"/>
        </w:rPr>
        <w:fldChar w:fldCharType="separate"/>
      </w:r>
      <w:r w:rsidR="0046679F">
        <w:rPr>
          <w:rFonts w:cs="Arial"/>
          <w:noProof/>
        </w:rPr>
        <w:t>name</w:t>
      </w:r>
      <w:r w:rsidRPr="008E0F84">
        <w:rPr>
          <w:rFonts w:cs="Arial"/>
        </w:rPr>
        <w:fldChar w:fldCharType="end"/>
      </w:r>
    </w:p>
    <w:p w14:paraId="4E4981BB" w14:textId="77777777" w:rsidR="00E51BB2" w:rsidRPr="008E0F84" w:rsidRDefault="00E51BB2" w:rsidP="00E51BB2">
      <w:pPr>
        <w:rPr>
          <w:rFonts w:cs="Arial"/>
        </w:rPr>
      </w:pPr>
    </w:p>
    <w:p w14:paraId="7502D340" w14:textId="77777777" w:rsidR="00E51BB2" w:rsidRPr="008E0F84" w:rsidRDefault="00E51BB2" w:rsidP="00E51BB2">
      <w:pPr>
        <w:rPr>
          <w:rFonts w:cs="Arial"/>
        </w:rPr>
      </w:pPr>
      <w:r w:rsidRPr="008E0F84">
        <w:rPr>
          <w:rFonts w:cs="Arial"/>
        </w:rPr>
        <w:t xml:space="preserve">Experience in the workplace is an important part of the education and training of students at Otago Polytechnic.  The polytechnic appreciates the co-operation of employers in this regard and thanks you for your assistance in taking </w:t>
      </w:r>
      <w:r w:rsidRPr="008E0F84">
        <w:rPr>
          <w:rFonts w:cs="Arial"/>
        </w:rPr>
        <w:fldChar w:fldCharType="begin">
          <w:ffData>
            <w:name w:val="Text19"/>
            <w:enabled/>
            <w:calcOnExit w:val="0"/>
            <w:textInput/>
          </w:ffData>
        </w:fldChar>
      </w:r>
      <w:bookmarkStart w:id="313" w:name="Text19"/>
      <w:r w:rsidRPr="008E0F84">
        <w:rPr>
          <w:rFonts w:cs="Arial"/>
        </w:rPr>
        <w:instrText xml:space="preserve"> FORMTEXT </w:instrText>
      </w:r>
      <w:r w:rsidRPr="008E0F84">
        <w:rPr>
          <w:rFonts w:cs="Arial"/>
        </w:rPr>
      </w:r>
      <w:r w:rsidRPr="008E0F84">
        <w:rPr>
          <w:rFonts w:cs="Arial"/>
        </w:rPr>
        <w:fldChar w:fldCharType="separate"/>
      </w:r>
      <w:r w:rsidR="0046679F">
        <w:rPr>
          <w:rFonts w:cs="Arial"/>
          <w:noProof/>
        </w:rPr>
        <w:t> </w:t>
      </w:r>
      <w:r w:rsidR="0046679F">
        <w:rPr>
          <w:rFonts w:cs="Arial"/>
          <w:noProof/>
        </w:rPr>
        <w:t> </w:t>
      </w:r>
      <w:r w:rsidR="0046679F">
        <w:rPr>
          <w:rFonts w:cs="Arial"/>
          <w:noProof/>
        </w:rPr>
        <w:t> </w:t>
      </w:r>
      <w:r w:rsidR="0046679F">
        <w:rPr>
          <w:rFonts w:cs="Arial"/>
          <w:noProof/>
        </w:rPr>
        <w:t> </w:t>
      </w:r>
      <w:r w:rsidR="0046679F">
        <w:rPr>
          <w:rFonts w:cs="Arial"/>
          <w:noProof/>
        </w:rPr>
        <w:t> </w:t>
      </w:r>
      <w:r w:rsidRPr="008E0F84">
        <w:rPr>
          <w:rFonts w:cs="Arial"/>
        </w:rPr>
        <w:fldChar w:fldCharType="end"/>
      </w:r>
      <w:bookmarkEnd w:id="313"/>
      <w:r w:rsidRPr="008E0F84">
        <w:rPr>
          <w:rFonts w:cs="Arial"/>
        </w:rPr>
        <w:t>, a student of the School of Design at Otago Polytechnic, for a 100 hours internship experience.  This letter sets out the basic undertakings of Otago Polytechnic and the Employers involved in such placements.</w:t>
      </w:r>
    </w:p>
    <w:p w14:paraId="086F22CF" w14:textId="77777777" w:rsidR="00E51BB2" w:rsidRPr="008E0F84" w:rsidRDefault="00E51BB2" w:rsidP="00E51BB2">
      <w:pPr>
        <w:rPr>
          <w:rFonts w:cs="Arial"/>
        </w:rPr>
      </w:pPr>
    </w:p>
    <w:p w14:paraId="2A970989" w14:textId="77777777" w:rsidR="00E51BB2" w:rsidRPr="008E0F84" w:rsidRDefault="00E51BB2" w:rsidP="00E51BB2">
      <w:pPr>
        <w:rPr>
          <w:rFonts w:cs="Arial"/>
        </w:rPr>
      </w:pPr>
      <w:r w:rsidRPr="008E0F84">
        <w:rPr>
          <w:rFonts w:cs="Arial"/>
        </w:rPr>
        <w:t>Otago Polytechnic agrees to advise its students that they must:</w:t>
      </w:r>
    </w:p>
    <w:p w14:paraId="7F55984B" w14:textId="77777777" w:rsidR="00E51BB2" w:rsidRPr="008E0F84" w:rsidRDefault="00E51BB2" w:rsidP="00CA2B95">
      <w:pPr>
        <w:numPr>
          <w:ilvl w:val="0"/>
          <w:numId w:val="115"/>
        </w:numPr>
        <w:suppressAutoHyphens w:val="0"/>
        <w:rPr>
          <w:rFonts w:cs="Arial"/>
        </w:rPr>
      </w:pPr>
      <w:r w:rsidRPr="008E0F84">
        <w:rPr>
          <w:rFonts w:cs="Arial"/>
        </w:rPr>
        <w:t>be punctual in their attendance at the workplace</w:t>
      </w:r>
    </w:p>
    <w:p w14:paraId="11C0790C" w14:textId="77777777" w:rsidR="00E51BB2" w:rsidRPr="008E0F84" w:rsidRDefault="00E51BB2" w:rsidP="00CA2B95">
      <w:pPr>
        <w:numPr>
          <w:ilvl w:val="0"/>
          <w:numId w:val="115"/>
        </w:numPr>
        <w:suppressAutoHyphens w:val="0"/>
        <w:rPr>
          <w:rFonts w:cs="Arial"/>
        </w:rPr>
      </w:pPr>
      <w:r w:rsidRPr="008E0F84">
        <w:rPr>
          <w:rFonts w:cs="Arial"/>
        </w:rPr>
        <w:t>be diligent and willing in their performance in the workplace</w:t>
      </w:r>
    </w:p>
    <w:p w14:paraId="1FF08852" w14:textId="77777777" w:rsidR="00E51BB2" w:rsidRPr="008E0F84" w:rsidRDefault="00E51BB2" w:rsidP="00CA2B95">
      <w:pPr>
        <w:numPr>
          <w:ilvl w:val="0"/>
          <w:numId w:val="115"/>
        </w:numPr>
        <w:suppressAutoHyphens w:val="0"/>
        <w:rPr>
          <w:rFonts w:cs="Arial"/>
        </w:rPr>
      </w:pPr>
      <w:r w:rsidRPr="008E0F84">
        <w:rPr>
          <w:rFonts w:cs="Arial"/>
        </w:rPr>
        <w:t xml:space="preserve">follow all rules in force in the workplace </w:t>
      </w:r>
    </w:p>
    <w:p w14:paraId="69AA65C9" w14:textId="77777777" w:rsidR="00E51BB2" w:rsidRPr="008E0F84" w:rsidRDefault="00E51BB2" w:rsidP="00CA2B95">
      <w:pPr>
        <w:numPr>
          <w:ilvl w:val="0"/>
          <w:numId w:val="115"/>
        </w:numPr>
        <w:suppressAutoHyphens w:val="0"/>
        <w:rPr>
          <w:rFonts w:cs="Arial"/>
        </w:rPr>
      </w:pPr>
      <w:r w:rsidRPr="008E0F84">
        <w:rPr>
          <w:rFonts w:cs="Arial"/>
        </w:rPr>
        <w:t>maintain confidentiality as appropriate to the workplace</w:t>
      </w:r>
    </w:p>
    <w:p w14:paraId="490FD278" w14:textId="77777777" w:rsidR="00E51BB2" w:rsidRPr="008E0F84" w:rsidRDefault="00E51BB2" w:rsidP="00CA2B95">
      <w:pPr>
        <w:numPr>
          <w:ilvl w:val="0"/>
          <w:numId w:val="115"/>
        </w:numPr>
        <w:suppressAutoHyphens w:val="0"/>
        <w:rPr>
          <w:rFonts w:cs="Arial"/>
        </w:rPr>
      </w:pPr>
      <w:r w:rsidRPr="008E0F84">
        <w:rPr>
          <w:rFonts w:cs="Arial"/>
        </w:rPr>
        <w:t xml:space="preserve">conduct themselves at all times in a professional manner </w:t>
      </w:r>
    </w:p>
    <w:p w14:paraId="7F0A287F" w14:textId="77777777" w:rsidR="00E51BB2" w:rsidRPr="008E0F84" w:rsidRDefault="00E51BB2" w:rsidP="00E51BB2">
      <w:pPr>
        <w:rPr>
          <w:rFonts w:cs="Arial"/>
        </w:rPr>
      </w:pPr>
    </w:p>
    <w:p w14:paraId="43C08759" w14:textId="77777777" w:rsidR="00E51BB2" w:rsidRPr="008E0F84" w:rsidRDefault="00E51BB2" w:rsidP="00E51BB2">
      <w:pPr>
        <w:rPr>
          <w:rFonts w:cs="Arial"/>
        </w:rPr>
      </w:pPr>
      <w:r w:rsidRPr="008E0F84">
        <w:rPr>
          <w:rFonts w:cs="Arial"/>
        </w:rPr>
        <w:t>The Employer agrees to provide:</w:t>
      </w:r>
    </w:p>
    <w:p w14:paraId="4C153ADF" w14:textId="77777777" w:rsidR="00E51BB2" w:rsidRPr="008E0F84" w:rsidRDefault="00E51BB2" w:rsidP="00CA2B95">
      <w:pPr>
        <w:numPr>
          <w:ilvl w:val="0"/>
          <w:numId w:val="116"/>
        </w:numPr>
        <w:suppressAutoHyphens w:val="0"/>
        <w:rPr>
          <w:rFonts w:cs="Arial"/>
        </w:rPr>
      </w:pPr>
      <w:r w:rsidRPr="008E0F84">
        <w:rPr>
          <w:rFonts w:cs="Arial"/>
        </w:rPr>
        <w:t>proper supervision for the period of the placement</w:t>
      </w:r>
    </w:p>
    <w:p w14:paraId="6580592C" w14:textId="77777777" w:rsidR="00E51BB2" w:rsidRPr="008E0F84" w:rsidRDefault="00E51BB2" w:rsidP="00CA2B95">
      <w:pPr>
        <w:numPr>
          <w:ilvl w:val="0"/>
          <w:numId w:val="116"/>
        </w:numPr>
        <w:suppressAutoHyphens w:val="0"/>
        <w:rPr>
          <w:rFonts w:cs="Arial"/>
        </w:rPr>
      </w:pPr>
      <w:r w:rsidRPr="008E0F84">
        <w:rPr>
          <w:rFonts w:cs="Arial"/>
        </w:rPr>
        <w:t xml:space="preserve">such reasonable feedback on the performance of the student while in the workplace as may be requested by Otago Polytechnic </w:t>
      </w:r>
    </w:p>
    <w:p w14:paraId="07E9D6DD" w14:textId="77777777" w:rsidR="00E51BB2" w:rsidRPr="008E0F84" w:rsidRDefault="00E51BB2" w:rsidP="00CA2B95">
      <w:pPr>
        <w:numPr>
          <w:ilvl w:val="0"/>
          <w:numId w:val="116"/>
        </w:numPr>
        <w:suppressAutoHyphens w:val="0"/>
        <w:rPr>
          <w:rFonts w:cs="Arial"/>
        </w:rPr>
      </w:pPr>
      <w:r w:rsidRPr="008E0F84">
        <w:rPr>
          <w:rFonts w:cs="Arial"/>
        </w:rPr>
        <w:t>a safe working environment where all workplace laws, codes of practice and safe industry practices are observed</w:t>
      </w:r>
    </w:p>
    <w:p w14:paraId="30E482A6" w14:textId="77777777" w:rsidR="00E51BB2" w:rsidRPr="008E0F84" w:rsidRDefault="00E51BB2" w:rsidP="00CA2B95">
      <w:pPr>
        <w:numPr>
          <w:ilvl w:val="0"/>
          <w:numId w:val="116"/>
        </w:numPr>
        <w:suppressAutoHyphens w:val="0"/>
        <w:rPr>
          <w:rFonts w:cs="Arial"/>
        </w:rPr>
      </w:pPr>
      <w:r w:rsidRPr="008E0F84">
        <w:rPr>
          <w:rFonts w:cs="Arial"/>
        </w:rPr>
        <w:t>notice to School of Design, Otago Polytechnic in the event of any adverse incident affecting the student</w:t>
      </w:r>
    </w:p>
    <w:p w14:paraId="4974F425" w14:textId="77777777" w:rsidR="00E51BB2" w:rsidRPr="008E0F84" w:rsidRDefault="00E51BB2" w:rsidP="00E51BB2">
      <w:pPr>
        <w:rPr>
          <w:rFonts w:cs="Arial"/>
        </w:rPr>
      </w:pPr>
    </w:p>
    <w:p w14:paraId="26C7011D" w14:textId="77777777" w:rsidR="00E51BB2" w:rsidRPr="008E0F84" w:rsidRDefault="00E51BB2" w:rsidP="00E51BB2">
      <w:pPr>
        <w:rPr>
          <w:rFonts w:cs="Arial"/>
        </w:rPr>
      </w:pPr>
      <w:r w:rsidRPr="008E0F84">
        <w:rPr>
          <w:rFonts w:cs="Arial"/>
        </w:rPr>
        <w:t>We ask that you sign and return the enclosed copy of this letter to indicate your acceptance.  Please feel free to contact the School of Design, Otago Polytechnic for any further information which may be required or with any suggestions you may think useful for the continued development and improvement of the workplace programme.</w:t>
      </w:r>
    </w:p>
    <w:p w14:paraId="3B828EED" w14:textId="77777777" w:rsidR="00E51BB2" w:rsidRPr="008E0F84" w:rsidRDefault="00E51BB2" w:rsidP="00E51BB2">
      <w:pPr>
        <w:rPr>
          <w:rFonts w:cs="Arial"/>
        </w:rPr>
      </w:pPr>
    </w:p>
    <w:p w14:paraId="1AB1E853" w14:textId="77777777" w:rsidR="00E51BB2" w:rsidRPr="008E0F84" w:rsidRDefault="00E51BB2" w:rsidP="00E51BB2">
      <w:pPr>
        <w:rPr>
          <w:rFonts w:cs="Arial"/>
        </w:rPr>
      </w:pPr>
      <w:r w:rsidRPr="008E0F84">
        <w:rPr>
          <w:rFonts w:cs="Arial"/>
        </w:rPr>
        <w:t>Yours faithfully,</w:t>
      </w:r>
    </w:p>
    <w:p w14:paraId="362A83E8" w14:textId="77777777" w:rsidR="00E51BB2" w:rsidRPr="008E0F84" w:rsidRDefault="00E51BB2" w:rsidP="00E51BB2">
      <w:pPr>
        <w:rPr>
          <w:rFonts w:cs="Arial"/>
        </w:rPr>
      </w:pPr>
    </w:p>
    <w:p w14:paraId="31D5EFDC" w14:textId="77777777" w:rsidR="00E51BB2" w:rsidRPr="008E0F84" w:rsidRDefault="00E51BB2" w:rsidP="00E51BB2">
      <w:pPr>
        <w:rPr>
          <w:rFonts w:cs="Arial"/>
        </w:rPr>
      </w:pPr>
    </w:p>
    <w:p w14:paraId="775F9F70" w14:textId="77777777" w:rsidR="00E51BB2" w:rsidRPr="008E0F84" w:rsidRDefault="00E51BB2" w:rsidP="00E51BB2">
      <w:pPr>
        <w:pStyle w:val="FamBody"/>
        <w:widowControl/>
        <w:tabs>
          <w:tab w:val="clear" w:pos="0"/>
          <w:tab w:val="clear" w:pos="720"/>
          <w:tab w:val="clear" w:pos="1440"/>
          <w:tab w:val="clear" w:pos="2160"/>
          <w:tab w:val="clear" w:pos="5760"/>
          <w:tab w:val="left" w:pos="5954"/>
        </w:tabs>
        <w:suppressAutoHyphens w:val="0"/>
        <w:spacing w:line="264" w:lineRule="auto"/>
        <w:jc w:val="left"/>
        <w:rPr>
          <w:rFonts w:ascii="Arial" w:hAnsi="Arial" w:cs="Arial"/>
          <w:spacing w:val="0"/>
          <w:sz w:val="20"/>
          <w:lang w:val="en-AU"/>
        </w:rPr>
      </w:pPr>
      <w:r w:rsidRPr="008E0F84">
        <w:rPr>
          <w:rFonts w:ascii="Arial" w:hAnsi="Arial" w:cs="Arial"/>
          <w:spacing w:val="0"/>
          <w:sz w:val="20"/>
          <w:lang w:val="en-AU"/>
        </w:rPr>
        <w:t>___________________________</w:t>
      </w:r>
      <w:r w:rsidRPr="008E0F84">
        <w:rPr>
          <w:rFonts w:ascii="Arial" w:hAnsi="Arial" w:cs="Arial"/>
          <w:spacing w:val="0"/>
          <w:sz w:val="20"/>
          <w:lang w:val="en-AU"/>
        </w:rPr>
        <w:tab/>
      </w:r>
    </w:p>
    <w:p w14:paraId="2A7487B2" w14:textId="77777777" w:rsidR="00E51BB2" w:rsidRPr="008E0F84" w:rsidRDefault="00E51BB2" w:rsidP="00E51BB2">
      <w:pPr>
        <w:tabs>
          <w:tab w:val="left" w:pos="5954"/>
        </w:tabs>
        <w:rPr>
          <w:rFonts w:cs="Arial"/>
        </w:rPr>
      </w:pPr>
      <w:r w:rsidRPr="008E0F84">
        <w:rPr>
          <w:rFonts w:cs="Arial"/>
        </w:rPr>
        <w:t xml:space="preserve">Otago Polytechnic Staff Member  </w:t>
      </w:r>
    </w:p>
    <w:p w14:paraId="6A556CE1" w14:textId="77777777" w:rsidR="00E51BB2" w:rsidRPr="008E0F84" w:rsidRDefault="00E51BB2" w:rsidP="00E51BB2">
      <w:pPr>
        <w:rPr>
          <w:rFonts w:cs="Arial"/>
        </w:rPr>
      </w:pPr>
    </w:p>
    <w:p w14:paraId="6A3EF596" w14:textId="0EDD91C5" w:rsidR="00E51BB2" w:rsidRPr="008E0F84" w:rsidRDefault="00E51BB2" w:rsidP="00E51BB2">
      <w:pPr>
        <w:pStyle w:val="FamBody"/>
        <w:tabs>
          <w:tab w:val="clear" w:pos="0"/>
        </w:tabs>
        <w:suppressAutoHyphens w:val="0"/>
        <w:spacing w:line="264" w:lineRule="auto"/>
        <w:jc w:val="left"/>
        <w:rPr>
          <w:rFonts w:ascii="Arial" w:hAnsi="Arial" w:cs="Arial"/>
          <w:noProof/>
          <w:spacing w:val="0"/>
          <w:sz w:val="20"/>
          <w:lang w:val="en-NZ"/>
        </w:rPr>
      </w:pPr>
      <w:r w:rsidRPr="008E0F84">
        <w:rPr>
          <w:rFonts w:ascii="Arial" w:hAnsi="Arial" w:cs="Arial"/>
          <w:noProof/>
          <w:snapToGrid/>
        </w:rPr>
        <mc:AlternateContent>
          <mc:Choice Requires="wps">
            <w:drawing>
              <wp:anchor distT="0" distB="0" distL="114300" distR="114300" simplePos="0" relativeHeight="251727360" behindDoc="0" locked="0" layoutInCell="0" allowOverlap="1" wp14:anchorId="7A98315F" wp14:editId="0500E854">
                <wp:simplePos x="0" y="0"/>
                <wp:positionH relativeFrom="column">
                  <wp:posOffset>0</wp:posOffset>
                </wp:positionH>
                <wp:positionV relativeFrom="paragraph">
                  <wp:posOffset>8890</wp:posOffset>
                </wp:positionV>
                <wp:extent cx="2988945" cy="1141730"/>
                <wp:effectExtent l="5715" t="10160" r="5715" b="10160"/>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945" cy="1141730"/>
                        </a:xfrm>
                        <a:prstGeom prst="rect">
                          <a:avLst/>
                        </a:prstGeom>
                        <a:solidFill>
                          <a:srgbClr val="FFFFFF"/>
                        </a:solidFill>
                        <a:ln w="9525">
                          <a:solidFill>
                            <a:srgbClr val="000000"/>
                          </a:solidFill>
                          <a:miter lim="800000"/>
                          <a:headEnd/>
                          <a:tailEnd/>
                        </a:ln>
                      </wps:spPr>
                      <wps:txbx>
                        <w:txbxContent>
                          <w:p w14:paraId="2AE6E076" w14:textId="77777777" w:rsidR="00DC757E" w:rsidRDefault="00DC757E" w:rsidP="00E51BB2">
                            <w:pPr>
                              <w:rPr>
                                <w:rFonts w:cs="Arial"/>
                              </w:rPr>
                            </w:pPr>
                            <w:r>
                              <w:rPr>
                                <w:rFonts w:cs="Arial"/>
                              </w:rPr>
                              <w:t>I have read the original of this letter and accept its contents.</w:t>
                            </w:r>
                          </w:p>
                          <w:p w14:paraId="763DD6B8" w14:textId="77777777" w:rsidR="00DC757E" w:rsidRDefault="00DC757E" w:rsidP="00E51BB2">
                            <w:pPr>
                              <w:rPr>
                                <w:rFonts w:cs="Arial"/>
                              </w:rPr>
                            </w:pPr>
                          </w:p>
                          <w:p w14:paraId="3D635877" w14:textId="77777777" w:rsidR="00DC757E" w:rsidRDefault="00DC757E" w:rsidP="00E51BB2">
                            <w:pPr>
                              <w:rPr>
                                <w:rFonts w:cs="Arial"/>
                              </w:rPr>
                            </w:pPr>
                            <w:r>
                              <w:rPr>
                                <w:rFonts w:cs="Arial"/>
                              </w:rPr>
                              <w:t>____________________Employer signature</w:t>
                            </w:r>
                          </w:p>
                          <w:p w14:paraId="27459E3B" w14:textId="77777777" w:rsidR="00DC757E" w:rsidRDefault="00DC757E" w:rsidP="00E51BB2">
                            <w:pPr>
                              <w:rPr>
                                <w:rFonts w:cs="Arial"/>
                              </w:rPr>
                            </w:pPr>
                            <w:r>
                              <w:rPr>
                                <w:rFonts w:cs="Arial"/>
                              </w:rPr>
                              <w:t>____________________Date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 o:spid="_x0000_s1034" type="#_x0000_t202" style="position:absolute;margin-left:0;margin-top:.7pt;width:235.35pt;height:89.9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" o:allowincell="f">
                <v:textbox>
                  <w:txbxContent>
                    <w:p w14:paraId="2AE6E076" w14:textId="77777777" w:rsidR="00DC757E" w:rsidRDefault="00DC757E" w:rsidP="00E51BB2">
                      <w:pPr>
                        <w:rPr>
                          <w:rFonts w:cs="Arial"/>
                        </w:rPr>
                      </w:pPr>
                      <w:r>
                        <w:rPr>
                          <w:rFonts w:cs="Arial"/>
                        </w:rPr>
                        <w:t>I have read the original of this letter and accept its contents.</w:t>
                      </w:r>
                    </w:p>
                    <w:p w14:paraId="763DD6B8" w14:textId="77777777" w:rsidR="00DC757E" w:rsidRDefault="00DC757E" w:rsidP="00E51BB2">
                      <w:pPr>
                        <w:rPr>
                          <w:rFonts w:cs="Arial"/>
                        </w:rPr>
                      </w:pPr>
                    </w:p>
                    <w:p w14:paraId="3D635877" w14:textId="77777777" w:rsidR="00DC757E" w:rsidRDefault="00DC757E" w:rsidP="00E51BB2">
                      <w:pPr>
                        <w:rPr>
                          <w:rFonts w:cs="Arial"/>
                        </w:rPr>
                      </w:pPr>
                      <w:r>
                        <w:rPr>
                          <w:rFonts w:cs="Arial"/>
                        </w:rPr>
                        <w:t>____________________Employer signature</w:t>
                      </w:r>
                    </w:p>
                    <w:p w14:paraId="27459E3B" w14:textId="77777777" w:rsidR="00DC757E" w:rsidRDefault="00DC757E" w:rsidP="00E51BB2">
                      <w:pPr>
                        <w:rPr>
                          <w:rFonts w:cs="Arial"/>
                        </w:rPr>
                      </w:pPr>
                      <w:r>
                        <w:rPr>
                          <w:rFonts w:cs="Arial"/>
                        </w:rPr>
                        <w:t>____________________Date</w:t>
                      </w:r>
                    </w:p>
                  </w:txbxContent>
                </v:textbox>
              </v:shape>
            </w:pict>
          </mc:Fallback>
        </mc:AlternateContent>
      </w:r>
    </w:p>
    <w:p w14:paraId="0C607362" w14:textId="77777777" w:rsidR="00E51BB2" w:rsidRPr="008E0F84" w:rsidRDefault="00E51BB2" w:rsidP="00E51BB2">
      <w:pPr>
        <w:pStyle w:val="FamBody"/>
        <w:tabs>
          <w:tab w:val="clear" w:pos="0"/>
        </w:tabs>
        <w:suppressAutoHyphens w:val="0"/>
        <w:spacing w:line="264" w:lineRule="auto"/>
        <w:jc w:val="left"/>
        <w:rPr>
          <w:rFonts w:ascii="Arial" w:hAnsi="Arial" w:cs="Arial"/>
          <w:noProof/>
          <w:spacing w:val="0"/>
          <w:sz w:val="20"/>
          <w:lang w:val="en-NZ"/>
        </w:rPr>
      </w:pPr>
    </w:p>
    <w:p w14:paraId="6B371BB0" w14:textId="77777777" w:rsidR="00E51BB2" w:rsidRPr="008E0F84" w:rsidRDefault="00E51BB2" w:rsidP="00E51BB2">
      <w:pPr>
        <w:pStyle w:val="FamBody"/>
        <w:tabs>
          <w:tab w:val="clear" w:pos="0"/>
        </w:tabs>
        <w:suppressAutoHyphens w:val="0"/>
        <w:spacing w:line="264" w:lineRule="auto"/>
        <w:jc w:val="left"/>
        <w:rPr>
          <w:rFonts w:ascii="Arial" w:hAnsi="Arial" w:cs="Arial"/>
          <w:noProof/>
          <w:spacing w:val="0"/>
          <w:sz w:val="20"/>
          <w:lang w:val="en-NZ"/>
        </w:rPr>
      </w:pPr>
    </w:p>
    <w:p w14:paraId="3C2E2BC5" w14:textId="77777777" w:rsidR="00E51BB2" w:rsidRPr="008E0F84" w:rsidRDefault="00E51BB2" w:rsidP="00E51BB2">
      <w:pPr>
        <w:pStyle w:val="FamBody"/>
        <w:tabs>
          <w:tab w:val="clear" w:pos="0"/>
        </w:tabs>
        <w:suppressAutoHyphens w:val="0"/>
        <w:spacing w:line="264" w:lineRule="auto"/>
        <w:jc w:val="left"/>
        <w:rPr>
          <w:rFonts w:ascii="Arial" w:hAnsi="Arial" w:cs="Arial"/>
          <w:noProof/>
          <w:spacing w:val="0"/>
          <w:sz w:val="20"/>
          <w:lang w:val="en-NZ"/>
        </w:rPr>
      </w:pPr>
    </w:p>
    <w:p w14:paraId="5251EF92" w14:textId="77777777" w:rsidR="00E51BB2" w:rsidRPr="008E0F84" w:rsidRDefault="00E51BB2" w:rsidP="00E51BB2">
      <w:pPr>
        <w:pStyle w:val="FamBody"/>
        <w:tabs>
          <w:tab w:val="clear" w:pos="0"/>
        </w:tabs>
        <w:suppressAutoHyphens w:val="0"/>
        <w:spacing w:line="264" w:lineRule="auto"/>
        <w:jc w:val="left"/>
        <w:rPr>
          <w:rFonts w:ascii="Arial" w:hAnsi="Arial" w:cs="Arial"/>
          <w:noProof/>
          <w:spacing w:val="0"/>
          <w:sz w:val="20"/>
          <w:lang w:val="en-NZ"/>
        </w:rPr>
      </w:pPr>
    </w:p>
    <w:p w14:paraId="033A6B7D" w14:textId="77777777" w:rsidR="00E51BB2" w:rsidRPr="008E0F84" w:rsidRDefault="00E51BB2" w:rsidP="00E51BB2">
      <w:pPr>
        <w:pStyle w:val="FamBody"/>
        <w:tabs>
          <w:tab w:val="clear" w:pos="0"/>
        </w:tabs>
        <w:suppressAutoHyphens w:val="0"/>
        <w:spacing w:line="264" w:lineRule="auto"/>
        <w:jc w:val="left"/>
        <w:rPr>
          <w:rFonts w:ascii="Arial" w:hAnsi="Arial" w:cs="Arial"/>
          <w:noProof/>
          <w:spacing w:val="0"/>
          <w:sz w:val="20"/>
          <w:lang w:val="en-NZ"/>
        </w:rPr>
      </w:pPr>
    </w:p>
    <w:p w14:paraId="733A468A" w14:textId="77777777" w:rsidR="00E51BB2" w:rsidRPr="008E0F84" w:rsidRDefault="00E51BB2" w:rsidP="00E51BB2">
      <w:pPr>
        <w:pStyle w:val="FamBody"/>
        <w:tabs>
          <w:tab w:val="clear" w:pos="0"/>
        </w:tabs>
        <w:suppressAutoHyphens w:val="0"/>
        <w:spacing w:line="264" w:lineRule="auto"/>
        <w:jc w:val="left"/>
        <w:rPr>
          <w:rFonts w:ascii="Arial" w:hAnsi="Arial" w:cs="Arial"/>
          <w:noProof/>
          <w:spacing w:val="0"/>
          <w:sz w:val="20"/>
          <w:lang w:val="en-NZ"/>
        </w:rPr>
      </w:pPr>
    </w:p>
    <w:p w14:paraId="1DB11BD1" w14:textId="77777777" w:rsidR="00E51BB2" w:rsidRPr="0083444C" w:rsidRDefault="00E51BB2" w:rsidP="00E51BB2">
      <w:pPr>
        <w:rPr>
          <w:rFonts w:ascii="Calibri" w:hAnsi="Calibri" w:cs="Arial"/>
          <w:b/>
          <w:i/>
        </w:rPr>
        <w:sectPr w:rsidR="00E51BB2" w:rsidRPr="0083444C" w:rsidSect="00D42602">
          <w:pgSz w:w="11907" w:h="16840"/>
          <w:pgMar w:top="1440" w:right="1134" w:bottom="1440" w:left="1701" w:header="567" w:footer="567" w:gutter="0"/>
          <w:cols w:space="720"/>
        </w:sectPr>
      </w:pPr>
    </w:p>
    <w:p w14:paraId="2E84D8C0" w14:textId="77777777" w:rsidR="00E51BB2" w:rsidRPr="008E0F84" w:rsidRDefault="00E51BB2" w:rsidP="00E51BB2">
      <w:pPr>
        <w:tabs>
          <w:tab w:val="right" w:pos="9639"/>
        </w:tabs>
        <w:rPr>
          <w:rFonts w:cs="Arial"/>
          <w:b/>
          <w:i/>
        </w:rPr>
      </w:pPr>
      <w:r w:rsidRPr="008E0F84">
        <w:rPr>
          <w:rFonts w:cs="Arial"/>
          <w:b/>
          <w:i/>
        </w:rPr>
        <w:lastRenderedPageBreak/>
        <w:t>Appendix B</w:t>
      </w:r>
    </w:p>
    <w:p w14:paraId="397BFD97" w14:textId="6BBFDB7F" w:rsidR="00E51BB2" w:rsidRPr="008E0F84" w:rsidRDefault="00D42602" w:rsidP="00E51BB2">
      <w:pPr>
        <w:rPr>
          <w:rFonts w:cs="Arial"/>
        </w:rPr>
      </w:pPr>
      <w:r w:rsidRPr="008E0F84">
        <w:rPr>
          <w:rFonts w:cs="Arial"/>
          <w:noProof/>
          <w:lang w:val="en-US" w:eastAsia="en-US"/>
        </w:rPr>
        <mc:AlternateContent>
          <mc:Choice Requires="wps">
            <w:drawing>
              <wp:anchor distT="0" distB="0" distL="114300" distR="114300" simplePos="0" relativeHeight="251729408" behindDoc="0" locked="0" layoutInCell="1" allowOverlap="1" wp14:anchorId="3BAB048B" wp14:editId="7D8E665A">
                <wp:simplePos x="0" y="0"/>
                <wp:positionH relativeFrom="column">
                  <wp:posOffset>-108585</wp:posOffset>
                </wp:positionH>
                <wp:positionV relativeFrom="paragraph">
                  <wp:posOffset>53975</wp:posOffset>
                </wp:positionV>
                <wp:extent cx="5972175" cy="0"/>
                <wp:effectExtent l="0" t="0" r="9525" b="19050"/>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91"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4.25pt" to="461.7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"/>
            </w:pict>
          </mc:Fallback>
        </mc:AlternateContent>
      </w:r>
      <w:r w:rsidRPr="008E0F84">
        <w:rPr>
          <w:rFonts w:cs="Arial"/>
          <w:noProof/>
          <w:lang w:val="en-US" w:eastAsia="en-US"/>
        </w:rPr>
        <w:drawing>
          <wp:anchor distT="0" distB="0" distL="114300" distR="114300" simplePos="0" relativeHeight="251728384" behindDoc="1" locked="0" layoutInCell="1" allowOverlap="1" wp14:anchorId="2ADA2C14" wp14:editId="4AF9E6E5">
            <wp:simplePos x="0" y="0"/>
            <wp:positionH relativeFrom="column">
              <wp:posOffset>4806315</wp:posOffset>
            </wp:positionH>
            <wp:positionV relativeFrom="paragraph">
              <wp:posOffset>159385</wp:posOffset>
            </wp:positionV>
            <wp:extent cx="1061085" cy="1257300"/>
            <wp:effectExtent l="0" t="0" r="5715" b="0"/>
            <wp:wrapThrough wrapText="bothSides">
              <wp:wrapPolygon edited="0">
                <wp:start x="0" y="0"/>
                <wp:lineTo x="0" y="21273"/>
                <wp:lineTo x="21329" y="21273"/>
                <wp:lineTo x="21329"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61085" cy="1257300"/>
                    </a:xfrm>
                    <a:prstGeom prst="rect">
                      <a:avLst/>
                    </a:prstGeom>
                    <a:noFill/>
                  </pic:spPr>
                </pic:pic>
              </a:graphicData>
            </a:graphic>
            <wp14:sizeRelH relativeFrom="page">
              <wp14:pctWidth>0</wp14:pctWidth>
            </wp14:sizeRelH>
            <wp14:sizeRelV relativeFrom="page">
              <wp14:pctHeight>0</wp14:pctHeight>
            </wp14:sizeRelV>
          </wp:anchor>
        </w:drawing>
      </w:r>
    </w:p>
    <w:p w14:paraId="64BC5A67" w14:textId="7AB4236C" w:rsidR="00E51BB2" w:rsidRPr="008E0F84" w:rsidRDefault="00E51BB2" w:rsidP="00E51BB2">
      <w:pPr>
        <w:tabs>
          <w:tab w:val="left" w:pos="3600"/>
        </w:tabs>
        <w:rPr>
          <w:rFonts w:cs="Arial"/>
          <w:b/>
          <w:bCs/>
          <w:sz w:val="44"/>
          <w:szCs w:val="44"/>
        </w:rPr>
      </w:pPr>
      <w:r w:rsidRPr="008E0F84">
        <w:rPr>
          <w:rFonts w:cs="Arial"/>
          <w:b/>
          <w:bCs/>
          <w:sz w:val="44"/>
          <w:szCs w:val="44"/>
        </w:rPr>
        <w:t xml:space="preserve">Student Workplace Experience </w:t>
      </w:r>
    </w:p>
    <w:p w14:paraId="28E50560" w14:textId="77777777" w:rsidR="00E51BB2" w:rsidRPr="008E0F84" w:rsidRDefault="00E51BB2" w:rsidP="00E51BB2">
      <w:pPr>
        <w:tabs>
          <w:tab w:val="left" w:pos="3600"/>
        </w:tabs>
        <w:rPr>
          <w:rFonts w:cs="Arial"/>
          <w:b/>
          <w:bCs/>
          <w:sz w:val="32"/>
          <w:szCs w:val="32"/>
        </w:rPr>
      </w:pPr>
      <w:r w:rsidRPr="008E0F84">
        <w:rPr>
          <w:rFonts w:cs="Arial"/>
          <w:b/>
          <w:bCs/>
          <w:sz w:val="44"/>
          <w:szCs w:val="44"/>
        </w:rPr>
        <w:t>Health and Safety</w:t>
      </w:r>
    </w:p>
    <w:p w14:paraId="750BF330" w14:textId="77777777" w:rsidR="00E51BB2" w:rsidRPr="008E0F84" w:rsidRDefault="00E51BB2" w:rsidP="00E51BB2">
      <w:pPr>
        <w:tabs>
          <w:tab w:val="left" w:pos="3600"/>
        </w:tabs>
        <w:rPr>
          <w:rFonts w:cs="Arial"/>
          <w:b/>
          <w:bCs/>
          <w:sz w:val="44"/>
          <w:szCs w:val="44"/>
        </w:rPr>
      </w:pPr>
      <w:r w:rsidRPr="008E0F84">
        <w:rPr>
          <w:rFonts w:cs="Arial"/>
          <w:b/>
          <w:bCs/>
          <w:sz w:val="44"/>
          <w:szCs w:val="44"/>
        </w:rPr>
        <w:t>Student Responsibilities</w:t>
      </w:r>
    </w:p>
    <w:p w14:paraId="667D64EF" w14:textId="77777777" w:rsidR="00E51BB2" w:rsidRPr="008E0F84" w:rsidRDefault="00E51BB2" w:rsidP="00E51BB2">
      <w:pPr>
        <w:tabs>
          <w:tab w:val="left" w:pos="3600"/>
        </w:tabs>
        <w:rPr>
          <w:rFonts w:cs="Arial"/>
          <w:b/>
          <w:bCs/>
          <w:sz w:val="36"/>
          <w:szCs w:val="36"/>
        </w:rPr>
      </w:pPr>
    </w:p>
    <w:p w14:paraId="7395FF43" w14:textId="77777777" w:rsidR="00E51BB2" w:rsidRPr="008E0F84" w:rsidRDefault="00E51BB2" w:rsidP="00E51BB2">
      <w:pPr>
        <w:rPr>
          <w:rFonts w:cs="Arial"/>
          <w:sz w:val="28"/>
          <w:szCs w:val="28"/>
        </w:rPr>
      </w:pPr>
    </w:p>
    <w:p w14:paraId="5C6E9065" w14:textId="64DB94A5" w:rsidR="00E51BB2" w:rsidRPr="008E0F84" w:rsidRDefault="00E51BB2" w:rsidP="00E51BB2">
      <w:pPr>
        <w:rPr>
          <w:rFonts w:cs="Arial"/>
        </w:rPr>
      </w:pPr>
      <w:r w:rsidRPr="008E0F84">
        <w:rPr>
          <w:rFonts w:cs="Arial"/>
          <w:noProof/>
          <w:lang w:val="en-US" w:eastAsia="en-US"/>
        </w:rPr>
        <mc:AlternateContent>
          <mc:Choice Requires="wps">
            <w:drawing>
              <wp:anchor distT="0" distB="0" distL="114300" distR="114300" simplePos="0" relativeHeight="251730432" behindDoc="0" locked="0" layoutInCell="1" allowOverlap="1" wp14:anchorId="0ED9BE1B" wp14:editId="56864EAC">
                <wp:simplePos x="0" y="0"/>
                <wp:positionH relativeFrom="column">
                  <wp:posOffset>5715</wp:posOffset>
                </wp:positionH>
                <wp:positionV relativeFrom="paragraph">
                  <wp:posOffset>54610</wp:posOffset>
                </wp:positionV>
                <wp:extent cx="5857875" cy="33656"/>
                <wp:effectExtent l="19050" t="19050" r="9525" b="23495"/>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57875" cy="3365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0" o:spid="_x0000_s1026" style="position:absolute;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4.3pt" to="461.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" strokeweight="2.25pt"/>
            </w:pict>
          </mc:Fallback>
        </mc:AlternateContent>
      </w:r>
    </w:p>
    <w:p w14:paraId="18A6517A" w14:textId="77777777" w:rsidR="00E51BB2" w:rsidRPr="008E0F84" w:rsidRDefault="00E51BB2" w:rsidP="00E51BB2">
      <w:pPr>
        <w:ind w:right="206"/>
        <w:rPr>
          <w:rFonts w:cs="Arial"/>
        </w:rPr>
      </w:pPr>
    </w:p>
    <w:p w14:paraId="3F90868B" w14:textId="77777777" w:rsidR="00E51BB2" w:rsidRPr="008E0F84" w:rsidRDefault="00E51BB2" w:rsidP="00E51BB2">
      <w:pPr>
        <w:ind w:right="206"/>
        <w:rPr>
          <w:rFonts w:cs="Arial"/>
        </w:rPr>
      </w:pPr>
    </w:p>
    <w:p w14:paraId="26865871" w14:textId="77777777" w:rsidR="00E51BB2" w:rsidRPr="008E0F84" w:rsidRDefault="00E51BB2" w:rsidP="00E51BB2">
      <w:pPr>
        <w:pStyle w:val="Heading9"/>
        <w:tabs>
          <w:tab w:val="left" w:pos="720"/>
        </w:tabs>
        <w:rPr>
          <w:rFonts w:cs="Arial"/>
          <w:caps/>
          <w:sz w:val="20"/>
        </w:rPr>
      </w:pPr>
      <w:r w:rsidRPr="008E0F84">
        <w:rPr>
          <w:rFonts w:cs="Arial"/>
          <w:caps/>
          <w:sz w:val="20"/>
        </w:rPr>
        <w:t>"</w:t>
      </w:r>
      <w:r w:rsidRPr="008E0F84">
        <w:rPr>
          <w:rFonts w:cs="Arial"/>
          <w:sz w:val="20"/>
        </w:rPr>
        <w:t>Health and Safety is Everyone’s Business”</w:t>
      </w:r>
    </w:p>
    <w:p w14:paraId="0AFBA7A4" w14:textId="77777777" w:rsidR="00E51BB2" w:rsidRPr="008E0F84" w:rsidRDefault="00E51BB2" w:rsidP="00E51BB2">
      <w:pPr>
        <w:ind w:right="206"/>
        <w:rPr>
          <w:rFonts w:cs="Arial"/>
        </w:rPr>
      </w:pPr>
    </w:p>
    <w:p w14:paraId="735B0814" w14:textId="77777777" w:rsidR="00E51BB2" w:rsidRPr="008E0F84" w:rsidRDefault="00E51BB2" w:rsidP="00E51BB2">
      <w:pPr>
        <w:ind w:right="206"/>
        <w:rPr>
          <w:rFonts w:cs="Arial"/>
        </w:rPr>
      </w:pPr>
    </w:p>
    <w:p w14:paraId="0651EEBD" w14:textId="77777777" w:rsidR="00E51BB2" w:rsidRPr="008E0F84" w:rsidRDefault="00E51BB2" w:rsidP="00E51BB2">
      <w:pPr>
        <w:ind w:right="206"/>
        <w:rPr>
          <w:rFonts w:cs="Arial"/>
        </w:rPr>
      </w:pPr>
      <w:r w:rsidRPr="008E0F84">
        <w:rPr>
          <w:rFonts w:cs="Arial"/>
        </w:rPr>
        <w:t xml:space="preserve">Before you start work you must know who your appointed supervisor/lecturer is within the workplace. </w:t>
      </w:r>
    </w:p>
    <w:p w14:paraId="10408BB9" w14:textId="77777777" w:rsidR="00E51BB2" w:rsidRPr="008E0F84" w:rsidRDefault="00E51BB2" w:rsidP="00E51BB2">
      <w:pPr>
        <w:ind w:right="206"/>
        <w:rPr>
          <w:rFonts w:cs="Arial"/>
        </w:rPr>
      </w:pPr>
    </w:p>
    <w:p w14:paraId="173D017D" w14:textId="77777777" w:rsidR="00E51BB2" w:rsidRPr="008E0F84" w:rsidRDefault="00E51BB2" w:rsidP="00E51BB2">
      <w:pPr>
        <w:ind w:right="206"/>
        <w:rPr>
          <w:rFonts w:cs="Arial"/>
        </w:rPr>
      </w:pPr>
    </w:p>
    <w:p w14:paraId="1A6EE49D" w14:textId="77777777" w:rsidR="00E51BB2" w:rsidRPr="008E0F84" w:rsidRDefault="00E51BB2" w:rsidP="00CA2B95">
      <w:pPr>
        <w:pStyle w:val="BlockText"/>
        <w:numPr>
          <w:ilvl w:val="0"/>
          <w:numId w:val="117"/>
        </w:numPr>
        <w:tabs>
          <w:tab w:val="clear" w:pos="-514"/>
          <w:tab w:val="clear" w:pos="284"/>
          <w:tab w:val="left" w:pos="567"/>
        </w:tabs>
        <w:spacing w:line="264" w:lineRule="auto"/>
        <w:ind w:left="567" w:hanging="567"/>
        <w:jc w:val="left"/>
        <w:rPr>
          <w:rFonts w:ascii="Arial" w:hAnsi="Arial" w:cs="Arial"/>
          <w:sz w:val="20"/>
          <w:lang w:val="en-AU"/>
        </w:rPr>
      </w:pPr>
      <w:r w:rsidRPr="008E0F84">
        <w:rPr>
          <w:rFonts w:ascii="Arial" w:hAnsi="Arial" w:cs="Arial"/>
          <w:sz w:val="20"/>
          <w:lang w:val="en-AU"/>
        </w:rPr>
        <w:t>Before starting work, ask your supervisor/lecturer to identify hazards you may be exposed to in your work, or hazards you may cause.</w:t>
      </w:r>
    </w:p>
    <w:p w14:paraId="2B452A76" w14:textId="77777777" w:rsidR="00E51BB2" w:rsidRPr="008E0F84" w:rsidRDefault="00E51BB2" w:rsidP="00E51BB2">
      <w:pPr>
        <w:pStyle w:val="BlockText"/>
        <w:tabs>
          <w:tab w:val="clear" w:pos="-514"/>
          <w:tab w:val="clear" w:pos="284"/>
          <w:tab w:val="left" w:pos="567"/>
        </w:tabs>
        <w:spacing w:line="264" w:lineRule="auto"/>
        <w:ind w:left="567" w:hanging="567"/>
        <w:jc w:val="left"/>
        <w:rPr>
          <w:rFonts w:ascii="Arial" w:hAnsi="Arial" w:cs="Arial"/>
          <w:sz w:val="20"/>
          <w:lang w:val="en-AU"/>
        </w:rPr>
      </w:pPr>
    </w:p>
    <w:p w14:paraId="177AB907" w14:textId="77777777" w:rsidR="00E51BB2" w:rsidRPr="008E0F84" w:rsidRDefault="00E51BB2" w:rsidP="00CA2B95">
      <w:pPr>
        <w:pStyle w:val="BlockText"/>
        <w:numPr>
          <w:ilvl w:val="0"/>
          <w:numId w:val="117"/>
        </w:numPr>
        <w:tabs>
          <w:tab w:val="clear" w:pos="-514"/>
          <w:tab w:val="clear" w:pos="284"/>
          <w:tab w:val="left" w:pos="567"/>
        </w:tabs>
        <w:spacing w:line="264" w:lineRule="auto"/>
        <w:ind w:left="567" w:hanging="567"/>
        <w:jc w:val="left"/>
        <w:rPr>
          <w:rFonts w:ascii="Arial" w:hAnsi="Arial" w:cs="Arial"/>
          <w:sz w:val="20"/>
          <w:lang w:val="en-AU"/>
        </w:rPr>
      </w:pPr>
      <w:r w:rsidRPr="008E0F84">
        <w:rPr>
          <w:rFonts w:ascii="Arial" w:hAnsi="Arial" w:cs="Arial"/>
          <w:sz w:val="20"/>
        </w:rPr>
        <w:t>Ask your supervisor/lecturer to explain the methods you should use to minimise the likelihood of these hazards becoming a source of harm to yourself or others.</w:t>
      </w:r>
    </w:p>
    <w:p w14:paraId="5A18F1F2" w14:textId="77777777" w:rsidR="00E51BB2" w:rsidRPr="008E0F84" w:rsidRDefault="00E51BB2" w:rsidP="00E51BB2">
      <w:pPr>
        <w:pStyle w:val="BlockText"/>
        <w:tabs>
          <w:tab w:val="clear" w:pos="-514"/>
          <w:tab w:val="clear" w:pos="284"/>
          <w:tab w:val="left" w:pos="567"/>
        </w:tabs>
        <w:spacing w:line="264" w:lineRule="auto"/>
        <w:ind w:left="567" w:hanging="567"/>
        <w:jc w:val="left"/>
        <w:rPr>
          <w:rFonts w:ascii="Arial" w:hAnsi="Arial" w:cs="Arial"/>
          <w:sz w:val="20"/>
          <w:lang w:val="en-AU"/>
        </w:rPr>
      </w:pPr>
    </w:p>
    <w:p w14:paraId="0A06B7CB" w14:textId="77777777" w:rsidR="00E51BB2" w:rsidRPr="008E0F84" w:rsidRDefault="00E51BB2" w:rsidP="00CA2B95">
      <w:pPr>
        <w:pStyle w:val="BlockText"/>
        <w:numPr>
          <w:ilvl w:val="0"/>
          <w:numId w:val="117"/>
        </w:numPr>
        <w:tabs>
          <w:tab w:val="clear" w:pos="-514"/>
          <w:tab w:val="clear" w:pos="284"/>
          <w:tab w:val="left" w:pos="567"/>
        </w:tabs>
        <w:spacing w:line="264" w:lineRule="auto"/>
        <w:ind w:left="567" w:hanging="567"/>
        <w:jc w:val="left"/>
        <w:rPr>
          <w:rFonts w:ascii="Arial" w:hAnsi="Arial" w:cs="Arial"/>
          <w:sz w:val="20"/>
          <w:lang w:val="en-AU"/>
        </w:rPr>
      </w:pPr>
      <w:r w:rsidRPr="008E0F84">
        <w:rPr>
          <w:rFonts w:ascii="Arial" w:hAnsi="Arial" w:cs="Arial"/>
          <w:sz w:val="20"/>
        </w:rPr>
        <w:t>Be certain that you completely understand instructions before starting work.</w:t>
      </w:r>
    </w:p>
    <w:p w14:paraId="3EC5A948" w14:textId="77777777" w:rsidR="00E51BB2" w:rsidRPr="008E0F84" w:rsidRDefault="00E51BB2" w:rsidP="00E51BB2">
      <w:pPr>
        <w:pStyle w:val="BlockText"/>
        <w:tabs>
          <w:tab w:val="clear" w:pos="-514"/>
          <w:tab w:val="clear" w:pos="284"/>
          <w:tab w:val="left" w:pos="567"/>
        </w:tabs>
        <w:spacing w:line="264" w:lineRule="auto"/>
        <w:ind w:left="567" w:hanging="567"/>
        <w:jc w:val="left"/>
        <w:rPr>
          <w:rFonts w:ascii="Arial" w:hAnsi="Arial" w:cs="Arial"/>
          <w:sz w:val="20"/>
          <w:lang w:val="en-AU"/>
        </w:rPr>
      </w:pPr>
    </w:p>
    <w:p w14:paraId="3FFC1462" w14:textId="77777777" w:rsidR="00E51BB2" w:rsidRPr="008E0F84" w:rsidRDefault="00E51BB2" w:rsidP="00CA2B95">
      <w:pPr>
        <w:pStyle w:val="BlockText"/>
        <w:numPr>
          <w:ilvl w:val="0"/>
          <w:numId w:val="117"/>
        </w:numPr>
        <w:tabs>
          <w:tab w:val="clear" w:pos="-514"/>
          <w:tab w:val="clear" w:pos="284"/>
          <w:tab w:val="left" w:pos="567"/>
        </w:tabs>
        <w:spacing w:line="264" w:lineRule="auto"/>
        <w:ind w:left="567" w:hanging="567"/>
        <w:jc w:val="left"/>
        <w:rPr>
          <w:rFonts w:ascii="Arial" w:hAnsi="Arial" w:cs="Arial"/>
          <w:sz w:val="20"/>
          <w:lang w:val="en-AU"/>
        </w:rPr>
      </w:pPr>
      <w:r w:rsidRPr="008E0F84">
        <w:rPr>
          <w:rFonts w:ascii="Arial" w:hAnsi="Arial" w:cs="Arial"/>
          <w:sz w:val="20"/>
        </w:rPr>
        <w:t>If you have any doubts about the safety and/or healthfulness of a task, stop and get instruction from your supervisor/lecturer before continuing.</w:t>
      </w:r>
    </w:p>
    <w:p w14:paraId="44A6DCA7" w14:textId="77777777" w:rsidR="00E51BB2" w:rsidRPr="008E0F84" w:rsidRDefault="00E51BB2" w:rsidP="00E51BB2">
      <w:pPr>
        <w:pStyle w:val="BlockText"/>
        <w:tabs>
          <w:tab w:val="clear" w:pos="-514"/>
          <w:tab w:val="clear" w:pos="284"/>
          <w:tab w:val="left" w:pos="567"/>
        </w:tabs>
        <w:spacing w:line="264" w:lineRule="auto"/>
        <w:ind w:left="567" w:hanging="567"/>
        <w:jc w:val="left"/>
        <w:rPr>
          <w:rFonts w:ascii="Arial" w:hAnsi="Arial" w:cs="Arial"/>
          <w:sz w:val="20"/>
          <w:lang w:val="en-AU"/>
        </w:rPr>
      </w:pPr>
    </w:p>
    <w:p w14:paraId="506BBF78" w14:textId="77777777" w:rsidR="00E51BB2" w:rsidRPr="008E0F84" w:rsidRDefault="00E51BB2" w:rsidP="00CA2B95">
      <w:pPr>
        <w:pStyle w:val="BlockText"/>
        <w:numPr>
          <w:ilvl w:val="0"/>
          <w:numId w:val="117"/>
        </w:numPr>
        <w:tabs>
          <w:tab w:val="clear" w:pos="-514"/>
          <w:tab w:val="clear" w:pos="284"/>
          <w:tab w:val="left" w:pos="567"/>
        </w:tabs>
        <w:spacing w:line="264" w:lineRule="auto"/>
        <w:ind w:left="567" w:hanging="567"/>
        <w:jc w:val="left"/>
        <w:rPr>
          <w:rFonts w:ascii="Arial" w:hAnsi="Arial" w:cs="Arial"/>
          <w:sz w:val="20"/>
          <w:lang w:val="en-AU"/>
        </w:rPr>
      </w:pPr>
      <w:r w:rsidRPr="008E0F84">
        <w:rPr>
          <w:rFonts w:ascii="Arial" w:hAnsi="Arial" w:cs="Arial"/>
          <w:sz w:val="20"/>
        </w:rPr>
        <w:t>If protective equipment is required for a task, ensure that you use it correctly.</w:t>
      </w:r>
    </w:p>
    <w:p w14:paraId="509D3F67" w14:textId="77777777" w:rsidR="00E51BB2" w:rsidRPr="008E0F84" w:rsidRDefault="00E51BB2" w:rsidP="00E51BB2">
      <w:pPr>
        <w:pStyle w:val="BlockText"/>
        <w:tabs>
          <w:tab w:val="clear" w:pos="-514"/>
          <w:tab w:val="clear" w:pos="284"/>
          <w:tab w:val="left" w:pos="567"/>
        </w:tabs>
        <w:spacing w:line="264" w:lineRule="auto"/>
        <w:ind w:left="567" w:hanging="567"/>
        <w:jc w:val="left"/>
        <w:rPr>
          <w:rFonts w:ascii="Arial" w:hAnsi="Arial" w:cs="Arial"/>
          <w:sz w:val="20"/>
          <w:lang w:val="en-AU"/>
        </w:rPr>
      </w:pPr>
    </w:p>
    <w:p w14:paraId="3B961FF8" w14:textId="77777777" w:rsidR="00E51BB2" w:rsidRPr="008E0F84" w:rsidRDefault="00E51BB2" w:rsidP="00CA2B95">
      <w:pPr>
        <w:pStyle w:val="BlockText"/>
        <w:numPr>
          <w:ilvl w:val="0"/>
          <w:numId w:val="117"/>
        </w:numPr>
        <w:tabs>
          <w:tab w:val="clear" w:pos="-514"/>
          <w:tab w:val="clear" w:pos="284"/>
          <w:tab w:val="left" w:pos="567"/>
        </w:tabs>
        <w:spacing w:line="264" w:lineRule="auto"/>
        <w:ind w:left="567" w:hanging="567"/>
        <w:jc w:val="left"/>
        <w:rPr>
          <w:rFonts w:ascii="Arial" w:hAnsi="Arial" w:cs="Arial"/>
          <w:sz w:val="20"/>
          <w:lang w:val="en-AU"/>
        </w:rPr>
      </w:pPr>
      <w:r w:rsidRPr="008E0F84">
        <w:rPr>
          <w:rFonts w:ascii="Arial" w:hAnsi="Arial" w:cs="Arial"/>
          <w:sz w:val="20"/>
        </w:rPr>
        <w:t>Make sure that you understand exactly what your responsibilities are in an emergency situation.</w:t>
      </w:r>
    </w:p>
    <w:p w14:paraId="095546DD" w14:textId="77777777" w:rsidR="00E51BB2" w:rsidRPr="008E0F84" w:rsidRDefault="00E51BB2" w:rsidP="00E51BB2">
      <w:pPr>
        <w:pStyle w:val="BlockText"/>
        <w:tabs>
          <w:tab w:val="clear" w:pos="-514"/>
          <w:tab w:val="clear" w:pos="284"/>
          <w:tab w:val="left" w:pos="567"/>
        </w:tabs>
        <w:spacing w:line="264" w:lineRule="auto"/>
        <w:ind w:left="567" w:hanging="567"/>
        <w:jc w:val="left"/>
        <w:rPr>
          <w:rFonts w:ascii="Arial" w:hAnsi="Arial" w:cs="Arial"/>
          <w:sz w:val="20"/>
          <w:lang w:val="en-AU"/>
        </w:rPr>
      </w:pPr>
    </w:p>
    <w:p w14:paraId="278C30A1" w14:textId="77777777" w:rsidR="00E51BB2" w:rsidRPr="008E0F84" w:rsidRDefault="00E51BB2" w:rsidP="00CA2B95">
      <w:pPr>
        <w:pStyle w:val="BlockText"/>
        <w:numPr>
          <w:ilvl w:val="0"/>
          <w:numId w:val="117"/>
        </w:numPr>
        <w:tabs>
          <w:tab w:val="clear" w:pos="-514"/>
          <w:tab w:val="clear" w:pos="284"/>
          <w:tab w:val="left" w:pos="567"/>
        </w:tabs>
        <w:spacing w:line="264" w:lineRule="auto"/>
        <w:ind w:left="567" w:hanging="567"/>
        <w:jc w:val="left"/>
        <w:rPr>
          <w:rFonts w:ascii="Arial" w:hAnsi="Arial" w:cs="Arial"/>
          <w:sz w:val="20"/>
          <w:lang w:val="en-AU"/>
        </w:rPr>
      </w:pPr>
      <w:r w:rsidRPr="008E0F84">
        <w:rPr>
          <w:rFonts w:ascii="Arial" w:hAnsi="Arial" w:cs="Arial"/>
          <w:sz w:val="20"/>
        </w:rPr>
        <w:t>Know when and how medical help can be obtained and the position of the nearest first aid kit.</w:t>
      </w:r>
    </w:p>
    <w:p w14:paraId="483247A3" w14:textId="77777777" w:rsidR="00E51BB2" w:rsidRPr="008E0F84" w:rsidRDefault="00E51BB2" w:rsidP="00E51BB2">
      <w:pPr>
        <w:pStyle w:val="BlockText"/>
        <w:tabs>
          <w:tab w:val="clear" w:pos="-514"/>
          <w:tab w:val="clear" w:pos="284"/>
          <w:tab w:val="left" w:pos="567"/>
        </w:tabs>
        <w:spacing w:line="264" w:lineRule="auto"/>
        <w:ind w:left="567" w:hanging="567"/>
        <w:jc w:val="left"/>
        <w:rPr>
          <w:rFonts w:ascii="Arial" w:hAnsi="Arial" w:cs="Arial"/>
          <w:sz w:val="20"/>
          <w:lang w:val="en-AU"/>
        </w:rPr>
      </w:pPr>
    </w:p>
    <w:p w14:paraId="4BF30611" w14:textId="77777777" w:rsidR="00E51BB2" w:rsidRPr="008E0F84" w:rsidRDefault="00E51BB2" w:rsidP="00CA2B95">
      <w:pPr>
        <w:pStyle w:val="BlockText"/>
        <w:numPr>
          <w:ilvl w:val="0"/>
          <w:numId w:val="117"/>
        </w:numPr>
        <w:tabs>
          <w:tab w:val="clear" w:pos="-514"/>
          <w:tab w:val="clear" w:pos="284"/>
          <w:tab w:val="left" w:pos="567"/>
        </w:tabs>
        <w:spacing w:line="264" w:lineRule="auto"/>
        <w:ind w:left="567" w:hanging="567"/>
        <w:jc w:val="left"/>
        <w:rPr>
          <w:rFonts w:ascii="Arial" w:hAnsi="Arial" w:cs="Arial"/>
          <w:sz w:val="20"/>
          <w:lang w:val="en-AU"/>
        </w:rPr>
      </w:pPr>
      <w:r w:rsidRPr="008E0F84">
        <w:rPr>
          <w:rFonts w:ascii="Arial" w:hAnsi="Arial" w:cs="Arial"/>
          <w:sz w:val="20"/>
        </w:rPr>
        <w:t>Report all accidents and incidents to your supervisor/lecturer.</w:t>
      </w:r>
    </w:p>
    <w:p w14:paraId="453C8973" w14:textId="77777777" w:rsidR="00E51BB2" w:rsidRPr="008E0F84" w:rsidRDefault="00E51BB2" w:rsidP="00E51BB2">
      <w:pPr>
        <w:pStyle w:val="BlockText"/>
        <w:tabs>
          <w:tab w:val="clear" w:pos="-514"/>
          <w:tab w:val="clear" w:pos="284"/>
          <w:tab w:val="left" w:pos="567"/>
        </w:tabs>
        <w:spacing w:line="264" w:lineRule="auto"/>
        <w:ind w:left="567" w:hanging="567"/>
        <w:jc w:val="left"/>
        <w:rPr>
          <w:rFonts w:ascii="Arial" w:hAnsi="Arial" w:cs="Arial"/>
          <w:sz w:val="20"/>
          <w:lang w:val="en-AU"/>
        </w:rPr>
      </w:pPr>
    </w:p>
    <w:p w14:paraId="3E71E15C" w14:textId="77777777" w:rsidR="00E51BB2" w:rsidRPr="008E0F84" w:rsidRDefault="00E51BB2" w:rsidP="00CA2B95">
      <w:pPr>
        <w:pStyle w:val="BlockText"/>
        <w:numPr>
          <w:ilvl w:val="0"/>
          <w:numId w:val="117"/>
        </w:numPr>
        <w:tabs>
          <w:tab w:val="clear" w:pos="-514"/>
          <w:tab w:val="clear" w:pos="284"/>
          <w:tab w:val="left" w:pos="567"/>
        </w:tabs>
        <w:spacing w:line="264" w:lineRule="auto"/>
        <w:ind w:left="567" w:hanging="567"/>
        <w:jc w:val="left"/>
        <w:rPr>
          <w:rFonts w:ascii="Arial" w:hAnsi="Arial" w:cs="Arial"/>
          <w:sz w:val="20"/>
          <w:lang w:val="en-AU"/>
        </w:rPr>
      </w:pPr>
      <w:r w:rsidRPr="008E0F84">
        <w:rPr>
          <w:rFonts w:ascii="Arial" w:hAnsi="Arial" w:cs="Arial"/>
          <w:sz w:val="20"/>
        </w:rPr>
        <w:t>Treat all people with respect.  You have a responsibility to not harass or bully others and a right to not be harassed or bullied.  Report concerns to your supervisor/lecturer.</w:t>
      </w:r>
    </w:p>
    <w:p w14:paraId="31DF656F" w14:textId="77777777" w:rsidR="00E51BB2" w:rsidRPr="008E0F84" w:rsidRDefault="00E51BB2" w:rsidP="00E51BB2">
      <w:pPr>
        <w:ind w:right="206"/>
        <w:rPr>
          <w:rFonts w:cs="Arial"/>
        </w:rPr>
      </w:pPr>
    </w:p>
    <w:p w14:paraId="62431316" w14:textId="77777777" w:rsidR="00E51BB2" w:rsidRPr="008E0F84" w:rsidRDefault="00E51BB2" w:rsidP="00E51BB2">
      <w:pPr>
        <w:rPr>
          <w:rFonts w:cs="Arial"/>
        </w:rPr>
      </w:pPr>
    </w:p>
    <w:p w14:paraId="424022EF" w14:textId="77777777" w:rsidR="00E51BB2" w:rsidRPr="008E0F84" w:rsidRDefault="00E51BB2" w:rsidP="00E51BB2">
      <w:pPr>
        <w:rPr>
          <w:rFonts w:cs="Arial"/>
        </w:rPr>
        <w:sectPr w:rsidR="00E51BB2" w:rsidRPr="008E0F84" w:rsidSect="00D42602">
          <w:pgSz w:w="11907" w:h="16840" w:code="9"/>
          <w:pgMar w:top="1440" w:right="1134" w:bottom="1440" w:left="1701" w:header="720" w:footer="454" w:gutter="0"/>
          <w:cols w:space="720" w:equalWidth="0">
            <w:col w:w="9639" w:space="708"/>
          </w:cols>
        </w:sectPr>
      </w:pPr>
    </w:p>
    <w:p w14:paraId="318912E7" w14:textId="77777777" w:rsidR="00E51BB2" w:rsidRPr="00E62F64" w:rsidRDefault="00E51BB2" w:rsidP="00CA2B95">
      <w:pPr>
        <w:pStyle w:val="Heading6"/>
        <w:ind w:left="567" w:hanging="567"/>
      </w:pPr>
      <w:bookmarkStart w:id="314" w:name="_Ref430160989"/>
      <w:r w:rsidRPr="00E62F64">
        <w:lastRenderedPageBreak/>
        <w:t>EXAMPLE OF FORM FOR STUDENTS TO SIGN</w:t>
      </w:r>
      <w:bookmarkEnd w:id="314"/>
      <w:r w:rsidRPr="00E62F64">
        <w:t xml:space="preserve"> </w:t>
      </w:r>
    </w:p>
    <w:p w14:paraId="72A6E6DB" w14:textId="77777777" w:rsidR="00E51BB2" w:rsidRPr="008E0F84" w:rsidRDefault="00E51BB2" w:rsidP="00D42602">
      <w:pPr>
        <w:rPr>
          <w:rFonts w:cs="Arial"/>
        </w:rPr>
      </w:pPr>
    </w:p>
    <w:p w14:paraId="07F34F95" w14:textId="77777777" w:rsidR="00E51BB2" w:rsidRPr="008E0F84" w:rsidRDefault="00E51BB2" w:rsidP="00D42602">
      <w:pPr>
        <w:rPr>
          <w:rFonts w:cs="Arial"/>
        </w:rPr>
      </w:pPr>
    </w:p>
    <w:p w14:paraId="1C40A986" w14:textId="77777777" w:rsidR="00E51BB2" w:rsidRPr="008E0F84" w:rsidRDefault="00E51BB2" w:rsidP="00E51BB2">
      <w:pPr>
        <w:ind w:left="426"/>
        <w:rPr>
          <w:rFonts w:cs="Arial"/>
          <w:b/>
          <w:sz w:val="28"/>
        </w:rPr>
      </w:pPr>
    </w:p>
    <w:p w14:paraId="77B43B77" w14:textId="77777777" w:rsidR="00E51BB2" w:rsidRPr="008E0F84" w:rsidRDefault="00E51BB2" w:rsidP="00E51BB2">
      <w:pPr>
        <w:ind w:left="360"/>
        <w:rPr>
          <w:rFonts w:cs="Arial"/>
          <w:b/>
          <w:sz w:val="28"/>
        </w:rPr>
      </w:pPr>
      <w:r w:rsidRPr="008E0F84">
        <w:rPr>
          <w:rFonts w:cs="Arial"/>
          <w:b/>
        </w:rPr>
        <w:t>Postgraduate Programme, School of Design, Otago Polytechnic</w:t>
      </w:r>
    </w:p>
    <w:p w14:paraId="585A3080" w14:textId="77777777" w:rsidR="00E51BB2" w:rsidRPr="008E0F84" w:rsidRDefault="00E51BB2" w:rsidP="00D42602">
      <w:pPr>
        <w:rPr>
          <w:rFonts w:cs="Arial"/>
        </w:rPr>
      </w:pPr>
    </w:p>
    <w:p w14:paraId="17038A79" w14:textId="77777777" w:rsidR="00E51BB2" w:rsidRPr="008E0F84" w:rsidRDefault="00E51BB2" w:rsidP="00E51BB2">
      <w:pPr>
        <w:pStyle w:val="Heading4"/>
        <w:ind w:firstLine="360"/>
        <w:rPr>
          <w:rFonts w:cs="Arial"/>
          <w:sz w:val="20"/>
        </w:rPr>
      </w:pPr>
      <w:r w:rsidRPr="008E0F84">
        <w:rPr>
          <w:rFonts w:cs="Arial"/>
          <w:sz w:val="20"/>
        </w:rPr>
        <w:t>INTERNSHIP</w:t>
      </w:r>
    </w:p>
    <w:p w14:paraId="7DE413FA" w14:textId="77777777" w:rsidR="00E51BB2" w:rsidRPr="008E0F84" w:rsidRDefault="00E51BB2" w:rsidP="00E51BB2">
      <w:pPr>
        <w:ind w:left="426"/>
        <w:rPr>
          <w:rFonts w:cs="Arial"/>
          <w:b/>
        </w:rPr>
      </w:pPr>
    </w:p>
    <w:p w14:paraId="31DF5DB9" w14:textId="77777777" w:rsidR="00E51BB2" w:rsidRPr="008E0F84" w:rsidRDefault="00E51BB2" w:rsidP="00E51BB2">
      <w:pPr>
        <w:ind w:left="426"/>
        <w:rPr>
          <w:rFonts w:cs="Arial"/>
          <w:b/>
        </w:rPr>
      </w:pPr>
    </w:p>
    <w:p w14:paraId="611B5E71" w14:textId="77777777" w:rsidR="00E51BB2" w:rsidRPr="008E0F84" w:rsidRDefault="00E51BB2" w:rsidP="00E51BB2">
      <w:pPr>
        <w:ind w:left="426"/>
        <w:rPr>
          <w:rFonts w:cs="Arial"/>
          <w:b/>
        </w:rPr>
      </w:pPr>
    </w:p>
    <w:p w14:paraId="720305E4" w14:textId="77777777" w:rsidR="00E51BB2" w:rsidRPr="008E0F84" w:rsidRDefault="00E51BB2" w:rsidP="00E51BB2">
      <w:pPr>
        <w:ind w:left="426"/>
        <w:rPr>
          <w:rFonts w:cs="Arial"/>
          <w:b/>
        </w:rPr>
      </w:pPr>
    </w:p>
    <w:p w14:paraId="7905EACB" w14:textId="77777777" w:rsidR="00E51BB2" w:rsidRPr="008E0F84" w:rsidRDefault="00E51BB2" w:rsidP="00E51BB2">
      <w:pPr>
        <w:ind w:left="426"/>
        <w:rPr>
          <w:rFonts w:cs="Arial"/>
        </w:rPr>
      </w:pPr>
      <w:r w:rsidRPr="008E0F84">
        <w:rPr>
          <w:rFonts w:cs="Arial"/>
        </w:rPr>
        <w:t>I:____________________________ have thoroughly read and understood all of the responsibilities for myself,  the placement company and the Polytechnic for the forthcoming placement.</w:t>
      </w:r>
    </w:p>
    <w:p w14:paraId="730D6E65" w14:textId="77777777" w:rsidR="00E51BB2" w:rsidRPr="008E0F84" w:rsidRDefault="00E51BB2" w:rsidP="00E51BB2">
      <w:pPr>
        <w:ind w:left="426"/>
        <w:rPr>
          <w:rFonts w:cs="Arial"/>
        </w:rPr>
      </w:pPr>
    </w:p>
    <w:p w14:paraId="6551143F" w14:textId="77777777" w:rsidR="00E51BB2" w:rsidRPr="008E0F84" w:rsidRDefault="00E51BB2" w:rsidP="00E51BB2">
      <w:pPr>
        <w:ind w:left="426"/>
        <w:rPr>
          <w:rFonts w:cs="Arial"/>
        </w:rPr>
      </w:pPr>
    </w:p>
    <w:p w14:paraId="7282A2F4" w14:textId="77777777" w:rsidR="00E51BB2" w:rsidRPr="008E0F84" w:rsidRDefault="00E51BB2" w:rsidP="00E51BB2">
      <w:pPr>
        <w:ind w:left="426"/>
        <w:rPr>
          <w:rFonts w:cs="Arial"/>
        </w:rPr>
      </w:pPr>
      <w:r w:rsidRPr="008E0F84">
        <w:rPr>
          <w:rFonts w:cs="Arial"/>
        </w:rPr>
        <w:t>I have asked for clarification of any issues of concern and I agree to follow my responsibilities with professionalism and enthusiasm.</w:t>
      </w:r>
    </w:p>
    <w:p w14:paraId="18B26454" w14:textId="77777777" w:rsidR="00E51BB2" w:rsidRPr="008E0F84" w:rsidRDefault="00E51BB2" w:rsidP="00E51BB2">
      <w:pPr>
        <w:ind w:left="426"/>
        <w:rPr>
          <w:rFonts w:cs="Arial"/>
        </w:rPr>
      </w:pPr>
    </w:p>
    <w:p w14:paraId="0EBF9D65" w14:textId="77777777" w:rsidR="00E51BB2" w:rsidRPr="008E0F84" w:rsidRDefault="00E51BB2" w:rsidP="00E51BB2">
      <w:pPr>
        <w:ind w:left="426"/>
        <w:rPr>
          <w:rFonts w:cs="Arial"/>
        </w:rPr>
      </w:pPr>
    </w:p>
    <w:p w14:paraId="6805EBFA" w14:textId="77777777" w:rsidR="00E51BB2" w:rsidRPr="008E0F84" w:rsidRDefault="00E51BB2" w:rsidP="00E51BB2">
      <w:pPr>
        <w:ind w:left="426"/>
        <w:rPr>
          <w:rFonts w:cs="Arial"/>
        </w:rPr>
      </w:pPr>
      <w:r w:rsidRPr="008E0F84">
        <w:rPr>
          <w:rFonts w:cs="Arial"/>
        </w:rPr>
        <w:t>The Polytechnic takes no responsibility or liability for my actions that involve damage or personal liability to others, or myself or property.</w:t>
      </w:r>
    </w:p>
    <w:p w14:paraId="463AD02E" w14:textId="77777777" w:rsidR="00E51BB2" w:rsidRPr="008E0F84" w:rsidRDefault="00E51BB2" w:rsidP="00E51BB2">
      <w:pPr>
        <w:ind w:left="426"/>
        <w:rPr>
          <w:rFonts w:cs="Arial"/>
        </w:rPr>
      </w:pPr>
    </w:p>
    <w:p w14:paraId="59513FF0" w14:textId="77777777" w:rsidR="00E51BB2" w:rsidRPr="008E0F84" w:rsidRDefault="00E51BB2" w:rsidP="00E51BB2">
      <w:pPr>
        <w:ind w:left="426"/>
        <w:rPr>
          <w:rFonts w:cs="Arial"/>
        </w:rPr>
      </w:pPr>
    </w:p>
    <w:p w14:paraId="1D0EC21E" w14:textId="77777777" w:rsidR="00E51BB2" w:rsidRPr="008E0F84" w:rsidRDefault="00E51BB2" w:rsidP="00E51BB2">
      <w:pPr>
        <w:ind w:left="426"/>
        <w:rPr>
          <w:rFonts w:cs="Arial"/>
        </w:rPr>
      </w:pPr>
    </w:p>
    <w:p w14:paraId="5A39A9E6" w14:textId="77777777" w:rsidR="00E51BB2" w:rsidRPr="008E0F84" w:rsidRDefault="00E51BB2" w:rsidP="00E51BB2">
      <w:pPr>
        <w:ind w:left="426"/>
        <w:rPr>
          <w:rFonts w:cs="Arial"/>
        </w:rPr>
      </w:pPr>
    </w:p>
    <w:p w14:paraId="7137D4D0" w14:textId="77777777" w:rsidR="00E51BB2" w:rsidRPr="008E0F84" w:rsidRDefault="00E51BB2" w:rsidP="00E51BB2">
      <w:pPr>
        <w:ind w:left="426"/>
        <w:rPr>
          <w:rFonts w:cs="Arial"/>
        </w:rPr>
      </w:pPr>
    </w:p>
    <w:p w14:paraId="05EC1DDC" w14:textId="77777777" w:rsidR="00E51BB2" w:rsidRPr="008E0F84" w:rsidRDefault="00E51BB2" w:rsidP="00E51BB2">
      <w:pPr>
        <w:ind w:left="426"/>
        <w:rPr>
          <w:rFonts w:cs="Arial"/>
          <w:b/>
        </w:rPr>
      </w:pPr>
      <w:r w:rsidRPr="008E0F84">
        <w:rPr>
          <w:rFonts w:cs="Arial"/>
          <w:b/>
        </w:rPr>
        <w:t>Signed: ______________________</w:t>
      </w:r>
      <w:r w:rsidRPr="008E0F84">
        <w:rPr>
          <w:rFonts w:cs="Arial"/>
          <w:b/>
        </w:rPr>
        <w:tab/>
      </w:r>
    </w:p>
    <w:p w14:paraId="4E4242C9" w14:textId="77777777" w:rsidR="00E51BB2" w:rsidRPr="008E0F84" w:rsidRDefault="00E51BB2" w:rsidP="00E51BB2">
      <w:pPr>
        <w:ind w:left="426"/>
        <w:rPr>
          <w:rFonts w:cs="Arial"/>
          <w:b/>
        </w:rPr>
      </w:pPr>
    </w:p>
    <w:p w14:paraId="5F08E5E5" w14:textId="77777777" w:rsidR="00E51BB2" w:rsidRPr="008E0F84" w:rsidRDefault="00E51BB2" w:rsidP="00E51BB2">
      <w:pPr>
        <w:ind w:left="426"/>
        <w:rPr>
          <w:rFonts w:cs="Arial"/>
          <w:b/>
        </w:rPr>
      </w:pPr>
      <w:r w:rsidRPr="008E0F84">
        <w:rPr>
          <w:rFonts w:cs="Arial"/>
          <w:b/>
        </w:rPr>
        <w:t>Date:     ______________________</w:t>
      </w:r>
    </w:p>
    <w:p w14:paraId="736869F7" w14:textId="77777777" w:rsidR="00E51BB2" w:rsidRPr="008E0F84" w:rsidRDefault="00E51BB2" w:rsidP="00E51BB2">
      <w:pPr>
        <w:ind w:left="426"/>
        <w:rPr>
          <w:rFonts w:cs="Arial"/>
          <w:b/>
        </w:rPr>
      </w:pPr>
    </w:p>
    <w:p w14:paraId="07B61887" w14:textId="77777777" w:rsidR="00E51BB2" w:rsidRPr="008E0F84" w:rsidRDefault="00E51BB2" w:rsidP="00E51BB2">
      <w:pPr>
        <w:ind w:left="426"/>
        <w:rPr>
          <w:rFonts w:cs="Arial"/>
          <w:b/>
        </w:rPr>
      </w:pPr>
    </w:p>
    <w:p w14:paraId="6FD7A6D1" w14:textId="77777777" w:rsidR="00E51BB2" w:rsidRPr="008E0F84" w:rsidRDefault="00E51BB2" w:rsidP="00E51BB2">
      <w:pPr>
        <w:ind w:left="426"/>
        <w:rPr>
          <w:rFonts w:cs="Arial"/>
          <w:b/>
        </w:rPr>
      </w:pPr>
      <w:r w:rsidRPr="008E0F84">
        <w:rPr>
          <w:rFonts w:cs="Arial"/>
          <w:b/>
        </w:rPr>
        <w:t>Contact address: _____________________</w:t>
      </w:r>
    </w:p>
    <w:p w14:paraId="3F278D79" w14:textId="77777777" w:rsidR="00E51BB2" w:rsidRPr="008E0F84" w:rsidRDefault="00E51BB2" w:rsidP="00E51BB2">
      <w:pPr>
        <w:ind w:left="426"/>
        <w:rPr>
          <w:rFonts w:cs="Arial"/>
          <w:b/>
        </w:rPr>
      </w:pPr>
    </w:p>
    <w:p w14:paraId="6B6B23DC" w14:textId="77777777" w:rsidR="00E51BB2" w:rsidRPr="008E0F84" w:rsidRDefault="00E51BB2" w:rsidP="00E51BB2">
      <w:pPr>
        <w:ind w:left="426"/>
        <w:rPr>
          <w:rFonts w:cs="Arial"/>
          <w:b/>
        </w:rPr>
      </w:pPr>
      <w:r w:rsidRPr="008E0F84">
        <w:rPr>
          <w:rFonts w:cs="Arial"/>
          <w:b/>
        </w:rPr>
        <w:t>Phone Number: ______________________</w:t>
      </w:r>
    </w:p>
    <w:p w14:paraId="084BA503" w14:textId="77777777" w:rsidR="00E51BB2" w:rsidRPr="008E0F84" w:rsidRDefault="00E51BB2" w:rsidP="00E51BB2">
      <w:pPr>
        <w:tabs>
          <w:tab w:val="left" w:pos="284"/>
        </w:tabs>
        <w:rPr>
          <w:rFonts w:cs="Arial"/>
        </w:rPr>
      </w:pPr>
    </w:p>
    <w:p w14:paraId="590621C1" w14:textId="77777777" w:rsidR="00E51BB2" w:rsidRPr="008E0F84" w:rsidRDefault="00E51BB2" w:rsidP="00E51BB2">
      <w:pPr>
        <w:rPr>
          <w:rFonts w:cs="Arial"/>
        </w:rPr>
      </w:pPr>
    </w:p>
    <w:p w14:paraId="32E47B38" w14:textId="77777777" w:rsidR="00DF69AD" w:rsidRPr="008E0F84" w:rsidRDefault="00DF69AD" w:rsidP="00DF69AD">
      <w:pPr>
        <w:pStyle w:val="BodyTextIndent"/>
        <w:rPr>
          <w:rFonts w:cs="Arial"/>
        </w:rPr>
      </w:pPr>
    </w:p>
    <w:p w14:paraId="70EAB2F1" w14:textId="77777777" w:rsidR="000C4283" w:rsidRPr="008E0F84" w:rsidRDefault="000C4283" w:rsidP="000C4283">
      <w:pPr>
        <w:spacing w:line="260" w:lineRule="atLeast"/>
        <w:rPr>
          <w:rFonts w:cs="Arial"/>
          <w:sz w:val="28"/>
          <w:szCs w:val="28"/>
        </w:rPr>
      </w:pPr>
    </w:p>
    <w:p w14:paraId="18694481" w14:textId="77777777" w:rsidR="00E51BB2" w:rsidRDefault="00E51BB2" w:rsidP="000C4283">
      <w:pPr>
        <w:spacing w:line="260" w:lineRule="atLeast"/>
        <w:rPr>
          <w:rFonts w:ascii="Franklin Gothic Medium" w:hAnsi="Franklin Gothic Medium"/>
          <w:i/>
        </w:rPr>
        <w:sectPr w:rsidR="00E51BB2" w:rsidSect="00E51BB2">
          <w:footerReference w:type="default" r:id="rId36"/>
          <w:footnotePr>
            <w:pos w:val="beneathText"/>
          </w:footnotePr>
          <w:pgSz w:w="11907" w:h="16840" w:code="9"/>
          <w:pgMar w:top="1440" w:right="1134" w:bottom="1440" w:left="1701" w:header="720" w:footer="720" w:gutter="0"/>
          <w:cols w:space="720"/>
          <w:docGrid w:linePitch="360"/>
        </w:sectPr>
      </w:pPr>
    </w:p>
    <w:p w14:paraId="767D243B" w14:textId="0CFDCB4E" w:rsidR="005E2B99" w:rsidRPr="0013747F" w:rsidRDefault="005E2B99" w:rsidP="00B67396">
      <w:pPr>
        <w:pStyle w:val="Heading2"/>
      </w:pPr>
      <w:bookmarkStart w:id="315" w:name="_Ref414607731"/>
      <w:bookmarkStart w:id="316" w:name="_Toc424551935"/>
      <w:bookmarkStart w:id="317" w:name="_Toc430263556"/>
      <w:r w:rsidRPr="0013747F">
        <w:lastRenderedPageBreak/>
        <w:t xml:space="preserve">Appendix </w:t>
      </w:r>
      <w:r w:rsidRPr="0013747F">
        <w:fldChar w:fldCharType="begin"/>
      </w:r>
      <w:r w:rsidRPr="0013747F">
        <w:instrText xml:space="preserve"> AUTONUM  \* Arabic </w:instrText>
      </w:r>
      <w:r w:rsidRPr="0013747F">
        <w:fldChar w:fldCharType="end"/>
      </w:r>
      <w:r w:rsidRPr="0013747F">
        <w:t>:</w:t>
      </w:r>
      <w:r w:rsidR="00613539" w:rsidRPr="0013747F">
        <w:t xml:space="preserve"> </w:t>
      </w:r>
      <w:r w:rsidR="00FD4716" w:rsidRPr="0013747F">
        <w:t>AP0520.0</w:t>
      </w:r>
      <w:r w:rsidR="00C16E5B">
        <w:t>2</w:t>
      </w:r>
      <w:r w:rsidR="00FD4716" w:rsidRPr="0013747F">
        <w:t xml:space="preserve"> English Language Requirements for those for whom English is an Additional Language</w:t>
      </w:r>
      <w:bookmarkEnd w:id="315"/>
      <w:bookmarkEnd w:id="316"/>
      <w:bookmarkEnd w:id="317"/>
    </w:p>
    <w:p w14:paraId="39E3ECD6" w14:textId="77777777" w:rsidR="005E2B99" w:rsidRPr="0013747F" w:rsidRDefault="005E2B99" w:rsidP="00731DBA">
      <w:pPr>
        <w:pStyle w:val="BodyTextIndent"/>
        <w:ind w:left="0"/>
      </w:pPr>
    </w:p>
    <w:p w14:paraId="78019BE4" w14:textId="77777777" w:rsidR="00FD4716" w:rsidRDefault="00BE6374" w:rsidP="00FD4716">
      <w:pPr>
        <w:pStyle w:val="BodyTextIndent"/>
        <w:ind w:left="0"/>
      </w:pPr>
      <w:r w:rsidRPr="0013747F">
        <w:t xml:space="preserve">Institutional </w:t>
      </w:r>
      <w:r w:rsidR="000749F8" w:rsidRPr="0013747F">
        <w:t xml:space="preserve">English Language Requirements for those for whom English is an additional language </w:t>
      </w:r>
      <w:r w:rsidR="00FD4716" w:rsidRPr="0013747F">
        <w:t>Policy - click on the link below to view:</w:t>
      </w:r>
    </w:p>
    <w:p w14:paraId="4C4F2107" w14:textId="12B91041" w:rsidR="008208F5" w:rsidRDefault="00926B2D" w:rsidP="00FD4716">
      <w:pPr>
        <w:pStyle w:val="BodyTextIndent"/>
        <w:ind w:left="0"/>
      </w:pPr>
      <w:hyperlink r:id="rId37" w:history="1">
        <w:r w:rsidR="00C16E5B" w:rsidRPr="006A16BA">
          <w:rPr>
            <w:rStyle w:val="Hyperlink"/>
          </w:rPr>
          <w:t>http://www.op.ac.nz/assets/policies/AP0520.02-English-Language-Requirements-for-Those-for-Whom-English-is-an-Additional-Language.pdf</w:t>
        </w:r>
      </w:hyperlink>
    </w:p>
    <w:p w14:paraId="061C9B13" w14:textId="2A164906" w:rsidR="00FD4716" w:rsidRPr="0013747F" w:rsidRDefault="008208F5" w:rsidP="00FD4716">
      <w:pPr>
        <w:pStyle w:val="BodyTextIndent"/>
        <w:ind w:left="0"/>
        <w:rPr>
          <w:i/>
          <w:sz w:val="16"/>
        </w:rPr>
      </w:pPr>
      <w:r w:rsidRPr="0013747F">
        <w:rPr>
          <w:i/>
          <w:sz w:val="16"/>
        </w:rPr>
        <w:t xml:space="preserve"> </w:t>
      </w:r>
      <w:r w:rsidR="00FD4716" w:rsidRPr="0013747F">
        <w:rPr>
          <w:i/>
          <w:sz w:val="16"/>
        </w:rPr>
        <w:t>(Sourced from Otago Polytechnic Website)</w:t>
      </w:r>
    </w:p>
    <w:p w14:paraId="1275C9B3" w14:textId="77777777" w:rsidR="00FD4716" w:rsidRPr="0013747F" w:rsidRDefault="00FD4716" w:rsidP="00731DBA">
      <w:pPr>
        <w:pStyle w:val="BodyTextIndent"/>
        <w:ind w:left="0"/>
      </w:pPr>
    </w:p>
    <w:p w14:paraId="4BC7886E" w14:textId="77777777" w:rsidR="00B63630" w:rsidRPr="0013747F" w:rsidRDefault="00B63630" w:rsidP="00731DBA">
      <w:pPr>
        <w:pStyle w:val="BodyTextIndent"/>
        <w:ind w:left="0"/>
        <w:sectPr w:rsidR="00B63630" w:rsidRPr="0013747F" w:rsidSect="00CF298D">
          <w:footnotePr>
            <w:pos w:val="beneathText"/>
          </w:footnotePr>
          <w:pgSz w:w="11907" w:h="16840" w:code="9"/>
          <w:pgMar w:top="1440" w:right="1134" w:bottom="1440" w:left="1701" w:header="720" w:footer="720" w:gutter="0"/>
          <w:cols w:space="720"/>
          <w:docGrid w:linePitch="360"/>
        </w:sectPr>
      </w:pPr>
    </w:p>
    <w:p w14:paraId="40C9CAD6" w14:textId="77777777" w:rsidR="00B63630" w:rsidRPr="0013747F" w:rsidRDefault="00B63630" w:rsidP="00B67396">
      <w:pPr>
        <w:pStyle w:val="Heading2"/>
      </w:pPr>
      <w:bookmarkStart w:id="318" w:name="_Ref414608100"/>
      <w:bookmarkStart w:id="319" w:name="_Toc424551936"/>
      <w:bookmarkStart w:id="320" w:name="_Toc430263557"/>
      <w:r w:rsidRPr="0013747F">
        <w:lastRenderedPageBreak/>
        <w:t xml:space="preserve">Appendix </w:t>
      </w:r>
      <w:r w:rsidRPr="0013747F">
        <w:fldChar w:fldCharType="begin"/>
      </w:r>
      <w:r w:rsidRPr="0013747F">
        <w:instrText xml:space="preserve"> AUTONUM  \* Arabic </w:instrText>
      </w:r>
      <w:r w:rsidRPr="0013747F">
        <w:fldChar w:fldCharType="end"/>
      </w:r>
      <w:r w:rsidRPr="0013747F">
        <w:t>:</w:t>
      </w:r>
      <w:r w:rsidR="00613539" w:rsidRPr="0013747F">
        <w:t xml:space="preserve"> </w:t>
      </w:r>
      <w:r w:rsidRPr="0013747F">
        <w:t>AP0501.09 Recognition of Prior Learning (RPL)</w:t>
      </w:r>
      <w:bookmarkEnd w:id="318"/>
      <w:bookmarkEnd w:id="319"/>
      <w:bookmarkEnd w:id="320"/>
    </w:p>
    <w:p w14:paraId="18775CA5" w14:textId="77777777" w:rsidR="000749F8" w:rsidRPr="0013747F" w:rsidRDefault="000749F8" w:rsidP="000749F8"/>
    <w:p w14:paraId="3629E4CF" w14:textId="77777777" w:rsidR="000749F8" w:rsidRPr="0013747F" w:rsidRDefault="00BE6374" w:rsidP="000749F8">
      <w:pPr>
        <w:pStyle w:val="BodyTextIndent"/>
        <w:ind w:left="0"/>
      </w:pPr>
      <w:r w:rsidRPr="0013747F">
        <w:t xml:space="preserve">Institutional </w:t>
      </w:r>
      <w:r w:rsidR="000749F8" w:rsidRPr="0013747F">
        <w:t>Recognition of Prior Learning Policy - click on the link below to view:</w:t>
      </w:r>
    </w:p>
    <w:p w14:paraId="003B9BE4" w14:textId="77777777" w:rsidR="00D97E1D" w:rsidRPr="0013747F" w:rsidRDefault="00926B2D" w:rsidP="000749F8">
      <w:pPr>
        <w:pStyle w:val="BodyTextIndent"/>
        <w:ind w:left="0"/>
        <w:rPr>
          <w:rStyle w:val="Hyperlink"/>
        </w:rPr>
      </w:pPr>
      <w:hyperlink r:id="rId38" w:history="1">
        <w:r w:rsidR="00D97E1D" w:rsidRPr="0013747F">
          <w:rPr>
            <w:rStyle w:val="Hyperlink"/>
          </w:rPr>
          <w:t>http://www.op.ac.nz/assets/policies/AP0501.09-Recognition-of-Prior-Learning.pdf</w:t>
        </w:r>
      </w:hyperlink>
    </w:p>
    <w:p w14:paraId="09D82045" w14:textId="77777777" w:rsidR="000749F8" w:rsidRPr="0013747F" w:rsidRDefault="00D97E1D" w:rsidP="000749F8">
      <w:pPr>
        <w:pStyle w:val="BodyTextIndent"/>
        <w:ind w:left="0"/>
        <w:rPr>
          <w:i/>
          <w:sz w:val="16"/>
        </w:rPr>
      </w:pPr>
      <w:r w:rsidRPr="0013747F">
        <w:rPr>
          <w:i/>
          <w:sz w:val="16"/>
        </w:rPr>
        <w:t xml:space="preserve"> </w:t>
      </w:r>
      <w:r w:rsidR="000749F8" w:rsidRPr="0013747F">
        <w:rPr>
          <w:i/>
          <w:sz w:val="16"/>
        </w:rPr>
        <w:t>(Sourced from Otago Polytechnic Website)</w:t>
      </w:r>
    </w:p>
    <w:p w14:paraId="435AB183" w14:textId="77777777" w:rsidR="000749F8" w:rsidRPr="0013747F" w:rsidRDefault="000749F8" w:rsidP="000749F8"/>
    <w:p w14:paraId="0958CA85" w14:textId="77777777" w:rsidR="000749F8" w:rsidRPr="0013747F" w:rsidRDefault="000749F8" w:rsidP="000749F8"/>
    <w:p w14:paraId="2E5E1600" w14:textId="77777777" w:rsidR="00FD4716" w:rsidRPr="0013747F" w:rsidRDefault="00FD4716" w:rsidP="00731DBA">
      <w:pPr>
        <w:pStyle w:val="BodyTextIndent"/>
        <w:ind w:left="0"/>
      </w:pPr>
    </w:p>
    <w:p w14:paraId="6A7ED4FD" w14:textId="77777777" w:rsidR="00731DBA" w:rsidRPr="0013747F" w:rsidRDefault="00731DBA" w:rsidP="00731DBA">
      <w:pPr>
        <w:pStyle w:val="BodyTextIndent"/>
        <w:ind w:left="0"/>
      </w:pPr>
    </w:p>
    <w:p w14:paraId="1EBDE9B2" w14:textId="77777777" w:rsidR="007E1DEF" w:rsidRPr="0013747F" w:rsidRDefault="007E1DEF" w:rsidP="00731DBA">
      <w:pPr>
        <w:pStyle w:val="BodyTextIndent"/>
        <w:ind w:left="0"/>
        <w:sectPr w:rsidR="007E1DEF" w:rsidRPr="0013747F" w:rsidSect="00CF298D">
          <w:footnotePr>
            <w:pos w:val="beneathText"/>
          </w:footnotePr>
          <w:pgSz w:w="11907" w:h="16840" w:code="9"/>
          <w:pgMar w:top="1440" w:right="1134" w:bottom="1440" w:left="1701" w:header="720" w:footer="720" w:gutter="0"/>
          <w:cols w:space="720"/>
          <w:docGrid w:linePitch="360"/>
        </w:sectPr>
      </w:pPr>
    </w:p>
    <w:p w14:paraId="76BB07D6" w14:textId="77777777" w:rsidR="000A39EF" w:rsidRPr="0013747F" w:rsidRDefault="000A39EF" w:rsidP="00B67396">
      <w:pPr>
        <w:pStyle w:val="Heading2"/>
      </w:pPr>
      <w:bookmarkStart w:id="321" w:name="_Ref414608480"/>
      <w:bookmarkStart w:id="322" w:name="_Toc424551937"/>
      <w:bookmarkStart w:id="323" w:name="_Toc430263558"/>
      <w:r w:rsidRPr="0013747F">
        <w:lastRenderedPageBreak/>
        <w:t xml:space="preserve">Appendix </w:t>
      </w:r>
      <w:r w:rsidRPr="0013747F">
        <w:fldChar w:fldCharType="begin"/>
      </w:r>
      <w:r w:rsidRPr="0013747F">
        <w:instrText xml:space="preserve"> AUTONUM  \* Arabic </w:instrText>
      </w:r>
      <w:r w:rsidRPr="0013747F">
        <w:fldChar w:fldCharType="end"/>
      </w:r>
      <w:r w:rsidRPr="0013747F">
        <w:t>: AP0900.05 Assessment</w:t>
      </w:r>
      <w:bookmarkEnd w:id="321"/>
      <w:bookmarkEnd w:id="322"/>
      <w:bookmarkEnd w:id="323"/>
      <w:r w:rsidRPr="0013747F">
        <w:t xml:space="preserve"> </w:t>
      </w:r>
    </w:p>
    <w:p w14:paraId="00288319" w14:textId="77777777" w:rsidR="000A39EF" w:rsidRPr="0013747F" w:rsidRDefault="000A39EF" w:rsidP="000A39EF">
      <w:pPr>
        <w:pStyle w:val="BodyTextIndent"/>
        <w:ind w:left="0"/>
      </w:pPr>
    </w:p>
    <w:p w14:paraId="2D3A0E5B" w14:textId="77777777" w:rsidR="000A39EF" w:rsidRPr="0013747F" w:rsidRDefault="00BE6374" w:rsidP="000A39EF">
      <w:pPr>
        <w:pStyle w:val="BodyTextIndent"/>
        <w:ind w:left="0"/>
      </w:pPr>
      <w:r w:rsidRPr="0013747F">
        <w:t xml:space="preserve">Institutional </w:t>
      </w:r>
      <w:r w:rsidR="000A39EF" w:rsidRPr="0013747F">
        <w:t>Assessment in Te Reo  - click on the link below to view:</w:t>
      </w:r>
    </w:p>
    <w:p w14:paraId="27457C59" w14:textId="77777777" w:rsidR="000A39EF" w:rsidRPr="0013747F" w:rsidRDefault="00926B2D" w:rsidP="000A39EF">
      <w:pPr>
        <w:pStyle w:val="BodyTextIndent"/>
        <w:ind w:left="0"/>
        <w:rPr>
          <w:rStyle w:val="Hyperlink"/>
        </w:rPr>
      </w:pPr>
      <w:hyperlink r:id="rId39" w:history="1">
        <w:r w:rsidR="000A39EF" w:rsidRPr="0013747F">
          <w:rPr>
            <w:rStyle w:val="Hyperlink"/>
          </w:rPr>
          <w:t>http://www.op.ac.nz/assets/policies/AP0900.05-Assessment.pdf</w:t>
        </w:r>
      </w:hyperlink>
    </w:p>
    <w:p w14:paraId="2FC0288B" w14:textId="77777777" w:rsidR="000A39EF" w:rsidRPr="0013747F" w:rsidRDefault="000A39EF" w:rsidP="000A39EF">
      <w:pPr>
        <w:pStyle w:val="BodyTextIndent"/>
        <w:ind w:left="0"/>
        <w:rPr>
          <w:i/>
          <w:sz w:val="16"/>
        </w:rPr>
      </w:pPr>
      <w:r w:rsidRPr="0013747F">
        <w:rPr>
          <w:i/>
          <w:sz w:val="16"/>
        </w:rPr>
        <w:t xml:space="preserve"> (Sourced from Otago Polytechnic Website)</w:t>
      </w:r>
    </w:p>
    <w:p w14:paraId="79E01789" w14:textId="77777777" w:rsidR="000A39EF" w:rsidRPr="0013747F" w:rsidRDefault="000A39EF" w:rsidP="000A39EF">
      <w:pPr>
        <w:pStyle w:val="BodyTextIndent"/>
        <w:ind w:left="0"/>
      </w:pPr>
    </w:p>
    <w:p w14:paraId="24F3E812" w14:textId="77777777" w:rsidR="00FF35C1" w:rsidRPr="0013747F" w:rsidRDefault="00FF35C1" w:rsidP="000A39EF">
      <w:pPr>
        <w:pStyle w:val="BodyTextIndent"/>
        <w:ind w:left="0"/>
      </w:pPr>
    </w:p>
    <w:p w14:paraId="3C1AB369" w14:textId="77777777" w:rsidR="00FF35C1" w:rsidRPr="0013747F" w:rsidRDefault="00FF35C1" w:rsidP="000A39EF">
      <w:pPr>
        <w:pStyle w:val="BodyTextIndent"/>
        <w:ind w:left="0"/>
      </w:pPr>
    </w:p>
    <w:p w14:paraId="676197D0" w14:textId="77777777" w:rsidR="000A39EF" w:rsidRPr="0013747F" w:rsidRDefault="000A39EF" w:rsidP="00731DBA">
      <w:pPr>
        <w:pStyle w:val="BodyTextIndent"/>
        <w:ind w:left="0"/>
        <w:sectPr w:rsidR="000A39EF" w:rsidRPr="0013747F" w:rsidSect="00CF298D">
          <w:footnotePr>
            <w:pos w:val="beneathText"/>
          </w:footnotePr>
          <w:pgSz w:w="11907" w:h="16840" w:code="9"/>
          <w:pgMar w:top="1440" w:right="1134" w:bottom="1440" w:left="1701" w:header="720" w:footer="720" w:gutter="0"/>
          <w:cols w:space="720"/>
          <w:docGrid w:linePitch="360"/>
        </w:sectPr>
      </w:pPr>
    </w:p>
    <w:p w14:paraId="2609EA25" w14:textId="77777777" w:rsidR="00F605F4" w:rsidRPr="0013747F" w:rsidRDefault="00F605F4" w:rsidP="00B67396">
      <w:pPr>
        <w:pStyle w:val="Heading2"/>
      </w:pPr>
      <w:bookmarkStart w:id="324" w:name="_Ref414608656"/>
      <w:bookmarkStart w:id="325" w:name="_Toc424551938"/>
      <w:bookmarkStart w:id="326" w:name="_Toc430263559"/>
      <w:r w:rsidRPr="0013747F">
        <w:lastRenderedPageBreak/>
        <w:t xml:space="preserve">Appendix </w:t>
      </w:r>
      <w:r w:rsidRPr="0013747F">
        <w:fldChar w:fldCharType="begin"/>
      </w:r>
      <w:r w:rsidRPr="0013747F">
        <w:instrText xml:space="preserve"> AUTONUM  \* Arabic </w:instrText>
      </w:r>
      <w:r w:rsidRPr="0013747F">
        <w:fldChar w:fldCharType="end"/>
      </w:r>
      <w:r w:rsidRPr="0013747F">
        <w:t>: AP0910.00 Assessment Committee</w:t>
      </w:r>
      <w:bookmarkEnd w:id="324"/>
      <w:bookmarkEnd w:id="325"/>
      <w:bookmarkEnd w:id="326"/>
    </w:p>
    <w:p w14:paraId="65685047" w14:textId="77777777" w:rsidR="00F605F4" w:rsidRPr="0013747F" w:rsidRDefault="00F605F4" w:rsidP="00F605F4">
      <w:pPr>
        <w:pStyle w:val="BodyTextIndent"/>
        <w:ind w:left="0"/>
      </w:pPr>
    </w:p>
    <w:p w14:paraId="6DDC8E87" w14:textId="77777777" w:rsidR="00F605F4" w:rsidRPr="0013747F" w:rsidRDefault="00BE6374" w:rsidP="00F605F4">
      <w:pPr>
        <w:pStyle w:val="BodyTextIndent"/>
        <w:ind w:left="0"/>
      </w:pPr>
      <w:r w:rsidRPr="0013747F">
        <w:t xml:space="preserve">Institutional </w:t>
      </w:r>
      <w:r w:rsidR="00F605F4" w:rsidRPr="0013747F">
        <w:t>Assessment Committee - click on the link below to view:</w:t>
      </w:r>
    </w:p>
    <w:p w14:paraId="4154CFF9" w14:textId="77777777" w:rsidR="00F605F4" w:rsidRPr="0013747F" w:rsidRDefault="00926B2D" w:rsidP="00F605F4">
      <w:pPr>
        <w:pStyle w:val="BodyTextIndent"/>
        <w:ind w:left="0"/>
        <w:rPr>
          <w:rStyle w:val="Hyperlink"/>
        </w:rPr>
      </w:pPr>
      <w:hyperlink r:id="rId40" w:history="1">
        <w:r w:rsidR="00C40586" w:rsidRPr="0013747F">
          <w:rPr>
            <w:rStyle w:val="Hyperlink"/>
          </w:rPr>
          <w:t>http://www.op.ac.nz/assets/policies/AP0910.00-Assessment-Committee.pdf</w:t>
        </w:r>
      </w:hyperlink>
    </w:p>
    <w:p w14:paraId="6DBB51E8" w14:textId="77777777" w:rsidR="00F605F4" w:rsidRPr="0013747F" w:rsidRDefault="00F605F4" w:rsidP="00F605F4">
      <w:pPr>
        <w:pStyle w:val="BodyTextIndent"/>
        <w:ind w:left="0"/>
        <w:rPr>
          <w:i/>
          <w:sz w:val="16"/>
        </w:rPr>
      </w:pPr>
      <w:r w:rsidRPr="0013747F">
        <w:rPr>
          <w:i/>
          <w:sz w:val="16"/>
        </w:rPr>
        <w:t xml:space="preserve"> (Sourced from Otago Polytechnic Website)</w:t>
      </w:r>
    </w:p>
    <w:p w14:paraId="464211F0" w14:textId="77777777" w:rsidR="003132BE" w:rsidRDefault="003132BE" w:rsidP="00731DBA">
      <w:pPr>
        <w:pStyle w:val="BodyTextIndent"/>
        <w:ind w:left="0"/>
      </w:pPr>
    </w:p>
    <w:p w14:paraId="6FB70A50" w14:textId="77777777" w:rsidR="0069767A" w:rsidRDefault="0069767A" w:rsidP="00731DBA">
      <w:pPr>
        <w:pStyle w:val="BodyTextIndent"/>
        <w:ind w:left="0"/>
        <w:sectPr w:rsidR="0069767A" w:rsidSect="00CF298D">
          <w:footnotePr>
            <w:pos w:val="beneathText"/>
          </w:footnotePr>
          <w:pgSz w:w="11907" w:h="16840" w:code="9"/>
          <w:pgMar w:top="1440" w:right="1134" w:bottom="1440" w:left="1701" w:header="720" w:footer="720" w:gutter="0"/>
          <w:cols w:space="720"/>
          <w:docGrid w:linePitch="360"/>
        </w:sectPr>
      </w:pPr>
    </w:p>
    <w:p w14:paraId="5C138F01" w14:textId="77777777" w:rsidR="0069767A" w:rsidRPr="0013747F" w:rsidRDefault="0069767A" w:rsidP="0069767A">
      <w:pPr>
        <w:pStyle w:val="Heading2"/>
      </w:pPr>
      <w:bookmarkStart w:id="327" w:name="_Ref415665656"/>
      <w:bookmarkStart w:id="328" w:name="_Toc424551939"/>
      <w:bookmarkStart w:id="329" w:name="_Toc430263560"/>
      <w:r w:rsidRPr="0013747F">
        <w:lastRenderedPageBreak/>
        <w:t xml:space="preserve">Appendix </w:t>
      </w:r>
      <w:r w:rsidRPr="0013747F">
        <w:fldChar w:fldCharType="begin"/>
      </w:r>
      <w:r w:rsidRPr="0013747F">
        <w:instrText xml:space="preserve"> AUTONUM  \* Arabic </w:instrText>
      </w:r>
      <w:r w:rsidRPr="0013747F">
        <w:fldChar w:fldCharType="end"/>
      </w:r>
      <w:r w:rsidRPr="0013747F">
        <w:t>: AP09</w:t>
      </w:r>
      <w:r>
        <w:t>07</w:t>
      </w:r>
      <w:r w:rsidRPr="0013747F">
        <w:t xml:space="preserve">.00 </w:t>
      </w:r>
      <w:r>
        <w:t>Impaired Performance/Aegrotat</w:t>
      </w:r>
      <w:bookmarkEnd w:id="327"/>
      <w:bookmarkEnd w:id="328"/>
      <w:bookmarkEnd w:id="329"/>
      <w:r>
        <w:t xml:space="preserve"> </w:t>
      </w:r>
    </w:p>
    <w:p w14:paraId="75620196" w14:textId="77777777" w:rsidR="0069767A" w:rsidRPr="0013747F" w:rsidRDefault="0069767A" w:rsidP="0069767A">
      <w:pPr>
        <w:pStyle w:val="BodyTextIndent"/>
        <w:ind w:left="0"/>
      </w:pPr>
    </w:p>
    <w:p w14:paraId="4BE3CABB" w14:textId="77777777" w:rsidR="0069767A" w:rsidRPr="0013747F" w:rsidRDefault="0069767A" w:rsidP="0069767A">
      <w:pPr>
        <w:pStyle w:val="BodyTextIndent"/>
        <w:ind w:left="0"/>
      </w:pPr>
      <w:r>
        <w:t xml:space="preserve">Institutional Impaired Performance/Aegrotat policy </w:t>
      </w:r>
      <w:r w:rsidRPr="0013747F">
        <w:t>- click on the link below to view:</w:t>
      </w:r>
    </w:p>
    <w:p w14:paraId="7CE54FDB" w14:textId="77777777" w:rsidR="0069767A" w:rsidRDefault="00926B2D" w:rsidP="0069767A">
      <w:pPr>
        <w:pStyle w:val="BodyTextIndent"/>
        <w:ind w:left="0"/>
        <w:rPr>
          <w:u w:val="single"/>
        </w:rPr>
      </w:pPr>
      <w:hyperlink r:id="rId41" w:history="1">
        <w:r w:rsidR="0069767A" w:rsidRPr="002304F8">
          <w:rPr>
            <w:rStyle w:val="Hyperlink"/>
          </w:rPr>
          <w:t>http://www.op.ac.nz/assets/policies/AP0907.00-Impaired-Performance-Aegrotat.pdf</w:t>
        </w:r>
      </w:hyperlink>
    </w:p>
    <w:p w14:paraId="0435824B" w14:textId="77777777" w:rsidR="0069767A" w:rsidRPr="0013747F" w:rsidRDefault="0069767A" w:rsidP="0069767A">
      <w:pPr>
        <w:pStyle w:val="BodyTextIndent"/>
        <w:ind w:left="0"/>
        <w:rPr>
          <w:i/>
          <w:sz w:val="16"/>
        </w:rPr>
      </w:pPr>
      <w:r w:rsidRPr="0013747F">
        <w:rPr>
          <w:i/>
          <w:sz w:val="16"/>
        </w:rPr>
        <w:t xml:space="preserve"> (Sourced from Otago Polytechnic Website)</w:t>
      </w:r>
    </w:p>
    <w:p w14:paraId="13D422EF" w14:textId="77777777" w:rsidR="0069767A" w:rsidRDefault="0069767A" w:rsidP="00731DBA">
      <w:pPr>
        <w:pStyle w:val="BodyTextIndent"/>
        <w:ind w:left="0"/>
      </w:pPr>
    </w:p>
    <w:p w14:paraId="4C4CDA54" w14:textId="77777777" w:rsidR="0069767A" w:rsidRDefault="0069767A" w:rsidP="00731DBA">
      <w:pPr>
        <w:pStyle w:val="BodyTextIndent"/>
        <w:ind w:left="0"/>
      </w:pPr>
    </w:p>
    <w:p w14:paraId="3B60A880" w14:textId="77777777" w:rsidR="003132BE" w:rsidRPr="0013747F" w:rsidRDefault="003132BE" w:rsidP="00731DBA">
      <w:pPr>
        <w:pStyle w:val="BodyTextIndent"/>
        <w:ind w:left="0"/>
      </w:pPr>
    </w:p>
    <w:p w14:paraId="062D0421" w14:textId="77777777" w:rsidR="007E1DEF" w:rsidRPr="0013747F" w:rsidRDefault="007E1DEF" w:rsidP="00731DBA">
      <w:pPr>
        <w:pStyle w:val="BodyTextIndent"/>
        <w:ind w:left="0"/>
      </w:pPr>
    </w:p>
    <w:p w14:paraId="0804205C" w14:textId="77777777" w:rsidR="007E1DEF" w:rsidRPr="0013747F" w:rsidRDefault="007E1DEF" w:rsidP="00731DBA">
      <w:pPr>
        <w:pStyle w:val="BodyTextIndent"/>
        <w:ind w:left="0"/>
        <w:sectPr w:rsidR="007E1DEF" w:rsidRPr="0013747F" w:rsidSect="00CF298D">
          <w:footnotePr>
            <w:pos w:val="beneathText"/>
          </w:footnotePr>
          <w:pgSz w:w="11907" w:h="16840" w:code="9"/>
          <w:pgMar w:top="1440" w:right="1134" w:bottom="1440" w:left="1701" w:header="720" w:footer="720" w:gutter="0"/>
          <w:cols w:space="720"/>
          <w:docGrid w:linePitch="360"/>
        </w:sectPr>
      </w:pPr>
    </w:p>
    <w:p w14:paraId="215A3002" w14:textId="77777777" w:rsidR="007E1DEF" w:rsidRPr="0013747F" w:rsidRDefault="007E1DEF" w:rsidP="00B67396">
      <w:pPr>
        <w:pStyle w:val="Heading2"/>
      </w:pPr>
      <w:bookmarkStart w:id="330" w:name="_Ref414452715"/>
      <w:bookmarkStart w:id="331" w:name="_Toc424551940"/>
      <w:bookmarkStart w:id="332" w:name="_Toc430263561"/>
      <w:r w:rsidRPr="0013747F">
        <w:lastRenderedPageBreak/>
        <w:t xml:space="preserve">Appendix </w:t>
      </w:r>
      <w:r w:rsidR="007F5D78" w:rsidRPr="0013747F">
        <w:fldChar w:fldCharType="begin"/>
      </w:r>
      <w:r w:rsidR="007F5D78" w:rsidRPr="0013747F">
        <w:instrText xml:space="preserve"> AUTONUM  \* Arabic </w:instrText>
      </w:r>
      <w:r w:rsidR="007F5D78" w:rsidRPr="0013747F">
        <w:fldChar w:fldCharType="end"/>
      </w:r>
      <w:r w:rsidRPr="0013747F">
        <w:t xml:space="preserve">: </w:t>
      </w:r>
      <w:r w:rsidR="00D63101" w:rsidRPr="0013747F">
        <w:t>AP0600.05 Academic Appeal Process for Students</w:t>
      </w:r>
      <w:bookmarkEnd w:id="330"/>
      <w:bookmarkEnd w:id="331"/>
      <w:bookmarkEnd w:id="332"/>
    </w:p>
    <w:p w14:paraId="1BF07440" w14:textId="77777777" w:rsidR="007E1DEF" w:rsidRPr="0013747F" w:rsidRDefault="007E1DEF" w:rsidP="00731DBA">
      <w:pPr>
        <w:pStyle w:val="BodyTextIndent"/>
        <w:ind w:left="0"/>
      </w:pPr>
    </w:p>
    <w:p w14:paraId="72A88593" w14:textId="77777777" w:rsidR="002A626E" w:rsidRPr="0013747F" w:rsidRDefault="00BE6374" w:rsidP="00731DBA">
      <w:pPr>
        <w:pStyle w:val="BodyTextIndent"/>
        <w:ind w:left="0"/>
      </w:pPr>
      <w:r w:rsidRPr="0013747F">
        <w:t xml:space="preserve">Institutional </w:t>
      </w:r>
      <w:r w:rsidR="00D63101" w:rsidRPr="0013747F">
        <w:t>Appeals Process</w:t>
      </w:r>
      <w:r w:rsidR="00037E42" w:rsidRPr="0013747F">
        <w:t xml:space="preserve"> Policy</w:t>
      </w:r>
      <w:r w:rsidR="002A626E" w:rsidRPr="0013747F">
        <w:t xml:space="preserve"> - click on the link below to view:</w:t>
      </w:r>
    </w:p>
    <w:p w14:paraId="46195FCC" w14:textId="77777777" w:rsidR="002A626E" w:rsidRPr="0013747F" w:rsidRDefault="00926B2D" w:rsidP="00731DBA">
      <w:pPr>
        <w:pStyle w:val="BodyTextIndent"/>
        <w:ind w:left="0"/>
      </w:pPr>
      <w:hyperlink r:id="rId42" w:history="1">
        <w:r w:rsidR="002A626E" w:rsidRPr="0013747F">
          <w:rPr>
            <w:rStyle w:val="Hyperlink"/>
          </w:rPr>
          <w:t>http://www.op.ac.nz/assets/policies/AP0600.05-Academic-Appeal-Process-for-Students.pdf</w:t>
        </w:r>
      </w:hyperlink>
    </w:p>
    <w:p w14:paraId="567CF7A4" w14:textId="77777777" w:rsidR="002A626E" w:rsidRPr="0013747F" w:rsidRDefault="002A626E" w:rsidP="00731DBA">
      <w:pPr>
        <w:pStyle w:val="BodyTextIndent"/>
        <w:ind w:left="0"/>
        <w:rPr>
          <w:i/>
          <w:sz w:val="16"/>
        </w:rPr>
      </w:pPr>
      <w:r w:rsidRPr="0013747F">
        <w:rPr>
          <w:i/>
          <w:sz w:val="16"/>
        </w:rPr>
        <w:t>(Sourced from Otago Polytechnic Website)</w:t>
      </w:r>
    </w:p>
    <w:p w14:paraId="133522F3" w14:textId="77777777" w:rsidR="002A626E" w:rsidRPr="0013747F" w:rsidRDefault="002A626E" w:rsidP="00731DBA">
      <w:pPr>
        <w:pStyle w:val="BodyTextIndent"/>
        <w:ind w:left="0"/>
      </w:pPr>
    </w:p>
    <w:p w14:paraId="788A8BFB" w14:textId="77777777" w:rsidR="00037E42" w:rsidRPr="0013747F" w:rsidRDefault="00037E42" w:rsidP="00E75EC2">
      <w:pPr>
        <w:pStyle w:val="Heading2"/>
        <w:rPr>
          <w:highlight w:val="yellow"/>
        </w:rPr>
        <w:sectPr w:rsidR="00037E42" w:rsidRPr="0013747F" w:rsidSect="00CF298D">
          <w:footnotePr>
            <w:pos w:val="beneathText"/>
          </w:footnotePr>
          <w:pgSz w:w="11907" w:h="16840" w:code="9"/>
          <w:pgMar w:top="1440" w:right="1134" w:bottom="1440" w:left="1701" w:header="720" w:footer="720" w:gutter="0"/>
          <w:cols w:space="720"/>
          <w:docGrid w:linePitch="360"/>
        </w:sectPr>
      </w:pPr>
    </w:p>
    <w:p w14:paraId="762915DD" w14:textId="77777777" w:rsidR="00037E42" w:rsidRPr="0013747F" w:rsidRDefault="00037E42" w:rsidP="00B67396">
      <w:pPr>
        <w:pStyle w:val="Heading2"/>
      </w:pPr>
      <w:bookmarkStart w:id="333" w:name="_Ref414453118"/>
      <w:bookmarkStart w:id="334" w:name="_Toc424551941"/>
      <w:bookmarkStart w:id="335" w:name="_Toc430263562"/>
      <w:r w:rsidRPr="0013747F">
        <w:lastRenderedPageBreak/>
        <w:t xml:space="preserve">Appendix </w:t>
      </w:r>
      <w:r w:rsidR="007F5D78" w:rsidRPr="0013747F">
        <w:fldChar w:fldCharType="begin"/>
      </w:r>
      <w:r w:rsidR="007F5D78" w:rsidRPr="0013747F">
        <w:instrText xml:space="preserve"> AUTONUM  \* Arabic </w:instrText>
      </w:r>
      <w:r w:rsidR="007F5D78" w:rsidRPr="0013747F">
        <w:fldChar w:fldCharType="end"/>
      </w:r>
      <w:r w:rsidRPr="0013747F">
        <w:t>: AP0900.05 Assessment Policy</w:t>
      </w:r>
      <w:bookmarkEnd w:id="333"/>
      <w:bookmarkEnd w:id="334"/>
      <w:bookmarkEnd w:id="335"/>
      <w:r w:rsidRPr="0013747F">
        <w:t xml:space="preserve"> </w:t>
      </w:r>
    </w:p>
    <w:p w14:paraId="2138BEE4" w14:textId="77777777" w:rsidR="00037E42" w:rsidRPr="0013747F" w:rsidRDefault="00037E42" w:rsidP="00037E42">
      <w:pPr>
        <w:pStyle w:val="BodyTextIndent"/>
        <w:ind w:left="0"/>
      </w:pPr>
    </w:p>
    <w:p w14:paraId="18FFF132" w14:textId="77777777" w:rsidR="00037E42" w:rsidRPr="0013747F" w:rsidRDefault="00BE6374" w:rsidP="00037E42">
      <w:pPr>
        <w:pStyle w:val="BodyTextIndent"/>
        <w:ind w:left="0"/>
      </w:pPr>
      <w:r w:rsidRPr="0013747F">
        <w:t xml:space="preserve">Institutional </w:t>
      </w:r>
      <w:r w:rsidR="00037E42" w:rsidRPr="0013747F">
        <w:t>Assessment Policy - click on the link below to view:</w:t>
      </w:r>
    </w:p>
    <w:p w14:paraId="2DD4BFC4" w14:textId="77777777" w:rsidR="00037E42" w:rsidRPr="0013747F" w:rsidRDefault="00926B2D" w:rsidP="00037E42">
      <w:pPr>
        <w:pStyle w:val="BodyTextIndent"/>
        <w:ind w:left="0"/>
        <w:rPr>
          <w:rStyle w:val="Hyperlink"/>
        </w:rPr>
      </w:pPr>
      <w:hyperlink r:id="rId43" w:history="1">
        <w:r w:rsidR="00037E42" w:rsidRPr="0013747F">
          <w:rPr>
            <w:rStyle w:val="Hyperlink"/>
          </w:rPr>
          <w:t>http://www.op.ac.nz/assets/policies/AP0900.05-Assessment.pdf</w:t>
        </w:r>
      </w:hyperlink>
    </w:p>
    <w:p w14:paraId="55CD894F" w14:textId="77777777" w:rsidR="00037E42" w:rsidRPr="0013747F" w:rsidRDefault="00037E42" w:rsidP="00037E42">
      <w:pPr>
        <w:pStyle w:val="BodyTextIndent"/>
        <w:ind w:left="0"/>
        <w:rPr>
          <w:i/>
          <w:sz w:val="16"/>
        </w:rPr>
      </w:pPr>
      <w:r w:rsidRPr="0013747F">
        <w:rPr>
          <w:i/>
          <w:sz w:val="16"/>
        </w:rPr>
        <w:t xml:space="preserve"> (Sourced from Otago Polytechnic Website)</w:t>
      </w:r>
    </w:p>
    <w:p w14:paraId="49198400" w14:textId="77777777" w:rsidR="00037E42" w:rsidRPr="0013747F" w:rsidRDefault="00037E42" w:rsidP="00037E42">
      <w:pPr>
        <w:rPr>
          <w:highlight w:val="yellow"/>
        </w:rPr>
      </w:pPr>
    </w:p>
    <w:p w14:paraId="72E9C7D8" w14:textId="77777777" w:rsidR="00703402" w:rsidRPr="0013747F" w:rsidRDefault="00703402" w:rsidP="00037E42">
      <w:pPr>
        <w:rPr>
          <w:highlight w:val="yellow"/>
        </w:rPr>
        <w:sectPr w:rsidR="00703402" w:rsidRPr="0013747F" w:rsidSect="00CF298D">
          <w:footnotePr>
            <w:pos w:val="beneathText"/>
          </w:footnotePr>
          <w:pgSz w:w="11907" w:h="16840" w:code="9"/>
          <w:pgMar w:top="1440" w:right="1134" w:bottom="1440" w:left="1701" w:header="720" w:footer="720" w:gutter="0"/>
          <w:cols w:space="720"/>
          <w:docGrid w:linePitch="360"/>
        </w:sectPr>
      </w:pPr>
    </w:p>
    <w:p w14:paraId="0DA48D20" w14:textId="77777777" w:rsidR="00703402" w:rsidRPr="0013747F" w:rsidRDefault="00703402" w:rsidP="00B67396">
      <w:pPr>
        <w:pStyle w:val="Heading2"/>
      </w:pPr>
      <w:bookmarkStart w:id="336" w:name="_Appendix_:_Internal"/>
      <w:bookmarkStart w:id="337" w:name="_Ref414453161"/>
      <w:bookmarkStart w:id="338" w:name="_Ref414610201"/>
      <w:bookmarkStart w:id="339" w:name="_Toc424551942"/>
      <w:bookmarkStart w:id="340" w:name="_Toc430263563"/>
      <w:bookmarkEnd w:id="336"/>
      <w:r w:rsidRPr="0013747F">
        <w:lastRenderedPageBreak/>
        <w:t xml:space="preserve">Appendix </w:t>
      </w:r>
      <w:r w:rsidR="007F5D78" w:rsidRPr="0013747F">
        <w:fldChar w:fldCharType="begin"/>
      </w:r>
      <w:r w:rsidR="007F5D78" w:rsidRPr="0013747F">
        <w:instrText xml:space="preserve"> AUTONUM  \* Arabic </w:instrText>
      </w:r>
      <w:r w:rsidR="007F5D78" w:rsidRPr="0013747F">
        <w:fldChar w:fldCharType="end"/>
      </w:r>
      <w:r w:rsidRPr="0013747F">
        <w:t>: Internal and External Moderation Plan</w:t>
      </w:r>
      <w:bookmarkEnd w:id="337"/>
      <w:r w:rsidR="001520F6" w:rsidRPr="0013747F">
        <w:t>s</w:t>
      </w:r>
      <w:bookmarkEnd w:id="338"/>
      <w:bookmarkEnd w:id="339"/>
      <w:bookmarkEnd w:id="340"/>
    </w:p>
    <w:p w14:paraId="7CC6CE93" w14:textId="159E6423" w:rsidR="00703402" w:rsidRDefault="00703402" w:rsidP="00703402">
      <w:pPr>
        <w:pStyle w:val="BodyTextIndent"/>
        <w:ind w:left="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2802"/>
        <w:gridCol w:w="472"/>
        <w:gridCol w:w="588"/>
        <w:gridCol w:w="591"/>
        <w:gridCol w:w="591"/>
        <w:gridCol w:w="472"/>
        <w:gridCol w:w="591"/>
        <w:gridCol w:w="472"/>
        <w:gridCol w:w="589"/>
        <w:gridCol w:w="472"/>
        <w:gridCol w:w="591"/>
        <w:gridCol w:w="472"/>
        <w:gridCol w:w="585"/>
      </w:tblGrid>
      <w:tr w:rsidR="00F92EF5" w:rsidRPr="00F92EF5" w14:paraId="052478E5" w14:textId="77777777" w:rsidTr="00F92EF5">
        <w:trPr>
          <w:cantSplit/>
          <w:trHeight w:val="280"/>
        </w:trPr>
        <w:tc>
          <w:tcPr>
            <w:tcW w:w="1509" w:type="pct"/>
            <w:vMerge w:val="restart"/>
            <w:vAlign w:val="center"/>
          </w:tcPr>
          <w:p w14:paraId="47A51831" w14:textId="77777777" w:rsidR="00F92EF5" w:rsidRPr="00F92EF5" w:rsidRDefault="00F92EF5" w:rsidP="00F92EF5">
            <w:pPr>
              <w:spacing w:line="240" w:lineRule="auto"/>
              <w:rPr>
                <w:rFonts w:ascii="Arial Narrow" w:hAnsi="Arial Narrow" w:cs="Arial"/>
                <w:b/>
              </w:rPr>
            </w:pPr>
            <w:r w:rsidRPr="00F92EF5">
              <w:rPr>
                <w:rFonts w:ascii="Arial Narrow" w:hAnsi="Arial Narrow" w:cs="Arial"/>
                <w:b/>
              </w:rPr>
              <w:t>Course/Paper Title</w:t>
            </w:r>
          </w:p>
        </w:tc>
        <w:tc>
          <w:tcPr>
            <w:tcW w:w="1206" w:type="pct"/>
            <w:gridSpan w:val="4"/>
            <w:vAlign w:val="center"/>
          </w:tcPr>
          <w:p w14:paraId="239DFA47" w14:textId="77777777" w:rsidR="00F92EF5" w:rsidRPr="00F92EF5" w:rsidRDefault="00F92EF5" w:rsidP="00F92EF5">
            <w:pPr>
              <w:spacing w:line="240" w:lineRule="auto"/>
              <w:jc w:val="center"/>
              <w:rPr>
                <w:rFonts w:ascii="Arial Narrow" w:hAnsi="Arial Narrow" w:cs="Arial"/>
                <w:b/>
                <w:lang w:val="fr-FR"/>
              </w:rPr>
            </w:pPr>
            <w:r w:rsidRPr="00F92EF5">
              <w:rPr>
                <w:rFonts w:ascii="Arial Narrow" w:hAnsi="Arial Narrow" w:cs="Arial"/>
                <w:b/>
                <w:lang w:val="fr-FR"/>
              </w:rPr>
              <w:t>2016</w:t>
            </w:r>
          </w:p>
        </w:tc>
        <w:tc>
          <w:tcPr>
            <w:tcW w:w="1142" w:type="pct"/>
            <w:gridSpan w:val="4"/>
            <w:vAlign w:val="center"/>
          </w:tcPr>
          <w:p w14:paraId="7E972D89" w14:textId="77777777" w:rsidR="00F92EF5" w:rsidRPr="00F92EF5" w:rsidRDefault="00F92EF5" w:rsidP="00F92EF5">
            <w:pPr>
              <w:spacing w:line="240" w:lineRule="auto"/>
              <w:jc w:val="center"/>
              <w:rPr>
                <w:rFonts w:ascii="Arial Narrow" w:hAnsi="Arial Narrow" w:cs="Arial"/>
                <w:b/>
                <w:lang w:val="fr-FR"/>
              </w:rPr>
            </w:pPr>
            <w:r w:rsidRPr="00F92EF5">
              <w:rPr>
                <w:rFonts w:ascii="Arial Narrow" w:hAnsi="Arial Narrow" w:cs="Arial"/>
                <w:b/>
                <w:lang w:val="fr-FR"/>
              </w:rPr>
              <w:t>2017</w:t>
            </w:r>
          </w:p>
        </w:tc>
        <w:tc>
          <w:tcPr>
            <w:tcW w:w="1143" w:type="pct"/>
            <w:gridSpan w:val="4"/>
            <w:vAlign w:val="center"/>
          </w:tcPr>
          <w:p w14:paraId="08BAE65F" w14:textId="77777777" w:rsidR="00F92EF5" w:rsidRPr="00F92EF5" w:rsidRDefault="00F92EF5" w:rsidP="00F92EF5">
            <w:pPr>
              <w:spacing w:line="240" w:lineRule="auto"/>
              <w:jc w:val="center"/>
              <w:rPr>
                <w:rFonts w:ascii="Arial Narrow" w:hAnsi="Arial Narrow" w:cs="Arial"/>
                <w:b/>
                <w:lang w:val="fr-FR"/>
              </w:rPr>
            </w:pPr>
            <w:r w:rsidRPr="00F92EF5">
              <w:rPr>
                <w:rFonts w:ascii="Arial Narrow" w:hAnsi="Arial Narrow" w:cs="Arial"/>
                <w:b/>
                <w:lang w:val="fr-FR"/>
              </w:rPr>
              <w:t>2018</w:t>
            </w:r>
          </w:p>
        </w:tc>
      </w:tr>
      <w:tr w:rsidR="00F92EF5" w:rsidRPr="00F92EF5" w14:paraId="6B936E48" w14:textId="77777777" w:rsidTr="00F92EF5">
        <w:trPr>
          <w:cantSplit/>
          <w:trHeight w:val="280"/>
        </w:trPr>
        <w:tc>
          <w:tcPr>
            <w:tcW w:w="1509" w:type="pct"/>
            <w:vMerge/>
            <w:vAlign w:val="center"/>
          </w:tcPr>
          <w:p w14:paraId="633EAD60" w14:textId="77777777" w:rsidR="00F92EF5" w:rsidRPr="00F92EF5" w:rsidRDefault="00F92EF5" w:rsidP="00F92EF5">
            <w:pPr>
              <w:spacing w:line="240" w:lineRule="auto"/>
              <w:rPr>
                <w:rFonts w:ascii="Arial Narrow" w:hAnsi="Arial Narrow" w:cs="Arial"/>
                <w:b/>
                <w:lang w:val="fr-FR"/>
              </w:rPr>
            </w:pPr>
          </w:p>
        </w:tc>
        <w:tc>
          <w:tcPr>
            <w:tcW w:w="571" w:type="pct"/>
            <w:gridSpan w:val="2"/>
            <w:vAlign w:val="center"/>
          </w:tcPr>
          <w:p w14:paraId="768E20F3" w14:textId="77777777" w:rsidR="00F92EF5" w:rsidRPr="00F92EF5" w:rsidRDefault="00F92EF5" w:rsidP="00F92EF5">
            <w:pPr>
              <w:spacing w:line="240" w:lineRule="auto"/>
              <w:jc w:val="center"/>
              <w:rPr>
                <w:rFonts w:ascii="Arial Narrow" w:hAnsi="Arial Narrow" w:cs="Arial"/>
                <w:b/>
                <w:lang w:val="fr-FR"/>
              </w:rPr>
            </w:pPr>
            <w:r w:rsidRPr="00F92EF5">
              <w:rPr>
                <w:rFonts w:ascii="Arial Narrow" w:hAnsi="Arial Narrow" w:cs="Arial"/>
                <w:b/>
                <w:lang w:val="fr-FR"/>
              </w:rPr>
              <w:t>Internal</w:t>
            </w:r>
          </w:p>
        </w:tc>
        <w:tc>
          <w:tcPr>
            <w:tcW w:w="635" w:type="pct"/>
            <w:gridSpan w:val="2"/>
            <w:vAlign w:val="center"/>
          </w:tcPr>
          <w:p w14:paraId="45930BC1" w14:textId="77777777" w:rsidR="00F92EF5" w:rsidRPr="00F92EF5" w:rsidRDefault="00F92EF5" w:rsidP="00F92EF5">
            <w:pPr>
              <w:spacing w:line="240" w:lineRule="auto"/>
              <w:jc w:val="center"/>
              <w:rPr>
                <w:rFonts w:ascii="Arial Narrow" w:hAnsi="Arial Narrow" w:cs="Arial"/>
                <w:b/>
                <w:lang w:val="fr-FR"/>
              </w:rPr>
            </w:pPr>
            <w:r w:rsidRPr="00F92EF5">
              <w:rPr>
                <w:rFonts w:ascii="Arial Narrow" w:hAnsi="Arial Narrow" w:cs="Arial"/>
                <w:b/>
                <w:lang w:val="fr-FR"/>
              </w:rPr>
              <w:t>External</w:t>
            </w:r>
          </w:p>
        </w:tc>
        <w:tc>
          <w:tcPr>
            <w:tcW w:w="571" w:type="pct"/>
            <w:gridSpan w:val="2"/>
            <w:vAlign w:val="center"/>
          </w:tcPr>
          <w:p w14:paraId="3536C028" w14:textId="77777777" w:rsidR="00F92EF5" w:rsidRPr="00F92EF5" w:rsidRDefault="00F92EF5" w:rsidP="00F92EF5">
            <w:pPr>
              <w:spacing w:line="240" w:lineRule="auto"/>
              <w:jc w:val="center"/>
              <w:rPr>
                <w:rFonts w:ascii="Arial Narrow" w:hAnsi="Arial Narrow" w:cs="Arial"/>
                <w:b/>
                <w:lang w:val="fr-FR"/>
              </w:rPr>
            </w:pPr>
            <w:r w:rsidRPr="00F92EF5">
              <w:rPr>
                <w:rFonts w:ascii="Arial Narrow" w:hAnsi="Arial Narrow" w:cs="Arial"/>
                <w:b/>
                <w:lang w:val="fr-FR"/>
              </w:rPr>
              <w:t>Internal</w:t>
            </w:r>
          </w:p>
        </w:tc>
        <w:tc>
          <w:tcPr>
            <w:tcW w:w="571" w:type="pct"/>
            <w:gridSpan w:val="2"/>
            <w:vAlign w:val="center"/>
          </w:tcPr>
          <w:p w14:paraId="10769E98" w14:textId="77777777" w:rsidR="00F92EF5" w:rsidRPr="00F92EF5" w:rsidRDefault="00F92EF5" w:rsidP="00F92EF5">
            <w:pPr>
              <w:spacing w:line="240" w:lineRule="auto"/>
              <w:jc w:val="center"/>
              <w:rPr>
                <w:rFonts w:ascii="Arial Narrow" w:hAnsi="Arial Narrow" w:cs="Arial"/>
                <w:b/>
                <w:lang w:val="fr-FR"/>
              </w:rPr>
            </w:pPr>
            <w:r w:rsidRPr="00F92EF5">
              <w:rPr>
                <w:rFonts w:ascii="Arial Narrow" w:hAnsi="Arial Narrow" w:cs="Arial"/>
                <w:b/>
                <w:lang w:val="fr-FR"/>
              </w:rPr>
              <w:t>External</w:t>
            </w:r>
          </w:p>
        </w:tc>
        <w:tc>
          <w:tcPr>
            <w:tcW w:w="571" w:type="pct"/>
            <w:gridSpan w:val="2"/>
            <w:vAlign w:val="center"/>
          </w:tcPr>
          <w:p w14:paraId="31AEDB73" w14:textId="77777777" w:rsidR="00F92EF5" w:rsidRPr="00F92EF5" w:rsidRDefault="00F92EF5" w:rsidP="00F92EF5">
            <w:pPr>
              <w:spacing w:line="240" w:lineRule="auto"/>
              <w:jc w:val="center"/>
              <w:rPr>
                <w:rFonts w:ascii="Arial Narrow" w:hAnsi="Arial Narrow" w:cs="Arial"/>
                <w:b/>
                <w:lang w:val="fr-FR"/>
              </w:rPr>
            </w:pPr>
            <w:r w:rsidRPr="00F92EF5">
              <w:rPr>
                <w:rFonts w:ascii="Arial Narrow" w:hAnsi="Arial Narrow" w:cs="Arial"/>
                <w:b/>
                <w:lang w:val="fr-FR"/>
              </w:rPr>
              <w:t>Internal</w:t>
            </w:r>
          </w:p>
        </w:tc>
        <w:tc>
          <w:tcPr>
            <w:tcW w:w="571" w:type="pct"/>
            <w:gridSpan w:val="2"/>
            <w:vAlign w:val="center"/>
          </w:tcPr>
          <w:p w14:paraId="1C25A764" w14:textId="77777777" w:rsidR="00F92EF5" w:rsidRPr="00F92EF5" w:rsidRDefault="00F92EF5" w:rsidP="00F92EF5">
            <w:pPr>
              <w:spacing w:line="240" w:lineRule="auto"/>
              <w:jc w:val="center"/>
              <w:rPr>
                <w:rFonts w:ascii="Arial Narrow" w:hAnsi="Arial Narrow" w:cs="Arial"/>
                <w:b/>
                <w:lang w:val="fr-FR"/>
              </w:rPr>
            </w:pPr>
            <w:r w:rsidRPr="00F92EF5">
              <w:rPr>
                <w:rFonts w:ascii="Arial Narrow" w:hAnsi="Arial Narrow" w:cs="Arial"/>
                <w:b/>
                <w:lang w:val="fr-FR"/>
              </w:rPr>
              <w:t>External</w:t>
            </w:r>
          </w:p>
        </w:tc>
      </w:tr>
      <w:tr w:rsidR="00F92EF5" w:rsidRPr="00F92EF5" w14:paraId="7EB62347" w14:textId="77777777" w:rsidTr="00F92EF5">
        <w:trPr>
          <w:cantSplit/>
          <w:trHeight w:val="342"/>
        </w:trPr>
        <w:tc>
          <w:tcPr>
            <w:tcW w:w="1509" w:type="pct"/>
            <w:vAlign w:val="center"/>
          </w:tcPr>
          <w:p w14:paraId="11FAC0E3" w14:textId="77777777" w:rsidR="00F92EF5" w:rsidRPr="00F92EF5" w:rsidRDefault="00F92EF5" w:rsidP="00F92EF5">
            <w:pPr>
              <w:spacing w:line="240" w:lineRule="auto"/>
              <w:rPr>
                <w:rFonts w:ascii="Arial Narrow" w:hAnsi="Arial Narrow" w:cs="Arial"/>
                <w:lang w:val="fr-FR"/>
              </w:rPr>
            </w:pPr>
          </w:p>
        </w:tc>
        <w:tc>
          <w:tcPr>
            <w:tcW w:w="254" w:type="pct"/>
            <w:vAlign w:val="center"/>
          </w:tcPr>
          <w:p w14:paraId="5BC67A30"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Pre</w:t>
            </w:r>
          </w:p>
        </w:tc>
        <w:tc>
          <w:tcPr>
            <w:tcW w:w="317" w:type="pct"/>
            <w:vAlign w:val="center"/>
          </w:tcPr>
          <w:p w14:paraId="684A6657"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Post</w:t>
            </w:r>
          </w:p>
        </w:tc>
        <w:tc>
          <w:tcPr>
            <w:tcW w:w="318" w:type="pct"/>
            <w:vAlign w:val="center"/>
          </w:tcPr>
          <w:p w14:paraId="09450ED2"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Pre</w:t>
            </w:r>
          </w:p>
        </w:tc>
        <w:tc>
          <w:tcPr>
            <w:tcW w:w="318" w:type="pct"/>
            <w:vAlign w:val="center"/>
          </w:tcPr>
          <w:p w14:paraId="39564164"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Post</w:t>
            </w:r>
          </w:p>
        </w:tc>
        <w:tc>
          <w:tcPr>
            <w:tcW w:w="254" w:type="pct"/>
            <w:vAlign w:val="center"/>
          </w:tcPr>
          <w:p w14:paraId="3D176E86"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Pre</w:t>
            </w:r>
          </w:p>
        </w:tc>
        <w:tc>
          <w:tcPr>
            <w:tcW w:w="318" w:type="pct"/>
            <w:vAlign w:val="center"/>
          </w:tcPr>
          <w:p w14:paraId="46F7D250"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Post</w:t>
            </w:r>
          </w:p>
        </w:tc>
        <w:tc>
          <w:tcPr>
            <w:tcW w:w="254" w:type="pct"/>
            <w:vAlign w:val="center"/>
          </w:tcPr>
          <w:p w14:paraId="2C4C136A"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Pre</w:t>
            </w:r>
          </w:p>
        </w:tc>
        <w:tc>
          <w:tcPr>
            <w:tcW w:w="317" w:type="pct"/>
            <w:vAlign w:val="center"/>
          </w:tcPr>
          <w:p w14:paraId="7D91A6DD"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Post</w:t>
            </w:r>
          </w:p>
        </w:tc>
        <w:tc>
          <w:tcPr>
            <w:tcW w:w="254" w:type="pct"/>
            <w:vAlign w:val="center"/>
          </w:tcPr>
          <w:p w14:paraId="57BB78ED"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Pre</w:t>
            </w:r>
          </w:p>
        </w:tc>
        <w:tc>
          <w:tcPr>
            <w:tcW w:w="318" w:type="pct"/>
            <w:vAlign w:val="center"/>
          </w:tcPr>
          <w:p w14:paraId="4E1AF3B0"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Post</w:t>
            </w:r>
          </w:p>
        </w:tc>
        <w:tc>
          <w:tcPr>
            <w:tcW w:w="254" w:type="pct"/>
            <w:vAlign w:val="center"/>
          </w:tcPr>
          <w:p w14:paraId="7B038DBC"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Pre</w:t>
            </w:r>
          </w:p>
        </w:tc>
        <w:tc>
          <w:tcPr>
            <w:tcW w:w="318" w:type="pct"/>
            <w:vAlign w:val="center"/>
          </w:tcPr>
          <w:p w14:paraId="52616D97"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Post</w:t>
            </w:r>
          </w:p>
        </w:tc>
      </w:tr>
      <w:tr w:rsidR="00F92EF5" w:rsidRPr="00F92EF5" w14:paraId="00A4AFF8" w14:textId="77777777" w:rsidTr="00F92EF5">
        <w:trPr>
          <w:cantSplit/>
          <w:trHeight w:val="342"/>
        </w:trPr>
        <w:tc>
          <w:tcPr>
            <w:tcW w:w="1509" w:type="pct"/>
            <w:vAlign w:val="center"/>
          </w:tcPr>
          <w:p w14:paraId="2C744A70" w14:textId="77777777" w:rsidR="00F92EF5" w:rsidRPr="00F92EF5" w:rsidRDefault="00F92EF5" w:rsidP="00F92EF5">
            <w:pPr>
              <w:spacing w:line="240" w:lineRule="auto"/>
              <w:rPr>
                <w:rFonts w:ascii="Arial Narrow" w:hAnsi="Arial Narrow" w:cs="Arial"/>
                <w:lang w:val="fr-FR"/>
              </w:rPr>
            </w:pPr>
            <w:r w:rsidRPr="00F92EF5">
              <w:rPr>
                <w:rFonts w:ascii="Arial Narrow" w:hAnsi="Arial Narrow" w:cs="Arial"/>
                <w:lang w:val="fr-FR"/>
              </w:rPr>
              <w:t>Professional Design Practice</w:t>
            </w:r>
          </w:p>
        </w:tc>
        <w:tc>
          <w:tcPr>
            <w:tcW w:w="254" w:type="pct"/>
            <w:vAlign w:val="center"/>
          </w:tcPr>
          <w:p w14:paraId="045876E5"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50D5D840"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36D5FDC5"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4A754555" w14:textId="77777777" w:rsidR="00F92EF5" w:rsidRPr="00F92EF5" w:rsidRDefault="00F92EF5" w:rsidP="00F92EF5">
            <w:pPr>
              <w:spacing w:line="240" w:lineRule="auto"/>
              <w:jc w:val="center"/>
              <w:rPr>
                <w:rFonts w:ascii="Arial Narrow" w:hAnsi="Arial Narrow" w:cs="Arial"/>
                <w:lang w:val="fr-FR"/>
              </w:rPr>
            </w:pPr>
          </w:p>
        </w:tc>
        <w:tc>
          <w:tcPr>
            <w:tcW w:w="254" w:type="pct"/>
            <w:vAlign w:val="center"/>
          </w:tcPr>
          <w:p w14:paraId="0FF1B4C2"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46B03903"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71880D51"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0B73C57B" w14:textId="77777777" w:rsidR="00F92EF5" w:rsidRPr="00F92EF5" w:rsidRDefault="00F92EF5" w:rsidP="00F92EF5">
            <w:pPr>
              <w:spacing w:line="240" w:lineRule="auto"/>
              <w:jc w:val="center"/>
              <w:rPr>
                <w:rFonts w:ascii="Arial Narrow" w:hAnsi="Arial Narrow" w:cs="Arial"/>
                <w:lang w:val="fr-FR"/>
              </w:rPr>
            </w:pPr>
          </w:p>
        </w:tc>
        <w:tc>
          <w:tcPr>
            <w:tcW w:w="254" w:type="pct"/>
            <w:vAlign w:val="center"/>
          </w:tcPr>
          <w:p w14:paraId="736BA61E" w14:textId="77777777" w:rsidR="00F92EF5" w:rsidRPr="00F92EF5" w:rsidRDefault="00F92EF5" w:rsidP="00F92EF5">
            <w:pPr>
              <w:spacing w:line="240" w:lineRule="auto"/>
              <w:jc w:val="center"/>
              <w:rPr>
                <w:rFonts w:ascii="Arial Narrow" w:hAnsi="Arial Narrow"/>
              </w:rPr>
            </w:pPr>
            <w:r w:rsidRPr="00F92EF5">
              <w:rPr>
                <w:rFonts w:ascii="Arial Narrow" w:hAnsi="Arial Narrow"/>
              </w:rPr>
              <w:t>√</w:t>
            </w:r>
          </w:p>
        </w:tc>
        <w:tc>
          <w:tcPr>
            <w:tcW w:w="318" w:type="pct"/>
            <w:vAlign w:val="center"/>
          </w:tcPr>
          <w:p w14:paraId="03D0D413"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7D648416" w14:textId="77777777" w:rsidR="00F92EF5" w:rsidRPr="00F92EF5" w:rsidRDefault="00F92EF5" w:rsidP="00F92EF5">
            <w:pPr>
              <w:spacing w:line="240" w:lineRule="auto"/>
              <w:jc w:val="center"/>
              <w:rPr>
                <w:rFonts w:ascii="Arial Narrow" w:hAnsi="Arial Narrow" w:cs="Arial"/>
                <w:lang w:val="fr-FR"/>
              </w:rPr>
            </w:pPr>
          </w:p>
        </w:tc>
        <w:tc>
          <w:tcPr>
            <w:tcW w:w="318" w:type="pct"/>
            <w:vAlign w:val="center"/>
          </w:tcPr>
          <w:p w14:paraId="142C401F" w14:textId="77777777" w:rsidR="00F92EF5" w:rsidRPr="00F92EF5" w:rsidRDefault="00F92EF5" w:rsidP="00F92EF5">
            <w:pPr>
              <w:spacing w:line="240" w:lineRule="auto"/>
              <w:jc w:val="center"/>
              <w:rPr>
                <w:rFonts w:ascii="Arial Narrow" w:hAnsi="Arial Narrow" w:cs="Arial"/>
                <w:lang w:val="fr-FR"/>
              </w:rPr>
            </w:pPr>
          </w:p>
        </w:tc>
      </w:tr>
      <w:tr w:rsidR="00F92EF5" w:rsidRPr="00F92EF5" w14:paraId="4DD3CAC3" w14:textId="77777777" w:rsidTr="00F92EF5">
        <w:trPr>
          <w:cantSplit/>
          <w:trHeight w:val="342"/>
        </w:trPr>
        <w:tc>
          <w:tcPr>
            <w:tcW w:w="1509" w:type="pct"/>
            <w:vAlign w:val="center"/>
          </w:tcPr>
          <w:p w14:paraId="48FF743E" w14:textId="77777777" w:rsidR="00F92EF5" w:rsidRPr="00F92EF5" w:rsidRDefault="00F92EF5" w:rsidP="00F92EF5">
            <w:pPr>
              <w:spacing w:line="240" w:lineRule="auto"/>
              <w:rPr>
                <w:rFonts w:ascii="Arial Narrow" w:hAnsi="Arial Narrow" w:cs="Arial"/>
                <w:lang w:val="fr-FR"/>
              </w:rPr>
            </w:pPr>
            <w:r w:rsidRPr="00F92EF5">
              <w:rPr>
                <w:rFonts w:ascii="Arial Narrow" w:hAnsi="Arial Narrow" w:cs="Arial"/>
                <w:lang w:val="fr-FR"/>
              </w:rPr>
              <w:t>Applied Design Project 1</w:t>
            </w:r>
          </w:p>
        </w:tc>
        <w:tc>
          <w:tcPr>
            <w:tcW w:w="254" w:type="pct"/>
            <w:vAlign w:val="center"/>
          </w:tcPr>
          <w:p w14:paraId="0B1B3C61"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2EE8099D"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16C5A49A"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3748763F" w14:textId="77777777" w:rsidR="00F92EF5" w:rsidRPr="00F92EF5" w:rsidRDefault="00F92EF5" w:rsidP="00F92EF5">
            <w:pPr>
              <w:spacing w:line="240" w:lineRule="auto"/>
              <w:jc w:val="center"/>
              <w:rPr>
                <w:rFonts w:ascii="Arial Narrow" w:hAnsi="Arial Narrow" w:cs="Arial"/>
                <w:lang w:val="fr-FR"/>
              </w:rPr>
            </w:pPr>
          </w:p>
        </w:tc>
        <w:tc>
          <w:tcPr>
            <w:tcW w:w="254" w:type="pct"/>
            <w:vAlign w:val="center"/>
          </w:tcPr>
          <w:p w14:paraId="71ED219B"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312F2588"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78BF8D5F"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679F73D7" w14:textId="77777777" w:rsidR="00F92EF5" w:rsidRPr="00F92EF5" w:rsidRDefault="00F92EF5" w:rsidP="00F92EF5">
            <w:pPr>
              <w:spacing w:line="240" w:lineRule="auto"/>
              <w:jc w:val="center"/>
              <w:rPr>
                <w:rFonts w:ascii="Arial Narrow" w:hAnsi="Arial Narrow" w:cs="Arial"/>
                <w:lang w:val="fr-FR"/>
              </w:rPr>
            </w:pPr>
          </w:p>
        </w:tc>
        <w:tc>
          <w:tcPr>
            <w:tcW w:w="254" w:type="pct"/>
            <w:vAlign w:val="center"/>
          </w:tcPr>
          <w:p w14:paraId="6B2BE262" w14:textId="77777777" w:rsidR="00F92EF5" w:rsidRPr="00F92EF5" w:rsidRDefault="00F92EF5" w:rsidP="00F92EF5">
            <w:pPr>
              <w:spacing w:line="240" w:lineRule="auto"/>
              <w:jc w:val="center"/>
              <w:rPr>
                <w:rFonts w:ascii="Arial Narrow" w:hAnsi="Arial Narrow"/>
              </w:rPr>
            </w:pPr>
            <w:r w:rsidRPr="00F92EF5">
              <w:rPr>
                <w:rFonts w:ascii="Arial Narrow" w:hAnsi="Arial Narrow"/>
              </w:rPr>
              <w:t>√</w:t>
            </w:r>
          </w:p>
        </w:tc>
        <w:tc>
          <w:tcPr>
            <w:tcW w:w="318" w:type="pct"/>
            <w:vAlign w:val="center"/>
          </w:tcPr>
          <w:p w14:paraId="0D98BD4B"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37A2AB1B" w14:textId="77777777" w:rsidR="00F92EF5" w:rsidRPr="00F92EF5" w:rsidRDefault="00F92EF5" w:rsidP="00F92EF5">
            <w:pPr>
              <w:spacing w:line="240" w:lineRule="auto"/>
              <w:jc w:val="center"/>
              <w:rPr>
                <w:rFonts w:ascii="Arial Narrow" w:hAnsi="Arial Narrow" w:cs="Arial"/>
                <w:lang w:val="fr-FR"/>
              </w:rPr>
            </w:pPr>
          </w:p>
        </w:tc>
        <w:tc>
          <w:tcPr>
            <w:tcW w:w="318" w:type="pct"/>
            <w:vAlign w:val="center"/>
          </w:tcPr>
          <w:p w14:paraId="768B01DF" w14:textId="77777777" w:rsidR="00F92EF5" w:rsidRPr="00F92EF5" w:rsidRDefault="00F92EF5" w:rsidP="00F92EF5">
            <w:pPr>
              <w:spacing w:line="240" w:lineRule="auto"/>
              <w:jc w:val="center"/>
              <w:rPr>
                <w:rFonts w:ascii="Arial Narrow" w:hAnsi="Arial Narrow" w:cs="Arial"/>
                <w:lang w:val="fr-FR"/>
              </w:rPr>
            </w:pPr>
          </w:p>
        </w:tc>
      </w:tr>
      <w:tr w:rsidR="00F92EF5" w:rsidRPr="00F92EF5" w14:paraId="0C4B7E93" w14:textId="77777777" w:rsidTr="00F92EF5">
        <w:trPr>
          <w:cantSplit/>
          <w:trHeight w:val="342"/>
        </w:trPr>
        <w:tc>
          <w:tcPr>
            <w:tcW w:w="1509" w:type="pct"/>
            <w:vAlign w:val="center"/>
          </w:tcPr>
          <w:p w14:paraId="51167354" w14:textId="77777777" w:rsidR="00F92EF5" w:rsidRPr="00F92EF5" w:rsidRDefault="00F92EF5" w:rsidP="00F92EF5">
            <w:pPr>
              <w:spacing w:line="240" w:lineRule="auto"/>
              <w:rPr>
                <w:rFonts w:ascii="Arial Narrow" w:hAnsi="Arial Narrow" w:cs="Arial"/>
                <w:lang w:val="fr-FR"/>
              </w:rPr>
            </w:pPr>
            <w:r w:rsidRPr="00F92EF5">
              <w:rPr>
                <w:rFonts w:ascii="Arial Narrow" w:hAnsi="Arial Narrow" w:cs="Arial"/>
                <w:lang w:val="fr-FR"/>
              </w:rPr>
              <w:t>Design Research Methods</w:t>
            </w:r>
          </w:p>
        </w:tc>
        <w:tc>
          <w:tcPr>
            <w:tcW w:w="254" w:type="pct"/>
            <w:vAlign w:val="center"/>
          </w:tcPr>
          <w:p w14:paraId="65534B35"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47792D75"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0ED1CF5A"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220C6E1D" w14:textId="77777777" w:rsidR="00F92EF5" w:rsidRPr="00F92EF5" w:rsidRDefault="00F92EF5" w:rsidP="00F92EF5">
            <w:pPr>
              <w:spacing w:line="240" w:lineRule="auto"/>
              <w:jc w:val="center"/>
              <w:rPr>
                <w:rFonts w:ascii="Arial Narrow" w:hAnsi="Arial Narrow" w:cs="Arial"/>
                <w:lang w:val="fr-FR"/>
              </w:rPr>
            </w:pPr>
          </w:p>
        </w:tc>
        <w:tc>
          <w:tcPr>
            <w:tcW w:w="254" w:type="pct"/>
            <w:vAlign w:val="center"/>
          </w:tcPr>
          <w:p w14:paraId="51E90DC6"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74C24A74"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5CAF4910"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4B92CD7E" w14:textId="77777777" w:rsidR="00F92EF5" w:rsidRPr="00F92EF5" w:rsidRDefault="00F92EF5" w:rsidP="00F92EF5">
            <w:pPr>
              <w:spacing w:line="240" w:lineRule="auto"/>
              <w:jc w:val="center"/>
              <w:rPr>
                <w:rFonts w:ascii="Arial Narrow" w:hAnsi="Arial Narrow" w:cs="Arial"/>
                <w:lang w:val="fr-FR"/>
              </w:rPr>
            </w:pPr>
          </w:p>
        </w:tc>
        <w:tc>
          <w:tcPr>
            <w:tcW w:w="254" w:type="pct"/>
            <w:vAlign w:val="center"/>
          </w:tcPr>
          <w:p w14:paraId="59E23D14" w14:textId="77777777" w:rsidR="00F92EF5" w:rsidRPr="00F92EF5" w:rsidRDefault="00F92EF5" w:rsidP="00F92EF5">
            <w:pPr>
              <w:spacing w:line="240" w:lineRule="auto"/>
              <w:jc w:val="center"/>
              <w:rPr>
                <w:rFonts w:ascii="Arial Narrow" w:hAnsi="Arial Narrow"/>
              </w:rPr>
            </w:pPr>
            <w:r w:rsidRPr="00F92EF5">
              <w:rPr>
                <w:rFonts w:ascii="Arial Narrow" w:hAnsi="Arial Narrow"/>
              </w:rPr>
              <w:t>√</w:t>
            </w:r>
          </w:p>
        </w:tc>
        <w:tc>
          <w:tcPr>
            <w:tcW w:w="318" w:type="pct"/>
            <w:vAlign w:val="center"/>
          </w:tcPr>
          <w:p w14:paraId="574E0E18"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687F82C9" w14:textId="77777777" w:rsidR="00F92EF5" w:rsidRPr="00F92EF5" w:rsidRDefault="00F92EF5" w:rsidP="00F92EF5">
            <w:pPr>
              <w:spacing w:line="240" w:lineRule="auto"/>
              <w:jc w:val="center"/>
              <w:rPr>
                <w:rFonts w:ascii="Arial Narrow" w:hAnsi="Arial Narrow" w:cs="Arial"/>
                <w:lang w:val="fr-FR"/>
              </w:rPr>
            </w:pPr>
          </w:p>
        </w:tc>
        <w:tc>
          <w:tcPr>
            <w:tcW w:w="318" w:type="pct"/>
            <w:vAlign w:val="center"/>
          </w:tcPr>
          <w:p w14:paraId="7EC95193" w14:textId="77777777" w:rsidR="00F92EF5" w:rsidRPr="00F92EF5" w:rsidRDefault="00F92EF5" w:rsidP="00F92EF5">
            <w:pPr>
              <w:spacing w:line="240" w:lineRule="auto"/>
              <w:jc w:val="center"/>
              <w:rPr>
                <w:rFonts w:ascii="Arial Narrow" w:hAnsi="Arial Narrow" w:cs="Arial"/>
                <w:lang w:val="fr-FR"/>
              </w:rPr>
            </w:pPr>
          </w:p>
        </w:tc>
      </w:tr>
      <w:tr w:rsidR="00F92EF5" w:rsidRPr="00F92EF5" w14:paraId="762D6C36" w14:textId="77777777" w:rsidTr="00F92EF5">
        <w:trPr>
          <w:cantSplit/>
          <w:trHeight w:val="342"/>
        </w:trPr>
        <w:tc>
          <w:tcPr>
            <w:tcW w:w="1509" w:type="pct"/>
            <w:vAlign w:val="center"/>
          </w:tcPr>
          <w:p w14:paraId="47437EC8" w14:textId="77777777" w:rsidR="00F92EF5" w:rsidRPr="00F92EF5" w:rsidRDefault="00F92EF5" w:rsidP="00F92EF5">
            <w:pPr>
              <w:spacing w:line="240" w:lineRule="auto"/>
              <w:rPr>
                <w:rFonts w:ascii="Arial Narrow" w:hAnsi="Arial Narrow" w:cs="Arial"/>
                <w:lang w:val="fr-FR"/>
              </w:rPr>
            </w:pPr>
            <w:r w:rsidRPr="00F92EF5">
              <w:rPr>
                <w:rFonts w:ascii="Arial Narrow" w:hAnsi="Arial Narrow" w:cs="Arial"/>
                <w:lang w:val="fr-FR"/>
              </w:rPr>
              <w:t>Applied Design Project 2</w:t>
            </w:r>
          </w:p>
        </w:tc>
        <w:tc>
          <w:tcPr>
            <w:tcW w:w="254" w:type="pct"/>
            <w:vAlign w:val="center"/>
          </w:tcPr>
          <w:p w14:paraId="03638D09"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1D264599"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6048C251"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62537F0E"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383E2FED"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44C169E5"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4B084504" w14:textId="77777777" w:rsidR="00F92EF5" w:rsidRPr="00F92EF5" w:rsidRDefault="00F92EF5" w:rsidP="00F92EF5">
            <w:pPr>
              <w:spacing w:line="240" w:lineRule="auto"/>
              <w:jc w:val="center"/>
              <w:rPr>
                <w:rFonts w:ascii="Arial Narrow" w:hAnsi="Arial Narrow" w:cs="Arial"/>
                <w:lang w:val="fr-FR"/>
              </w:rPr>
            </w:pPr>
          </w:p>
        </w:tc>
        <w:tc>
          <w:tcPr>
            <w:tcW w:w="317" w:type="pct"/>
            <w:vAlign w:val="center"/>
          </w:tcPr>
          <w:p w14:paraId="174C8798"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6DFA7D3A" w14:textId="77777777" w:rsidR="00F92EF5" w:rsidRPr="00F92EF5" w:rsidRDefault="00F92EF5" w:rsidP="00F92EF5">
            <w:pPr>
              <w:spacing w:line="240" w:lineRule="auto"/>
              <w:jc w:val="center"/>
              <w:rPr>
                <w:rFonts w:ascii="Arial Narrow" w:hAnsi="Arial Narrow"/>
              </w:rPr>
            </w:pPr>
            <w:r w:rsidRPr="00F92EF5">
              <w:rPr>
                <w:rFonts w:ascii="Arial Narrow" w:hAnsi="Arial Narrow"/>
              </w:rPr>
              <w:t>√</w:t>
            </w:r>
          </w:p>
        </w:tc>
        <w:tc>
          <w:tcPr>
            <w:tcW w:w="318" w:type="pct"/>
            <w:vAlign w:val="center"/>
          </w:tcPr>
          <w:p w14:paraId="3DA2FDF3"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30F53210"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498E6109"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r>
      <w:tr w:rsidR="00F92EF5" w:rsidRPr="00F92EF5" w14:paraId="1E0F41CF" w14:textId="77777777" w:rsidTr="00F92EF5">
        <w:trPr>
          <w:cantSplit/>
          <w:trHeight w:val="342"/>
        </w:trPr>
        <w:tc>
          <w:tcPr>
            <w:tcW w:w="1509" w:type="pct"/>
            <w:vAlign w:val="center"/>
          </w:tcPr>
          <w:p w14:paraId="479D3A92" w14:textId="77777777" w:rsidR="00F92EF5" w:rsidRPr="00F92EF5" w:rsidRDefault="00F92EF5" w:rsidP="00F92EF5">
            <w:pPr>
              <w:spacing w:line="240" w:lineRule="auto"/>
              <w:rPr>
                <w:rFonts w:ascii="Arial Narrow" w:hAnsi="Arial Narrow" w:cs="Arial"/>
                <w:lang w:val="fr-FR"/>
              </w:rPr>
            </w:pPr>
            <w:r w:rsidRPr="00F92EF5">
              <w:rPr>
                <w:rFonts w:ascii="Arial Narrow" w:hAnsi="Arial Narrow" w:cs="Arial"/>
                <w:lang w:val="fr-FR"/>
              </w:rPr>
              <w:t>Major Research Project</w:t>
            </w:r>
          </w:p>
        </w:tc>
        <w:tc>
          <w:tcPr>
            <w:tcW w:w="254" w:type="pct"/>
            <w:vAlign w:val="center"/>
          </w:tcPr>
          <w:p w14:paraId="75DCBC8A"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303A019B"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3C5C5A5F"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3E03B7CB"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2FAEB2F3"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5C13E3B3"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0213388D" w14:textId="77777777" w:rsidR="00F92EF5" w:rsidRPr="00F92EF5" w:rsidRDefault="00F92EF5" w:rsidP="00F92EF5">
            <w:pPr>
              <w:spacing w:line="240" w:lineRule="auto"/>
              <w:jc w:val="center"/>
              <w:rPr>
                <w:rFonts w:ascii="Arial Narrow" w:hAnsi="Arial Narrow" w:cs="Arial"/>
                <w:lang w:val="fr-FR"/>
              </w:rPr>
            </w:pPr>
          </w:p>
        </w:tc>
        <w:tc>
          <w:tcPr>
            <w:tcW w:w="317" w:type="pct"/>
            <w:vAlign w:val="center"/>
          </w:tcPr>
          <w:p w14:paraId="366D29A1"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14E2C602" w14:textId="77777777" w:rsidR="00F92EF5" w:rsidRPr="00F92EF5" w:rsidRDefault="00F92EF5" w:rsidP="00F92EF5">
            <w:pPr>
              <w:spacing w:line="240" w:lineRule="auto"/>
              <w:jc w:val="center"/>
              <w:rPr>
                <w:rFonts w:ascii="Arial Narrow" w:hAnsi="Arial Narrow"/>
              </w:rPr>
            </w:pPr>
            <w:r w:rsidRPr="00F92EF5">
              <w:rPr>
                <w:rFonts w:ascii="Arial Narrow" w:hAnsi="Arial Narrow"/>
              </w:rPr>
              <w:t>√</w:t>
            </w:r>
          </w:p>
        </w:tc>
        <w:tc>
          <w:tcPr>
            <w:tcW w:w="318" w:type="pct"/>
            <w:vAlign w:val="center"/>
          </w:tcPr>
          <w:p w14:paraId="5AD2EDE7"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68FD9314"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63005023"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r>
      <w:tr w:rsidR="00F92EF5" w:rsidRPr="00F92EF5" w14:paraId="0992D79A" w14:textId="77777777" w:rsidTr="00F92EF5">
        <w:trPr>
          <w:cantSplit/>
          <w:trHeight w:val="342"/>
        </w:trPr>
        <w:tc>
          <w:tcPr>
            <w:tcW w:w="1509" w:type="pct"/>
            <w:vAlign w:val="center"/>
          </w:tcPr>
          <w:p w14:paraId="4A5C55AD" w14:textId="77777777" w:rsidR="00F92EF5" w:rsidRPr="00876D76" w:rsidRDefault="00F92EF5" w:rsidP="00F92EF5">
            <w:pPr>
              <w:spacing w:line="240" w:lineRule="auto"/>
              <w:rPr>
                <w:rFonts w:ascii="Arial Narrow" w:hAnsi="Arial Narrow" w:cs="Arial"/>
                <w:lang w:val="en-US"/>
              </w:rPr>
            </w:pPr>
            <w:r w:rsidRPr="00876D76">
              <w:rPr>
                <w:rFonts w:ascii="Arial Narrow" w:hAnsi="Arial Narrow" w:cs="Arial"/>
                <w:lang w:val="en-US"/>
              </w:rPr>
              <w:t>Integrated Body of Creative Work</w:t>
            </w:r>
          </w:p>
        </w:tc>
        <w:tc>
          <w:tcPr>
            <w:tcW w:w="254" w:type="pct"/>
            <w:vAlign w:val="center"/>
          </w:tcPr>
          <w:p w14:paraId="534F9F85"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30A78AB5"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26810FFB"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404EDBF0"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2C58522B"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5354F624"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7D739798" w14:textId="77777777" w:rsidR="00F92EF5" w:rsidRPr="00F92EF5" w:rsidRDefault="00F92EF5" w:rsidP="00F92EF5">
            <w:pPr>
              <w:spacing w:line="240" w:lineRule="auto"/>
              <w:jc w:val="center"/>
              <w:rPr>
                <w:rFonts w:ascii="Arial Narrow" w:hAnsi="Arial Narrow" w:cs="Arial"/>
                <w:lang w:val="fr-FR"/>
              </w:rPr>
            </w:pPr>
          </w:p>
        </w:tc>
        <w:tc>
          <w:tcPr>
            <w:tcW w:w="317" w:type="pct"/>
            <w:vAlign w:val="center"/>
          </w:tcPr>
          <w:p w14:paraId="568B9E39"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4541E239" w14:textId="77777777" w:rsidR="00F92EF5" w:rsidRPr="00F92EF5" w:rsidRDefault="00F92EF5" w:rsidP="00F92EF5">
            <w:pPr>
              <w:spacing w:line="240" w:lineRule="auto"/>
              <w:jc w:val="center"/>
              <w:rPr>
                <w:rFonts w:ascii="Arial Narrow" w:hAnsi="Arial Narrow"/>
              </w:rPr>
            </w:pPr>
            <w:r w:rsidRPr="00F92EF5">
              <w:rPr>
                <w:rFonts w:ascii="Arial Narrow" w:hAnsi="Arial Narrow"/>
              </w:rPr>
              <w:t>√</w:t>
            </w:r>
          </w:p>
        </w:tc>
        <w:tc>
          <w:tcPr>
            <w:tcW w:w="318" w:type="pct"/>
            <w:vAlign w:val="center"/>
          </w:tcPr>
          <w:p w14:paraId="0B9085AB"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4264A63F"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2A4A9069"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r>
      <w:tr w:rsidR="00F92EF5" w:rsidRPr="00F92EF5" w14:paraId="2127F2A8" w14:textId="77777777" w:rsidTr="00F92EF5">
        <w:trPr>
          <w:cantSplit/>
          <w:trHeight w:val="342"/>
        </w:trPr>
        <w:tc>
          <w:tcPr>
            <w:tcW w:w="1509" w:type="pct"/>
            <w:vAlign w:val="center"/>
          </w:tcPr>
          <w:p w14:paraId="6165DF0C" w14:textId="22B4BEDD" w:rsidR="00F92EF5" w:rsidRPr="00F92EF5" w:rsidRDefault="00F92EF5" w:rsidP="00F92EF5">
            <w:pPr>
              <w:spacing w:line="240" w:lineRule="auto"/>
              <w:rPr>
                <w:rFonts w:ascii="Arial Narrow" w:hAnsi="Arial Narrow" w:cs="Arial"/>
                <w:lang w:val="fr-FR"/>
              </w:rPr>
            </w:pPr>
            <w:r w:rsidRPr="00F92EF5">
              <w:rPr>
                <w:rFonts w:ascii="Arial Narrow" w:hAnsi="Arial Narrow" w:cs="Arial"/>
                <w:lang w:val="fr-FR"/>
              </w:rPr>
              <w:t>Thesis</w:t>
            </w:r>
          </w:p>
        </w:tc>
        <w:tc>
          <w:tcPr>
            <w:tcW w:w="254" w:type="pct"/>
            <w:vAlign w:val="center"/>
          </w:tcPr>
          <w:p w14:paraId="1C2AC0BA"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7" w:type="pct"/>
            <w:vAlign w:val="center"/>
          </w:tcPr>
          <w:p w14:paraId="2F307298"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70A8EE95"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1BD5C144"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72642032"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06341DD9"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1869AEBA" w14:textId="77777777" w:rsidR="00F92EF5" w:rsidRPr="00F92EF5" w:rsidRDefault="00F92EF5" w:rsidP="00F92EF5">
            <w:pPr>
              <w:spacing w:line="240" w:lineRule="auto"/>
              <w:jc w:val="center"/>
              <w:rPr>
                <w:rFonts w:ascii="Arial Narrow" w:hAnsi="Arial Narrow" w:cs="Arial"/>
                <w:lang w:val="fr-FR"/>
              </w:rPr>
            </w:pPr>
          </w:p>
        </w:tc>
        <w:tc>
          <w:tcPr>
            <w:tcW w:w="317" w:type="pct"/>
            <w:vAlign w:val="center"/>
          </w:tcPr>
          <w:p w14:paraId="2960E572"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054F1205" w14:textId="77777777" w:rsidR="00F92EF5" w:rsidRPr="00F92EF5" w:rsidRDefault="00F92EF5" w:rsidP="00F92EF5">
            <w:pPr>
              <w:spacing w:line="240" w:lineRule="auto"/>
              <w:jc w:val="center"/>
              <w:rPr>
                <w:rFonts w:ascii="Arial Narrow" w:hAnsi="Arial Narrow"/>
              </w:rPr>
            </w:pPr>
            <w:r w:rsidRPr="00F92EF5">
              <w:rPr>
                <w:rFonts w:ascii="Arial Narrow" w:hAnsi="Arial Narrow"/>
              </w:rPr>
              <w:t>√</w:t>
            </w:r>
          </w:p>
        </w:tc>
        <w:tc>
          <w:tcPr>
            <w:tcW w:w="318" w:type="pct"/>
            <w:vAlign w:val="center"/>
          </w:tcPr>
          <w:p w14:paraId="457307DB"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254" w:type="pct"/>
            <w:vAlign w:val="center"/>
          </w:tcPr>
          <w:p w14:paraId="690145AE" w14:textId="77777777" w:rsidR="00F92EF5" w:rsidRPr="00F92EF5" w:rsidRDefault="00F92EF5" w:rsidP="00F92EF5">
            <w:pPr>
              <w:spacing w:line="240" w:lineRule="auto"/>
              <w:jc w:val="center"/>
              <w:rPr>
                <w:rFonts w:ascii="Arial Narrow" w:hAnsi="Arial Narrow" w:cs="Arial"/>
                <w:lang w:val="fr-FR"/>
              </w:rPr>
            </w:pPr>
            <w:r w:rsidRPr="00F92EF5">
              <w:rPr>
                <w:rFonts w:ascii="Arial Narrow" w:hAnsi="Arial Narrow" w:cs="Arial"/>
                <w:lang w:val="fr-FR"/>
              </w:rPr>
              <w:t>√</w:t>
            </w:r>
          </w:p>
        </w:tc>
        <w:tc>
          <w:tcPr>
            <w:tcW w:w="318" w:type="pct"/>
            <w:vAlign w:val="center"/>
          </w:tcPr>
          <w:p w14:paraId="70DB1E57" w14:textId="77777777" w:rsidR="00F92EF5" w:rsidRPr="00F92EF5" w:rsidRDefault="00F92EF5" w:rsidP="00F92EF5">
            <w:pPr>
              <w:keepNext/>
              <w:spacing w:line="240" w:lineRule="auto"/>
              <w:jc w:val="center"/>
              <w:rPr>
                <w:rFonts w:ascii="Arial Narrow" w:hAnsi="Arial Narrow" w:cs="Arial"/>
                <w:lang w:val="fr-FR"/>
              </w:rPr>
            </w:pPr>
            <w:r w:rsidRPr="00F92EF5">
              <w:rPr>
                <w:rFonts w:ascii="Arial Narrow" w:hAnsi="Arial Narrow" w:cs="Arial"/>
                <w:lang w:val="fr-FR"/>
              </w:rPr>
              <w:t>√</w:t>
            </w:r>
          </w:p>
        </w:tc>
      </w:tr>
    </w:tbl>
    <w:p w14:paraId="1BB062A4" w14:textId="77777777" w:rsidR="00703402" w:rsidRDefault="00703402" w:rsidP="00037E42">
      <w:pPr>
        <w:rPr>
          <w:highlight w:val="yellow"/>
        </w:rPr>
      </w:pPr>
    </w:p>
    <w:p w14:paraId="0B0AEE78" w14:textId="77777777" w:rsidR="00F92EF5" w:rsidRDefault="00F92EF5" w:rsidP="00037E42">
      <w:pPr>
        <w:rPr>
          <w:highlight w:val="yellow"/>
        </w:rPr>
      </w:pPr>
    </w:p>
    <w:p w14:paraId="3D6B1E54" w14:textId="77777777" w:rsidR="00F92EF5" w:rsidRPr="0013747F" w:rsidRDefault="00F92EF5" w:rsidP="00037E42">
      <w:pPr>
        <w:rPr>
          <w:highlight w:val="yellow"/>
        </w:rPr>
      </w:pPr>
    </w:p>
    <w:p w14:paraId="58C4E0C1" w14:textId="77777777" w:rsidR="00703402" w:rsidRPr="0013747F" w:rsidRDefault="00703402" w:rsidP="00037E42">
      <w:pPr>
        <w:rPr>
          <w:highlight w:val="yellow"/>
        </w:rPr>
        <w:sectPr w:rsidR="00703402" w:rsidRPr="0013747F" w:rsidSect="00CF298D">
          <w:footnotePr>
            <w:pos w:val="beneathText"/>
          </w:footnotePr>
          <w:pgSz w:w="11907" w:h="16840" w:code="9"/>
          <w:pgMar w:top="1440" w:right="1134" w:bottom="1440" w:left="1701" w:header="720" w:footer="720" w:gutter="0"/>
          <w:cols w:space="720"/>
          <w:docGrid w:linePitch="360"/>
        </w:sectPr>
      </w:pPr>
    </w:p>
    <w:p w14:paraId="13EF2847" w14:textId="77777777" w:rsidR="00703402" w:rsidRPr="0013747F" w:rsidRDefault="00703402" w:rsidP="00B67396">
      <w:pPr>
        <w:pStyle w:val="Heading2"/>
      </w:pPr>
      <w:bookmarkStart w:id="341" w:name="_Ref414453202"/>
      <w:bookmarkStart w:id="342" w:name="_Ref414454133"/>
      <w:bookmarkStart w:id="343" w:name="_Toc424551943"/>
      <w:bookmarkStart w:id="344" w:name="_Toc430263564"/>
      <w:r w:rsidRPr="0013747F">
        <w:lastRenderedPageBreak/>
        <w:t xml:space="preserve">Appendix </w:t>
      </w:r>
      <w:r w:rsidR="007F5D78" w:rsidRPr="0013747F">
        <w:fldChar w:fldCharType="begin"/>
      </w:r>
      <w:r w:rsidR="007F5D78" w:rsidRPr="0013747F">
        <w:instrText xml:space="preserve"> AUTONUM  \* Arabic </w:instrText>
      </w:r>
      <w:r w:rsidR="007F5D78" w:rsidRPr="0013747F">
        <w:fldChar w:fldCharType="end"/>
      </w:r>
      <w:r w:rsidRPr="0013747F">
        <w:t xml:space="preserve">: </w:t>
      </w:r>
      <w:r w:rsidR="00A71846" w:rsidRPr="0013747F">
        <w:t>AP0908.00 Moderation of Assessment</w:t>
      </w:r>
      <w:bookmarkEnd w:id="341"/>
      <w:bookmarkEnd w:id="342"/>
      <w:bookmarkEnd w:id="343"/>
      <w:bookmarkEnd w:id="344"/>
    </w:p>
    <w:p w14:paraId="58E8EF4D" w14:textId="77777777" w:rsidR="0025502A" w:rsidRPr="0013747F" w:rsidRDefault="0025502A" w:rsidP="0025502A">
      <w:pPr>
        <w:pStyle w:val="BodyTextIndent"/>
        <w:ind w:left="0"/>
      </w:pPr>
    </w:p>
    <w:p w14:paraId="7B31500F" w14:textId="77777777" w:rsidR="0025502A" w:rsidRPr="0013747F" w:rsidRDefault="00BE6374" w:rsidP="0025502A">
      <w:pPr>
        <w:pStyle w:val="BodyTextIndent"/>
        <w:ind w:left="0"/>
      </w:pPr>
      <w:r w:rsidRPr="0013747F">
        <w:t xml:space="preserve">Institutional </w:t>
      </w:r>
      <w:r w:rsidR="0025502A" w:rsidRPr="0013747F">
        <w:t>Moderation of Assessment Policy - click on the link below to view:</w:t>
      </w:r>
    </w:p>
    <w:p w14:paraId="2DD94FA7" w14:textId="77777777" w:rsidR="0025502A" w:rsidRPr="0013747F" w:rsidRDefault="00926B2D" w:rsidP="0025502A">
      <w:pPr>
        <w:pStyle w:val="BodyTextIndent"/>
        <w:ind w:left="0"/>
        <w:rPr>
          <w:rStyle w:val="Hyperlink"/>
        </w:rPr>
      </w:pPr>
      <w:hyperlink r:id="rId44" w:history="1">
        <w:r w:rsidR="0025502A" w:rsidRPr="0013747F">
          <w:rPr>
            <w:rStyle w:val="Hyperlink"/>
          </w:rPr>
          <w:t>http://www.op.ac.nz/assets/policies/AP0908.00-Moderation-of-Assessment.pdf</w:t>
        </w:r>
      </w:hyperlink>
    </w:p>
    <w:p w14:paraId="547FD6AB" w14:textId="77777777" w:rsidR="00B02AAF" w:rsidRDefault="00B02AAF" w:rsidP="0025502A">
      <w:pPr>
        <w:pStyle w:val="BodyTextIndent"/>
        <w:ind w:left="0"/>
        <w:rPr>
          <w:i/>
          <w:sz w:val="16"/>
        </w:rPr>
      </w:pPr>
    </w:p>
    <w:p w14:paraId="29464DF7" w14:textId="09C8EF71" w:rsidR="00B02AAF" w:rsidRPr="0013747F" w:rsidRDefault="00B02AAF" w:rsidP="00B02AAF">
      <w:pPr>
        <w:pStyle w:val="BodyTextIndent"/>
        <w:ind w:left="0"/>
      </w:pPr>
      <w:r w:rsidRPr="0013747F">
        <w:t xml:space="preserve">Institutional </w:t>
      </w:r>
      <w:r>
        <w:t xml:space="preserve">Assessment Committee </w:t>
      </w:r>
      <w:r w:rsidRPr="0013747F">
        <w:t>Policy - click on the link below to view:</w:t>
      </w:r>
    </w:p>
    <w:p w14:paraId="0F71FAE5" w14:textId="1B316985" w:rsidR="00B02AAF" w:rsidRPr="00B02AAF" w:rsidRDefault="00926B2D" w:rsidP="0025502A">
      <w:pPr>
        <w:pStyle w:val="BodyTextIndent"/>
        <w:ind w:left="0"/>
      </w:pPr>
      <w:hyperlink r:id="rId45" w:history="1">
        <w:r w:rsidR="00B02AAF" w:rsidRPr="00B02AAF">
          <w:rPr>
            <w:rStyle w:val="Hyperlink"/>
          </w:rPr>
          <w:t>http://torleifw.op.ac.nz/assets/policies/ap0910.00-assessment-committee.pdf</w:t>
        </w:r>
      </w:hyperlink>
    </w:p>
    <w:p w14:paraId="0A347377" w14:textId="77777777" w:rsidR="00B02AAF" w:rsidRDefault="00B02AAF" w:rsidP="0025502A">
      <w:pPr>
        <w:pStyle w:val="BodyTextIndent"/>
        <w:ind w:left="0"/>
        <w:rPr>
          <w:i/>
          <w:sz w:val="16"/>
        </w:rPr>
      </w:pPr>
    </w:p>
    <w:p w14:paraId="04D18B6B" w14:textId="77777777" w:rsidR="0025502A" w:rsidRPr="0013747F" w:rsidRDefault="0025502A" w:rsidP="0025502A">
      <w:pPr>
        <w:pStyle w:val="BodyTextIndent"/>
        <w:ind w:left="0"/>
        <w:rPr>
          <w:i/>
          <w:sz w:val="16"/>
        </w:rPr>
      </w:pPr>
      <w:r w:rsidRPr="0013747F">
        <w:rPr>
          <w:i/>
          <w:sz w:val="16"/>
        </w:rPr>
        <w:t xml:space="preserve"> (Sourced from Otago Polytechnic Website)</w:t>
      </w:r>
    </w:p>
    <w:p w14:paraId="75DE41DD" w14:textId="77777777" w:rsidR="00703402" w:rsidRPr="0013747F" w:rsidRDefault="00703402" w:rsidP="00037E42">
      <w:pPr>
        <w:rPr>
          <w:highlight w:val="yellow"/>
        </w:rPr>
      </w:pPr>
    </w:p>
    <w:p w14:paraId="6A91ABC0" w14:textId="77777777" w:rsidR="00703402" w:rsidRPr="0013747F" w:rsidRDefault="00703402" w:rsidP="00037E42">
      <w:pPr>
        <w:rPr>
          <w:highlight w:val="yellow"/>
        </w:rPr>
      </w:pPr>
    </w:p>
    <w:p w14:paraId="7176D750" w14:textId="77777777" w:rsidR="001520F6" w:rsidRPr="0013747F" w:rsidRDefault="001520F6" w:rsidP="00037E42">
      <w:pPr>
        <w:rPr>
          <w:highlight w:val="yellow"/>
        </w:rPr>
        <w:sectPr w:rsidR="001520F6" w:rsidRPr="0013747F" w:rsidSect="00CF298D">
          <w:footnotePr>
            <w:pos w:val="beneathText"/>
          </w:footnotePr>
          <w:pgSz w:w="11907" w:h="16840" w:code="9"/>
          <w:pgMar w:top="1440" w:right="1134" w:bottom="1440" w:left="1701" w:header="720" w:footer="720" w:gutter="0"/>
          <w:cols w:space="720"/>
          <w:docGrid w:linePitch="360"/>
        </w:sectPr>
      </w:pPr>
    </w:p>
    <w:p w14:paraId="772F0DD9" w14:textId="1E3EE9B4" w:rsidR="00F208C0" w:rsidRDefault="00F208C0" w:rsidP="00B67396">
      <w:pPr>
        <w:pStyle w:val="Heading2"/>
      </w:pPr>
      <w:bookmarkStart w:id="345" w:name="_Ref414455379"/>
      <w:bookmarkStart w:id="346" w:name="_Toc424551944"/>
      <w:bookmarkStart w:id="347" w:name="_Toc430263565"/>
      <w:r w:rsidRPr="0013747F">
        <w:lastRenderedPageBreak/>
        <w:t xml:space="preserve">Appendix </w:t>
      </w:r>
      <w:r w:rsidR="007F5D78" w:rsidRPr="0013747F">
        <w:fldChar w:fldCharType="begin"/>
      </w:r>
      <w:r w:rsidR="007F5D78" w:rsidRPr="0013747F">
        <w:instrText xml:space="preserve"> AUTONUM  \* Arabic </w:instrText>
      </w:r>
      <w:r w:rsidR="007F5D78" w:rsidRPr="0013747F">
        <w:fldChar w:fldCharType="end"/>
      </w:r>
      <w:r w:rsidRPr="0013747F">
        <w:t>: Resource Verification</w:t>
      </w:r>
      <w:bookmarkEnd w:id="345"/>
      <w:bookmarkEnd w:id="346"/>
      <w:bookmarkEnd w:id="347"/>
    </w:p>
    <w:p w14:paraId="64D345C0" w14:textId="5EF07A74" w:rsidR="00FD20F6" w:rsidRDefault="00FD20F6" w:rsidP="00FD20F6">
      <w:pPr>
        <w:pStyle w:val="BodyTextIndent"/>
      </w:pPr>
      <w:r>
        <w:rPr>
          <w:noProof/>
          <w:lang w:val="en-US" w:eastAsia="en-US"/>
        </w:rPr>
        <w:drawing>
          <wp:anchor distT="0" distB="0" distL="114300" distR="114300" simplePos="0" relativeHeight="251740672" behindDoc="0" locked="0" layoutInCell="1" allowOverlap="1" wp14:anchorId="2A96F666" wp14:editId="4A9694A6">
            <wp:simplePos x="0" y="0"/>
            <wp:positionH relativeFrom="column">
              <wp:posOffset>-15240</wp:posOffset>
            </wp:positionH>
            <wp:positionV relativeFrom="paragraph">
              <wp:posOffset>193040</wp:posOffset>
            </wp:positionV>
            <wp:extent cx="5335270" cy="429323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3056" r="8284" b="34720"/>
                    <a:stretch/>
                  </pic:blipFill>
                  <pic:spPr bwMode="auto">
                    <a:xfrm>
                      <a:off x="0" y="0"/>
                      <a:ext cx="5335270" cy="4293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94ECC" w14:textId="5E24E50C" w:rsidR="00FD20F6" w:rsidRDefault="00FD20F6" w:rsidP="00FD20F6">
      <w:pPr>
        <w:pStyle w:val="BodyTextIndent"/>
      </w:pPr>
    </w:p>
    <w:p w14:paraId="4BE0ADA4" w14:textId="3DED9817" w:rsidR="00FD20F6" w:rsidRDefault="00FD20F6" w:rsidP="00FD20F6">
      <w:pPr>
        <w:pStyle w:val="BodyTextIndent"/>
      </w:pPr>
    </w:p>
    <w:p w14:paraId="05725C00" w14:textId="3ABBB5BB" w:rsidR="00FD20F6" w:rsidRDefault="00FD20F6" w:rsidP="00FD20F6">
      <w:pPr>
        <w:pStyle w:val="BodyTextIndent"/>
      </w:pPr>
    </w:p>
    <w:p w14:paraId="73AD30E5" w14:textId="77777777" w:rsidR="00FD20F6" w:rsidRDefault="00FD20F6" w:rsidP="00FD20F6">
      <w:pPr>
        <w:pStyle w:val="BodyTextIndent"/>
        <w:sectPr w:rsidR="00FD20F6" w:rsidSect="00CF298D">
          <w:footnotePr>
            <w:pos w:val="beneathText"/>
          </w:footnotePr>
          <w:pgSz w:w="11907" w:h="16840" w:code="9"/>
          <w:pgMar w:top="1440" w:right="1134" w:bottom="1440" w:left="1701" w:header="720" w:footer="720" w:gutter="0"/>
          <w:cols w:space="720"/>
          <w:docGrid w:linePitch="360"/>
        </w:sectPr>
      </w:pPr>
    </w:p>
    <w:p w14:paraId="1598986D" w14:textId="77777777" w:rsidR="00C64A0E" w:rsidRPr="0013747F" w:rsidRDefault="00F208C0" w:rsidP="00B67396">
      <w:pPr>
        <w:pStyle w:val="Heading2"/>
      </w:pPr>
      <w:bookmarkStart w:id="348" w:name="_Ref414455451"/>
      <w:bookmarkStart w:id="349" w:name="_Toc424551945"/>
      <w:bookmarkStart w:id="350" w:name="_Toc430263566"/>
      <w:r w:rsidRPr="0013747F">
        <w:lastRenderedPageBreak/>
        <w:t xml:space="preserve">Appendix </w:t>
      </w:r>
      <w:r w:rsidR="007F5D78" w:rsidRPr="0013747F">
        <w:fldChar w:fldCharType="begin"/>
      </w:r>
      <w:r w:rsidR="007F5D78" w:rsidRPr="0013747F">
        <w:instrText xml:space="preserve"> AUTONUM  \* Arabic </w:instrText>
      </w:r>
      <w:r w:rsidR="007F5D78" w:rsidRPr="0013747F">
        <w:fldChar w:fldCharType="end"/>
      </w:r>
      <w:r w:rsidRPr="0013747F">
        <w:t>: Campus Specific Resources Available</w:t>
      </w:r>
      <w:bookmarkEnd w:id="348"/>
      <w:bookmarkEnd w:id="349"/>
      <w:bookmarkEnd w:id="350"/>
      <w:r w:rsidRPr="0013747F">
        <w:t xml:space="preserve"> </w:t>
      </w:r>
    </w:p>
    <w:p w14:paraId="1A1C4CC4" w14:textId="77777777" w:rsidR="00F208C0" w:rsidRPr="0013747F" w:rsidRDefault="00F208C0" w:rsidP="00F208C0">
      <w:pPr>
        <w:pStyle w:val="BodyTextIndent"/>
        <w:ind w:left="0"/>
      </w:pPr>
    </w:p>
    <w:p w14:paraId="4AB9B366" w14:textId="77777777" w:rsidR="00F208C0" w:rsidRPr="0013747F" w:rsidRDefault="00FF35C1" w:rsidP="00F208C0">
      <w:pPr>
        <w:pStyle w:val="BodyTextIndent"/>
        <w:ind w:left="0"/>
      </w:pPr>
      <w:r w:rsidRPr="0013747F">
        <w:t xml:space="preserve">Institutional </w:t>
      </w:r>
      <w:r w:rsidR="00F208C0" w:rsidRPr="0013747F">
        <w:t>Student Support Services - click on the link below to view:</w:t>
      </w:r>
    </w:p>
    <w:p w14:paraId="512432BC" w14:textId="77777777" w:rsidR="00F208C0" w:rsidRPr="0013747F" w:rsidRDefault="00926B2D" w:rsidP="00F208C0">
      <w:pPr>
        <w:pStyle w:val="BodyTextIndent"/>
        <w:ind w:left="0"/>
        <w:rPr>
          <w:rStyle w:val="Hyperlink"/>
        </w:rPr>
      </w:pPr>
      <w:hyperlink r:id="rId47" w:history="1">
        <w:r w:rsidR="00F208C0" w:rsidRPr="0013747F">
          <w:rPr>
            <w:rStyle w:val="Hyperlink"/>
          </w:rPr>
          <w:t>http://www.op.ac.nz/students/support/</w:t>
        </w:r>
      </w:hyperlink>
    </w:p>
    <w:p w14:paraId="74BB389A" w14:textId="77777777" w:rsidR="00F208C0" w:rsidRPr="0013747F" w:rsidRDefault="00F208C0" w:rsidP="00F208C0">
      <w:pPr>
        <w:pStyle w:val="BodyTextIndent"/>
        <w:ind w:left="0"/>
        <w:rPr>
          <w:i/>
          <w:sz w:val="16"/>
        </w:rPr>
      </w:pPr>
      <w:r w:rsidRPr="0013747F">
        <w:rPr>
          <w:i/>
          <w:sz w:val="16"/>
        </w:rPr>
        <w:t xml:space="preserve"> (Sourced from Otago Polytechnic Website)</w:t>
      </w:r>
    </w:p>
    <w:p w14:paraId="4D7751C6" w14:textId="77777777" w:rsidR="00F208C0" w:rsidRPr="0013747F" w:rsidRDefault="00F208C0" w:rsidP="00F208C0">
      <w:pPr>
        <w:rPr>
          <w:highlight w:val="yellow"/>
        </w:rPr>
      </w:pPr>
    </w:p>
    <w:p w14:paraId="7588ED12" w14:textId="77777777" w:rsidR="00C64A0E" w:rsidRPr="0013747F" w:rsidRDefault="00C64A0E" w:rsidP="00B96BEE"/>
    <w:p w14:paraId="20FBCB12" w14:textId="77777777" w:rsidR="00F208C0" w:rsidRPr="0013747F" w:rsidRDefault="00F208C0" w:rsidP="00B96BEE">
      <w:pPr>
        <w:sectPr w:rsidR="00F208C0" w:rsidRPr="0013747F" w:rsidSect="00CF298D">
          <w:footnotePr>
            <w:pos w:val="beneathText"/>
          </w:footnotePr>
          <w:pgSz w:w="11907" w:h="16840" w:code="9"/>
          <w:pgMar w:top="1440" w:right="1134" w:bottom="1440" w:left="1701" w:header="720" w:footer="720" w:gutter="0"/>
          <w:cols w:space="720"/>
          <w:docGrid w:linePitch="360"/>
        </w:sectPr>
      </w:pPr>
    </w:p>
    <w:p w14:paraId="76AA2B02" w14:textId="46574FFE" w:rsidR="00F96B20" w:rsidRDefault="005E0EFA" w:rsidP="00B67396">
      <w:pPr>
        <w:pStyle w:val="Heading2"/>
      </w:pPr>
      <w:bookmarkStart w:id="351" w:name="_Appendix_:_Staff"/>
      <w:bookmarkStart w:id="352" w:name="_Ref414455485"/>
      <w:bookmarkStart w:id="353" w:name="_Toc424551946"/>
      <w:bookmarkStart w:id="354" w:name="_Toc430263567"/>
      <w:bookmarkEnd w:id="351"/>
      <w:r w:rsidRPr="0013747F">
        <w:lastRenderedPageBreak/>
        <w:t xml:space="preserve">Appendix </w:t>
      </w:r>
      <w:r w:rsidR="007F5D78" w:rsidRPr="0013747F">
        <w:fldChar w:fldCharType="begin"/>
      </w:r>
      <w:r w:rsidR="007F5D78" w:rsidRPr="0013747F">
        <w:instrText xml:space="preserve"> AUTONUM  \* Arabic </w:instrText>
      </w:r>
      <w:r w:rsidR="007F5D78" w:rsidRPr="0013747F">
        <w:fldChar w:fldCharType="end"/>
      </w:r>
      <w:r w:rsidRPr="0013747F">
        <w:t>: Staff Curriculum Vitae</w:t>
      </w:r>
      <w:bookmarkEnd w:id="352"/>
      <w:bookmarkEnd w:id="353"/>
      <w:bookmarkEnd w:id="354"/>
      <w:r w:rsidRPr="0013747F">
        <w:t xml:space="preserve"> </w:t>
      </w:r>
    </w:p>
    <w:tbl>
      <w:tblPr>
        <w:tblStyle w:val="TableGrid"/>
        <w:tblW w:w="5000" w:type="pct"/>
        <w:tblCellMar>
          <w:top w:w="28" w:type="dxa"/>
          <w:bottom w:w="28" w:type="dxa"/>
        </w:tblCellMar>
        <w:tblLook w:val="04A0" w:firstRow="1" w:lastRow="0" w:firstColumn="1" w:lastColumn="0" w:noHBand="0" w:noVBand="1"/>
      </w:tblPr>
      <w:tblGrid>
        <w:gridCol w:w="1260"/>
        <w:gridCol w:w="1378"/>
        <w:gridCol w:w="4007"/>
        <w:gridCol w:w="2541"/>
      </w:tblGrid>
      <w:tr w:rsidR="00F96B20" w:rsidRPr="00F44AB1" w14:paraId="13AD8B37" w14:textId="77777777" w:rsidTr="003D0D30">
        <w:trPr>
          <w:tblHeader/>
        </w:trPr>
        <w:tc>
          <w:tcPr>
            <w:tcW w:w="677" w:type="pct"/>
            <w:tcMar>
              <w:top w:w="57" w:type="dxa"/>
              <w:left w:w="57" w:type="dxa"/>
              <w:bottom w:w="57" w:type="dxa"/>
              <w:right w:w="57" w:type="dxa"/>
            </w:tcMar>
          </w:tcPr>
          <w:p w14:paraId="4EC635A5" w14:textId="6D1A135A" w:rsidR="00F96B20" w:rsidRPr="00B82A5D" w:rsidRDefault="00F96B20" w:rsidP="00325C14">
            <w:pPr>
              <w:jc w:val="center"/>
              <w:rPr>
                <w:rFonts w:cs="Arial"/>
                <w:b/>
              </w:rPr>
            </w:pPr>
            <w:r w:rsidRPr="00B82A5D">
              <w:rPr>
                <w:rFonts w:cs="Arial"/>
                <w:b/>
              </w:rPr>
              <w:t>Staff Member</w:t>
            </w:r>
          </w:p>
        </w:tc>
        <w:tc>
          <w:tcPr>
            <w:tcW w:w="753" w:type="pct"/>
            <w:tcMar>
              <w:top w:w="57" w:type="dxa"/>
              <w:left w:w="57" w:type="dxa"/>
              <w:bottom w:w="57" w:type="dxa"/>
              <w:right w:w="57" w:type="dxa"/>
            </w:tcMar>
          </w:tcPr>
          <w:p w14:paraId="2504D7A1" w14:textId="5FA8E305" w:rsidR="00F96B20" w:rsidRPr="00B82A5D" w:rsidRDefault="00F96B20" w:rsidP="00325C14">
            <w:pPr>
              <w:jc w:val="center"/>
              <w:rPr>
                <w:rFonts w:cs="Arial"/>
                <w:b/>
              </w:rPr>
            </w:pPr>
            <w:r w:rsidRPr="00B82A5D">
              <w:rPr>
                <w:rFonts w:cs="Arial"/>
                <w:b/>
              </w:rPr>
              <w:t>Highest Qualification</w:t>
            </w:r>
          </w:p>
        </w:tc>
        <w:tc>
          <w:tcPr>
            <w:tcW w:w="2184" w:type="pct"/>
            <w:tcMar>
              <w:top w:w="57" w:type="dxa"/>
              <w:left w:w="57" w:type="dxa"/>
              <w:bottom w:w="57" w:type="dxa"/>
              <w:right w:w="57" w:type="dxa"/>
            </w:tcMar>
          </w:tcPr>
          <w:p w14:paraId="45D1096A" w14:textId="4370F662" w:rsidR="00F96B20" w:rsidRPr="00B82A5D" w:rsidRDefault="00F96B20" w:rsidP="00325C14">
            <w:pPr>
              <w:ind w:right="-108" w:hanging="193"/>
              <w:jc w:val="center"/>
              <w:rPr>
                <w:rFonts w:cs="Arial"/>
                <w:b/>
              </w:rPr>
            </w:pPr>
            <w:r w:rsidRPr="00B82A5D">
              <w:rPr>
                <w:rFonts w:cs="Arial"/>
                <w:b/>
              </w:rPr>
              <w:t>Teaching and Supervision Experience (highest level shown in brackets if other than 7, supervision shown in italics)</w:t>
            </w:r>
          </w:p>
        </w:tc>
        <w:tc>
          <w:tcPr>
            <w:tcW w:w="1386" w:type="pct"/>
            <w:tcMar>
              <w:top w:w="57" w:type="dxa"/>
              <w:left w:w="57" w:type="dxa"/>
              <w:bottom w:w="57" w:type="dxa"/>
              <w:right w:w="57" w:type="dxa"/>
            </w:tcMar>
          </w:tcPr>
          <w:p w14:paraId="7F62FDBF" w14:textId="6ABAC2C8" w:rsidR="00F96B20" w:rsidRPr="00B82A5D" w:rsidRDefault="00F96B20" w:rsidP="00325C14">
            <w:pPr>
              <w:jc w:val="center"/>
              <w:rPr>
                <w:rFonts w:cs="Arial"/>
                <w:b/>
              </w:rPr>
            </w:pPr>
            <w:r w:rsidRPr="00B82A5D">
              <w:rPr>
                <w:rFonts w:cs="Arial"/>
                <w:b/>
              </w:rPr>
              <w:t>Possible teaching areas on the programme</w:t>
            </w:r>
          </w:p>
        </w:tc>
      </w:tr>
      <w:tr w:rsidR="00F96B20" w:rsidRPr="00F96B20" w14:paraId="41E5E834" w14:textId="77777777" w:rsidTr="003D0D30">
        <w:tc>
          <w:tcPr>
            <w:tcW w:w="677" w:type="pct"/>
            <w:tcMar>
              <w:top w:w="57" w:type="dxa"/>
              <w:left w:w="57" w:type="dxa"/>
              <w:bottom w:w="57" w:type="dxa"/>
              <w:right w:w="57" w:type="dxa"/>
            </w:tcMar>
          </w:tcPr>
          <w:p w14:paraId="03C27601" w14:textId="1ED7401B" w:rsidR="00F96B20" w:rsidRPr="008808A6" w:rsidRDefault="00F96B20" w:rsidP="003D0D30">
            <w:pPr>
              <w:widowControl w:val="0"/>
              <w:numPr>
                <w:ilvl w:val="6"/>
                <w:numId w:val="1"/>
              </w:numPr>
              <w:outlineLvl w:val="6"/>
              <w:rPr>
                <w:rFonts w:cs="Arial"/>
              </w:rPr>
            </w:pPr>
            <w:r w:rsidRPr="00F96B20">
              <w:rPr>
                <w:rFonts w:cs="Arial"/>
              </w:rPr>
              <w:t>Margo Barton*</w:t>
            </w:r>
          </w:p>
        </w:tc>
        <w:tc>
          <w:tcPr>
            <w:tcW w:w="753" w:type="pct"/>
            <w:tcMar>
              <w:top w:w="57" w:type="dxa"/>
              <w:left w:w="57" w:type="dxa"/>
              <w:bottom w:w="57" w:type="dxa"/>
              <w:right w:w="57" w:type="dxa"/>
            </w:tcMar>
          </w:tcPr>
          <w:p w14:paraId="5635C09B" w14:textId="77777777" w:rsidR="00F96B20" w:rsidRPr="00F96B20" w:rsidRDefault="00F96B20" w:rsidP="003D0D30">
            <w:pPr>
              <w:widowControl w:val="0"/>
              <w:rPr>
                <w:rFonts w:cs="Arial"/>
              </w:rPr>
            </w:pPr>
            <w:r w:rsidRPr="00F96B20">
              <w:rPr>
                <w:rFonts w:cs="Arial"/>
              </w:rPr>
              <w:t>PhD</w:t>
            </w:r>
          </w:p>
        </w:tc>
        <w:tc>
          <w:tcPr>
            <w:tcW w:w="2184" w:type="pct"/>
            <w:tcMar>
              <w:top w:w="57" w:type="dxa"/>
              <w:left w:w="57" w:type="dxa"/>
              <w:bottom w:w="57" w:type="dxa"/>
              <w:right w:w="57" w:type="dxa"/>
            </w:tcMar>
          </w:tcPr>
          <w:p w14:paraId="55A3FB41" w14:textId="77777777" w:rsidR="00F96B20" w:rsidRDefault="00F96B20" w:rsidP="003D0D30">
            <w:pPr>
              <w:widowControl w:val="0"/>
              <w:numPr>
                <w:ilvl w:val="6"/>
                <w:numId w:val="1"/>
              </w:numPr>
              <w:outlineLvl w:val="6"/>
              <w:rPr>
                <w:rFonts w:cs="Arial"/>
              </w:rPr>
            </w:pPr>
            <w:r w:rsidRPr="00F96B20">
              <w:rPr>
                <w:rFonts w:cs="Arial"/>
              </w:rPr>
              <w:t>Examination to Level 9</w:t>
            </w:r>
          </w:p>
          <w:p w14:paraId="672AD5A5" w14:textId="0EEADBA9" w:rsidR="008B1FBC" w:rsidRPr="008808A6" w:rsidRDefault="008B1FBC" w:rsidP="003D0D30">
            <w:pPr>
              <w:widowControl w:val="0"/>
              <w:numPr>
                <w:ilvl w:val="6"/>
                <w:numId w:val="1"/>
              </w:numPr>
              <w:outlineLvl w:val="6"/>
              <w:rPr>
                <w:rFonts w:cs="Arial"/>
              </w:rPr>
            </w:pPr>
            <w:r>
              <w:rPr>
                <w:rFonts w:cs="Arial"/>
              </w:rPr>
              <w:t>Supervision to Level 9</w:t>
            </w:r>
          </w:p>
        </w:tc>
        <w:tc>
          <w:tcPr>
            <w:tcW w:w="1386" w:type="pct"/>
            <w:tcMar>
              <w:top w:w="57" w:type="dxa"/>
              <w:left w:w="57" w:type="dxa"/>
              <w:bottom w:w="57" w:type="dxa"/>
              <w:right w:w="57" w:type="dxa"/>
            </w:tcMar>
          </w:tcPr>
          <w:p w14:paraId="715304E3" w14:textId="77777777" w:rsidR="00F96B20" w:rsidRPr="008808A6" w:rsidRDefault="00F96B20" w:rsidP="003D0D30">
            <w:pPr>
              <w:widowControl w:val="0"/>
              <w:numPr>
                <w:ilvl w:val="6"/>
                <w:numId w:val="1"/>
              </w:numPr>
              <w:outlineLvl w:val="6"/>
              <w:rPr>
                <w:rFonts w:cs="Arial"/>
              </w:rPr>
            </w:pPr>
            <w:r w:rsidRPr="00F96B20">
              <w:rPr>
                <w:rFonts w:cs="Arial"/>
              </w:rPr>
              <w:t>Applied Design Project 1</w:t>
            </w:r>
          </w:p>
          <w:p w14:paraId="18EF7287" w14:textId="77777777" w:rsidR="00F96B20" w:rsidRPr="008808A6" w:rsidRDefault="00F96B20" w:rsidP="003D0D30">
            <w:pPr>
              <w:widowControl w:val="0"/>
              <w:numPr>
                <w:ilvl w:val="6"/>
                <w:numId w:val="1"/>
              </w:numPr>
              <w:outlineLvl w:val="6"/>
              <w:rPr>
                <w:rFonts w:cs="Arial"/>
              </w:rPr>
            </w:pPr>
            <w:r w:rsidRPr="00F96B20">
              <w:rPr>
                <w:rFonts w:cs="Arial"/>
              </w:rPr>
              <w:t>Applied Design Project 2</w:t>
            </w:r>
          </w:p>
          <w:p w14:paraId="35095479" w14:textId="77777777" w:rsidR="00F96B20" w:rsidRPr="008808A6" w:rsidRDefault="00F96B20" w:rsidP="003D0D30">
            <w:pPr>
              <w:widowControl w:val="0"/>
              <w:numPr>
                <w:ilvl w:val="6"/>
                <w:numId w:val="1"/>
              </w:numPr>
              <w:outlineLvl w:val="6"/>
              <w:rPr>
                <w:rFonts w:cs="Arial"/>
              </w:rPr>
            </w:pPr>
            <w:r w:rsidRPr="00F96B20">
              <w:rPr>
                <w:rFonts w:cs="Arial"/>
              </w:rPr>
              <w:t>Major Research Project</w:t>
            </w:r>
          </w:p>
          <w:p w14:paraId="41FA7EF9" w14:textId="77777777" w:rsidR="00F96B20" w:rsidRPr="008808A6" w:rsidRDefault="00F96B20" w:rsidP="003D0D30">
            <w:pPr>
              <w:widowControl w:val="0"/>
              <w:numPr>
                <w:ilvl w:val="6"/>
                <w:numId w:val="1"/>
              </w:numPr>
              <w:outlineLvl w:val="6"/>
              <w:rPr>
                <w:rFonts w:cs="Arial"/>
              </w:rPr>
            </w:pPr>
            <w:r w:rsidRPr="00F96B20">
              <w:rPr>
                <w:rFonts w:cs="Arial"/>
              </w:rPr>
              <w:t>Integrated Body of Creative Work</w:t>
            </w:r>
          </w:p>
        </w:tc>
      </w:tr>
      <w:tr w:rsidR="00F96B20" w:rsidRPr="00F96B20" w14:paraId="30E011C5" w14:textId="77777777" w:rsidTr="003D0D30">
        <w:tc>
          <w:tcPr>
            <w:tcW w:w="677" w:type="pct"/>
            <w:tcMar>
              <w:top w:w="57" w:type="dxa"/>
              <w:left w:w="57" w:type="dxa"/>
              <w:bottom w:w="57" w:type="dxa"/>
              <w:right w:w="57" w:type="dxa"/>
            </w:tcMar>
          </w:tcPr>
          <w:p w14:paraId="2C09F340" w14:textId="77777777" w:rsidR="00F96B20" w:rsidRPr="008808A6" w:rsidRDefault="00F96B20" w:rsidP="003D0D30">
            <w:pPr>
              <w:widowControl w:val="0"/>
              <w:numPr>
                <w:ilvl w:val="6"/>
                <w:numId w:val="1"/>
              </w:numPr>
              <w:outlineLvl w:val="6"/>
              <w:rPr>
                <w:rFonts w:cs="Arial"/>
              </w:rPr>
            </w:pPr>
            <w:r w:rsidRPr="00F96B20">
              <w:rPr>
                <w:rFonts w:cs="Arial"/>
              </w:rPr>
              <w:t>Tobias Danielmeier</w:t>
            </w:r>
          </w:p>
        </w:tc>
        <w:tc>
          <w:tcPr>
            <w:tcW w:w="753" w:type="pct"/>
            <w:tcMar>
              <w:top w:w="57" w:type="dxa"/>
              <w:left w:w="57" w:type="dxa"/>
              <w:bottom w:w="57" w:type="dxa"/>
              <w:right w:w="57" w:type="dxa"/>
            </w:tcMar>
          </w:tcPr>
          <w:p w14:paraId="14C5A85B" w14:textId="77777777" w:rsidR="00F96B20" w:rsidRPr="008808A6" w:rsidRDefault="00F96B20" w:rsidP="003D0D30">
            <w:pPr>
              <w:widowControl w:val="0"/>
              <w:numPr>
                <w:ilvl w:val="6"/>
                <w:numId w:val="1"/>
              </w:numPr>
              <w:outlineLvl w:val="6"/>
              <w:rPr>
                <w:rFonts w:cs="Arial"/>
              </w:rPr>
            </w:pPr>
            <w:r w:rsidRPr="00F96B20">
              <w:rPr>
                <w:rFonts w:cs="Arial"/>
              </w:rPr>
              <w:t>PhD cand.</w:t>
            </w:r>
          </w:p>
        </w:tc>
        <w:tc>
          <w:tcPr>
            <w:tcW w:w="2184" w:type="pct"/>
            <w:tcMar>
              <w:top w:w="57" w:type="dxa"/>
              <w:left w:w="57" w:type="dxa"/>
              <w:bottom w:w="57" w:type="dxa"/>
              <w:right w:w="57" w:type="dxa"/>
            </w:tcMar>
          </w:tcPr>
          <w:p w14:paraId="7DD8772F" w14:textId="77777777" w:rsidR="00F96B20" w:rsidRPr="008808A6" w:rsidRDefault="00F96B20" w:rsidP="003D0D30">
            <w:pPr>
              <w:widowControl w:val="0"/>
              <w:numPr>
                <w:ilvl w:val="6"/>
                <w:numId w:val="1"/>
              </w:numPr>
              <w:outlineLvl w:val="6"/>
              <w:rPr>
                <w:rFonts w:cs="Arial"/>
                <w:lang w:val="en-US"/>
              </w:rPr>
            </w:pPr>
            <w:r w:rsidRPr="00F96B20">
              <w:rPr>
                <w:rFonts w:cs="Arial"/>
                <w:lang w:val="en-US"/>
              </w:rPr>
              <w:t>Examination to Level 9</w:t>
            </w:r>
          </w:p>
          <w:p w14:paraId="746134E4" w14:textId="77777777" w:rsidR="00F96B20" w:rsidRPr="008808A6" w:rsidRDefault="00F96B20" w:rsidP="003D0D30">
            <w:pPr>
              <w:widowControl w:val="0"/>
              <w:numPr>
                <w:ilvl w:val="6"/>
                <w:numId w:val="1"/>
              </w:numPr>
              <w:outlineLvl w:val="6"/>
              <w:rPr>
                <w:rFonts w:cs="Arial"/>
                <w:lang w:val="en-US"/>
              </w:rPr>
            </w:pPr>
            <w:r w:rsidRPr="00F96B20">
              <w:rPr>
                <w:rFonts w:cs="Arial"/>
                <w:lang w:val="en-US"/>
              </w:rPr>
              <w:t>Supervision to Level 9</w:t>
            </w:r>
          </w:p>
          <w:p w14:paraId="5037018B" w14:textId="77777777" w:rsidR="00F96B20" w:rsidRPr="008808A6" w:rsidRDefault="00F96B20" w:rsidP="003D0D30">
            <w:pPr>
              <w:widowControl w:val="0"/>
              <w:numPr>
                <w:ilvl w:val="6"/>
                <w:numId w:val="1"/>
              </w:numPr>
              <w:outlineLvl w:val="6"/>
              <w:rPr>
                <w:rFonts w:cs="Arial"/>
                <w:lang w:val="en-US"/>
              </w:rPr>
            </w:pPr>
            <w:r w:rsidRPr="00F96B20">
              <w:rPr>
                <w:rFonts w:cs="Arial"/>
                <w:lang w:val="en-US"/>
              </w:rPr>
              <w:t>Teaching to Level 9</w:t>
            </w:r>
          </w:p>
          <w:p w14:paraId="69430EEE" w14:textId="77777777" w:rsidR="00F96B20" w:rsidRPr="008808A6" w:rsidRDefault="00F96B20" w:rsidP="003D0D30">
            <w:pPr>
              <w:widowControl w:val="0"/>
              <w:numPr>
                <w:ilvl w:val="6"/>
                <w:numId w:val="1"/>
              </w:numPr>
              <w:outlineLvl w:val="6"/>
              <w:rPr>
                <w:rFonts w:cs="Arial"/>
              </w:rPr>
            </w:pPr>
            <w:r w:rsidRPr="00F96B20">
              <w:rPr>
                <w:rFonts w:cs="Arial"/>
                <w:lang w:val="en-US"/>
              </w:rPr>
              <w:t xml:space="preserve">Postgraduate coordinator </w:t>
            </w:r>
          </w:p>
        </w:tc>
        <w:tc>
          <w:tcPr>
            <w:tcW w:w="1386" w:type="pct"/>
            <w:tcMar>
              <w:top w:w="57" w:type="dxa"/>
              <w:left w:w="57" w:type="dxa"/>
              <w:bottom w:w="57" w:type="dxa"/>
              <w:right w:w="57" w:type="dxa"/>
            </w:tcMar>
          </w:tcPr>
          <w:p w14:paraId="4CA0ADB5" w14:textId="77777777" w:rsidR="00F96B20" w:rsidRPr="008808A6" w:rsidRDefault="00F96B20" w:rsidP="003D0D30">
            <w:pPr>
              <w:widowControl w:val="0"/>
              <w:numPr>
                <w:ilvl w:val="6"/>
                <w:numId w:val="1"/>
              </w:numPr>
              <w:outlineLvl w:val="6"/>
              <w:rPr>
                <w:rFonts w:cs="Arial"/>
                <w:lang w:val="en-US"/>
              </w:rPr>
            </w:pPr>
            <w:r w:rsidRPr="00F96B20">
              <w:rPr>
                <w:rFonts w:cs="Arial"/>
                <w:lang w:val="en-US"/>
              </w:rPr>
              <w:t>Professional Design Practice</w:t>
            </w:r>
          </w:p>
          <w:p w14:paraId="4B34CC26" w14:textId="77777777" w:rsidR="00F96B20" w:rsidRPr="008808A6" w:rsidRDefault="00F96B20" w:rsidP="003D0D30">
            <w:pPr>
              <w:widowControl w:val="0"/>
              <w:numPr>
                <w:ilvl w:val="6"/>
                <w:numId w:val="1"/>
              </w:numPr>
              <w:outlineLvl w:val="6"/>
              <w:rPr>
                <w:rFonts w:cs="Arial"/>
              </w:rPr>
            </w:pPr>
            <w:r w:rsidRPr="00F96B20">
              <w:rPr>
                <w:rFonts w:cs="Arial"/>
              </w:rPr>
              <w:t>Applied Design Project 1</w:t>
            </w:r>
          </w:p>
          <w:p w14:paraId="4388AE03" w14:textId="77777777" w:rsidR="00F96B20" w:rsidRPr="008808A6" w:rsidRDefault="00F96B20" w:rsidP="003D0D30">
            <w:pPr>
              <w:widowControl w:val="0"/>
              <w:numPr>
                <w:ilvl w:val="6"/>
                <w:numId w:val="1"/>
              </w:numPr>
              <w:outlineLvl w:val="6"/>
              <w:rPr>
                <w:rFonts w:cs="Arial"/>
              </w:rPr>
            </w:pPr>
            <w:r w:rsidRPr="00F96B20">
              <w:rPr>
                <w:rFonts w:cs="Arial"/>
              </w:rPr>
              <w:t>Applied Design Project 2</w:t>
            </w:r>
          </w:p>
          <w:p w14:paraId="6D888B9E" w14:textId="77777777" w:rsidR="00F96B20" w:rsidRPr="008808A6" w:rsidRDefault="00F96B20" w:rsidP="003D0D30">
            <w:pPr>
              <w:widowControl w:val="0"/>
              <w:numPr>
                <w:ilvl w:val="6"/>
                <w:numId w:val="1"/>
              </w:numPr>
              <w:outlineLvl w:val="6"/>
              <w:rPr>
                <w:rFonts w:cs="Arial"/>
              </w:rPr>
            </w:pPr>
            <w:r w:rsidRPr="00F96B20">
              <w:rPr>
                <w:rFonts w:cs="Arial"/>
              </w:rPr>
              <w:t>Major Research Project</w:t>
            </w:r>
          </w:p>
          <w:p w14:paraId="2A612722" w14:textId="77777777" w:rsidR="00F96B20" w:rsidRPr="008808A6" w:rsidRDefault="00F96B20" w:rsidP="003D0D30">
            <w:pPr>
              <w:widowControl w:val="0"/>
              <w:numPr>
                <w:ilvl w:val="6"/>
                <w:numId w:val="1"/>
              </w:numPr>
              <w:outlineLvl w:val="6"/>
              <w:rPr>
                <w:rFonts w:cs="Arial"/>
              </w:rPr>
            </w:pPr>
            <w:r w:rsidRPr="00F96B20">
              <w:rPr>
                <w:rFonts w:cs="Arial"/>
              </w:rPr>
              <w:t>Integrated Body of Creative Work</w:t>
            </w:r>
          </w:p>
          <w:p w14:paraId="6C270B0E" w14:textId="77777777" w:rsidR="00F96B20" w:rsidRPr="00F96B20" w:rsidRDefault="00F96B20" w:rsidP="003D0D30">
            <w:pPr>
              <w:widowControl w:val="0"/>
              <w:rPr>
                <w:rFonts w:cs="Arial"/>
              </w:rPr>
            </w:pPr>
            <w:r w:rsidRPr="00F96B20">
              <w:rPr>
                <w:rFonts w:cs="Arial"/>
              </w:rPr>
              <w:t>Thesis</w:t>
            </w:r>
          </w:p>
        </w:tc>
      </w:tr>
      <w:tr w:rsidR="00F96B20" w:rsidRPr="00F96B20" w14:paraId="5FA0628D" w14:textId="77777777" w:rsidTr="003D0D30">
        <w:tc>
          <w:tcPr>
            <w:tcW w:w="677" w:type="pct"/>
            <w:tcMar>
              <w:top w:w="57" w:type="dxa"/>
              <w:left w:w="57" w:type="dxa"/>
              <w:bottom w:w="57" w:type="dxa"/>
              <w:right w:w="57" w:type="dxa"/>
            </w:tcMar>
          </w:tcPr>
          <w:p w14:paraId="1F168BCF" w14:textId="77777777" w:rsidR="00F96B20" w:rsidRPr="008808A6" w:rsidRDefault="00F96B20" w:rsidP="003D0D30">
            <w:pPr>
              <w:widowControl w:val="0"/>
              <w:numPr>
                <w:ilvl w:val="6"/>
                <w:numId w:val="1"/>
              </w:numPr>
              <w:outlineLvl w:val="6"/>
              <w:rPr>
                <w:rFonts w:cs="Arial"/>
              </w:rPr>
            </w:pPr>
            <w:r w:rsidRPr="00F96B20">
              <w:rPr>
                <w:rFonts w:cs="Arial"/>
              </w:rPr>
              <w:t>Stella Lange</w:t>
            </w:r>
          </w:p>
        </w:tc>
        <w:tc>
          <w:tcPr>
            <w:tcW w:w="753" w:type="pct"/>
            <w:tcMar>
              <w:top w:w="57" w:type="dxa"/>
              <w:left w:w="57" w:type="dxa"/>
              <w:bottom w:w="57" w:type="dxa"/>
              <w:right w:w="57" w:type="dxa"/>
            </w:tcMar>
          </w:tcPr>
          <w:p w14:paraId="3EFE447D" w14:textId="77777777" w:rsidR="00F96B20" w:rsidRPr="008808A6" w:rsidRDefault="00F96B20" w:rsidP="003D0D30">
            <w:pPr>
              <w:widowControl w:val="0"/>
              <w:numPr>
                <w:ilvl w:val="6"/>
                <w:numId w:val="1"/>
              </w:numPr>
              <w:outlineLvl w:val="6"/>
              <w:rPr>
                <w:rFonts w:cs="Arial"/>
              </w:rPr>
            </w:pPr>
            <w:r w:rsidRPr="00F96B20">
              <w:rPr>
                <w:rFonts w:cs="Arial"/>
              </w:rPr>
              <w:t>PhD</w:t>
            </w:r>
          </w:p>
        </w:tc>
        <w:tc>
          <w:tcPr>
            <w:tcW w:w="2184" w:type="pct"/>
            <w:tcMar>
              <w:top w:w="57" w:type="dxa"/>
              <w:left w:w="57" w:type="dxa"/>
              <w:bottom w:w="57" w:type="dxa"/>
              <w:right w:w="57" w:type="dxa"/>
            </w:tcMar>
          </w:tcPr>
          <w:p w14:paraId="3B964368" w14:textId="77777777" w:rsidR="00F96B20" w:rsidRPr="008808A6" w:rsidRDefault="00F96B20" w:rsidP="003D0D30">
            <w:pPr>
              <w:widowControl w:val="0"/>
              <w:numPr>
                <w:ilvl w:val="6"/>
                <w:numId w:val="1"/>
              </w:numPr>
              <w:outlineLvl w:val="6"/>
              <w:rPr>
                <w:rFonts w:cs="Arial"/>
              </w:rPr>
            </w:pPr>
            <w:r w:rsidRPr="00F96B20">
              <w:rPr>
                <w:rFonts w:cs="Arial"/>
              </w:rPr>
              <w:t>Examination to Level 10</w:t>
            </w:r>
          </w:p>
          <w:p w14:paraId="0EA4B803" w14:textId="77777777" w:rsidR="00F96B20" w:rsidRPr="008808A6" w:rsidRDefault="00F96B20" w:rsidP="003D0D30">
            <w:pPr>
              <w:widowControl w:val="0"/>
              <w:numPr>
                <w:ilvl w:val="6"/>
                <w:numId w:val="1"/>
              </w:numPr>
              <w:outlineLvl w:val="6"/>
              <w:rPr>
                <w:rFonts w:cs="Arial"/>
              </w:rPr>
            </w:pPr>
            <w:r w:rsidRPr="00F96B20">
              <w:rPr>
                <w:rFonts w:cs="Arial"/>
              </w:rPr>
              <w:t>Supervision to Level 9</w:t>
            </w:r>
          </w:p>
        </w:tc>
        <w:tc>
          <w:tcPr>
            <w:tcW w:w="1386" w:type="pct"/>
            <w:tcMar>
              <w:top w:w="57" w:type="dxa"/>
              <w:left w:w="57" w:type="dxa"/>
              <w:bottom w:w="57" w:type="dxa"/>
              <w:right w:w="57" w:type="dxa"/>
            </w:tcMar>
          </w:tcPr>
          <w:p w14:paraId="60340CA7" w14:textId="77777777" w:rsidR="00F96B20" w:rsidRPr="008808A6" w:rsidRDefault="00F96B20" w:rsidP="003D0D30">
            <w:pPr>
              <w:widowControl w:val="0"/>
              <w:numPr>
                <w:ilvl w:val="6"/>
                <w:numId w:val="1"/>
              </w:numPr>
              <w:outlineLvl w:val="6"/>
              <w:rPr>
                <w:rFonts w:cs="Arial"/>
              </w:rPr>
            </w:pPr>
            <w:r w:rsidRPr="00F96B20">
              <w:rPr>
                <w:rFonts w:cs="Arial"/>
              </w:rPr>
              <w:t>Design Research Methods</w:t>
            </w:r>
          </w:p>
          <w:p w14:paraId="47D63A09" w14:textId="77777777" w:rsidR="00F96B20" w:rsidRPr="008808A6" w:rsidRDefault="00F96B20" w:rsidP="003D0D30">
            <w:pPr>
              <w:widowControl w:val="0"/>
              <w:numPr>
                <w:ilvl w:val="6"/>
                <w:numId w:val="1"/>
              </w:numPr>
              <w:outlineLvl w:val="6"/>
              <w:rPr>
                <w:rFonts w:cs="Arial"/>
              </w:rPr>
            </w:pPr>
            <w:r w:rsidRPr="00F96B20">
              <w:rPr>
                <w:rFonts w:cs="Arial"/>
              </w:rPr>
              <w:t>Integrated Body of Creative Work</w:t>
            </w:r>
          </w:p>
          <w:p w14:paraId="007D3D2C" w14:textId="77777777" w:rsidR="00F96B20" w:rsidRPr="00F96B20" w:rsidRDefault="00F96B20" w:rsidP="003D0D30">
            <w:pPr>
              <w:widowControl w:val="0"/>
              <w:rPr>
                <w:rFonts w:cs="Arial"/>
              </w:rPr>
            </w:pPr>
            <w:r w:rsidRPr="00F96B20">
              <w:rPr>
                <w:rFonts w:cs="Arial"/>
              </w:rPr>
              <w:t>Thesis</w:t>
            </w:r>
          </w:p>
        </w:tc>
      </w:tr>
      <w:tr w:rsidR="00F96B20" w:rsidRPr="00F96B20" w14:paraId="4A5ADD18" w14:textId="77777777" w:rsidTr="003D0D30">
        <w:tc>
          <w:tcPr>
            <w:tcW w:w="677" w:type="pct"/>
            <w:tcMar>
              <w:top w:w="57" w:type="dxa"/>
              <w:left w:w="57" w:type="dxa"/>
              <w:bottom w:w="57" w:type="dxa"/>
              <w:right w:w="57" w:type="dxa"/>
            </w:tcMar>
          </w:tcPr>
          <w:p w14:paraId="26F1A373" w14:textId="77777777" w:rsidR="00F96B20" w:rsidRPr="008808A6" w:rsidRDefault="00F96B20" w:rsidP="003D0D30">
            <w:pPr>
              <w:widowControl w:val="0"/>
              <w:numPr>
                <w:ilvl w:val="6"/>
                <w:numId w:val="1"/>
              </w:numPr>
              <w:outlineLvl w:val="6"/>
              <w:rPr>
                <w:rFonts w:cs="Arial"/>
              </w:rPr>
            </w:pPr>
            <w:r w:rsidRPr="00F96B20">
              <w:rPr>
                <w:rFonts w:cs="Arial"/>
              </w:rPr>
              <w:t>Jane Malthus</w:t>
            </w:r>
          </w:p>
        </w:tc>
        <w:tc>
          <w:tcPr>
            <w:tcW w:w="753" w:type="pct"/>
            <w:tcMar>
              <w:top w:w="57" w:type="dxa"/>
              <w:left w:w="57" w:type="dxa"/>
              <w:bottom w:w="57" w:type="dxa"/>
              <w:right w:w="57" w:type="dxa"/>
            </w:tcMar>
          </w:tcPr>
          <w:p w14:paraId="1F184B1F" w14:textId="77777777" w:rsidR="00F96B20" w:rsidRPr="008808A6" w:rsidRDefault="00F96B20" w:rsidP="003D0D30">
            <w:pPr>
              <w:widowControl w:val="0"/>
              <w:numPr>
                <w:ilvl w:val="6"/>
                <w:numId w:val="1"/>
              </w:numPr>
              <w:outlineLvl w:val="6"/>
              <w:rPr>
                <w:rFonts w:cs="Arial"/>
              </w:rPr>
            </w:pPr>
            <w:r w:rsidRPr="00F96B20">
              <w:rPr>
                <w:rFonts w:cs="Arial"/>
              </w:rPr>
              <w:t>PhD</w:t>
            </w:r>
          </w:p>
        </w:tc>
        <w:tc>
          <w:tcPr>
            <w:tcW w:w="2184" w:type="pct"/>
            <w:tcMar>
              <w:top w:w="57" w:type="dxa"/>
              <w:left w:w="57" w:type="dxa"/>
              <w:bottom w:w="57" w:type="dxa"/>
              <w:right w:w="57" w:type="dxa"/>
            </w:tcMar>
          </w:tcPr>
          <w:p w14:paraId="02069DA9" w14:textId="77777777" w:rsidR="00F96B20" w:rsidRPr="008808A6" w:rsidRDefault="00F96B20" w:rsidP="003D0D30">
            <w:pPr>
              <w:widowControl w:val="0"/>
              <w:numPr>
                <w:ilvl w:val="6"/>
                <w:numId w:val="1"/>
              </w:numPr>
              <w:outlineLvl w:val="6"/>
              <w:rPr>
                <w:rFonts w:cs="Arial"/>
                <w:lang w:val="en-US"/>
              </w:rPr>
            </w:pPr>
            <w:r w:rsidRPr="00F96B20">
              <w:rPr>
                <w:rFonts w:cs="Arial"/>
                <w:lang w:val="en-US"/>
              </w:rPr>
              <w:t>Examination to Level 10</w:t>
            </w:r>
          </w:p>
          <w:p w14:paraId="52DB151D" w14:textId="77777777" w:rsidR="00F96B20" w:rsidRPr="008808A6" w:rsidRDefault="00F96B20" w:rsidP="003D0D30">
            <w:pPr>
              <w:widowControl w:val="0"/>
              <w:numPr>
                <w:ilvl w:val="6"/>
                <w:numId w:val="1"/>
              </w:numPr>
              <w:outlineLvl w:val="6"/>
              <w:rPr>
                <w:rFonts w:cs="Arial"/>
                <w:lang w:val="en-US"/>
              </w:rPr>
            </w:pPr>
            <w:r w:rsidRPr="00F96B20">
              <w:rPr>
                <w:rFonts w:cs="Arial"/>
                <w:lang w:val="en-US"/>
              </w:rPr>
              <w:t>Examination at Level 9</w:t>
            </w:r>
          </w:p>
          <w:p w14:paraId="39C5E6A2" w14:textId="77777777" w:rsidR="00F96B20" w:rsidRPr="008808A6" w:rsidRDefault="00F96B20" w:rsidP="003D0D30">
            <w:pPr>
              <w:widowControl w:val="0"/>
              <w:numPr>
                <w:ilvl w:val="6"/>
                <w:numId w:val="1"/>
              </w:numPr>
              <w:outlineLvl w:val="6"/>
              <w:rPr>
                <w:rFonts w:cs="Arial"/>
              </w:rPr>
            </w:pPr>
            <w:r w:rsidRPr="00F96B20">
              <w:rPr>
                <w:rFonts w:cs="Arial"/>
                <w:lang w:val="en-US"/>
              </w:rPr>
              <w:t>Supervision to Level 9</w:t>
            </w:r>
          </w:p>
        </w:tc>
        <w:tc>
          <w:tcPr>
            <w:tcW w:w="1386" w:type="pct"/>
            <w:tcMar>
              <w:top w:w="57" w:type="dxa"/>
              <w:left w:w="57" w:type="dxa"/>
              <w:bottom w:w="57" w:type="dxa"/>
              <w:right w:w="57" w:type="dxa"/>
            </w:tcMar>
          </w:tcPr>
          <w:p w14:paraId="782DB14F" w14:textId="77777777" w:rsidR="00F96B20" w:rsidRPr="008808A6" w:rsidRDefault="00F96B20" w:rsidP="003D0D30">
            <w:pPr>
              <w:widowControl w:val="0"/>
              <w:numPr>
                <w:ilvl w:val="6"/>
                <w:numId w:val="1"/>
              </w:numPr>
              <w:outlineLvl w:val="6"/>
              <w:rPr>
                <w:rFonts w:cs="Arial"/>
              </w:rPr>
            </w:pPr>
            <w:r w:rsidRPr="00F96B20">
              <w:rPr>
                <w:rFonts w:cs="Arial"/>
              </w:rPr>
              <w:t>Design Research Methods</w:t>
            </w:r>
          </w:p>
          <w:p w14:paraId="0BF82973" w14:textId="77777777" w:rsidR="00F96B20" w:rsidRPr="008808A6" w:rsidRDefault="00F96B20" w:rsidP="003D0D30">
            <w:pPr>
              <w:widowControl w:val="0"/>
              <w:numPr>
                <w:ilvl w:val="6"/>
                <w:numId w:val="1"/>
              </w:numPr>
              <w:outlineLvl w:val="6"/>
              <w:rPr>
                <w:rFonts w:cs="Arial"/>
              </w:rPr>
            </w:pPr>
            <w:r w:rsidRPr="00F96B20">
              <w:rPr>
                <w:rFonts w:cs="Arial"/>
              </w:rPr>
              <w:t xml:space="preserve">Thesis </w:t>
            </w:r>
          </w:p>
        </w:tc>
      </w:tr>
      <w:tr w:rsidR="00F96B20" w:rsidRPr="00F96B20" w14:paraId="186B3F30" w14:textId="77777777" w:rsidTr="003D0D30">
        <w:tc>
          <w:tcPr>
            <w:tcW w:w="677" w:type="pct"/>
            <w:tcMar>
              <w:top w:w="57" w:type="dxa"/>
              <w:left w:w="57" w:type="dxa"/>
              <w:bottom w:w="57" w:type="dxa"/>
              <w:right w:w="57" w:type="dxa"/>
            </w:tcMar>
          </w:tcPr>
          <w:p w14:paraId="1AE0C407" w14:textId="77777777" w:rsidR="00F96B20" w:rsidRPr="008808A6" w:rsidRDefault="00F96B20" w:rsidP="003D0D30">
            <w:pPr>
              <w:widowControl w:val="0"/>
              <w:numPr>
                <w:ilvl w:val="6"/>
                <w:numId w:val="1"/>
              </w:numPr>
              <w:outlineLvl w:val="6"/>
              <w:rPr>
                <w:rFonts w:cs="Arial"/>
              </w:rPr>
            </w:pPr>
            <w:r w:rsidRPr="00F96B20">
              <w:rPr>
                <w:rFonts w:cs="Arial"/>
              </w:rPr>
              <w:t>Caroline McCaw*</w:t>
            </w:r>
          </w:p>
        </w:tc>
        <w:tc>
          <w:tcPr>
            <w:tcW w:w="753" w:type="pct"/>
            <w:tcMar>
              <w:top w:w="57" w:type="dxa"/>
              <w:left w:w="57" w:type="dxa"/>
              <w:bottom w:w="57" w:type="dxa"/>
              <w:right w:w="57" w:type="dxa"/>
            </w:tcMar>
          </w:tcPr>
          <w:p w14:paraId="3BCD0002" w14:textId="77777777" w:rsidR="00F96B20" w:rsidRPr="008808A6" w:rsidRDefault="00F96B20" w:rsidP="003D0D30">
            <w:pPr>
              <w:widowControl w:val="0"/>
              <w:numPr>
                <w:ilvl w:val="6"/>
                <w:numId w:val="1"/>
              </w:numPr>
              <w:outlineLvl w:val="6"/>
              <w:rPr>
                <w:rFonts w:cs="Arial"/>
              </w:rPr>
            </w:pPr>
            <w:r w:rsidRPr="00F96B20">
              <w:rPr>
                <w:rFonts w:cs="Arial"/>
              </w:rPr>
              <w:t>PhD cand.</w:t>
            </w:r>
          </w:p>
        </w:tc>
        <w:tc>
          <w:tcPr>
            <w:tcW w:w="2184" w:type="pct"/>
            <w:tcMar>
              <w:top w:w="57" w:type="dxa"/>
              <w:left w:w="57" w:type="dxa"/>
              <w:bottom w:w="57" w:type="dxa"/>
              <w:right w:w="57" w:type="dxa"/>
            </w:tcMar>
          </w:tcPr>
          <w:p w14:paraId="428620CC" w14:textId="77777777" w:rsidR="00F96B20" w:rsidRPr="008808A6" w:rsidRDefault="00F96B20" w:rsidP="003D0D30">
            <w:pPr>
              <w:widowControl w:val="0"/>
              <w:numPr>
                <w:ilvl w:val="6"/>
                <w:numId w:val="1"/>
              </w:numPr>
              <w:outlineLvl w:val="6"/>
              <w:rPr>
                <w:rFonts w:cs="Arial"/>
              </w:rPr>
            </w:pPr>
            <w:r w:rsidRPr="00F96B20">
              <w:rPr>
                <w:rFonts w:cs="Arial"/>
              </w:rPr>
              <w:t>Examination to Level 9</w:t>
            </w:r>
          </w:p>
          <w:p w14:paraId="2EA5044F" w14:textId="77777777" w:rsidR="00F96B20" w:rsidRPr="00F96B20" w:rsidRDefault="00F96B20" w:rsidP="003D0D30">
            <w:pPr>
              <w:widowControl w:val="0"/>
              <w:tabs>
                <w:tab w:val="left" w:pos="851"/>
              </w:tabs>
              <w:spacing w:after="120"/>
              <w:ind w:left="851"/>
              <w:rPr>
                <w:rFonts w:cs="Arial"/>
              </w:rPr>
            </w:pPr>
          </w:p>
        </w:tc>
        <w:tc>
          <w:tcPr>
            <w:tcW w:w="1386" w:type="pct"/>
            <w:tcMar>
              <w:top w:w="57" w:type="dxa"/>
              <w:left w:w="57" w:type="dxa"/>
              <w:bottom w:w="57" w:type="dxa"/>
              <w:right w:w="57" w:type="dxa"/>
            </w:tcMar>
          </w:tcPr>
          <w:p w14:paraId="0BA30825" w14:textId="77777777" w:rsidR="00F96B20" w:rsidRPr="008808A6" w:rsidRDefault="00F96B20" w:rsidP="003D0D30">
            <w:pPr>
              <w:widowControl w:val="0"/>
              <w:numPr>
                <w:ilvl w:val="6"/>
                <w:numId w:val="1"/>
              </w:numPr>
              <w:outlineLvl w:val="6"/>
              <w:rPr>
                <w:rFonts w:cs="Arial"/>
              </w:rPr>
            </w:pPr>
            <w:r w:rsidRPr="00F96B20">
              <w:rPr>
                <w:rFonts w:cs="Arial"/>
              </w:rPr>
              <w:t>Professional Practice</w:t>
            </w:r>
          </w:p>
          <w:p w14:paraId="087C24D3" w14:textId="77777777" w:rsidR="00F96B20" w:rsidRPr="008808A6" w:rsidRDefault="00F96B20" w:rsidP="003D0D30">
            <w:pPr>
              <w:widowControl w:val="0"/>
              <w:numPr>
                <w:ilvl w:val="6"/>
                <w:numId w:val="1"/>
              </w:numPr>
              <w:outlineLvl w:val="6"/>
              <w:rPr>
                <w:rFonts w:cs="Arial"/>
              </w:rPr>
            </w:pPr>
            <w:r w:rsidRPr="00F96B20">
              <w:rPr>
                <w:rFonts w:cs="Arial"/>
              </w:rPr>
              <w:t>Applied Design Project 1</w:t>
            </w:r>
          </w:p>
          <w:p w14:paraId="1D9D5AAB" w14:textId="77777777" w:rsidR="00F96B20" w:rsidRPr="008808A6" w:rsidRDefault="00F96B20" w:rsidP="003D0D30">
            <w:pPr>
              <w:widowControl w:val="0"/>
              <w:numPr>
                <w:ilvl w:val="6"/>
                <w:numId w:val="1"/>
              </w:numPr>
              <w:outlineLvl w:val="6"/>
              <w:rPr>
                <w:rFonts w:cs="Arial"/>
              </w:rPr>
            </w:pPr>
            <w:r w:rsidRPr="00F96B20">
              <w:rPr>
                <w:rFonts w:cs="Arial"/>
              </w:rPr>
              <w:t>Applied Design Project 2</w:t>
            </w:r>
          </w:p>
          <w:p w14:paraId="38AC0573" w14:textId="77777777" w:rsidR="00F96B20" w:rsidRPr="008808A6" w:rsidRDefault="00F96B20" w:rsidP="003D0D30">
            <w:pPr>
              <w:widowControl w:val="0"/>
              <w:numPr>
                <w:ilvl w:val="6"/>
                <w:numId w:val="1"/>
              </w:numPr>
              <w:outlineLvl w:val="6"/>
              <w:rPr>
                <w:rFonts w:cs="Arial"/>
              </w:rPr>
            </w:pPr>
            <w:r w:rsidRPr="00F96B20">
              <w:rPr>
                <w:rFonts w:cs="Arial"/>
              </w:rPr>
              <w:t>Major Research Project</w:t>
            </w:r>
          </w:p>
          <w:p w14:paraId="3A59D083" w14:textId="77777777" w:rsidR="00F96B20" w:rsidRPr="008808A6" w:rsidRDefault="00F96B20" w:rsidP="003D0D30">
            <w:pPr>
              <w:widowControl w:val="0"/>
              <w:numPr>
                <w:ilvl w:val="6"/>
                <w:numId w:val="1"/>
              </w:numPr>
              <w:outlineLvl w:val="6"/>
              <w:rPr>
                <w:rFonts w:cs="Arial"/>
              </w:rPr>
            </w:pPr>
            <w:r w:rsidRPr="00F96B20">
              <w:rPr>
                <w:rFonts w:cs="Arial"/>
              </w:rPr>
              <w:t>Integrated Body of Creative Work</w:t>
            </w:r>
          </w:p>
          <w:p w14:paraId="22A11339" w14:textId="77777777" w:rsidR="00F96B20" w:rsidRPr="008808A6" w:rsidRDefault="00F96B20" w:rsidP="003D0D30">
            <w:pPr>
              <w:widowControl w:val="0"/>
              <w:numPr>
                <w:ilvl w:val="6"/>
                <w:numId w:val="1"/>
              </w:numPr>
              <w:outlineLvl w:val="6"/>
              <w:rPr>
                <w:rFonts w:cs="Arial"/>
              </w:rPr>
            </w:pPr>
            <w:r w:rsidRPr="00F96B20">
              <w:rPr>
                <w:rFonts w:cs="Arial"/>
              </w:rPr>
              <w:t>Thesis</w:t>
            </w:r>
          </w:p>
        </w:tc>
      </w:tr>
      <w:tr w:rsidR="00F96B20" w:rsidRPr="00F96B20" w14:paraId="6462CD3E" w14:textId="77777777" w:rsidTr="003D0D30">
        <w:tc>
          <w:tcPr>
            <w:tcW w:w="677" w:type="pct"/>
            <w:tcMar>
              <w:top w:w="57" w:type="dxa"/>
              <w:left w:w="57" w:type="dxa"/>
              <w:bottom w:w="57" w:type="dxa"/>
              <w:right w:w="57" w:type="dxa"/>
            </w:tcMar>
          </w:tcPr>
          <w:p w14:paraId="6563C0DE" w14:textId="77777777" w:rsidR="00F96B20" w:rsidRPr="008808A6" w:rsidRDefault="00F96B20" w:rsidP="003D0D30">
            <w:pPr>
              <w:widowControl w:val="0"/>
              <w:numPr>
                <w:ilvl w:val="6"/>
                <w:numId w:val="1"/>
              </w:numPr>
              <w:outlineLvl w:val="6"/>
              <w:rPr>
                <w:rFonts w:cs="Arial"/>
              </w:rPr>
            </w:pPr>
            <w:r w:rsidRPr="00F96B20">
              <w:rPr>
                <w:rFonts w:cs="Arial"/>
              </w:rPr>
              <w:t>Richard Mitchell*</w:t>
            </w:r>
          </w:p>
        </w:tc>
        <w:tc>
          <w:tcPr>
            <w:tcW w:w="753" w:type="pct"/>
            <w:tcMar>
              <w:top w:w="57" w:type="dxa"/>
              <w:left w:w="57" w:type="dxa"/>
              <w:bottom w:w="57" w:type="dxa"/>
              <w:right w:w="57" w:type="dxa"/>
            </w:tcMar>
          </w:tcPr>
          <w:p w14:paraId="3EEAF9D6" w14:textId="77777777" w:rsidR="00F96B20" w:rsidRPr="00F96B20" w:rsidRDefault="00F96B20" w:rsidP="003D0D30">
            <w:pPr>
              <w:widowControl w:val="0"/>
              <w:rPr>
                <w:rFonts w:cs="Arial"/>
              </w:rPr>
            </w:pPr>
            <w:r w:rsidRPr="00F96B20">
              <w:rPr>
                <w:rFonts w:cs="Arial"/>
              </w:rPr>
              <w:t>PhD</w:t>
            </w:r>
          </w:p>
        </w:tc>
        <w:tc>
          <w:tcPr>
            <w:tcW w:w="2184" w:type="pct"/>
            <w:tcMar>
              <w:top w:w="57" w:type="dxa"/>
              <w:left w:w="57" w:type="dxa"/>
              <w:bottom w:w="57" w:type="dxa"/>
              <w:right w:w="57" w:type="dxa"/>
            </w:tcMar>
          </w:tcPr>
          <w:p w14:paraId="577F63E0" w14:textId="77777777" w:rsidR="00F96B20" w:rsidRPr="008808A6" w:rsidRDefault="00F96B20" w:rsidP="003D0D30">
            <w:pPr>
              <w:widowControl w:val="0"/>
              <w:numPr>
                <w:ilvl w:val="6"/>
                <w:numId w:val="1"/>
              </w:numPr>
              <w:outlineLvl w:val="6"/>
              <w:rPr>
                <w:rFonts w:cs="Arial"/>
              </w:rPr>
            </w:pPr>
            <w:r w:rsidRPr="00F96B20">
              <w:rPr>
                <w:rFonts w:cs="Arial"/>
              </w:rPr>
              <w:t>Examination to Level 10</w:t>
            </w:r>
          </w:p>
          <w:p w14:paraId="4D27801C" w14:textId="77777777" w:rsidR="00F96B20" w:rsidRPr="008808A6" w:rsidRDefault="00F96B20" w:rsidP="003D0D30">
            <w:pPr>
              <w:widowControl w:val="0"/>
              <w:numPr>
                <w:ilvl w:val="6"/>
                <w:numId w:val="1"/>
              </w:numPr>
              <w:outlineLvl w:val="6"/>
              <w:rPr>
                <w:rFonts w:cs="Arial"/>
              </w:rPr>
            </w:pPr>
            <w:r w:rsidRPr="00F96B20">
              <w:rPr>
                <w:rFonts w:cs="Arial"/>
              </w:rPr>
              <w:t>Supervision to Level 9</w:t>
            </w:r>
          </w:p>
          <w:p w14:paraId="7F6A960C" w14:textId="77777777" w:rsidR="00F96B20" w:rsidRPr="008808A6" w:rsidRDefault="00F96B20" w:rsidP="003D0D30">
            <w:pPr>
              <w:widowControl w:val="0"/>
              <w:numPr>
                <w:ilvl w:val="6"/>
                <w:numId w:val="1"/>
              </w:numPr>
              <w:outlineLvl w:val="6"/>
              <w:rPr>
                <w:rFonts w:cs="Arial"/>
              </w:rPr>
            </w:pPr>
            <w:r w:rsidRPr="00F96B20">
              <w:rPr>
                <w:rFonts w:cs="Arial"/>
                <w:lang w:val="en-US"/>
              </w:rPr>
              <w:t xml:space="preserve">Teaching to Level 9 </w:t>
            </w:r>
          </w:p>
        </w:tc>
        <w:tc>
          <w:tcPr>
            <w:tcW w:w="1386" w:type="pct"/>
            <w:tcMar>
              <w:top w:w="57" w:type="dxa"/>
              <w:left w:w="57" w:type="dxa"/>
              <w:bottom w:w="57" w:type="dxa"/>
              <w:right w:w="57" w:type="dxa"/>
            </w:tcMar>
          </w:tcPr>
          <w:p w14:paraId="370B4F6F" w14:textId="77777777" w:rsidR="00F96B20" w:rsidRPr="008808A6" w:rsidRDefault="00F96B20" w:rsidP="003D0D30">
            <w:pPr>
              <w:widowControl w:val="0"/>
              <w:numPr>
                <w:ilvl w:val="6"/>
                <w:numId w:val="1"/>
              </w:numPr>
              <w:outlineLvl w:val="6"/>
              <w:rPr>
                <w:rFonts w:cs="Arial"/>
              </w:rPr>
            </w:pPr>
            <w:r w:rsidRPr="00F96B20">
              <w:rPr>
                <w:rFonts w:cs="Arial"/>
              </w:rPr>
              <w:t>Design Research Methods</w:t>
            </w:r>
          </w:p>
          <w:p w14:paraId="47F31F94" w14:textId="77777777" w:rsidR="00F96B20" w:rsidRPr="008808A6" w:rsidRDefault="00F96B20" w:rsidP="003D0D30">
            <w:pPr>
              <w:widowControl w:val="0"/>
              <w:numPr>
                <w:ilvl w:val="6"/>
                <w:numId w:val="1"/>
              </w:numPr>
              <w:outlineLvl w:val="6"/>
              <w:rPr>
                <w:rFonts w:cs="Arial"/>
              </w:rPr>
            </w:pPr>
            <w:r w:rsidRPr="00F96B20">
              <w:rPr>
                <w:rFonts w:cs="Arial"/>
              </w:rPr>
              <w:t>Major Research Project</w:t>
            </w:r>
          </w:p>
          <w:p w14:paraId="550F4AD4" w14:textId="77777777" w:rsidR="00F96B20" w:rsidRPr="008808A6" w:rsidRDefault="00F96B20" w:rsidP="003D0D30">
            <w:pPr>
              <w:widowControl w:val="0"/>
              <w:numPr>
                <w:ilvl w:val="6"/>
                <w:numId w:val="1"/>
              </w:numPr>
              <w:outlineLvl w:val="6"/>
              <w:rPr>
                <w:rFonts w:cs="Arial"/>
              </w:rPr>
            </w:pPr>
            <w:r w:rsidRPr="00F96B20">
              <w:rPr>
                <w:rFonts w:cs="Arial"/>
              </w:rPr>
              <w:t>Integrated Body of Creative Work</w:t>
            </w:r>
          </w:p>
          <w:p w14:paraId="46B68D98" w14:textId="77777777" w:rsidR="00F96B20" w:rsidRPr="008808A6" w:rsidRDefault="00F96B20" w:rsidP="003D0D30">
            <w:pPr>
              <w:widowControl w:val="0"/>
              <w:numPr>
                <w:ilvl w:val="6"/>
                <w:numId w:val="1"/>
              </w:numPr>
              <w:outlineLvl w:val="6"/>
              <w:rPr>
                <w:rFonts w:cs="Arial"/>
              </w:rPr>
            </w:pPr>
            <w:r w:rsidRPr="00F96B20">
              <w:rPr>
                <w:rFonts w:cs="Arial"/>
              </w:rPr>
              <w:t>Thesis</w:t>
            </w:r>
          </w:p>
        </w:tc>
      </w:tr>
      <w:tr w:rsidR="00F96B20" w:rsidRPr="00F96B20" w14:paraId="7360A772" w14:textId="77777777" w:rsidTr="003D0D30">
        <w:trPr>
          <w:trHeight w:val="419"/>
        </w:trPr>
        <w:tc>
          <w:tcPr>
            <w:tcW w:w="677" w:type="pct"/>
            <w:tcMar>
              <w:top w:w="57" w:type="dxa"/>
              <w:left w:w="57" w:type="dxa"/>
              <w:bottom w:w="57" w:type="dxa"/>
              <w:right w:w="57" w:type="dxa"/>
            </w:tcMar>
          </w:tcPr>
          <w:p w14:paraId="3D68B93C" w14:textId="77777777" w:rsidR="00F96B20" w:rsidRPr="008808A6" w:rsidRDefault="00F96B20" w:rsidP="003D0D30">
            <w:pPr>
              <w:widowControl w:val="0"/>
              <w:numPr>
                <w:ilvl w:val="6"/>
                <w:numId w:val="1"/>
              </w:numPr>
              <w:outlineLvl w:val="6"/>
              <w:rPr>
                <w:rFonts w:cs="Arial"/>
              </w:rPr>
            </w:pPr>
            <w:r w:rsidRPr="00F96B20">
              <w:rPr>
                <w:rFonts w:cs="Arial"/>
              </w:rPr>
              <w:t xml:space="preserve">Jane Venis* </w:t>
            </w:r>
          </w:p>
        </w:tc>
        <w:tc>
          <w:tcPr>
            <w:tcW w:w="753" w:type="pct"/>
            <w:tcMar>
              <w:top w:w="57" w:type="dxa"/>
              <w:left w:w="57" w:type="dxa"/>
              <w:bottom w:w="57" w:type="dxa"/>
              <w:right w:w="57" w:type="dxa"/>
            </w:tcMar>
          </w:tcPr>
          <w:p w14:paraId="75971A58" w14:textId="77777777" w:rsidR="00F96B20" w:rsidRPr="008808A6" w:rsidRDefault="00F96B20" w:rsidP="003D0D30">
            <w:pPr>
              <w:widowControl w:val="0"/>
              <w:numPr>
                <w:ilvl w:val="6"/>
                <w:numId w:val="1"/>
              </w:numPr>
              <w:outlineLvl w:val="6"/>
              <w:rPr>
                <w:rFonts w:cs="Arial"/>
              </w:rPr>
            </w:pPr>
            <w:r w:rsidRPr="00F96B20">
              <w:rPr>
                <w:rFonts w:cs="Arial"/>
              </w:rPr>
              <w:t>PhD</w:t>
            </w:r>
          </w:p>
        </w:tc>
        <w:tc>
          <w:tcPr>
            <w:tcW w:w="2184" w:type="pct"/>
            <w:tcMar>
              <w:top w:w="57" w:type="dxa"/>
              <w:left w:w="57" w:type="dxa"/>
              <w:bottom w:w="57" w:type="dxa"/>
              <w:right w:w="57" w:type="dxa"/>
            </w:tcMar>
          </w:tcPr>
          <w:p w14:paraId="40DAA338" w14:textId="77777777" w:rsidR="00F96B20" w:rsidRPr="008808A6" w:rsidRDefault="00F96B20" w:rsidP="003D0D30">
            <w:pPr>
              <w:widowControl w:val="0"/>
              <w:numPr>
                <w:ilvl w:val="6"/>
                <w:numId w:val="1"/>
              </w:numPr>
              <w:outlineLvl w:val="6"/>
              <w:rPr>
                <w:rFonts w:cs="Arial"/>
              </w:rPr>
            </w:pPr>
            <w:r w:rsidRPr="00F96B20">
              <w:rPr>
                <w:rFonts w:cs="Arial"/>
              </w:rPr>
              <w:t>Examination to Level 9</w:t>
            </w:r>
          </w:p>
          <w:p w14:paraId="1EB481EC" w14:textId="77777777" w:rsidR="00F96B20" w:rsidRPr="008808A6" w:rsidRDefault="00F96B20" w:rsidP="003D0D30">
            <w:pPr>
              <w:widowControl w:val="0"/>
              <w:numPr>
                <w:ilvl w:val="6"/>
                <w:numId w:val="1"/>
              </w:numPr>
              <w:outlineLvl w:val="6"/>
              <w:rPr>
                <w:rFonts w:cs="Arial"/>
              </w:rPr>
            </w:pPr>
            <w:r w:rsidRPr="00F96B20">
              <w:rPr>
                <w:rFonts w:cs="Arial"/>
              </w:rPr>
              <w:t>Supervision to Level 9</w:t>
            </w:r>
          </w:p>
          <w:p w14:paraId="0DE907C4" w14:textId="77777777" w:rsidR="00F96B20" w:rsidRPr="008808A6" w:rsidRDefault="00F96B20" w:rsidP="003D0D30">
            <w:pPr>
              <w:widowControl w:val="0"/>
              <w:numPr>
                <w:ilvl w:val="6"/>
                <w:numId w:val="1"/>
              </w:numPr>
              <w:outlineLvl w:val="6"/>
              <w:rPr>
                <w:rFonts w:cs="Arial"/>
                <w:lang w:val="en-US"/>
              </w:rPr>
            </w:pPr>
            <w:r w:rsidRPr="00F96B20">
              <w:rPr>
                <w:rFonts w:cs="Arial"/>
                <w:lang w:val="en-US"/>
              </w:rPr>
              <w:t>Teaching to Level 9</w:t>
            </w:r>
          </w:p>
          <w:p w14:paraId="3FDB9330" w14:textId="77777777" w:rsidR="00F96B20" w:rsidRPr="008808A6" w:rsidRDefault="00F96B20" w:rsidP="003D0D30">
            <w:pPr>
              <w:widowControl w:val="0"/>
              <w:numPr>
                <w:ilvl w:val="6"/>
                <w:numId w:val="1"/>
              </w:numPr>
              <w:outlineLvl w:val="6"/>
              <w:rPr>
                <w:rFonts w:cs="Arial"/>
              </w:rPr>
            </w:pPr>
            <w:r w:rsidRPr="00F96B20">
              <w:rPr>
                <w:rFonts w:cs="Arial"/>
              </w:rPr>
              <w:t xml:space="preserve">Postgraduate seminar series coordinator </w:t>
            </w:r>
          </w:p>
          <w:p w14:paraId="65AA7FFD" w14:textId="77777777" w:rsidR="00F96B20" w:rsidRPr="008808A6" w:rsidRDefault="00F96B20" w:rsidP="003D0D30">
            <w:pPr>
              <w:widowControl w:val="0"/>
              <w:numPr>
                <w:ilvl w:val="6"/>
                <w:numId w:val="1"/>
              </w:numPr>
              <w:outlineLvl w:val="6"/>
              <w:rPr>
                <w:rFonts w:cs="Arial"/>
              </w:rPr>
            </w:pPr>
            <w:r w:rsidRPr="00F96B20">
              <w:rPr>
                <w:rFonts w:cs="Arial"/>
              </w:rPr>
              <w:t>Tauiwi Pakeha facilitator</w:t>
            </w:r>
          </w:p>
          <w:p w14:paraId="58FCE7CC" w14:textId="63F1DD5F" w:rsidR="00F96B20" w:rsidRPr="00F96B20" w:rsidRDefault="00F96B20" w:rsidP="003D0D30">
            <w:pPr>
              <w:widowControl w:val="0"/>
              <w:rPr>
                <w:rFonts w:cs="Arial"/>
              </w:rPr>
            </w:pPr>
            <w:r w:rsidRPr="00F96B20">
              <w:rPr>
                <w:rFonts w:cs="Arial"/>
              </w:rPr>
              <w:t xml:space="preserve">Certificate in </w:t>
            </w:r>
            <w:r w:rsidR="00557572">
              <w:t>Mata a Ao M</w:t>
            </w:r>
            <w:r w:rsidR="00557572">
              <w:rPr>
                <w:rFonts w:cs="Arial"/>
              </w:rPr>
              <w:t>ā</w:t>
            </w:r>
            <w:r w:rsidR="00557572">
              <w:t>ori</w:t>
            </w:r>
          </w:p>
        </w:tc>
        <w:tc>
          <w:tcPr>
            <w:tcW w:w="1386" w:type="pct"/>
            <w:tcMar>
              <w:top w:w="57" w:type="dxa"/>
              <w:left w:w="57" w:type="dxa"/>
              <w:bottom w:w="57" w:type="dxa"/>
              <w:right w:w="57" w:type="dxa"/>
            </w:tcMar>
          </w:tcPr>
          <w:p w14:paraId="7955639C" w14:textId="77777777" w:rsidR="00F96B20" w:rsidRPr="008808A6" w:rsidRDefault="00F96B20" w:rsidP="003D0D30">
            <w:pPr>
              <w:widowControl w:val="0"/>
              <w:numPr>
                <w:ilvl w:val="6"/>
                <w:numId w:val="1"/>
              </w:numPr>
              <w:outlineLvl w:val="6"/>
              <w:rPr>
                <w:rFonts w:cs="Arial"/>
              </w:rPr>
            </w:pPr>
            <w:r w:rsidRPr="00F96B20">
              <w:rPr>
                <w:rFonts w:cs="Arial"/>
              </w:rPr>
              <w:t>Design Research Methods</w:t>
            </w:r>
          </w:p>
          <w:p w14:paraId="5BDB4417" w14:textId="77777777" w:rsidR="00F96B20" w:rsidRPr="008808A6" w:rsidRDefault="00F96B20" w:rsidP="003D0D30">
            <w:pPr>
              <w:widowControl w:val="0"/>
              <w:numPr>
                <w:ilvl w:val="6"/>
                <w:numId w:val="1"/>
              </w:numPr>
              <w:outlineLvl w:val="6"/>
              <w:rPr>
                <w:rFonts w:cs="Arial"/>
              </w:rPr>
            </w:pPr>
            <w:r w:rsidRPr="00F96B20">
              <w:rPr>
                <w:rFonts w:cs="Arial"/>
              </w:rPr>
              <w:t>Applied Design Project 1</w:t>
            </w:r>
          </w:p>
          <w:p w14:paraId="05D02045" w14:textId="77777777" w:rsidR="00F96B20" w:rsidRPr="008808A6" w:rsidRDefault="00F96B20" w:rsidP="003D0D30">
            <w:pPr>
              <w:widowControl w:val="0"/>
              <w:numPr>
                <w:ilvl w:val="6"/>
                <w:numId w:val="1"/>
              </w:numPr>
              <w:outlineLvl w:val="6"/>
              <w:rPr>
                <w:rFonts w:cs="Arial"/>
              </w:rPr>
            </w:pPr>
            <w:r w:rsidRPr="00F96B20">
              <w:rPr>
                <w:rFonts w:cs="Arial"/>
              </w:rPr>
              <w:t>Applied Design Project 2</w:t>
            </w:r>
          </w:p>
          <w:p w14:paraId="1C72987D" w14:textId="77777777" w:rsidR="00F96B20" w:rsidRPr="008808A6" w:rsidRDefault="00F96B20" w:rsidP="003D0D30">
            <w:pPr>
              <w:widowControl w:val="0"/>
              <w:numPr>
                <w:ilvl w:val="6"/>
                <w:numId w:val="1"/>
              </w:numPr>
              <w:outlineLvl w:val="6"/>
              <w:rPr>
                <w:rFonts w:cs="Arial"/>
              </w:rPr>
            </w:pPr>
            <w:r w:rsidRPr="00F96B20">
              <w:rPr>
                <w:rFonts w:cs="Arial"/>
              </w:rPr>
              <w:t>Major Research Project</w:t>
            </w:r>
          </w:p>
          <w:p w14:paraId="7350A755" w14:textId="77777777" w:rsidR="00F96B20" w:rsidRPr="008808A6" w:rsidRDefault="00F96B20" w:rsidP="003D0D30">
            <w:pPr>
              <w:widowControl w:val="0"/>
              <w:numPr>
                <w:ilvl w:val="6"/>
                <w:numId w:val="1"/>
              </w:numPr>
              <w:outlineLvl w:val="6"/>
              <w:rPr>
                <w:rFonts w:cs="Arial"/>
              </w:rPr>
            </w:pPr>
            <w:r w:rsidRPr="00F96B20">
              <w:rPr>
                <w:rFonts w:cs="Arial"/>
              </w:rPr>
              <w:t>Integrated Body of Creative Work</w:t>
            </w:r>
          </w:p>
          <w:p w14:paraId="7830635C" w14:textId="77777777" w:rsidR="00F96B20" w:rsidRPr="008808A6" w:rsidRDefault="00F96B20" w:rsidP="003D0D30">
            <w:pPr>
              <w:widowControl w:val="0"/>
              <w:numPr>
                <w:ilvl w:val="6"/>
                <w:numId w:val="1"/>
              </w:numPr>
              <w:outlineLvl w:val="6"/>
              <w:rPr>
                <w:rFonts w:cs="Arial"/>
              </w:rPr>
            </w:pPr>
            <w:r w:rsidRPr="00F96B20">
              <w:rPr>
                <w:rFonts w:cs="Arial"/>
              </w:rPr>
              <w:t>Thesis</w:t>
            </w:r>
          </w:p>
        </w:tc>
      </w:tr>
      <w:tr w:rsidR="00F96B20" w:rsidRPr="00F96B20" w14:paraId="0DFE0CAD" w14:textId="77777777" w:rsidTr="003D0D30">
        <w:trPr>
          <w:trHeight w:val="419"/>
        </w:trPr>
        <w:tc>
          <w:tcPr>
            <w:tcW w:w="677" w:type="pct"/>
            <w:tcMar>
              <w:top w:w="57" w:type="dxa"/>
              <w:left w:w="57" w:type="dxa"/>
              <w:bottom w:w="57" w:type="dxa"/>
              <w:right w:w="57" w:type="dxa"/>
            </w:tcMar>
          </w:tcPr>
          <w:p w14:paraId="5E04B753" w14:textId="77777777" w:rsidR="00F96B20" w:rsidRPr="008808A6" w:rsidRDefault="00F96B20" w:rsidP="00325C14">
            <w:pPr>
              <w:keepNext/>
              <w:numPr>
                <w:ilvl w:val="6"/>
                <w:numId w:val="1"/>
              </w:numPr>
              <w:outlineLvl w:val="6"/>
              <w:rPr>
                <w:rFonts w:cs="Arial"/>
              </w:rPr>
            </w:pPr>
            <w:r w:rsidRPr="00F96B20">
              <w:rPr>
                <w:rFonts w:cs="Arial"/>
              </w:rPr>
              <w:lastRenderedPageBreak/>
              <w:t>Gavin O’Brien</w:t>
            </w:r>
          </w:p>
        </w:tc>
        <w:tc>
          <w:tcPr>
            <w:tcW w:w="753" w:type="pct"/>
            <w:tcMar>
              <w:top w:w="57" w:type="dxa"/>
              <w:left w:w="57" w:type="dxa"/>
              <w:bottom w:w="57" w:type="dxa"/>
              <w:right w:w="57" w:type="dxa"/>
            </w:tcMar>
          </w:tcPr>
          <w:p w14:paraId="75F9CF2E" w14:textId="77777777" w:rsidR="00F96B20" w:rsidRPr="008808A6" w:rsidRDefault="00F96B20" w:rsidP="00325C14">
            <w:pPr>
              <w:keepNext/>
              <w:numPr>
                <w:ilvl w:val="6"/>
                <w:numId w:val="1"/>
              </w:numPr>
              <w:outlineLvl w:val="6"/>
              <w:rPr>
                <w:rFonts w:cs="Arial"/>
              </w:rPr>
            </w:pPr>
            <w:r w:rsidRPr="00F96B20">
              <w:rPr>
                <w:rFonts w:cs="Arial"/>
              </w:rPr>
              <w:t>Masters</w:t>
            </w:r>
          </w:p>
        </w:tc>
        <w:tc>
          <w:tcPr>
            <w:tcW w:w="2184" w:type="pct"/>
            <w:tcMar>
              <w:top w:w="57" w:type="dxa"/>
              <w:left w:w="57" w:type="dxa"/>
              <w:bottom w:w="57" w:type="dxa"/>
              <w:right w:w="57" w:type="dxa"/>
            </w:tcMar>
          </w:tcPr>
          <w:p w14:paraId="0B8E045C" w14:textId="77777777" w:rsidR="00F96B20" w:rsidRPr="008808A6" w:rsidRDefault="00F96B20" w:rsidP="00325C14">
            <w:pPr>
              <w:keepNext/>
              <w:numPr>
                <w:ilvl w:val="6"/>
                <w:numId w:val="1"/>
              </w:numPr>
              <w:outlineLvl w:val="6"/>
              <w:rPr>
                <w:rFonts w:cs="Arial"/>
              </w:rPr>
            </w:pPr>
            <w:r w:rsidRPr="00F96B20">
              <w:rPr>
                <w:rFonts w:cs="Arial"/>
              </w:rPr>
              <w:t>Supervision to Level 8</w:t>
            </w:r>
          </w:p>
          <w:p w14:paraId="6249FF6F" w14:textId="77777777" w:rsidR="00F96B20" w:rsidRPr="00F96B20" w:rsidRDefault="00F96B20" w:rsidP="00325C14">
            <w:pPr>
              <w:tabs>
                <w:tab w:val="left" w:pos="851"/>
              </w:tabs>
              <w:spacing w:after="120"/>
              <w:ind w:left="851"/>
              <w:rPr>
                <w:rFonts w:cs="Arial"/>
              </w:rPr>
            </w:pPr>
          </w:p>
        </w:tc>
        <w:tc>
          <w:tcPr>
            <w:tcW w:w="1386" w:type="pct"/>
            <w:tcMar>
              <w:top w:w="57" w:type="dxa"/>
              <w:left w:w="57" w:type="dxa"/>
              <w:bottom w:w="57" w:type="dxa"/>
              <w:right w:w="57" w:type="dxa"/>
            </w:tcMar>
          </w:tcPr>
          <w:p w14:paraId="4BD92023" w14:textId="77777777" w:rsidR="00F96B20" w:rsidRPr="008808A6" w:rsidRDefault="00F96B20" w:rsidP="00325C14">
            <w:pPr>
              <w:keepNext/>
              <w:numPr>
                <w:ilvl w:val="6"/>
                <w:numId w:val="1"/>
              </w:numPr>
              <w:outlineLvl w:val="6"/>
              <w:rPr>
                <w:rFonts w:cs="Arial"/>
              </w:rPr>
            </w:pPr>
            <w:r w:rsidRPr="00F96B20">
              <w:rPr>
                <w:rFonts w:cs="Arial"/>
              </w:rPr>
              <w:t>Applied Design Project 1</w:t>
            </w:r>
          </w:p>
          <w:p w14:paraId="63B2BE3F" w14:textId="77777777" w:rsidR="00F96B20" w:rsidRPr="008808A6" w:rsidRDefault="00F96B20" w:rsidP="00325C14">
            <w:pPr>
              <w:keepNext/>
              <w:numPr>
                <w:ilvl w:val="6"/>
                <w:numId w:val="1"/>
              </w:numPr>
              <w:outlineLvl w:val="6"/>
              <w:rPr>
                <w:rFonts w:cs="Arial"/>
              </w:rPr>
            </w:pPr>
            <w:r w:rsidRPr="00F96B20">
              <w:rPr>
                <w:rFonts w:cs="Arial"/>
              </w:rPr>
              <w:t>Applied Design Project 2</w:t>
            </w:r>
          </w:p>
          <w:p w14:paraId="288B95C9" w14:textId="3FC94568" w:rsidR="00F96B20" w:rsidRPr="008808A6" w:rsidRDefault="00F96B20" w:rsidP="008B1FBC">
            <w:pPr>
              <w:keepNext/>
              <w:numPr>
                <w:ilvl w:val="6"/>
                <w:numId w:val="1"/>
              </w:numPr>
              <w:outlineLvl w:val="6"/>
              <w:rPr>
                <w:rFonts w:cs="Arial"/>
              </w:rPr>
            </w:pPr>
            <w:r w:rsidRPr="00F96B20">
              <w:rPr>
                <w:rFonts w:cs="Arial"/>
              </w:rPr>
              <w:t>Major Research Project</w:t>
            </w:r>
          </w:p>
        </w:tc>
      </w:tr>
      <w:tr w:rsidR="00F96B20" w:rsidRPr="00F96B20" w14:paraId="0594FB93" w14:textId="77777777" w:rsidTr="003D0D30">
        <w:tc>
          <w:tcPr>
            <w:tcW w:w="677" w:type="pct"/>
            <w:tcMar>
              <w:top w:w="57" w:type="dxa"/>
              <w:left w:w="57" w:type="dxa"/>
              <w:bottom w:w="57" w:type="dxa"/>
              <w:right w:w="57" w:type="dxa"/>
            </w:tcMar>
          </w:tcPr>
          <w:p w14:paraId="6638F55A" w14:textId="77777777" w:rsidR="00F96B20" w:rsidRPr="008808A6" w:rsidRDefault="00F96B20" w:rsidP="00325C14">
            <w:pPr>
              <w:keepNext/>
              <w:numPr>
                <w:ilvl w:val="6"/>
                <w:numId w:val="1"/>
              </w:numPr>
              <w:outlineLvl w:val="6"/>
              <w:rPr>
                <w:rFonts w:cs="Arial"/>
              </w:rPr>
            </w:pPr>
            <w:r w:rsidRPr="00F96B20">
              <w:rPr>
                <w:rFonts w:cs="Arial"/>
              </w:rPr>
              <w:t>Simon Swale</w:t>
            </w:r>
          </w:p>
        </w:tc>
        <w:tc>
          <w:tcPr>
            <w:tcW w:w="753" w:type="pct"/>
            <w:tcMar>
              <w:top w:w="57" w:type="dxa"/>
              <w:left w:w="57" w:type="dxa"/>
              <w:bottom w:w="57" w:type="dxa"/>
              <w:right w:w="57" w:type="dxa"/>
            </w:tcMar>
          </w:tcPr>
          <w:p w14:paraId="322979DA" w14:textId="77777777" w:rsidR="00F96B20" w:rsidRPr="008808A6" w:rsidRDefault="00F96B20" w:rsidP="00325C14">
            <w:pPr>
              <w:keepNext/>
              <w:numPr>
                <w:ilvl w:val="6"/>
                <w:numId w:val="1"/>
              </w:numPr>
              <w:outlineLvl w:val="6"/>
              <w:rPr>
                <w:rFonts w:cs="Arial"/>
              </w:rPr>
            </w:pPr>
            <w:r w:rsidRPr="00F96B20">
              <w:rPr>
                <w:rFonts w:cs="Arial"/>
              </w:rPr>
              <w:t>PGDip</w:t>
            </w:r>
          </w:p>
        </w:tc>
        <w:tc>
          <w:tcPr>
            <w:tcW w:w="2184" w:type="pct"/>
            <w:tcMar>
              <w:top w:w="57" w:type="dxa"/>
              <w:left w:w="57" w:type="dxa"/>
              <w:bottom w:w="57" w:type="dxa"/>
              <w:right w:w="57" w:type="dxa"/>
            </w:tcMar>
          </w:tcPr>
          <w:p w14:paraId="7C347935" w14:textId="77777777" w:rsidR="00F96B20" w:rsidRPr="008808A6" w:rsidRDefault="00F96B20" w:rsidP="00325C14">
            <w:pPr>
              <w:keepNext/>
              <w:numPr>
                <w:ilvl w:val="6"/>
                <w:numId w:val="1"/>
              </w:numPr>
              <w:outlineLvl w:val="6"/>
              <w:rPr>
                <w:rFonts w:cs="Arial"/>
              </w:rPr>
            </w:pPr>
            <w:r w:rsidRPr="00F96B20">
              <w:rPr>
                <w:rFonts w:cs="Arial"/>
              </w:rPr>
              <w:t>Research field expertise</w:t>
            </w:r>
          </w:p>
        </w:tc>
        <w:tc>
          <w:tcPr>
            <w:tcW w:w="1386" w:type="pct"/>
            <w:tcMar>
              <w:top w:w="57" w:type="dxa"/>
              <w:left w:w="57" w:type="dxa"/>
              <w:bottom w:w="57" w:type="dxa"/>
              <w:right w:w="57" w:type="dxa"/>
            </w:tcMar>
          </w:tcPr>
          <w:p w14:paraId="041ADE5E" w14:textId="77777777" w:rsidR="00F96B20" w:rsidRPr="008808A6" w:rsidRDefault="00F96B20" w:rsidP="00325C14">
            <w:pPr>
              <w:keepNext/>
              <w:numPr>
                <w:ilvl w:val="6"/>
                <w:numId w:val="1"/>
              </w:numPr>
              <w:outlineLvl w:val="6"/>
              <w:rPr>
                <w:rFonts w:cs="Arial"/>
              </w:rPr>
            </w:pPr>
            <w:r w:rsidRPr="00F96B20">
              <w:rPr>
                <w:rFonts w:cs="Arial"/>
              </w:rPr>
              <w:t>Professional Design Practice</w:t>
            </w:r>
          </w:p>
          <w:p w14:paraId="15D17639" w14:textId="77777777" w:rsidR="00F96B20" w:rsidRPr="008808A6" w:rsidRDefault="00F96B20" w:rsidP="00325C14">
            <w:pPr>
              <w:keepNext/>
              <w:numPr>
                <w:ilvl w:val="6"/>
                <w:numId w:val="1"/>
              </w:numPr>
              <w:outlineLvl w:val="6"/>
              <w:rPr>
                <w:rFonts w:cs="Arial"/>
              </w:rPr>
            </w:pPr>
            <w:r w:rsidRPr="00F96B20">
              <w:rPr>
                <w:rFonts w:cs="Arial"/>
              </w:rPr>
              <w:t>Applied Design Project 1</w:t>
            </w:r>
          </w:p>
          <w:p w14:paraId="6742B7E0" w14:textId="556C7F9D" w:rsidR="00F96B20" w:rsidRPr="008808A6" w:rsidRDefault="00F96B20" w:rsidP="008B1FBC">
            <w:pPr>
              <w:keepNext/>
              <w:numPr>
                <w:ilvl w:val="6"/>
                <w:numId w:val="1"/>
              </w:numPr>
              <w:outlineLvl w:val="6"/>
              <w:rPr>
                <w:rFonts w:cs="Arial"/>
              </w:rPr>
            </w:pPr>
            <w:r w:rsidRPr="00F96B20">
              <w:rPr>
                <w:rFonts w:cs="Arial"/>
              </w:rPr>
              <w:t>Applied Design Project 2</w:t>
            </w:r>
          </w:p>
        </w:tc>
      </w:tr>
      <w:tr w:rsidR="00F96B20" w:rsidRPr="00F96B20" w14:paraId="3D25A2EE" w14:textId="77777777" w:rsidTr="003D0D30">
        <w:tc>
          <w:tcPr>
            <w:tcW w:w="677" w:type="pct"/>
            <w:tcMar>
              <w:top w:w="57" w:type="dxa"/>
              <w:left w:w="57" w:type="dxa"/>
              <w:bottom w:w="57" w:type="dxa"/>
              <w:right w:w="57" w:type="dxa"/>
            </w:tcMar>
          </w:tcPr>
          <w:p w14:paraId="3F83D8CB" w14:textId="77777777" w:rsidR="00F96B20" w:rsidRPr="008808A6" w:rsidRDefault="00F96B20" w:rsidP="00325C14">
            <w:pPr>
              <w:keepNext/>
              <w:numPr>
                <w:ilvl w:val="6"/>
                <w:numId w:val="1"/>
              </w:numPr>
              <w:outlineLvl w:val="6"/>
              <w:rPr>
                <w:rFonts w:cs="Arial"/>
              </w:rPr>
            </w:pPr>
            <w:r w:rsidRPr="00F96B20">
              <w:rPr>
                <w:rFonts w:cs="Arial"/>
              </w:rPr>
              <w:t>Adrian Woodhouse*</w:t>
            </w:r>
          </w:p>
        </w:tc>
        <w:tc>
          <w:tcPr>
            <w:tcW w:w="753" w:type="pct"/>
            <w:tcMar>
              <w:top w:w="57" w:type="dxa"/>
              <w:left w:w="57" w:type="dxa"/>
              <w:bottom w:w="57" w:type="dxa"/>
              <w:right w:w="57" w:type="dxa"/>
            </w:tcMar>
          </w:tcPr>
          <w:p w14:paraId="4020CBE6" w14:textId="77777777" w:rsidR="00F96B20" w:rsidRPr="008808A6" w:rsidRDefault="00F96B20" w:rsidP="00325C14">
            <w:pPr>
              <w:keepNext/>
              <w:numPr>
                <w:ilvl w:val="6"/>
                <w:numId w:val="1"/>
              </w:numPr>
              <w:outlineLvl w:val="6"/>
              <w:rPr>
                <w:rFonts w:cs="Arial"/>
              </w:rPr>
            </w:pPr>
            <w:r w:rsidRPr="00F96B20">
              <w:rPr>
                <w:rFonts w:cs="Arial"/>
              </w:rPr>
              <w:t>Masters cand.</w:t>
            </w:r>
          </w:p>
        </w:tc>
        <w:tc>
          <w:tcPr>
            <w:tcW w:w="2184" w:type="pct"/>
            <w:tcMar>
              <w:top w:w="57" w:type="dxa"/>
              <w:left w:w="57" w:type="dxa"/>
              <w:bottom w:w="57" w:type="dxa"/>
              <w:right w:w="57" w:type="dxa"/>
            </w:tcMar>
          </w:tcPr>
          <w:p w14:paraId="453AFC76" w14:textId="77777777" w:rsidR="00F96B20" w:rsidRPr="008808A6" w:rsidRDefault="00F96B20" w:rsidP="00325C14">
            <w:pPr>
              <w:keepNext/>
              <w:numPr>
                <w:ilvl w:val="6"/>
                <w:numId w:val="1"/>
              </w:numPr>
              <w:outlineLvl w:val="6"/>
              <w:rPr>
                <w:rFonts w:cs="Arial"/>
                <w:lang w:val="en-US"/>
              </w:rPr>
            </w:pPr>
            <w:r w:rsidRPr="00F96B20">
              <w:rPr>
                <w:rFonts w:cs="Arial"/>
                <w:lang w:val="en-US"/>
              </w:rPr>
              <w:t>Research field expertise</w:t>
            </w:r>
          </w:p>
          <w:p w14:paraId="02F426C5" w14:textId="77777777" w:rsidR="00F96B20" w:rsidRPr="008808A6" w:rsidRDefault="00F96B20" w:rsidP="00325C14">
            <w:pPr>
              <w:keepNext/>
              <w:numPr>
                <w:ilvl w:val="6"/>
                <w:numId w:val="1"/>
              </w:numPr>
              <w:outlineLvl w:val="6"/>
              <w:rPr>
                <w:rFonts w:cs="Arial"/>
              </w:rPr>
            </w:pPr>
            <w:r w:rsidRPr="00F96B20">
              <w:rPr>
                <w:rFonts w:cs="Arial"/>
                <w:lang w:val="en-US"/>
              </w:rPr>
              <w:t>Kai Tahu</w:t>
            </w:r>
          </w:p>
        </w:tc>
        <w:tc>
          <w:tcPr>
            <w:tcW w:w="1386" w:type="pct"/>
            <w:tcMar>
              <w:top w:w="57" w:type="dxa"/>
              <w:left w:w="57" w:type="dxa"/>
              <w:bottom w:w="57" w:type="dxa"/>
              <w:right w:w="57" w:type="dxa"/>
            </w:tcMar>
          </w:tcPr>
          <w:p w14:paraId="6B7FF642" w14:textId="77777777" w:rsidR="00F96B20" w:rsidRPr="008808A6" w:rsidRDefault="00F96B20" w:rsidP="00325C14">
            <w:pPr>
              <w:keepNext/>
              <w:numPr>
                <w:ilvl w:val="6"/>
                <w:numId w:val="1"/>
              </w:numPr>
              <w:outlineLvl w:val="6"/>
              <w:rPr>
                <w:rFonts w:cs="Arial"/>
              </w:rPr>
            </w:pPr>
            <w:r w:rsidRPr="00F96B20">
              <w:rPr>
                <w:rFonts w:cs="Arial"/>
              </w:rPr>
              <w:t>Professional Design Practice</w:t>
            </w:r>
          </w:p>
          <w:p w14:paraId="27171FA4" w14:textId="77777777" w:rsidR="00F96B20" w:rsidRPr="008808A6" w:rsidRDefault="00F96B20" w:rsidP="00325C14">
            <w:pPr>
              <w:keepNext/>
              <w:numPr>
                <w:ilvl w:val="6"/>
                <w:numId w:val="1"/>
              </w:numPr>
              <w:outlineLvl w:val="6"/>
              <w:rPr>
                <w:rFonts w:cs="Arial"/>
              </w:rPr>
            </w:pPr>
            <w:r w:rsidRPr="00F96B20">
              <w:rPr>
                <w:rFonts w:cs="Arial"/>
              </w:rPr>
              <w:t>Design Research Methods</w:t>
            </w:r>
          </w:p>
        </w:tc>
      </w:tr>
      <w:tr w:rsidR="00F96B20" w:rsidRPr="00F96B20" w14:paraId="587A6C1B" w14:textId="77777777" w:rsidTr="003D0D30">
        <w:tc>
          <w:tcPr>
            <w:tcW w:w="677" w:type="pct"/>
            <w:tcMar>
              <w:top w:w="57" w:type="dxa"/>
              <w:left w:w="57" w:type="dxa"/>
              <w:bottom w:w="57" w:type="dxa"/>
              <w:right w:w="57" w:type="dxa"/>
            </w:tcMar>
          </w:tcPr>
          <w:p w14:paraId="67E861D2" w14:textId="77777777" w:rsidR="00F96B20" w:rsidRPr="008808A6" w:rsidRDefault="00F96B20" w:rsidP="00325C14">
            <w:pPr>
              <w:keepNext/>
              <w:numPr>
                <w:ilvl w:val="6"/>
                <w:numId w:val="1"/>
              </w:numPr>
              <w:outlineLvl w:val="6"/>
              <w:rPr>
                <w:rFonts w:cs="Arial"/>
              </w:rPr>
            </w:pPr>
            <w:r w:rsidRPr="00F96B20">
              <w:rPr>
                <w:rFonts w:cs="Arial"/>
              </w:rPr>
              <w:t>Matt Galloway</w:t>
            </w:r>
          </w:p>
        </w:tc>
        <w:tc>
          <w:tcPr>
            <w:tcW w:w="753" w:type="pct"/>
            <w:tcMar>
              <w:top w:w="57" w:type="dxa"/>
              <w:left w:w="57" w:type="dxa"/>
              <w:bottom w:w="57" w:type="dxa"/>
              <w:right w:w="57" w:type="dxa"/>
            </w:tcMar>
          </w:tcPr>
          <w:p w14:paraId="58FD9B91" w14:textId="77777777" w:rsidR="00F96B20" w:rsidRPr="008808A6" w:rsidRDefault="00F96B20" w:rsidP="00325C14">
            <w:pPr>
              <w:keepNext/>
              <w:numPr>
                <w:ilvl w:val="6"/>
                <w:numId w:val="1"/>
              </w:numPr>
              <w:outlineLvl w:val="6"/>
              <w:rPr>
                <w:rFonts w:cs="Arial"/>
              </w:rPr>
            </w:pPr>
            <w:r w:rsidRPr="00F96B20">
              <w:rPr>
                <w:rFonts w:cs="Arial"/>
              </w:rPr>
              <w:t>Masters</w:t>
            </w:r>
          </w:p>
        </w:tc>
        <w:tc>
          <w:tcPr>
            <w:tcW w:w="2184" w:type="pct"/>
            <w:tcMar>
              <w:top w:w="57" w:type="dxa"/>
              <w:left w:w="57" w:type="dxa"/>
              <w:bottom w:w="57" w:type="dxa"/>
              <w:right w:w="57" w:type="dxa"/>
            </w:tcMar>
          </w:tcPr>
          <w:p w14:paraId="1445E132" w14:textId="77777777" w:rsidR="00F96B20" w:rsidRPr="008808A6" w:rsidRDefault="00F96B20" w:rsidP="00325C14">
            <w:pPr>
              <w:keepNext/>
              <w:numPr>
                <w:ilvl w:val="6"/>
                <w:numId w:val="1"/>
              </w:numPr>
              <w:outlineLvl w:val="6"/>
              <w:rPr>
                <w:rFonts w:cs="Arial"/>
              </w:rPr>
            </w:pPr>
            <w:r w:rsidRPr="00F96B20">
              <w:rPr>
                <w:rFonts w:cs="Arial"/>
              </w:rPr>
              <w:t>Research field expertise</w:t>
            </w:r>
          </w:p>
        </w:tc>
        <w:tc>
          <w:tcPr>
            <w:tcW w:w="1386" w:type="pct"/>
            <w:tcMar>
              <w:top w:w="57" w:type="dxa"/>
              <w:left w:w="57" w:type="dxa"/>
              <w:bottom w:w="57" w:type="dxa"/>
              <w:right w:w="57" w:type="dxa"/>
            </w:tcMar>
          </w:tcPr>
          <w:p w14:paraId="57DCF4A2" w14:textId="77777777" w:rsidR="00F96B20" w:rsidRPr="008808A6" w:rsidRDefault="00F96B20" w:rsidP="00325C14">
            <w:pPr>
              <w:keepNext/>
              <w:numPr>
                <w:ilvl w:val="6"/>
                <w:numId w:val="1"/>
              </w:numPr>
              <w:outlineLvl w:val="6"/>
              <w:rPr>
                <w:rFonts w:cs="Arial"/>
              </w:rPr>
            </w:pPr>
            <w:r w:rsidRPr="00F96B20">
              <w:rPr>
                <w:rFonts w:cs="Arial"/>
              </w:rPr>
              <w:t>Professional Design Practice</w:t>
            </w:r>
          </w:p>
          <w:p w14:paraId="52A1D0E7" w14:textId="77777777" w:rsidR="00F96B20" w:rsidRPr="008808A6" w:rsidRDefault="00F96B20" w:rsidP="00325C14">
            <w:pPr>
              <w:keepNext/>
              <w:numPr>
                <w:ilvl w:val="6"/>
                <w:numId w:val="1"/>
              </w:numPr>
              <w:outlineLvl w:val="6"/>
              <w:rPr>
                <w:rFonts w:cs="Arial"/>
              </w:rPr>
            </w:pPr>
            <w:r w:rsidRPr="00F96B20">
              <w:rPr>
                <w:rFonts w:cs="Arial"/>
              </w:rPr>
              <w:t>Applied Design Project 1</w:t>
            </w:r>
          </w:p>
          <w:p w14:paraId="24D816E5" w14:textId="77777777" w:rsidR="00F96B20" w:rsidRPr="008808A6" w:rsidRDefault="00F96B20" w:rsidP="00325C14">
            <w:pPr>
              <w:keepNext/>
              <w:numPr>
                <w:ilvl w:val="6"/>
                <w:numId w:val="1"/>
              </w:numPr>
              <w:outlineLvl w:val="6"/>
              <w:rPr>
                <w:rFonts w:cs="Arial"/>
              </w:rPr>
            </w:pPr>
            <w:r w:rsidRPr="00F96B20">
              <w:rPr>
                <w:rFonts w:cs="Arial"/>
              </w:rPr>
              <w:t>Applied Design Project 2</w:t>
            </w:r>
          </w:p>
          <w:p w14:paraId="10F31507" w14:textId="77777777" w:rsidR="00F96B20" w:rsidRPr="008808A6" w:rsidRDefault="00F96B20" w:rsidP="00325C14">
            <w:pPr>
              <w:keepNext/>
              <w:numPr>
                <w:ilvl w:val="6"/>
                <w:numId w:val="1"/>
              </w:numPr>
              <w:outlineLvl w:val="6"/>
              <w:rPr>
                <w:rFonts w:cs="Arial"/>
              </w:rPr>
            </w:pPr>
            <w:r w:rsidRPr="00F96B20">
              <w:rPr>
                <w:rFonts w:cs="Arial"/>
              </w:rPr>
              <w:t>Major Research Project</w:t>
            </w:r>
          </w:p>
        </w:tc>
      </w:tr>
      <w:tr w:rsidR="00F96B20" w:rsidRPr="00F96B20" w14:paraId="4D7EF8CC" w14:textId="77777777" w:rsidTr="003D0D30">
        <w:tc>
          <w:tcPr>
            <w:tcW w:w="677" w:type="pct"/>
            <w:tcMar>
              <w:top w:w="57" w:type="dxa"/>
              <w:left w:w="57" w:type="dxa"/>
              <w:bottom w:w="57" w:type="dxa"/>
              <w:right w:w="57" w:type="dxa"/>
            </w:tcMar>
          </w:tcPr>
          <w:p w14:paraId="6B923B58" w14:textId="4748F190" w:rsidR="00F96B20" w:rsidRPr="008808A6" w:rsidRDefault="00122F14" w:rsidP="00325C14">
            <w:pPr>
              <w:keepNext/>
              <w:numPr>
                <w:ilvl w:val="6"/>
                <w:numId w:val="1"/>
              </w:numPr>
              <w:outlineLvl w:val="6"/>
              <w:rPr>
                <w:rFonts w:cs="Arial"/>
              </w:rPr>
            </w:pPr>
            <w:r>
              <w:rPr>
                <w:rFonts w:cs="Arial"/>
              </w:rPr>
              <w:t>Colleen Fay</w:t>
            </w:r>
          </w:p>
        </w:tc>
        <w:tc>
          <w:tcPr>
            <w:tcW w:w="753" w:type="pct"/>
            <w:tcMar>
              <w:top w:w="57" w:type="dxa"/>
              <w:left w:w="57" w:type="dxa"/>
              <w:bottom w:w="57" w:type="dxa"/>
              <w:right w:w="57" w:type="dxa"/>
            </w:tcMar>
          </w:tcPr>
          <w:p w14:paraId="63FBA29E" w14:textId="77777777" w:rsidR="00F96B20" w:rsidRPr="008808A6" w:rsidRDefault="00F96B20" w:rsidP="00325C14">
            <w:pPr>
              <w:keepNext/>
              <w:numPr>
                <w:ilvl w:val="6"/>
                <w:numId w:val="1"/>
              </w:numPr>
              <w:outlineLvl w:val="6"/>
              <w:rPr>
                <w:rFonts w:cs="Arial"/>
              </w:rPr>
            </w:pPr>
            <w:r w:rsidRPr="00F96B20">
              <w:rPr>
                <w:rFonts w:cs="Arial"/>
              </w:rPr>
              <w:t xml:space="preserve">Masters </w:t>
            </w:r>
          </w:p>
        </w:tc>
        <w:tc>
          <w:tcPr>
            <w:tcW w:w="2184" w:type="pct"/>
            <w:tcMar>
              <w:top w:w="57" w:type="dxa"/>
              <w:left w:w="57" w:type="dxa"/>
              <w:bottom w:w="57" w:type="dxa"/>
              <w:right w:w="57" w:type="dxa"/>
            </w:tcMar>
          </w:tcPr>
          <w:p w14:paraId="479A66C8" w14:textId="77777777" w:rsidR="00F96B20" w:rsidRPr="008808A6" w:rsidRDefault="00F96B20" w:rsidP="00325C14">
            <w:pPr>
              <w:keepNext/>
              <w:numPr>
                <w:ilvl w:val="6"/>
                <w:numId w:val="1"/>
              </w:numPr>
              <w:outlineLvl w:val="6"/>
              <w:rPr>
                <w:rFonts w:cs="Arial"/>
              </w:rPr>
            </w:pPr>
            <w:r w:rsidRPr="00F96B20">
              <w:rPr>
                <w:rFonts w:cs="Arial"/>
              </w:rPr>
              <w:t>Research field expertise</w:t>
            </w:r>
          </w:p>
        </w:tc>
        <w:tc>
          <w:tcPr>
            <w:tcW w:w="1386" w:type="pct"/>
            <w:tcMar>
              <w:top w:w="57" w:type="dxa"/>
              <w:left w:w="57" w:type="dxa"/>
              <w:bottom w:w="57" w:type="dxa"/>
              <w:right w:w="57" w:type="dxa"/>
            </w:tcMar>
          </w:tcPr>
          <w:p w14:paraId="1A65CAA1" w14:textId="4E1B36F0" w:rsidR="00122F14" w:rsidRDefault="00122F14" w:rsidP="00325C14">
            <w:pPr>
              <w:keepNext/>
              <w:numPr>
                <w:ilvl w:val="6"/>
                <w:numId w:val="1"/>
              </w:numPr>
              <w:outlineLvl w:val="6"/>
              <w:rPr>
                <w:rFonts w:cs="Arial"/>
              </w:rPr>
            </w:pPr>
            <w:r w:rsidRPr="00F96B20">
              <w:rPr>
                <w:rFonts w:cs="Arial"/>
              </w:rPr>
              <w:t>Design Research Methods</w:t>
            </w:r>
          </w:p>
          <w:p w14:paraId="0965E944" w14:textId="77777777" w:rsidR="00F96B20" w:rsidRPr="008808A6" w:rsidRDefault="00F96B20" w:rsidP="00325C14">
            <w:pPr>
              <w:keepNext/>
              <w:numPr>
                <w:ilvl w:val="6"/>
                <w:numId w:val="1"/>
              </w:numPr>
              <w:outlineLvl w:val="6"/>
              <w:rPr>
                <w:rFonts w:cs="Arial"/>
              </w:rPr>
            </w:pPr>
            <w:r w:rsidRPr="00F96B20">
              <w:rPr>
                <w:rFonts w:cs="Arial"/>
              </w:rPr>
              <w:t>Applied Design Project 1</w:t>
            </w:r>
          </w:p>
          <w:p w14:paraId="25B28AAE" w14:textId="77777777" w:rsidR="00F96B20" w:rsidRPr="008808A6" w:rsidRDefault="00F96B20" w:rsidP="00325C14">
            <w:pPr>
              <w:keepNext/>
              <w:numPr>
                <w:ilvl w:val="6"/>
                <w:numId w:val="1"/>
              </w:numPr>
              <w:outlineLvl w:val="6"/>
              <w:rPr>
                <w:rFonts w:cs="Arial"/>
              </w:rPr>
            </w:pPr>
            <w:r w:rsidRPr="00F96B20">
              <w:rPr>
                <w:rFonts w:cs="Arial"/>
              </w:rPr>
              <w:t>Applied Design Project 2</w:t>
            </w:r>
          </w:p>
        </w:tc>
      </w:tr>
      <w:tr w:rsidR="008B1FBC" w:rsidRPr="00F96B20" w14:paraId="675F70BC" w14:textId="77777777" w:rsidTr="003D0D30">
        <w:tc>
          <w:tcPr>
            <w:tcW w:w="677" w:type="pct"/>
            <w:tcMar>
              <w:top w:w="57" w:type="dxa"/>
              <w:left w:w="57" w:type="dxa"/>
              <w:bottom w:w="57" w:type="dxa"/>
              <w:right w:w="57" w:type="dxa"/>
            </w:tcMar>
          </w:tcPr>
          <w:p w14:paraId="7656D4EA" w14:textId="5374C1F9" w:rsidR="008B1FBC" w:rsidRDefault="008B1FBC" w:rsidP="00325C14">
            <w:pPr>
              <w:keepNext/>
              <w:numPr>
                <w:ilvl w:val="6"/>
                <w:numId w:val="1"/>
              </w:numPr>
              <w:outlineLvl w:val="6"/>
              <w:rPr>
                <w:rFonts w:cs="Arial"/>
              </w:rPr>
            </w:pPr>
            <w:r>
              <w:rPr>
                <w:rFonts w:cs="Arial"/>
              </w:rPr>
              <w:t>Rekha Rana</w:t>
            </w:r>
          </w:p>
        </w:tc>
        <w:tc>
          <w:tcPr>
            <w:tcW w:w="753" w:type="pct"/>
            <w:tcMar>
              <w:top w:w="57" w:type="dxa"/>
              <w:left w:w="57" w:type="dxa"/>
              <w:bottom w:w="57" w:type="dxa"/>
              <w:right w:w="57" w:type="dxa"/>
            </w:tcMar>
          </w:tcPr>
          <w:p w14:paraId="7C331548" w14:textId="414259F4" w:rsidR="008B1FBC" w:rsidRPr="00F96B20" w:rsidRDefault="008B1FBC" w:rsidP="00325C14">
            <w:pPr>
              <w:keepNext/>
              <w:numPr>
                <w:ilvl w:val="6"/>
                <w:numId w:val="1"/>
              </w:numPr>
              <w:outlineLvl w:val="6"/>
              <w:rPr>
                <w:rFonts w:cs="Arial"/>
              </w:rPr>
            </w:pPr>
            <w:r>
              <w:rPr>
                <w:rFonts w:cs="Arial"/>
              </w:rPr>
              <w:t>Masters</w:t>
            </w:r>
          </w:p>
        </w:tc>
        <w:tc>
          <w:tcPr>
            <w:tcW w:w="2184" w:type="pct"/>
            <w:tcMar>
              <w:top w:w="57" w:type="dxa"/>
              <w:left w:w="57" w:type="dxa"/>
              <w:bottom w:w="57" w:type="dxa"/>
              <w:right w:w="57" w:type="dxa"/>
            </w:tcMar>
          </w:tcPr>
          <w:p w14:paraId="4EC4788C" w14:textId="6D0A0292" w:rsidR="008B1FBC" w:rsidRPr="00F96B20" w:rsidRDefault="008B1FBC" w:rsidP="00325C14">
            <w:pPr>
              <w:keepNext/>
              <w:numPr>
                <w:ilvl w:val="6"/>
                <w:numId w:val="1"/>
              </w:numPr>
              <w:outlineLvl w:val="6"/>
              <w:rPr>
                <w:rFonts w:cs="Arial"/>
              </w:rPr>
            </w:pPr>
            <w:r w:rsidRPr="00F96B20">
              <w:rPr>
                <w:rFonts w:cs="Arial"/>
              </w:rPr>
              <w:t>Research field expertise</w:t>
            </w:r>
          </w:p>
        </w:tc>
        <w:tc>
          <w:tcPr>
            <w:tcW w:w="1386" w:type="pct"/>
            <w:tcMar>
              <w:top w:w="57" w:type="dxa"/>
              <w:left w:w="57" w:type="dxa"/>
              <w:bottom w:w="57" w:type="dxa"/>
              <w:right w:w="57" w:type="dxa"/>
            </w:tcMar>
          </w:tcPr>
          <w:p w14:paraId="180C429A" w14:textId="77777777" w:rsidR="008B1FBC" w:rsidRPr="008808A6" w:rsidRDefault="008B1FBC" w:rsidP="008B1FBC">
            <w:pPr>
              <w:keepNext/>
              <w:numPr>
                <w:ilvl w:val="6"/>
                <w:numId w:val="1"/>
              </w:numPr>
              <w:outlineLvl w:val="6"/>
              <w:rPr>
                <w:rFonts w:cs="Arial"/>
              </w:rPr>
            </w:pPr>
            <w:r w:rsidRPr="00F96B20">
              <w:rPr>
                <w:rFonts w:cs="Arial"/>
              </w:rPr>
              <w:t>Applied Design Project 1</w:t>
            </w:r>
          </w:p>
          <w:p w14:paraId="2963CA6A" w14:textId="77777777" w:rsidR="008B1FBC" w:rsidRPr="008808A6" w:rsidRDefault="008B1FBC" w:rsidP="008B1FBC">
            <w:pPr>
              <w:keepNext/>
              <w:numPr>
                <w:ilvl w:val="6"/>
                <w:numId w:val="1"/>
              </w:numPr>
              <w:outlineLvl w:val="6"/>
              <w:rPr>
                <w:rFonts w:cs="Arial"/>
              </w:rPr>
            </w:pPr>
            <w:r w:rsidRPr="00F96B20">
              <w:rPr>
                <w:rFonts w:cs="Arial"/>
              </w:rPr>
              <w:t>Applied Design Project 2</w:t>
            </w:r>
          </w:p>
          <w:p w14:paraId="62516368" w14:textId="325F1CA7" w:rsidR="008B1FBC" w:rsidRPr="00F96B20" w:rsidRDefault="008B1FBC" w:rsidP="008B1FBC">
            <w:pPr>
              <w:keepNext/>
              <w:numPr>
                <w:ilvl w:val="6"/>
                <w:numId w:val="1"/>
              </w:numPr>
              <w:outlineLvl w:val="6"/>
              <w:rPr>
                <w:rFonts w:cs="Arial"/>
              </w:rPr>
            </w:pPr>
            <w:r w:rsidRPr="00F96B20">
              <w:rPr>
                <w:rFonts w:cs="Arial"/>
              </w:rPr>
              <w:t>Major Research Project</w:t>
            </w:r>
          </w:p>
        </w:tc>
      </w:tr>
    </w:tbl>
    <w:p w14:paraId="1B1B7DCF" w14:textId="77777777" w:rsidR="00F96B20" w:rsidRPr="00F96B20" w:rsidRDefault="00F96B20" w:rsidP="00F96B20"/>
    <w:p w14:paraId="08B61D8F" w14:textId="77777777" w:rsidR="00F96B20" w:rsidRPr="00F96B20" w:rsidRDefault="00F96B20" w:rsidP="00F96B20">
      <w:pPr>
        <w:rPr>
          <w:rFonts w:cs="Arial"/>
        </w:rPr>
      </w:pPr>
      <w:r w:rsidRPr="00F96B20">
        <w:rPr>
          <w:rFonts w:cs="Arial"/>
        </w:rPr>
        <w:t>*Ako Aoteroa Tertiary Teaching Excellence award winners.</w:t>
      </w:r>
    </w:p>
    <w:p w14:paraId="3F41CD82" w14:textId="77777777" w:rsidR="00F96B20" w:rsidRPr="00F96B20" w:rsidRDefault="00F96B20">
      <w:pPr>
        <w:suppressAutoHyphens w:val="0"/>
        <w:spacing w:line="240" w:lineRule="auto"/>
        <w:rPr>
          <w:b/>
          <w:iCs/>
          <w:u w:val="single"/>
        </w:rPr>
      </w:pPr>
      <w:r w:rsidRPr="00F96B20">
        <w:br w:type="page"/>
      </w:r>
    </w:p>
    <w:p w14:paraId="5DABD86A" w14:textId="77777777" w:rsidR="00C518B9" w:rsidRPr="00DD5966" w:rsidRDefault="00C518B9" w:rsidP="00C518B9">
      <w:pPr>
        <w:suppressAutoHyphens w:val="0"/>
        <w:spacing w:line="240" w:lineRule="auto"/>
        <w:ind w:left="1418" w:hanging="1560"/>
        <w:jc w:val="center"/>
        <w:rPr>
          <w:rFonts w:cs="Arial"/>
          <w:b/>
          <w:color w:val="943634" w:themeColor="accent2" w:themeShade="BF"/>
          <w:sz w:val="40"/>
          <w:szCs w:val="24"/>
          <w:lang w:eastAsia="en-GB"/>
        </w:rPr>
      </w:pPr>
      <w:r w:rsidRPr="00DD5966">
        <w:rPr>
          <w:rFonts w:cs="Arial"/>
          <w:b/>
          <w:color w:val="943634" w:themeColor="accent2" w:themeShade="BF"/>
          <w:sz w:val="40"/>
          <w:szCs w:val="24"/>
          <w:lang w:eastAsia="en-GB"/>
        </w:rPr>
        <w:lastRenderedPageBreak/>
        <w:t>Curriculum Vitae</w:t>
      </w:r>
    </w:p>
    <w:p w14:paraId="4C389C19" w14:textId="77777777" w:rsidR="00C518B9" w:rsidRPr="00DD5966" w:rsidRDefault="00C518B9" w:rsidP="00C518B9">
      <w:pPr>
        <w:suppressAutoHyphens w:val="0"/>
        <w:spacing w:line="240" w:lineRule="auto"/>
        <w:ind w:left="1418" w:hanging="1560"/>
        <w:jc w:val="center"/>
        <w:rPr>
          <w:rFonts w:cs="Arial"/>
          <w:b/>
          <w:color w:val="943634" w:themeColor="accent2" w:themeShade="BF"/>
          <w:sz w:val="32"/>
          <w:szCs w:val="24"/>
          <w:lang w:eastAsia="en-GB"/>
        </w:rPr>
      </w:pPr>
      <w:r w:rsidRPr="00DD5966">
        <w:rPr>
          <w:rFonts w:cs="Arial"/>
          <w:b/>
          <w:color w:val="943634" w:themeColor="accent2" w:themeShade="BF"/>
          <w:sz w:val="32"/>
          <w:szCs w:val="24"/>
          <w:lang w:eastAsia="en-GB"/>
        </w:rPr>
        <w:t>Caroline McCaw</w:t>
      </w:r>
    </w:p>
    <w:p w14:paraId="6D1B5247" w14:textId="77777777" w:rsidR="00C518B9" w:rsidRPr="00DD5966" w:rsidRDefault="00C518B9" w:rsidP="00C518B9">
      <w:pPr>
        <w:suppressAutoHyphens w:val="0"/>
        <w:spacing w:line="240" w:lineRule="auto"/>
        <w:rPr>
          <w:rFonts w:cs="Arial"/>
          <w:b/>
          <w:color w:val="943634" w:themeColor="accent2" w:themeShade="BF"/>
          <w:sz w:val="32"/>
          <w:szCs w:val="24"/>
          <w:lang w:eastAsia="en-GB"/>
        </w:rPr>
      </w:pPr>
    </w:p>
    <w:p w14:paraId="4C3054BE" w14:textId="77777777" w:rsidR="00C518B9" w:rsidRPr="00097EFD" w:rsidRDefault="00C518B9" w:rsidP="00C87577">
      <w:pPr>
        <w:suppressAutoHyphens w:val="0"/>
        <w:spacing w:line="276" w:lineRule="auto"/>
        <w:jc w:val="center"/>
        <w:rPr>
          <w:rFonts w:cs="Arial"/>
          <w:sz w:val="22"/>
          <w:szCs w:val="24"/>
          <w:lang w:eastAsia="en-GB"/>
        </w:rPr>
      </w:pPr>
      <w:r w:rsidRPr="00097EFD">
        <w:rPr>
          <w:rFonts w:cs="Arial"/>
          <w:sz w:val="22"/>
          <w:szCs w:val="24"/>
          <w:lang w:eastAsia="en-GB"/>
        </w:rPr>
        <w:t>208 Cargill Street</w:t>
      </w:r>
    </w:p>
    <w:p w14:paraId="752FECE3" w14:textId="77777777" w:rsidR="00C518B9" w:rsidRPr="00097EFD" w:rsidRDefault="00C518B9" w:rsidP="00C87577">
      <w:pPr>
        <w:suppressAutoHyphens w:val="0"/>
        <w:spacing w:line="276" w:lineRule="auto"/>
        <w:jc w:val="center"/>
        <w:rPr>
          <w:rFonts w:cs="Arial"/>
          <w:sz w:val="22"/>
          <w:szCs w:val="24"/>
          <w:lang w:eastAsia="en-GB"/>
        </w:rPr>
      </w:pPr>
      <w:r w:rsidRPr="00097EFD">
        <w:rPr>
          <w:rFonts w:cs="Arial"/>
          <w:sz w:val="22"/>
          <w:szCs w:val="24"/>
          <w:lang w:eastAsia="en-GB"/>
        </w:rPr>
        <w:t>Dunedin 9016,</w:t>
      </w:r>
    </w:p>
    <w:p w14:paraId="4A9FC7EF" w14:textId="77777777" w:rsidR="00C518B9" w:rsidRPr="00097EFD" w:rsidRDefault="00C518B9" w:rsidP="00C87577">
      <w:pPr>
        <w:suppressAutoHyphens w:val="0"/>
        <w:spacing w:line="276" w:lineRule="auto"/>
        <w:jc w:val="center"/>
        <w:rPr>
          <w:rFonts w:cs="Arial"/>
          <w:sz w:val="22"/>
          <w:szCs w:val="24"/>
          <w:lang w:eastAsia="en-GB"/>
        </w:rPr>
      </w:pPr>
      <w:r w:rsidRPr="00097EFD">
        <w:rPr>
          <w:rFonts w:cs="Arial"/>
          <w:sz w:val="22"/>
          <w:szCs w:val="24"/>
          <w:lang w:eastAsia="en-GB"/>
        </w:rPr>
        <w:t>New Zealand</w:t>
      </w:r>
    </w:p>
    <w:p w14:paraId="6EC6053F" w14:textId="77777777" w:rsidR="00C518B9" w:rsidRPr="00097EFD" w:rsidRDefault="00C518B9" w:rsidP="00C87577">
      <w:pPr>
        <w:suppressAutoHyphens w:val="0"/>
        <w:spacing w:line="276" w:lineRule="auto"/>
        <w:jc w:val="center"/>
        <w:rPr>
          <w:rFonts w:cs="Arial"/>
          <w:sz w:val="22"/>
          <w:szCs w:val="24"/>
          <w:lang w:eastAsia="en-GB"/>
        </w:rPr>
      </w:pPr>
    </w:p>
    <w:p w14:paraId="3DC43188" w14:textId="77777777" w:rsidR="00C518B9" w:rsidRPr="00097EFD" w:rsidRDefault="00C518B9" w:rsidP="00C87577">
      <w:pPr>
        <w:suppressAutoHyphens w:val="0"/>
        <w:spacing w:line="276" w:lineRule="auto"/>
        <w:jc w:val="center"/>
        <w:rPr>
          <w:rFonts w:cs="Arial"/>
          <w:sz w:val="22"/>
          <w:szCs w:val="24"/>
          <w:lang w:eastAsia="en-GB"/>
        </w:rPr>
      </w:pPr>
      <w:r w:rsidRPr="00097EFD">
        <w:rPr>
          <w:rFonts w:cs="Arial"/>
          <w:sz w:val="22"/>
          <w:szCs w:val="24"/>
          <w:lang w:eastAsia="en-GB"/>
        </w:rPr>
        <w:t>+64 021 735 846</w:t>
      </w:r>
    </w:p>
    <w:p w14:paraId="2AACFA9C" w14:textId="77777777" w:rsidR="00C518B9" w:rsidRPr="00097EFD" w:rsidRDefault="00926B2D" w:rsidP="00C87577">
      <w:pPr>
        <w:suppressAutoHyphens w:val="0"/>
        <w:spacing w:line="276" w:lineRule="auto"/>
        <w:jc w:val="center"/>
        <w:rPr>
          <w:rFonts w:cs="Arial"/>
          <w:sz w:val="22"/>
          <w:szCs w:val="24"/>
          <w:lang w:eastAsia="en-GB"/>
        </w:rPr>
      </w:pPr>
      <w:hyperlink r:id="rId48" w:history="1">
        <w:r w:rsidR="00C518B9" w:rsidRPr="00097EFD">
          <w:rPr>
            <w:rFonts w:cs="Arial"/>
            <w:color w:val="0000FF"/>
            <w:sz w:val="22"/>
            <w:szCs w:val="24"/>
            <w:u w:val="single"/>
            <w:lang w:eastAsia="en-GB"/>
          </w:rPr>
          <w:t>Caroline.mccaw@op.ac.nz</w:t>
        </w:r>
      </w:hyperlink>
    </w:p>
    <w:p w14:paraId="49170218" w14:textId="77777777" w:rsidR="00C518B9" w:rsidRPr="00DD5966" w:rsidRDefault="00C518B9" w:rsidP="00C87577">
      <w:pPr>
        <w:suppressAutoHyphens w:val="0"/>
        <w:spacing w:line="276" w:lineRule="auto"/>
        <w:jc w:val="center"/>
        <w:rPr>
          <w:rFonts w:cs="Arial"/>
          <w:szCs w:val="24"/>
          <w:lang w:eastAsia="en-GB"/>
        </w:rPr>
      </w:pPr>
    </w:p>
    <w:p w14:paraId="050281BC" w14:textId="77777777" w:rsidR="00097EFD" w:rsidRDefault="00097EFD" w:rsidP="00C518B9">
      <w:pPr>
        <w:suppressAutoHyphens w:val="0"/>
        <w:spacing w:line="240" w:lineRule="auto"/>
        <w:rPr>
          <w:rFonts w:cs="Arial"/>
          <w:szCs w:val="24"/>
          <w:lang w:eastAsia="en-GB"/>
        </w:rPr>
      </w:pPr>
    </w:p>
    <w:p w14:paraId="41AB97ED" w14:textId="77777777" w:rsidR="00C518B9" w:rsidRPr="00DD5966" w:rsidRDefault="00C518B9" w:rsidP="00C518B9">
      <w:pPr>
        <w:suppressAutoHyphens w:val="0"/>
        <w:spacing w:line="240" w:lineRule="auto"/>
        <w:rPr>
          <w:rFonts w:cs="Arial"/>
          <w:b/>
          <w:color w:val="943634" w:themeColor="accent2" w:themeShade="BF"/>
          <w:sz w:val="32"/>
          <w:szCs w:val="24"/>
          <w:lang w:eastAsia="en-GB"/>
        </w:rPr>
      </w:pPr>
      <w:r w:rsidRPr="00DD5966">
        <w:rPr>
          <w:rFonts w:cs="Arial"/>
          <w:b/>
          <w:color w:val="943634" w:themeColor="accent2" w:themeShade="BF"/>
          <w:sz w:val="32"/>
          <w:szCs w:val="24"/>
          <w:lang w:eastAsia="en-GB"/>
        </w:rPr>
        <w:t>Academic Qualifications</w:t>
      </w:r>
    </w:p>
    <w:p w14:paraId="6EF045F9" w14:textId="77777777" w:rsidR="00C518B9" w:rsidRPr="00DD5966" w:rsidRDefault="00C518B9" w:rsidP="00C518B9">
      <w:pPr>
        <w:suppressAutoHyphens w:val="0"/>
        <w:spacing w:line="240" w:lineRule="auto"/>
        <w:rPr>
          <w:rFonts w:cs="Arial"/>
          <w:b/>
          <w:sz w:val="24"/>
          <w:szCs w:val="24"/>
          <w:lang w:eastAsia="en-GB"/>
        </w:rPr>
      </w:pPr>
    </w:p>
    <w:tbl>
      <w:tblPr>
        <w:tblStyle w:val="TableGrid"/>
        <w:tblW w:w="9322" w:type="dxa"/>
        <w:tblCellMar>
          <w:top w:w="57" w:type="dxa"/>
          <w:bottom w:w="57" w:type="dxa"/>
        </w:tblCellMar>
        <w:tblLook w:val="04A0" w:firstRow="1" w:lastRow="0" w:firstColumn="1" w:lastColumn="0" w:noHBand="0" w:noVBand="1"/>
      </w:tblPr>
      <w:tblGrid>
        <w:gridCol w:w="1951"/>
        <w:gridCol w:w="7371"/>
      </w:tblGrid>
      <w:tr w:rsidR="00DD5966" w:rsidRPr="004E0F7D" w14:paraId="6454A390" w14:textId="77777777" w:rsidTr="004E0F7D">
        <w:tc>
          <w:tcPr>
            <w:tcW w:w="1951" w:type="dxa"/>
          </w:tcPr>
          <w:p w14:paraId="38EDC554" w14:textId="5632C365" w:rsidR="00DD5966" w:rsidRPr="004E0F7D" w:rsidRDefault="00DD5966" w:rsidP="00C87577">
            <w:pPr>
              <w:suppressAutoHyphens w:val="0"/>
              <w:spacing w:line="276" w:lineRule="auto"/>
              <w:ind w:left="170"/>
              <w:rPr>
                <w:rFonts w:cs="Arial"/>
                <w:lang w:eastAsia="en-GB"/>
              </w:rPr>
            </w:pPr>
            <w:r w:rsidRPr="004E0F7D">
              <w:rPr>
                <w:rFonts w:cs="Arial"/>
                <w:b/>
                <w:lang w:eastAsia="en-GB"/>
              </w:rPr>
              <w:t>2006-2014</w:t>
            </w:r>
          </w:p>
        </w:tc>
        <w:tc>
          <w:tcPr>
            <w:tcW w:w="7371" w:type="dxa"/>
          </w:tcPr>
          <w:p w14:paraId="14B80B79" w14:textId="77777777" w:rsidR="00DD5966" w:rsidRPr="004E0F7D" w:rsidRDefault="00DD5966" w:rsidP="00DD5966">
            <w:pPr>
              <w:suppressAutoHyphens w:val="0"/>
              <w:spacing w:line="276" w:lineRule="auto"/>
              <w:rPr>
                <w:rFonts w:cs="Arial"/>
                <w:lang w:eastAsia="en-GB"/>
              </w:rPr>
            </w:pPr>
            <w:r w:rsidRPr="004E0F7D">
              <w:rPr>
                <w:rFonts w:cs="Arial"/>
                <w:b/>
                <w:lang w:eastAsia="en-GB"/>
              </w:rPr>
              <w:t>PhD</w:t>
            </w:r>
            <w:r w:rsidRPr="004E0F7D">
              <w:rPr>
                <w:rFonts w:cs="Arial"/>
                <w:lang w:eastAsia="en-GB"/>
              </w:rPr>
              <w:t>, currently enrolled at QCA, Griffith University, Brisbane, Australia expected to complete 2015</w:t>
            </w:r>
          </w:p>
        </w:tc>
      </w:tr>
      <w:tr w:rsidR="00DD5966" w:rsidRPr="004E0F7D" w14:paraId="531D6F0F" w14:textId="77777777" w:rsidTr="004E0F7D">
        <w:tc>
          <w:tcPr>
            <w:tcW w:w="1951" w:type="dxa"/>
          </w:tcPr>
          <w:p w14:paraId="1E13A5C1" w14:textId="77777777" w:rsidR="00DD5966" w:rsidRPr="004E0F7D" w:rsidRDefault="00DD5966" w:rsidP="00DD5966">
            <w:pPr>
              <w:suppressAutoHyphens w:val="0"/>
              <w:spacing w:line="276" w:lineRule="auto"/>
              <w:ind w:left="170"/>
              <w:rPr>
                <w:rFonts w:cs="Arial"/>
                <w:b/>
                <w:lang w:eastAsia="en-GB"/>
              </w:rPr>
            </w:pPr>
            <w:r w:rsidRPr="004E0F7D">
              <w:rPr>
                <w:rFonts w:cs="Arial"/>
                <w:b/>
                <w:lang w:eastAsia="en-GB"/>
              </w:rPr>
              <w:t xml:space="preserve">2013 </w:t>
            </w:r>
          </w:p>
        </w:tc>
        <w:tc>
          <w:tcPr>
            <w:tcW w:w="7371" w:type="dxa"/>
          </w:tcPr>
          <w:p w14:paraId="72CA99CD" w14:textId="30C9DDA2" w:rsidR="00DD5966" w:rsidRPr="004E0F7D" w:rsidRDefault="00DD5966" w:rsidP="00DD5966">
            <w:pPr>
              <w:suppressAutoHyphens w:val="0"/>
              <w:spacing w:line="276" w:lineRule="auto"/>
              <w:rPr>
                <w:rFonts w:cs="Arial"/>
                <w:lang w:eastAsia="en-GB"/>
              </w:rPr>
            </w:pPr>
            <w:r w:rsidRPr="004E0F7D">
              <w:rPr>
                <w:rFonts w:cs="Arial"/>
                <w:b/>
                <w:lang w:eastAsia="en-GB"/>
              </w:rPr>
              <w:t>GCTLC</w:t>
            </w:r>
            <w:r w:rsidRPr="004E0F7D">
              <w:rPr>
                <w:rFonts w:cs="Arial"/>
                <w:lang w:eastAsia="en-GB"/>
              </w:rPr>
              <w:t xml:space="preserve"> (Graduate Certificate in Tertiary Teaching) Otago Polytechnic</w:t>
            </w:r>
          </w:p>
        </w:tc>
      </w:tr>
      <w:tr w:rsidR="00DD5966" w:rsidRPr="004E0F7D" w14:paraId="1322015D" w14:textId="77777777" w:rsidTr="004E0F7D">
        <w:tc>
          <w:tcPr>
            <w:tcW w:w="1951" w:type="dxa"/>
          </w:tcPr>
          <w:p w14:paraId="2B3A6F5D" w14:textId="77777777" w:rsidR="00DD5966" w:rsidRPr="004E0F7D" w:rsidRDefault="00DD5966" w:rsidP="00DD5966">
            <w:pPr>
              <w:suppressAutoHyphens w:val="0"/>
              <w:spacing w:line="276" w:lineRule="auto"/>
              <w:ind w:left="170"/>
              <w:rPr>
                <w:rFonts w:cs="Arial"/>
                <w:lang w:eastAsia="en-GB"/>
              </w:rPr>
            </w:pPr>
            <w:r w:rsidRPr="004E0F7D">
              <w:rPr>
                <w:rFonts w:cs="Arial"/>
                <w:b/>
                <w:lang w:eastAsia="en-GB"/>
              </w:rPr>
              <w:t>2004</w:t>
            </w:r>
            <w:r w:rsidRPr="004E0F7D">
              <w:rPr>
                <w:rFonts w:cs="Arial"/>
                <w:lang w:eastAsia="en-GB"/>
              </w:rPr>
              <w:t xml:space="preserve"> </w:t>
            </w:r>
          </w:p>
        </w:tc>
        <w:tc>
          <w:tcPr>
            <w:tcW w:w="7371" w:type="dxa"/>
          </w:tcPr>
          <w:p w14:paraId="7BCEFF40" w14:textId="4B484F9D" w:rsidR="00DD5966" w:rsidRPr="004E0F7D" w:rsidRDefault="00DD5966" w:rsidP="00DD5966">
            <w:pPr>
              <w:suppressAutoHyphens w:val="0"/>
              <w:spacing w:line="276" w:lineRule="auto"/>
              <w:rPr>
                <w:rFonts w:cs="Arial"/>
                <w:lang w:eastAsia="en-GB"/>
              </w:rPr>
            </w:pPr>
            <w:r w:rsidRPr="004E0F7D">
              <w:rPr>
                <w:rFonts w:cs="Arial"/>
                <w:b/>
                <w:lang w:eastAsia="en-GB"/>
              </w:rPr>
              <w:t>MFA</w:t>
            </w:r>
            <w:r w:rsidRPr="004E0F7D">
              <w:rPr>
                <w:rFonts w:cs="Arial"/>
                <w:lang w:eastAsia="en-GB"/>
              </w:rPr>
              <w:t xml:space="preserve"> (distinction) Otago Polytechnic, Dunedin School of Art, New Zealand</w:t>
            </w:r>
          </w:p>
        </w:tc>
      </w:tr>
      <w:tr w:rsidR="00DD5966" w:rsidRPr="004E0F7D" w14:paraId="71A89752" w14:textId="77777777" w:rsidTr="004E0F7D">
        <w:tc>
          <w:tcPr>
            <w:tcW w:w="1951" w:type="dxa"/>
          </w:tcPr>
          <w:p w14:paraId="1A9AFB3E" w14:textId="77777777" w:rsidR="00DD5966" w:rsidRPr="004E0F7D" w:rsidRDefault="00DD5966" w:rsidP="00DD5966">
            <w:pPr>
              <w:suppressAutoHyphens w:val="0"/>
              <w:spacing w:line="276" w:lineRule="auto"/>
              <w:ind w:left="170"/>
              <w:rPr>
                <w:rFonts w:cs="Arial"/>
                <w:lang w:eastAsia="en-GB"/>
              </w:rPr>
            </w:pPr>
            <w:r w:rsidRPr="004E0F7D">
              <w:rPr>
                <w:rFonts w:cs="Arial"/>
                <w:b/>
                <w:lang w:eastAsia="en-GB"/>
              </w:rPr>
              <w:t>1998</w:t>
            </w:r>
          </w:p>
        </w:tc>
        <w:tc>
          <w:tcPr>
            <w:tcW w:w="7371" w:type="dxa"/>
          </w:tcPr>
          <w:p w14:paraId="46A544AD" w14:textId="302329FB" w:rsidR="00DD5966" w:rsidRPr="004E0F7D" w:rsidRDefault="00DD5966" w:rsidP="00DD5966">
            <w:pPr>
              <w:suppressAutoHyphens w:val="0"/>
              <w:spacing w:line="276" w:lineRule="auto"/>
              <w:rPr>
                <w:rFonts w:cs="Arial"/>
                <w:lang w:eastAsia="en-GB"/>
              </w:rPr>
            </w:pPr>
            <w:r w:rsidRPr="004E0F7D">
              <w:rPr>
                <w:rFonts w:cs="Arial"/>
                <w:b/>
                <w:lang w:eastAsia="en-GB"/>
              </w:rPr>
              <w:t>B.A.</w:t>
            </w:r>
            <w:r w:rsidRPr="004E0F7D">
              <w:rPr>
                <w:rFonts w:cs="Arial"/>
                <w:lang w:eastAsia="en-GB"/>
              </w:rPr>
              <w:t xml:space="preserve"> University of Otago, Dunedin, New Zealand</w:t>
            </w:r>
          </w:p>
        </w:tc>
      </w:tr>
      <w:tr w:rsidR="00DD5966" w:rsidRPr="004E0F7D" w14:paraId="15247DED" w14:textId="77777777" w:rsidTr="004E0F7D">
        <w:tc>
          <w:tcPr>
            <w:tcW w:w="1951" w:type="dxa"/>
          </w:tcPr>
          <w:p w14:paraId="6BC21CAC" w14:textId="77777777" w:rsidR="00DD5966" w:rsidRPr="004E0F7D" w:rsidRDefault="00DD5966" w:rsidP="00DD5966">
            <w:pPr>
              <w:suppressAutoHyphens w:val="0"/>
              <w:spacing w:line="276" w:lineRule="auto"/>
              <w:ind w:left="170"/>
              <w:rPr>
                <w:rFonts w:cs="Arial"/>
                <w:lang w:eastAsia="en-GB"/>
              </w:rPr>
            </w:pPr>
            <w:r w:rsidRPr="004E0F7D">
              <w:rPr>
                <w:rFonts w:cs="Arial"/>
                <w:b/>
                <w:lang w:eastAsia="en-GB"/>
              </w:rPr>
              <w:t xml:space="preserve">1994 </w:t>
            </w:r>
          </w:p>
        </w:tc>
        <w:tc>
          <w:tcPr>
            <w:tcW w:w="7371" w:type="dxa"/>
          </w:tcPr>
          <w:p w14:paraId="10D2E44E" w14:textId="500E43E5" w:rsidR="00DD5966" w:rsidRPr="004E0F7D" w:rsidRDefault="00DD5966" w:rsidP="00DD5966">
            <w:pPr>
              <w:suppressAutoHyphens w:val="0"/>
              <w:spacing w:line="276" w:lineRule="auto"/>
              <w:rPr>
                <w:rFonts w:cs="Arial"/>
                <w:lang w:eastAsia="en-GB"/>
              </w:rPr>
            </w:pPr>
            <w:r w:rsidRPr="004E0F7D">
              <w:rPr>
                <w:rFonts w:cs="Arial"/>
                <w:b/>
                <w:lang w:eastAsia="en-GB"/>
              </w:rPr>
              <w:t xml:space="preserve">DipFA </w:t>
            </w:r>
            <w:r w:rsidRPr="004E0F7D">
              <w:rPr>
                <w:rFonts w:cs="Arial"/>
                <w:lang w:eastAsia="en-GB"/>
              </w:rPr>
              <w:t>Otago Polytechnic, Dunedin School of Art, New Zealand</w:t>
            </w:r>
          </w:p>
        </w:tc>
      </w:tr>
    </w:tbl>
    <w:p w14:paraId="7EDE8C75" w14:textId="77777777" w:rsidR="00DD5966" w:rsidRDefault="00DD5966" w:rsidP="00C518B9">
      <w:pPr>
        <w:suppressAutoHyphens w:val="0"/>
        <w:spacing w:line="240" w:lineRule="auto"/>
        <w:rPr>
          <w:rFonts w:cs="Arial"/>
          <w:b/>
          <w:color w:val="943634" w:themeColor="accent2" w:themeShade="BF"/>
          <w:sz w:val="32"/>
          <w:szCs w:val="24"/>
          <w:lang w:eastAsia="en-GB"/>
        </w:rPr>
      </w:pPr>
    </w:p>
    <w:p w14:paraId="01DE71B8" w14:textId="77777777" w:rsidR="00C518B9" w:rsidRPr="00DD5966" w:rsidRDefault="00C518B9" w:rsidP="00C518B9">
      <w:pPr>
        <w:suppressAutoHyphens w:val="0"/>
        <w:spacing w:line="240" w:lineRule="auto"/>
        <w:rPr>
          <w:rFonts w:cs="Arial"/>
          <w:color w:val="943634" w:themeColor="accent2" w:themeShade="BF"/>
          <w:sz w:val="32"/>
          <w:szCs w:val="24"/>
          <w:lang w:eastAsia="en-GB"/>
        </w:rPr>
      </w:pPr>
      <w:r w:rsidRPr="00DD5966">
        <w:rPr>
          <w:rFonts w:cs="Arial"/>
          <w:b/>
          <w:color w:val="943634" w:themeColor="accent2" w:themeShade="BF"/>
          <w:sz w:val="32"/>
          <w:szCs w:val="24"/>
          <w:lang w:eastAsia="en-GB"/>
        </w:rPr>
        <w:t>Employment</w:t>
      </w:r>
    </w:p>
    <w:p w14:paraId="4DBD442F" w14:textId="77777777" w:rsidR="00C518B9" w:rsidRDefault="00C518B9" w:rsidP="00C518B9">
      <w:pPr>
        <w:suppressAutoHyphens w:val="0"/>
        <w:spacing w:line="240" w:lineRule="auto"/>
        <w:rPr>
          <w:rFonts w:cs="Arial"/>
          <w:sz w:val="24"/>
          <w:szCs w:val="24"/>
          <w:lang w:eastAsia="en-GB"/>
        </w:rPr>
      </w:pPr>
    </w:p>
    <w:tbl>
      <w:tblPr>
        <w:tblStyle w:val="TableGrid"/>
        <w:tblW w:w="9322" w:type="dxa"/>
        <w:tblCellMar>
          <w:top w:w="57" w:type="dxa"/>
          <w:bottom w:w="57" w:type="dxa"/>
        </w:tblCellMar>
        <w:tblLook w:val="04A0" w:firstRow="1" w:lastRow="0" w:firstColumn="1" w:lastColumn="0" w:noHBand="0" w:noVBand="1"/>
      </w:tblPr>
      <w:tblGrid>
        <w:gridCol w:w="1951"/>
        <w:gridCol w:w="7371"/>
      </w:tblGrid>
      <w:tr w:rsidR="00C87577" w:rsidRPr="004E0F7D" w14:paraId="0AE654D4" w14:textId="77777777" w:rsidTr="004E0F7D">
        <w:tc>
          <w:tcPr>
            <w:tcW w:w="1951" w:type="dxa"/>
          </w:tcPr>
          <w:p w14:paraId="790B2132"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2006 – present</w:t>
            </w:r>
          </w:p>
        </w:tc>
        <w:tc>
          <w:tcPr>
            <w:tcW w:w="7371" w:type="dxa"/>
          </w:tcPr>
          <w:p w14:paraId="11CB447D" w14:textId="77777777" w:rsidR="00C87577" w:rsidRPr="004E0F7D" w:rsidRDefault="00C87577" w:rsidP="00C87577">
            <w:pPr>
              <w:suppressAutoHyphens w:val="0"/>
              <w:spacing w:line="276" w:lineRule="auto"/>
              <w:rPr>
                <w:rFonts w:cs="Arial"/>
                <w:b/>
                <w:lang w:eastAsia="en-GB"/>
              </w:rPr>
            </w:pPr>
            <w:r w:rsidRPr="004E0F7D">
              <w:rPr>
                <w:rFonts w:cs="Arial"/>
                <w:b/>
                <w:lang w:eastAsia="en-GB"/>
              </w:rPr>
              <w:t>Principal Lecturer, Academic Leader,</w:t>
            </w:r>
            <w:r w:rsidRPr="004E0F7D">
              <w:rPr>
                <w:rFonts w:cs="Arial"/>
                <w:lang w:eastAsia="en-GB"/>
              </w:rPr>
              <w:t xml:space="preserve"> </w:t>
            </w:r>
            <w:r w:rsidRPr="004E0F7D">
              <w:rPr>
                <w:rFonts w:cs="Arial"/>
                <w:b/>
                <w:lang w:eastAsia="en-GB"/>
              </w:rPr>
              <w:t>School Research Co-ordinator</w:t>
            </w:r>
          </w:p>
          <w:p w14:paraId="5A946B54" w14:textId="3A91E809" w:rsidR="00C87577" w:rsidRPr="004E0F7D" w:rsidRDefault="00C87577" w:rsidP="00C87577">
            <w:pPr>
              <w:suppressAutoHyphens w:val="0"/>
              <w:spacing w:line="276" w:lineRule="auto"/>
              <w:rPr>
                <w:rFonts w:cs="Arial"/>
                <w:lang w:eastAsia="en-GB"/>
              </w:rPr>
            </w:pPr>
            <w:r w:rsidRPr="004E0F7D">
              <w:rPr>
                <w:rFonts w:cs="Arial"/>
                <w:lang w:eastAsia="en-GB"/>
              </w:rPr>
              <w:t>Communication Design, School of Design, Otago Polytechnic</w:t>
            </w:r>
          </w:p>
        </w:tc>
      </w:tr>
      <w:tr w:rsidR="00C87577" w:rsidRPr="004E0F7D" w14:paraId="29F7FBE6" w14:textId="77777777" w:rsidTr="004E0F7D">
        <w:tc>
          <w:tcPr>
            <w:tcW w:w="1951" w:type="dxa"/>
          </w:tcPr>
          <w:p w14:paraId="46DD546C"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2010 – present</w:t>
            </w:r>
          </w:p>
        </w:tc>
        <w:tc>
          <w:tcPr>
            <w:tcW w:w="7371" w:type="dxa"/>
          </w:tcPr>
          <w:p w14:paraId="794A1441" w14:textId="77777777" w:rsidR="00C87577" w:rsidRPr="004E0F7D" w:rsidRDefault="00C87577" w:rsidP="00C87577">
            <w:pPr>
              <w:suppressAutoHyphens w:val="0"/>
              <w:spacing w:line="276" w:lineRule="auto"/>
              <w:rPr>
                <w:rFonts w:cs="Arial"/>
                <w:lang w:eastAsia="en-GB"/>
              </w:rPr>
            </w:pPr>
            <w:r w:rsidRPr="004E0F7D">
              <w:rPr>
                <w:rFonts w:cs="Arial"/>
                <w:b/>
                <w:lang w:eastAsia="en-GB"/>
              </w:rPr>
              <w:t>Designer &amp; project team member</w:t>
            </w:r>
            <w:r w:rsidRPr="004E0F7D">
              <w:rPr>
                <w:rFonts w:cs="Arial"/>
                <w:lang w:eastAsia="en-GB"/>
              </w:rPr>
              <w:t>, WorkSpace commercial design and innovation studio, Otago Polytechnic</w:t>
            </w:r>
          </w:p>
        </w:tc>
      </w:tr>
      <w:tr w:rsidR="00C87577" w:rsidRPr="004E0F7D" w14:paraId="5B866B2D" w14:textId="77777777" w:rsidTr="004E0F7D">
        <w:tc>
          <w:tcPr>
            <w:tcW w:w="1951" w:type="dxa"/>
          </w:tcPr>
          <w:p w14:paraId="29876AD1"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1998 – 2006</w:t>
            </w:r>
          </w:p>
        </w:tc>
        <w:tc>
          <w:tcPr>
            <w:tcW w:w="7371" w:type="dxa"/>
          </w:tcPr>
          <w:p w14:paraId="3026CCAA" w14:textId="77777777" w:rsidR="00C87577" w:rsidRPr="004E0F7D" w:rsidRDefault="00C87577" w:rsidP="00C87577">
            <w:pPr>
              <w:suppressAutoHyphens w:val="0"/>
              <w:spacing w:line="276" w:lineRule="auto"/>
              <w:rPr>
                <w:rFonts w:cs="Arial"/>
                <w:lang w:eastAsia="en-GB"/>
              </w:rPr>
            </w:pPr>
            <w:r w:rsidRPr="004E0F7D">
              <w:rPr>
                <w:rFonts w:cs="Arial"/>
                <w:b/>
                <w:lang w:eastAsia="en-GB"/>
              </w:rPr>
              <w:t xml:space="preserve">Lecturer, Teaching Fellow, </w:t>
            </w:r>
            <w:r w:rsidRPr="004E0F7D">
              <w:rPr>
                <w:rFonts w:cs="Arial"/>
                <w:lang w:eastAsia="en-GB"/>
              </w:rPr>
              <w:t>Department of Design Studies, Otago University</w:t>
            </w:r>
          </w:p>
        </w:tc>
      </w:tr>
      <w:tr w:rsidR="00C87577" w:rsidRPr="004E0F7D" w14:paraId="008A56D7" w14:textId="77777777" w:rsidTr="004E0F7D">
        <w:tc>
          <w:tcPr>
            <w:tcW w:w="1951" w:type="dxa"/>
          </w:tcPr>
          <w:p w14:paraId="4ECA79E2"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2000 – 2001</w:t>
            </w:r>
          </w:p>
        </w:tc>
        <w:tc>
          <w:tcPr>
            <w:tcW w:w="7371" w:type="dxa"/>
          </w:tcPr>
          <w:p w14:paraId="0B8175A1" w14:textId="77777777" w:rsidR="00C87577" w:rsidRPr="004E0F7D" w:rsidRDefault="00C87577" w:rsidP="00C87577">
            <w:pPr>
              <w:suppressAutoHyphens w:val="0"/>
              <w:spacing w:line="276" w:lineRule="auto"/>
              <w:rPr>
                <w:rFonts w:cs="Arial"/>
                <w:lang w:eastAsia="en-GB"/>
              </w:rPr>
            </w:pPr>
            <w:r w:rsidRPr="004E0F7D">
              <w:rPr>
                <w:rFonts w:cs="Arial"/>
                <w:b/>
                <w:lang w:eastAsia="en-GB"/>
              </w:rPr>
              <w:t>Designer,</w:t>
            </w:r>
            <w:r w:rsidRPr="004E0F7D">
              <w:rPr>
                <w:rFonts w:cs="Arial"/>
                <w:lang w:eastAsia="en-GB"/>
              </w:rPr>
              <w:t xml:space="preserve"> packaging, product and communication material </w:t>
            </w:r>
            <w:r w:rsidRPr="004E0F7D">
              <w:rPr>
                <w:rFonts w:cs="Arial"/>
                <w:i/>
                <w:lang w:eastAsia="en-GB"/>
              </w:rPr>
              <w:t xml:space="preserve">Gondwana </w:t>
            </w:r>
          </w:p>
        </w:tc>
      </w:tr>
      <w:tr w:rsidR="00C87577" w:rsidRPr="004E0F7D" w14:paraId="233FE1CA" w14:textId="77777777" w:rsidTr="004E0F7D">
        <w:tc>
          <w:tcPr>
            <w:tcW w:w="1951" w:type="dxa"/>
          </w:tcPr>
          <w:p w14:paraId="5632362B"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1996 – 2004</w:t>
            </w:r>
            <w:r w:rsidRPr="004E0F7D">
              <w:rPr>
                <w:rFonts w:cs="Arial"/>
                <w:lang w:eastAsia="en-GB"/>
              </w:rPr>
              <w:t xml:space="preserve"> </w:t>
            </w:r>
          </w:p>
        </w:tc>
        <w:tc>
          <w:tcPr>
            <w:tcW w:w="7371" w:type="dxa"/>
          </w:tcPr>
          <w:p w14:paraId="594ABCF5" w14:textId="77777777" w:rsidR="00C87577" w:rsidRPr="004E0F7D" w:rsidRDefault="00C87577" w:rsidP="00C87577">
            <w:pPr>
              <w:suppressAutoHyphens w:val="0"/>
              <w:spacing w:line="276" w:lineRule="auto"/>
              <w:rPr>
                <w:rFonts w:cs="Arial"/>
                <w:lang w:eastAsia="en-GB"/>
              </w:rPr>
            </w:pPr>
            <w:r w:rsidRPr="004E0F7D">
              <w:rPr>
                <w:rFonts w:cs="Arial"/>
                <w:b/>
                <w:lang w:eastAsia="en-GB"/>
              </w:rPr>
              <w:t>Founder, design and project management</w:t>
            </w:r>
            <w:r w:rsidRPr="004E0F7D">
              <w:rPr>
                <w:rFonts w:cs="Arial"/>
                <w:lang w:eastAsia="en-GB"/>
              </w:rPr>
              <w:t xml:space="preserve"> f*INK arts guide</w:t>
            </w:r>
          </w:p>
        </w:tc>
      </w:tr>
      <w:tr w:rsidR="00C87577" w:rsidRPr="004E0F7D" w14:paraId="15CA0966" w14:textId="77777777" w:rsidTr="004E0F7D">
        <w:tc>
          <w:tcPr>
            <w:tcW w:w="1951" w:type="dxa"/>
          </w:tcPr>
          <w:p w14:paraId="64C5D39A"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2000</w:t>
            </w:r>
          </w:p>
        </w:tc>
        <w:tc>
          <w:tcPr>
            <w:tcW w:w="7371" w:type="dxa"/>
          </w:tcPr>
          <w:p w14:paraId="6AA9F933" w14:textId="77777777" w:rsidR="00C87577" w:rsidRPr="004E0F7D" w:rsidRDefault="00C87577" w:rsidP="00C87577">
            <w:pPr>
              <w:suppressAutoHyphens w:val="0"/>
              <w:spacing w:line="276" w:lineRule="auto"/>
              <w:rPr>
                <w:rFonts w:cs="Arial"/>
                <w:lang w:eastAsia="en-GB"/>
              </w:rPr>
            </w:pPr>
            <w:r w:rsidRPr="004E0F7D">
              <w:rPr>
                <w:rFonts w:cs="Arial"/>
                <w:b/>
                <w:lang w:eastAsia="en-GB"/>
              </w:rPr>
              <w:t>Co-founder of Dunedin Fringe Festival, and The Higher Trust arts advocacy   organisation</w:t>
            </w:r>
          </w:p>
        </w:tc>
      </w:tr>
      <w:tr w:rsidR="00C87577" w:rsidRPr="004E0F7D" w14:paraId="32963DEE" w14:textId="77777777" w:rsidTr="004E0F7D">
        <w:tc>
          <w:tcPr>
            <w:tcW w:w="1951" w:type="dxa"/>
          </w:tcPr>
          <w:p w14:paraId="02D748CD"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1991-1995</w:t>
            </w:r>
          </w:p>
        </w:tc>
        <w:tc>
          <w:tcPr>
            <w:tcW w:w="7371" w:type="dxa"/>
          </w:tcPr>
          <w:p w14:paraId="515E880D" w14:textId="77777777" w:rsidR="00C87577" w:rsidRPr="004E0F7D" w:rsidRDefault="00C87577" w:rsidP="00C87577">
            <w:pPr>
              <w:suppressAutoHyphens w:val="0"/>
              <w:spacing w:line="276" w:lineRule="auto"/>
              <w:rPr>
                <w:rFonts w:cs="Arial"/>
                <w:lang w:eastAsia="en-GB"/>
              </w:rPr>
            </w:pPr>
            <w:r w:rsidRPr="004E0F7D">
              <w:rPr>
                <w:rFonts w:cs="Arial"/>
                <w:b/>
                <w:lang w:eastAsia="en-GB"/>
              </w:rPr>
              <w:t>Publication design, editing and project management</w:t>
            </w:r>
            <w:r w:rsidRPr="004E0F7D">
              <w:rPr>
                <w:rFonts w:cs="Arial"/>
                <w:lang w:eastAsia="en-GB"/>
              </w:rPr>
              <w:t>, Otago University Students’ Association</w:t>
            </w:r>
          </w:p>
        </w:tc>
      </w:tr>
    </w:tbl>
    <w:p w14:paraId="25573896" w14:textId="77777777" w:rsidR="00C87577" w:rsidRDefault="00C87577" w:rsidP="00C518B9">
      <w:pPr>
        <w:suppressAutoHyphens w:val="0"/>
        <w:spacing w:line="240" w:lineRule="auto"/>
        <w:rPr>
          <w:rFonts w:cs="Arial"/>
          <w:sz w:val="28"/>
          <w:szCs w:val="24"/>
          <w:lang w:eastAsia="en-GB"/>
        </w:rPr>
        <w:sectPr w:rsidR="00C87577" w:rsidSect="00CF298D">
          <w:footerReference w:type="even" r:id="rId49"/>
          <w:footerReference w:type="default" r:id="rId50"/>
          <w:pgSz w:w="11907" w:h="16840" w:code="9"/>
          <w:pgMar w:top="1440" w:right="1134" w:bottom="1440" w:left="1701" w:header="720" w:footer="720" w:gutter="0"/>
          <w:cols w:space="720"/>
        </w:sectPr>
      </w:pPr>
    </w:p>
    <w:p w14:paraId="54F4A629" w14:textId="77777777" w:rsidR="00C518B9" w:rsidRPr="00DD5966" w:rsidRDefault="00C518B9" w:rsidP="00C518B9">
      <w:pPr>
        <w:suppressAutoHyphens w:val="0"/>
        <w:spacing w:line="240" w:lineRule="auto"/>
        <w:ind w:left="2120" w:hanging="2120"/>
        <w:rPr>
          <w:rFonts w:cs="Arial"/>
          <w:color w:val="943634" w:themeColor="accent2" w:themeShade="BF"/>
          <w:sz w:val="32"/>
          <w:szCs w:val="24"/>
          <w:lang w:eastAsia="en-GB"/>
        </w:rPr>
      </w:pPr>
      <w:r w:rsidRPr="00DD5966">
        <w:rPr>
          <w:rFonts w:cs="Arial"/>
          <w:b/>
          <w:color w:val="943634" w:themeColor="accent2" w:themeShade="BF"/>
          <w:sz w:val="32"/>
          <w:szCs w:val="24"/>
          <w:lang w:eastAsia="en-GB"/>
        </w:rPr>
        <w:lastRenderedPageBreak/>
        <w:t>Professional memberships, prizes and governance roles</w:t>
      </w:r>
      <w:r w:rsidRPr="00DD5966">
        <w:rPr>
          <w:rFonts w:cs="Arial"/>
          <w:color w:val="943634" w:themeColor="accent2" w:themeShade="BF"/>
          <w:sz w:val="32"/>
          <w:szCs w:val="24"/>
          <w:lang w:eastAsia="en-GB"/>
        </w:rPr>
        <w:t xml:space="preserve"> </w:t>
      </w:r>
    </w:p>
    <w:p w14:paraId="48976011" w14:textId="77777777" w:rsidR="00C518B9" w:rsidRPr="00DD5966" w:rsidRDefault="00C518B9" w:rsidP="00C518B9">
      <w:pPr>
        <w:suppressAutoHyphens w:val="0"/>
        <w:spacing w:line="240" w:lineRule="auto"/>
        <w:rPr>
          <w:rFonts w:cs="Arial"/>
          <w:sz w:val="24"/>
          <w:szCs w:val="24"/>
          <w:lang w:eastAsia="en-GB"/>
        </w:rPr>
      </w:pPr>
    </w:p>
    <w:p w14:paraId="724D389A" w14:textId="77777777" w:rsidR="00C518B9" w:rsidRPr="00DD5966" w:rsidRDefault="00C518B9" w:rsidP="002F5717">
      <w:pPr>
        <w:numPr>
          <w:ilvl w:val="0"/>
          <w:numId w:val="26"/>
        </w:numPr>
        <w:suppressAutoHyphens w:val="0"/>
        <w:spacing w:after="120" w:line="240" w:lineRule="auto"/>
        <w:contextualSpacing/>
        <w:rPr>
          <w:rFonts w:cs="Arial"/>
          <w:b/>
          <w:i/>
          <w:color w:val="943634" w:themeColor="accent2" w:themeShade="BF"/>
          <w:sz w:val="24"/>
          <w:szCs w:val="24"/>
          <w:lang w:eastAsia="en-GB"/>
        </w:rPr>
      </w:pPr>
      <w:r w:rsidRPr="00DD5966">
        <w:rPr>
          <w:rFonts w:cs="Arial"/>
          <w:b/>
          <w:i/>
          <w:color w:val="943634" w:themeColor="accent2" w:themeShade="BF"/>
          <w:sz w:val="24"/>
          <w:szCs w:val="24"/>
          <w:lang w:eastAsia="en-GB"/>
        </w:rPr>
        <w:t>Education-related</w:t>
      </w:r>
    </w:p>
    <w:p w14:paraId="17815047" w14:textId="77777777" w:rsidR="00C518B9" w:rsidRPr="00DD5966" w:rsidRDefault="00C518B9" w:rsidP="00C87577">
      <w:pPr>
        <w:suppressAutoHyphens w:val="0"/>
        <w:spacing w:line="240" w:lineRule="auto"/>
        <w:ind w:left="720"/>
        <w:contextualSpacing/>
        <w:rPr>
          <w:rFonts w:cs="Arial"/>
          <w:b/>
          <w:i/>
          <w:color w:val="943634" w:themeColor="accent2" w:themeShade="BF"/>
          <w:sz w:val="24"/>
          <w:szCs w:val="24"/>
          <w:lang w:eastAsia="en-GB"/>
        </w:rPr>
      </w:pPr>
    </w:p>
    <w:tbl>
      <w:tblPr>
        <w:tblStyle w:val="TableGrid"/>
        <w:tblW w:w="0" w:type="auto"/>
        <w:tblCellMar>
          <w:top w:w="57" w:type="dxa"/>
          <w:bottom w:w="57" w:type="dxa"/>
        </w:tblCellMar>
        <w:tblLook w:val="04A0" w:firstRow="1" w:lastRow="0" w:firstColumn="1" w:lastColumn="0" w:noHBand="0" w:noVBand="1"/>
      </w:tblPr>
      <w:tblGrid>
        <w:gridCol w:w="1951"/>
        <w:gridCol w:w="7337"/>
      </w:tblGrid>
      <w:tr w:rsidR="00C87577" w:rsidRPr="004E0F7D" w14:paraId="1BEEA421" w14:textId="77777777" w:rsidTr="004E0F7D">
        <w:tc>
          <w:tcPr>
            <w:tcW w:w="1951" w:type="dxa"/>
          </w:tcPr>
          <w:p w14:paraId="6E8AEDCC"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2014</w:t>
            </w:r>
          </w:p>
        </w:tc>
        <w:tc>
          <w:tcPr>
            <w:tcW w:w="7337" w:type="dxa"/>
          </w:tcPr>
          <w:p w14:paraId="62D18BD7" w14:textId="77777777" w:rsidR="00C87577" w:rsidRPr="004E0F7D" w:rsidRDefault="00C87577" w:rsidP="00C87577">
            <w:pPr>
              <w:suppressAutoHyphens w:val="0"/>
              <w:spacing w:line="276" w:lineRule="auto"/>
              <w:rPr>
                <w:rFonts w:cs="Arial"/>
                <w:lang w:eastAsia="en-GB"/>
              </w:rPr>
            </w:pPr>
            <w:r w:rsidRPr="004E0F7D">
              <w:rPr>
                <w:rFonts w:cs="Arial"/>
                <w:lang w:eastAsia="en-GB"/>
              </w:rPr>
              <w:t xml:space="preserve">Winner of AKO Aotearoa </w:t>
            </w:r>
            <w:r w:rsidRPr="004E0F7D">
              <w:rPr>
                <w:rFonts w:cs="Arial"/>
                <w:b/>
                <w:lang w:eastAsia="en-GB"/>
              </w:rPr>
              <w:t xml:space="preserve">Sustained Excellence in Tertiary Teaching Award </w:t>
            </w:r>
            <w:r w:rsidRPr="004E0F7D">
              <w:rPr>
                <w:rFonts w:cs="Arial"/>
                <w:lang w:eastAsia="en-GB"/>
              </w:rPr>
              <w:t>https://akoaotearoa.ac.nz/awards (one of 10 awards presented nationally)</w:t>
            </w:r>
          </w:p>
        </w:tc>
      </w:tr>
      <w:tr w:rsidR="00C87577" w:rsidRPr="004E0F7D" w14:paraId="5ED9543C" w14:textId="77777777" w:rsidTr="004E0F7D">
        <w:tc>
          <w:tcPr>
            <w:tcW w:w="1951" w:type="dxa"/>
          </w:tcPr>
          <w:p w14:paraId="2D1B447B"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2014</w:t>
            </w:r>
          </w:p>
        </w:tc>
        <w:tc>
          <w:tcPr>
            <w:tcW w:w="7337" w:type="dxa"/>
          </w:tcPr>
          <w:p w14:paraId="0A1EE8E5" w14:textId="77777777" w:rsidR="00C87577" w:rsidRPr="004E0F7D" w:rsidRDefault="00C87577" w:rsidP="00C87577">
            <w:pPr>
              <w:suppressAutoHyphens w:val="0"/>
              <w:spacing w:line="276" w:lineRule="auto"/>
              <w:rPr>
                <w:rFonts w:cs="Arial"/>
                <w:lang w:eastAsia="en-GB"/>
              </w:rPr>
            </w:pPr>
            <w:r w:rsidRPr="004E0F7D">
              <w:rPr>
                <w:rFonts w:cs="Arial"/>
                <w:lang w:eastAsia="en-GB"/>
              </w:rPr>
              <w:t xml:space="preserve">Invited member </w:t>
            </w:r>
            <w:r w:rsidRPr="004E0F7D">
              <w:rPr>
                <w:rFonts w:cs="Arial"/>
                <w:b/>
                <w:lang w:eastAsia="en-GB"/>
              </w:rPr>
              <w:t>of AKO Tertiary Teaching Excellence Academy</w:t>
            </w:r>
            <w:r w:rsidRPr="004E0F7D">
              <w:rPr>
                <w:rFonts w:cs="Arial"/>
                <w:lang w:eastAsia="en-GB"/>
              </w:rPr>
              <w:t xml:space="preserve">  https://akoaotearoa.ac.nz/academy</w:t>
            </w:r>
          </w:p>
        </w:tc>
      </w:tr>
      <w:tr w:rsidR="00C87577" w:rsidRPr="004E0F7D" w14:paraId="765DF76B" w14:textId="77777777" w:rsidTr="004E0F7D">
        <w:tc>
          <w:tcPr>
            <w:tcW w:w="1951" w:type="dxa"/>
          </w:tcPr>
          <w:p w14:paraId="528160BB"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2013</w:t>
            </w:r>
          </w:p>
        </w:tc>
        <w:tc>
          <w:tcPr>
            <w:tcW w:w="7337" w:type="dxa"/>
          </w:tcPr>
          <w:p w14:paraId="4CADE814" w14:textId="77777777" w:rsidR="00C87577" w:rsidRPr="004E0F7D" w:rsidRDefault="00C87577" w:rsidP="00C87577">
            <w:pPr>
              <w:suppressAutoHyphens w:val="0"/>
              <w:spacing w:line="276" w:lineRule="auto"/>
              <w:rPr>
                <w:rFonts w:cs="Arial"/>
                <w:lang w:eastAsia="en-GB"/>
              </w:rPr>
            </w:pPr>
            <w:r w:rsidRPr="004E0F7D">
              <w:rPr>
                <w:rFonts w:cs="Arial"/>
                <w:lang w:eastAsia="en-GB"/>
              </w:rPr>
              <w:t xml:space="preserve">Receiver of AKO Aotearoa </w:t>
            </w:r>
            <w:r w:rsidRPr="004E0F7D">
              <w:rPr>
                <w:rFonts w:cs="Arial"/>
                <w:b/>
                <w:lang w:eastAsia="en-GB"/>
              </w:rPr>
              <w:t>Good Practice Teaching Publication Grant</w:t>
            </w:r>
            <w:r w:rsidRPr="004E0F7D">
              <w:rPr>
                <w:rFonts w:cs="Arial"/>
                <w:lang w:eastAsia="en-GB"/>
              </w:rPr>
              <w:t xml:space="preserve"> for </w:t>
            </w:r>
          </w:p>
          <w:p w14:paraId="4868C518" w14:textId="785A7705" w:rsidR="00C87577" w:rsidRPr="004E0F7D" w:rsidRDefault="00C87577" w:rsidP="00C87577">
            <w:pPr>
              <w:suppressAutoHyphens w:val="0"/>
              <w:spacing w:line="276" w:lineRule="auto"/>
              <w:rPr>
                <w:rFonts w:cs="Arial"/>
                <w:lang w:eastAsia="en-GB"/>
              </w:rPr>
            </w:pPr>
            <w:r w:rsidRPr="004E0F7D">
              <w:rPr>
                <w:rFonts w:cs="Arial"/>
                <w:i/>
                <w:lang w:eastAsia="en-GB"/>
              </w:rPr>
              <w:t>The Path of Nexus</w:t>
            </w:r>
            <w:r w:rsidRPr="004E0F7D">
              <w:rPr>
                <w:rFonts w:cs="Arial"/>
                <w:lang w:eastAsia="en-GB"/>
              </w:rPr>
              <w:t>, short video for web</w:t>
            </w:r>
          </w:p>
        </w:tc>
      </w:tr>
      <w:tr w:rsidR="00C87577" w:rsidRPr="004E0F7D" w14:paraId="4470947C" w14:textId="77777777" w:rsidTr="004E0F7D">
        <w:tc>
          <w:tcPr>
            <w:tcW w:w="1951" w:type="dxa"/>
          </w:tcPr>
          <w:p w14:paraId="41542B98"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2013-present</w:t>
            </w:r>
          </w:p>
        </w:tc>
        <w:tc>
          <w:tcPr>
            <w:tcW w:w="7337" w:type="dxa"/>
          </w:tcPr>
          <w:p w14:paraId="55193E1C" w14:textId="77777777" w:rsidR="00C87577" w:rsidRPr="004E0F7D" w:rsidRDefault="00C87577" w:rsidP="00C87577">
            <w:pPr>
              <w:suppressAutoHyphens w:val="0"/>
              <w:spacing w:line="276" w:lineRule="auto"/>
              <w:rPr>
                <w:rFonts w:cs="Arial"/>
                <w:lang w:eastAsia="en-GB"/>
              </w:rPr>
            </w:pPr>
            <w:r w:rsidRPr="004E0F7D">
              <w:rPr>
                <w:rFonts w:cs="Arial"/>
                <w:lang w:eastAsia="en-GB"/>
              </w:rPr>
              <w:t>Research Co-ordinator for School of Design, Otago Polytechnic</w:t>
            </w:r>
          </w:p>
        </w:tc>
      </w:tr>
      <w:tr w:rsidR="00C87577" w:rsidRPr="004E0F7D" w14:paraId="6EAF7FA2" w14:textId="77777777" w:rsidTr="004E0F7D">
        <w:tc>
          <w:tcPr>
            <w:tcW w:w="1951" w:type="dxa"/>
          </w:tcPr>
          <w:p w14:paraId="2F967B53"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2012</w:t>
            </w:r>
          </w:p>
        </w:tc>
        <w:tc>
          <w:tcPr>
            <w:tcW w:w="7337" w:type="dxa"/>
          </w:tcPr>
          <w:p w14:paraId="3B05F5B2" w14:textId="47B4B49F" w:rsidR="00C87577" w:rsidRPr="004E0F7D" w:rsidRDefault="00C87577" w:rsidP="00C87577">
            <w:pPr>
              <w:suppressAutoHyphens w:val="0"/>
              <w:spacing w:line="276" w:lineRule="auto"/>
              <w:rPr>
                <w:rFonts w:cs="Arial"/>
                <w:lang w:eastAsia="en-GB"/>
              </w:rPr>
            </w:pPr>
            <w:r w:rsidRPr="004E0F7D">
              <w:rPr>
                <w:rFonts w:cs="Arial"/>
                <w:lang w:eastAsia="en-GB"/>
              </w:rPr>
              <w:t xml:space="preserve">Completed </w:t>
            </w:r>
            <w:r w:rsidR="00084F18" w:rsidRPr="004E0F7D">
              <w:rPr>
                <w:rFonts w:cs="Arial"/>
                <w:i/>
                <w:lang w:eastAsia="en-GB"/>
              </w:rPr>
              <w:t>Māori</w:t>
            </w:r>
            <w:r w:rsidRPr="004E0F7D">
              <w:rPr>
                <w:rFonts w:cs="Arial"/>
                <w:i/>
                <w:lang w:eastAsia="en-GB"/>
              </w:rPr>
              <w:t xml:space="preserve"> Design and Tertiary Education</w:t>
            </w:r>
            <w:r w:rsidRPr="004E0F7D">
              <w:rPr>
                <w:rFonts w:cs="Arial"/>
                <w:lang w:eastAsia="en-GB"/>
              </w:rPr>
              <w:t xml:space="preserve">, collaborative research, received funding from AKO Aotearoa Southern Hub </w:t>
            </w:r>
          </w:p>
        </w:tc>
      </w:tr>
      <w:tr w:rsidR="00C87577" w:rsidRPr="004E0F7D" w14:paraId="563331FF" w14:textId="77777777" w:rsidTr="004E0F7D">
        <w:tc>
          <w:tcPr>
            <w:tcW w:w="1951" w:type="dxa"/>
          </w:tcPr>
          <w:p w14:paraId="1C14EA2A" w14:textId="77777777" w:rsidR="00C87577" w:rsidRPr="004E0F7D" w:rsidRDefault="00C87577" w:rsidP="00C87577">
            <w:pPr>
              <w:suppressAutoHyphens w:val="0"/>
              <w:spacing w:line="276" w:lineRule="auto"/>
              <w:ind w:left="170"/>
              <w:rPr>
                <w:rFonts w:cs="Arial"/>
                <w:b/>
                <w:lang w:eastAsia="en-GB"/>
              </w:rPr>
            </w:pPr>
            <w:r w:rsidRPr="004E0F7D">
              <w:rPr>
                <w:rFonts w:cs="Arial"/>
                <w:b/>
                <w:lang w:eastAsia="en-GB"/>
              </w:rPr>
              <w:t>2010 – present</w:t>
            </w:r>
          </w:p>
        </w:tc>
        <w:tc>
          <w:tcPr>
            <w:tcW w:w="7337" w:type="dxa"/>
          </w:tcPr>
          <w:p w14:paraId="69680275" w14:textId="77777777" w:rsidR="00C87577" w:rsidRPr="004E0F7D" w:rsidRDefault="00C87577" w:rsidP="00C87577">
            <w:pPr>
              <w:suppressAutoHyphens w:val="0"/>
              <w:spacing w:line="276" w:lineRule="auto"/>
              <w:rPr>
                <w:rFonts w:cs="Arial"/>
                <w:lang w:eastAsia="en-GB"/>
              </w:rPr>
            </w:pPr>
            <w:r w:rsidRPr="004E0F7D">
              <w:rPr>
                <w:rFonts w:cs="Arial"/>
                <w:b/>
                <w:lang w:eastAsia="en-GB"/>
              </w:rPr>
              <w:t>External Adviser</w:t>
            </w:r>
            <w:r w:rsidRPr="004E0F7D">
              <w:rPr>
                <w:rFonts w:cs="Arial"/>
                <w:lang w:eastAsia="en-GB"/>
              </w:rPr>
              <w:t>,</w:t>
            </w:r>
            <w:r w:rsidRPr="004E0F7D">
              <w:rPr>
                <w:rFonts w:cs="Arial"/>
                <w:b/>
                <w:lang w:eastAsia="en-GB"/>
              </w:rPr>
              <w:t xml:space="preserve"> </w:t>
            </w:r>
            <w:r w:rsidRPr="004E0F7D">
              <w:rPr>
                <w:rFonts w:cs="Arial"/>
                <w:lang w:eastAsia="en-GB"/>
              </w:rPr>
              <w:t>Christchurch Polytechnic Bachelor of Design prgogramme</w:t>
            </w:r>
          </w:p>
        </w:tc>
      </w:tr>
    </w:tbl>
    <w:p w14:paraId="3D8258BB" w14:textId="77777777" w:rsidR="00C518B9" w:rsidRPr="00DD5966" w:rsidRDefault="00C518B9" w:rsidP="00C518B9">
      <w:pPr>
        <w:suppressAutoHyphens w:val="0"/>
        <w:spacing w:line="276" w:lineRule="auto"/>
        <w:ind w:left="2120" w:hanging="2120"/>
        <w:rPr>
          <w:rFonts w:cs="Arial"/>
          <w:sz w:val="22"/>
          <w:szCs w:val="22"/>
          <w:lang w:eastAsia="en-GB"/>
        </w:rPr>
      </w:pPr>
    </w:p>
    <w:p w14:paraId="4C92E303" w14:textId="77777777" w:rsidR="00C518B9" w:rsidRPr="00DD5966" w:rsidRDefault="00C518B9" w:rsidP="008F297A">
      <w:pPr>
        <w:numPr>
          <w:ilvl w:val="0"/>
          <w:numId w:val="26"/>
        </w:numPr>
        <w:suppressAutoHyphens w:val="0"/>
        <w:spacing w:line="240" w:lineRule="auto"/>
        <w:contextualSpacing/>
        <w:rPr>
          <w:rFonts w:cs="Arial"/>
          <w:b/>
          <w:i/>
          <w:color w:val="943634" w:themeColor="accent2" w:themeShade="BF"/>
          <w:sz w:val="24"/>
          <w:szCs w:val="24"/>
          <w:lang w:eastAsia="en-GB"/>
        </w:rPr>
      </w:pPr>
      <w:r w:rsidRPr="00DD5966">
        <w:rPr>
          <w:rFonts w:cs="Arial"/>
          <w:b/>
          <w:i/>
          <w:color w:val="943634" w:themeColor="accent2" w:themeShade="BF"/>
          <w:sz w:val="24"/>
          <w:szCs w:val="24"/>
          <w:lang w:eastAsia="en-GB"/>
        </w:rPr>
        <w:t xml:space="preserve">Art and Design </w:t>
      </w:r>
    </w:p>
    <w:p w14:paraId="3A1BC534" w14:textId="77777777" w:rsidR="00C518B9" w:rsidRPr="00DD5966" w:rsidRDefault="00C518B9" w:rsidP="00C87577">
      <w:pPr>
        <w:suppressAutoHyphens w:val="0"/>
        <w:spacing w:line="240" w:lineRule="auto"/>
        <w:ind w:left="720"/>
        <w:contextualSpacing/>
        <w:rPr>
          <w:rFonts w:cs="Arial"/>
          <w:b/>
          <w:i/>
          <w:color w:val="943634" w:themeColor="accent2" w:themeShade="BF"/>
          <w:sz w:val="24"/>
          <w:szCs w:val="24"/>
          <w:lang w:eastAsia="en-GB"/>
        </w:rPr>
      </w:pPr>
    </w:p>
    <w:tbl>
      <w:tblPr>
        <w:tblStyle w:val="TableGrid"/>
        <w:tblW w:w="9322" w:type="dxa"/>
        <w:tblCellMar>
          <w:top w:w="57" w:type="dxa"/>
          <w:bottom w:w="57" w:type="dxa"/>
        </w:tblCellMar>
        <w:tblLook w:val="04A0" w:firstRow="1" w:lastRow="0" w:firstColumn="1" w:lastColumn="0" w:noHBand="0" w:noVBand="1"/>
      </w:tblPr>
      <w:tblGrid>
        <w:gridCol w:w="1951"/>
        <w:gridCol w:w="7371"/>
      </w:tblGrid>
      <w:tr w:rsidR="00C87577" w:rsidRPr="004E0F7D" w14:paraId="5016A088" w14:textId="77777777" w:rsidTr="004E0F7D">
        <w:tc>
          <w:tcPr>
            <w:tcW w:w="1951" w:type="dxa"/>
          </w:tcPr>
          <w:p w14:paraId="11C86DA3"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2012 – present</w:t>
            </w:r>
          </w:p>
        </w:tc>
        <w:tc>
          <w:tcPr>
            <w:tcW w:w="7371" w:type="dxa"/>
          </w:tcPr>
          <w:p w14:paraId="5122D1E4" w14:textId="625A4744" w:rsidR="00C87577" w:rsidRPr="004E0F7D" w:rsidRDefault="00C87577" w:rsidP="00C87577">
            <w:pPr>
              <w:suppressAutoHyphens w:val="0"/>
              <w:spacing w:line="276" w:lineRule="auto"/>
              <w:rPr>
                <w:rFonts w:cs="Arial"/>
                <w:lang w:eastAsia="en-GB"/>
              </w:rPr>
            </w:pPr>
            <w:r w:rsidRPr="004E0F7D">
              <w:rPr>
                <w:rFonts w:cs="Arial"/>
                <w:b/>
                <w:lang w:eastAsia="en-GB"/>
              </w:rPr>
              <w:t>Art and Design peer reviewer</w:t>
            </w:r>
            <w:r w:rsidRPr="004E0F7D">
              <w:rPr>
                <w:rFonts w:cs="Arial"/>
                <w:lang w:eastAsia="en-GB"/>
              </w:rPr>
              <w:t xml:space="preserve">  Dunedin Warehouse Precinct, Dunedin City Council</w:t>
            </w:r>
          </w:p>
        </w:tc>
      </w:tr>
      <w:tr w:rsidR="00C87577" w:rsidRPr="004E0F7D" w14:paraId="1F3A6C6C" w14:textId="77777777" w:rsidTr="004E0F7D">
        <w:tc>
          <w:tcPr>
            <w:tcW w:w="1951" w:type="dxa"/>
          </w:tcPr>
          <w:p w14:paraId="0F19558E"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2010 – 2014</w:t>
            </w:r>
          </w:p>
        </w:tc>
        <w:tc>
          <w:tcPr>
            <w:tcW w:w="7371" w:type="dxa"/>
          </w:tcPr>
          <w:p w14:paraId="59F3DB63" w14:textId="1C4925B1" w:rsidR="00C87577" w:rsidRPr="004E0F7D" w:rsidRDefault="00C87577" w:rsidP="00C87577">
            <w:pPr>
              <w:suppressAutoHyphens w:val="0"/>
              <w:spacing w:line="276" w:lineRule="auto"/>
              <w:rPr>
                <w:rFonts w:cs="Arial"/>
                <w:lang w:eastAsia="en-GB"/>
              </w:rPr>
            </w:pPr>
            <w:r w:rsidRPr="004E0F7D">
              <w:rPr>
                <w:rFonts w:cs="Arial"/>
                <w:b/>
                <w:lang w:eastAsia="en-GB"/>
              </w:rPr>
              <w:t>Transforming Dunedin</w:t>
            </w:r>
            <w:r w:rsidRPr="004E0F7D">
              <w:rPr>
                <w:rFonts w:cs="Arial"/>
                <w:lang w:eastAsia="en-GB"/>
              </w:rPr>
              <w:t xml:space="preserve"> Arts and culture lobby group member, steering roopu Arts and Culture Strategy in partnership with the Dunedin City Council (adopted 2015)</w:t>
            </w:r>
          </w:p>
        </w:tc>
      </w:tr>
      <w:tr w:rsidR="00C87577" w:rsidRPr="004E0F7D" w14:paraId="5805C47E" w14:textId="77777777" w:rsidTr="004E0F7D">
        <w:tc>
          <w:tcPr>
            <w:tcW w:w="1951" w:type="dxa"/>
          </w:tcPr>
          <w:p w14:paraId="1F5E3617"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2009 – 2012</w:t>
            </w:r>
          </w:p>
        </w:tc>
        <w:tc>
          <w:tcPr>
            <w:tcW w:w="7371" w:type="dxa"/>
          </w:tcPr>
          <w:p w14:paraId="7C4DD570" w14:textId="77777777" w:rsidR="00C87577" w:rsidRPr="004E0F7D" w:rsidRDefault="00C87577" w:rsidP="00C87577">
            <w:pPr>
              <w:suppressAutoHyphens w:val="0"/>
              <w:spacing w:line="276" w:lineRule="auto"/>
              <w:rPr>
                <w:rFonts w:cs="Arial"/>
                <w:b/>
                <w:lang w:eastAsia="en-GB"/>
              </w:rPr>
            </w:pPr>
            <w:r w:rsidRPr="004E0F7D">
              <w:rPr>
                <w:rFonts w:cs="Arial"/>
                <w:lang w:eastAsia="en-GB"/>
              </w:rPr>
              <w:t xml:space="preserve"> Dunedin City Council </w:t>
            </w:r>
            <w:r w:rsidRPr="004E0F7D">
              <w:rPr>
                <w:rFonts w:cs="Arial"/>
                <w:b/>
                <w:lang w:eastAsia="en-GB"/>
              </w:rPr>
              <w:t>Art in Public Places subcommittee</w:t>
            </w:r>
          </w:p>
        </w:tc>
      </w:tr>
      <w:tr w:rsidR="00C87577" w:rsidRPr="004E0F7D" w14:paraId="7AE15395" w14:textId="77777777" w:rsidTr="004E0F7D">
        <w:tc>
          <w:tcPr>
            <w:tcW w:w="1951" w:type="dxa"/>
          </w:tcPr>
          <w:p w14:paraId="704FF647" w14:textId="77777777" w:rsidR="00C87577" w:rsidRPr="004E0F7D" w:rsidRDefault="00C87577" w:rsidP="00C87577">
            <w:pPr>
              <w:suppressAutoHyphens w:val="0"/>
              <w:spacing w:line="276" w:lineRule="auto"/>
              <w:ind w:left="170"/>
              <w:rPr>
                <w:rFonts w:cs="Arial"/>
                <w:b/>
                <w:lang w:eastAsia="en-GB"/>
              </w:rPr>
            </w:pPr>
            <w:r w:rsidRPr="004E0F7D">
              <w:rPr>
                <w:rFonts w:cs="Arial"/>
                <w:b/>
                <w:lang w:eastAsia="en-GB"/>
              </w:rPr>
              <w:t>2009 – present</w:t>
            </w:r>
          </w:p>
        </w:tc>
        <w:tc>
          <w:tcPr>
            <w:tcW w:w="7371" w:type="dxa"/>
          </w:tcPr>
          <w:p w14:paraId="46A80032" w14:textId="2B856375" w:rsidR="00C87577" w:rsidRPr="004E0F7D" w:rsidRDefault="00C87577" w:rsidP="00C87577">
            <w:pPr>
              <w:suppressAutoHyphens w:val="0"/>
              <w:spacing w:line="276" w:lineRule="auto"/>
              <w:rPr>
                <w:rFonts w:cs="Arial"/>
                <w:lang w:eastAsia="en-GB"/>
              </w:rPr>
            </w:pPr>
            <w:r w:rsidRPr="004E0F7D">
              <w:rPr>
                <w:rFonts w:cs="Arial"/>
                <w:b/>
                <w:lang w:eastAsia="en-GB"/>
              </w:rPr>
              <w:t>DINZ</w:t>
            </w:r>
            <w:r w:rsidRPr="004E0F7D">
              <w:rPr>
                <w:rFonts w:cs="Arial"/>
                <w:lang w:eastAsia="en-GB"/>
              </w:rPr>
              <w:t xml:space="preserve">, Designers Institute of New Zealand </w:t>
            </w:r>
          </w:p>
        </w:tc>
      </w:tr>
      <w:tr w:rsidR="00C87577" w:rsidRPr="004E0F7D" w14:paraId="7E10133C" w14:textId="77777777" w:rsidTr="004E0F7D">
        <w:tc>
          <w:tcPr>
            <w:tcW w:w="1951" w:type="dxa"/>
          </w:tcPr>
          <w:p w14:paraId="3150629B"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2003 – present</w:t>
            </w:r>
          </w:p>
        </w:tc>
        <w:tc>
          <w:tcPr>
            <w:tcW w:w="7371" w:type="dxa"/>
          </w:tcPr>
          <w:p w14:paraId="73E3A84D" w14:textId="37454C9B" w:rsidR="00C87577" w:rsidRPr="004E0F7D" w:rsidRDefault="00C87577" w:rsidP="00C87577">
            <w:pPr>
              <w:suppressAutoHyphens w:val="0"/>
              <w:spacing w:line="276" w:lineRule="auto"/>
              <w:rPr>
                <w:rFonts w:cs="Arial"/>
                <w:lang w:eastAsia="en-GB"/>
              </w:rPr>
            </w:pPr>
            <w:r w:rsidRPr="004E0F7D">
              <w:rPr>
                <w:rFonts w:cs="Arial"/>
                <w:b/>
                <w:lang w:eastAsia="en-GB"/>
              </w:rPr>
              <w:t>Aotearoa Digital Arts</w:t>
            </w:r>
            <w:r w:rsidRPr="004E0F7D">
              <w:rPr>
                <w:rFonts w:cs="Arial"/>
                <w:lang w:eastAsia="en-GB"/>
              </w:rPr>
              <w:t xml:space="preserve"> network member</w:t>
            </w:r>
          </w:p>
        </w:tc>
      </w:tr>
      <w:tr w:rsidR="00C87577" w:rsidRPr="004E0F7D" w14:paraId="2D8C1801" w14:textId="77777777" w:rsidTr="004E0F7D">
        <w:tc>
          <w:tcPr>
            <w:tcW w:w="1951" w:type="dxa"/>
          </w:tcPr>
          <w:p w14:paraId="49BEE29A"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2001 – 2007</w:t>
            </w:r>
            <w:r w:rsidRPr="004E0F7D">
              <w:rPr>
                <w:rFonts w:cs="Arial"/>
                <w:lang w:eastAsia="en-GB"/>
              </w:rPr>
              <w:t xml:space="preserve"> </w:t>
            </w:r>
          </w:p>
        </w:tc>
        <w:tc>
          <w:tcPr>
            <w:tcW w:w="7371" w:type="dxa"/>
          </w:tcPr>
          <w:p w14:paraId="3B0806E3" w14:textId="7898AC9F" w:rsidR="00C87577" w:rsidRPr="004E0F7D" w:rsidRDefault="00C87577" w:rsidP="00C87577">
            <w:pPr>
              <w:suppressAutoHyphens w:val="0"/>
              <w:spacing w:line="276" w:lineRule="auto"/>
              <w:rPr>
                <w:rFonts w:cs="Arial"/>
                <w:lang w:eastAsia="en-GB"/>
              </w:rPr>
            </w:pPr>
            <w:r w:rsidRPr="004E0F7D">
              <w:rPr>
                <w:rFonts w:cs="Arial"/>
                <w:b/>
                <w:lang w:eastAsia="en-GB"/>
              </w:rPr>
              <w:t xml:space="preserve">Trustee </w:t>
            </w:r>
            <w:r w:rsidRPr="004E0F7D">
              <w:rPr>
                <w:rFonts w:cs="Arial"/>
                <w:lang w:eastAsia="en-GB"/>
              </w:rPr>
              <w:t>on Arc Café Trust, creative hub and music venue</w:t>
            </w:r>
          </w:p>
        </w:tc>
      </w:tr>
      <w:tr w:rsidR="00C87577" w:rsidRPr="004E0F7D" w14:paraId="6865F8F7" w14:textId="77777777" w:rsidTr="004E0F7D">
        <w:tc>
          <w:tcPr>
            <w:tcW w:w="1951" w:type="dxa"/>
          </w:tcPr>
          <w:p w14:paraId="7281A817" w14:textId="50463E17" w:rsidR="00C87577" w:rsidRPr="004E0F7D" w:rsidRDefault="00C87577" w:rsidP="00C87577">
            <w:pPr>
              <w:suppressAutoHyphens w:val="0"/>
              <w:spacing w:line="276" w:lineRule="auto"/>
              <w:ind w:left="170"/>
              <w:rPr>
                <w:rFonts w:cs="Arial"/>
                <w:lang w:eastAsia="en-GB"/>
              </w:rPr>
            </w:pPr>
          </w:p>
        </w:tc>
        <w:tc>
          <w:tcPr>
            <w:tcW w:w="7371" w:type="dxa"/>
          </w:tcPr>
          <w:p w14:paraId="731A705D" w14:textId="2AF95010" w:rsidR="00C87577" w:rsidRPr="004E0F7D" w:rsidRDefault="00C87577" w:rsidP="00C87577">
            <w:pPr>
              <w:suppressAutoHyphens w:val="0"/>
              <w:spacing w:line="276" w:lineRule="auto"/>
              <w:rPr>
                <w:rFonts w:cs="Arial"/>
                <w:lang w:eastAsia="en-GB"/>
              </w:rPr>
            </w:pPr>
            <w:r w:rsidRPr="004E0F7D">
              <w:rPr>
                <w:rFonts w:cs="Arial"/>
                <w:lang w:eastAsia="en-GB"/>
              </w:rPr>
              <w:t>Trustee on The Higher Trust, arts advocacy organisation, including the development of arts employment strategies with WINZ</w:t>
            </w:r>
          </w:p>
        </w:tc>
      </w:tr>
      <w:tr w:rsidR="00C87577" w:rsidRPr="004E0F7D" w14:paraId="7949357A" w14:textId="77777777" w:rsidTr="004E0F7D">
        <w:tc>
          <w:tcPr>
            <w:tcW w:w="1951" w:type="dxa"/>
          </w:tcPr>
          <w:p w14:paraId="2B0D0694" w14:textId="77777777" w:rsidR="00C87577" w:rsidRPr="004E0F7D" w:rsidRDefault="00C87577" w:rsidP="00C87577">
            <w:pPr>
              <w:suppressAutoHyphens w:val="0"/>
              <w:spacing w:line="276" w:lineRule="auto"/>
              <w:ind w:left="170"/>
              <w:rPr>
                <w:rFonts w:cs="Arial"/>
                <w:lang w:eastAsia="en-GB"/>
              </w:rPr>
            </w:pPr>
            <w:r w:rsidRPr="004E0F7D">
              <w:rPr>
                <w:rFonts w:cs="Arial"/>
                <w:b/>
                <w:lang w:eastAsia="en-GB"/>
              </w:rPr>
              <w:t>2000</w:t>
            </w:r>
          </w:p>
        </w:tc>
        <w:tc>
          <w:tcPr>
            <w:tcW w:w="7371" w:type="dxa"/>
          </w:tcPr>
          <w:p w14:paraId="2DC2365B" w14:textId="1423598F" w:rsidR="00C87577" w:rsidRPr="004E0F7D" w:rsidRDefault="00C87577" w:rsidP="00C87577">
            <w:pPr>
              <w:suppressAutoHyphens w:val="0"/>
              <w:spacing w:line="276" w:lineRule="auto"/>
              <w:rPr>
                <w:rFonts w:cs="Arial"/>
                <w:lang w:eastAsia="en-GB"/>
              </w:rPr>
            </w:pPr>
            <w:r w:rsidRPr="004E0F7D">
              <w:rPr>
                <w:rFonts w:cs="Arial"/>
                <w:b/>
                <w:lang w:eastAsia="en-GB"/>
              </w:rPr>
              <w:t>Ministry of Arts and Culture: Heart of the Nation</w:t>
            </w:r>
            <w:r w:rsidRPr="004E0F7D">
              <w:rPr>
                <w:rFonts w:cs="Arial"/>
                <w:lang w:eastAsia="en-GB"/>
              </w:rPr>
              <w:t xml:space="preserve"> public consultation</w:t>
            </w:r>
          </w:p>
        </w:tc>
      </w:tr>
    </w:tbl>
    <w:p w14:paraId="38E79E10" w14:textId="77777777" w:rsidR="00C518B9" w:rsidRPr="00DD5966" w:rsidRDefault="00C518B9" w:rsidP="00C518B9">
      <w:pPr>
        <w:suppressAutoHyphens w:val="0"/>
        <w:spacing w:line="276" w:lineRule="auto"/>
        <w:ind w:left="2127" w:hanging="1418"/>
        <w:rPr>
          <w:rFonts w:cs="Arial"/>
          <w:sz w:val="22"/>
          <w:szCs w:val="22"/>
          <w:lang w:eastAsia="en-GB"/>
        </w:rPr>
      </w:pPr>
    </w:p>
    <w:p w14:paraId="28A7A222" w14:textId="77777777" w:rsidR="00C518B9" w:rsidRPr="00DD5966" w:rsidRDefault="00C518B9" w:rsidP="00C518B9">
      <w:pPr>
        <w:suppressAutoHyphens w:val="0"/>
        <w:spacing w:line="276" w:lineRule="auto"/>
        <w:ind w:left="2127" w:hanging="1418"/>
        <w:rPr>
          <w:rFonts w:cs="Arial"/>
          <w:sz w:val="22"/>
          <w:szCs w:val="22"/>
          <w:lang w:eastAsia="en-GB"/>
        </w:rPr>
      </w:pPr>
    </w:p>
    <w:p w14:paraId="0382B55E" w14:textId="77777777" w:rsidR="00097EFD" w:rsidRDefault="00097EFD" w:rsidP="00C518B9">
      <w:pPr>
        <w:suppressAutoHyphens w:val="0"/>
        <w:spacing w:line="240" w:lineRule="auto"/>
        <w:rPr>
          <w:rFonts w:cs="Arial"/>
          <w:b/>
          <w:bCs/>
          <w:color w:val="943634" w:themeColor="accent2" w:themeShade="BF"/>
          <w:sz w:val="32"/>
          <w:szCs w:val="24"/>
          <w:lang w:eastAsia="en-GB"/>
        </w:rPr>
        <w:sectPr w:rsidR="00097EFD" w:rsidSect="00CF298D">
          <w:pgSz w:w="11907" w:h="16840" w:code="9"/>
          <w:pgMar w:top="1440" w:right="1134" w:bottom="1440" w:left="1701" w:header="720" w:footer="720" w:gutter="0"/>
          <w:cols w:space="720"/>
        </w:sectPr>
      </w:pPr>
    </w:p>
    <w:p w14:paraId="4203AF6B" w14:textId="12EF5AFF" w:rsidR="00C518B9" w:rsidRPr="00DD5966" w:rsidRDefault="00C518B9" w:rsidP="004E0F7D">
      <w:pPr>
        <w:suppressAutoHyphens w:val="0"/>
        <w:spacing w:line="240" w:lineRule="auto"/>
        <w:jc w:val="center"/>
        <w:rPr>
          <w:rFonts w:cs="Arial"/>
          <w:b/>
          <w:bCs/>
          <w:color w:val="943634" w:themeColor="accent2" w:themeShade="BF"/>
          <w:sz w:val="32"/>
          <w:szCs w:val="24"/>
          <w:lang w:eastAsia="en-GB"/>
        </w:rPr>
      </w:pPr>
      <w:r w:rsidRPr="00DD5966">
        <w:rPr>
          <w:rFonts w:cs="Arial"/>
          <w:b/>
          <w:bCs/>
          <w:color w:val="943634" w:themeColor="accent2" w:themeShade="BF"/>
          <w:sz w:val="32"/>
          <w:szCs w:val="24"/>
          <w:lang w:eastAsia="en-GB"/>
        </w:rPr>
        <w:lastRenderedPageBreak/>
        <w:t>Recent Art and Design exhibitions, projects and outcomes</w:t>
      </w:r>
    </w:p>
    <w:p w14:paraId="226D7723" w14:textId="77777777" w:rsidR="00C518B9" w:rsidRPr="00DD5966" w:rsidRDefault="00C518B9" w:rsidP="004E0F7D">
      <w:pPr>
        <w:suppressAutoHyphens w:val="0"/>
        <w:spacing w:line="276" w:lineRule="auto"/>
        <w:jc w:val="center"/>
        <w:rPr>
          <w:rFonts w:cs="Arial"/>
          <w:b/>
          <w:color w:val="943634" w:themeColor="accent2" w:themeShade="BF"/>
          <w:sz w:val="32"/>
          <w:szCs w:val="22"/>
          <w:lang w:eastAsia="en-GB"/>
        </w:rPr>
      </w:pPr>
      <w:r w:rsidRPr="00DD5966">
        <w:rPr>
          <w:rFonts w:cs="Arial"/>
          <w:b/>
          <w:color w:val="943634" w:themeColor="accent2" w:themeShade="BF"/>
          <w:sz w:val="28"/>
          <w:szCs w:val="22"/>
          <w:lang w:eastAsia="en-GB"/>
        </w:rPr>
        <w:t>Recent Work</w:t>
      </w:r>
      <w:r w:rsidRPr="00DD5966">
        <w:rPr>
          <w:rFonts w:cs="Arial"/>
          <w:b/>
          <w:color w:val="943634" w:themeColor="accent2" w:themeShade="BF"/>
          <w:sz w:val="32"/>
          <w:szCs w:val="22"/>
          <w:lang w:eastAsia="en-GB"/>
        </w:rPr>
        <w:t xml:space="preserve"> </w:t>
      </w:r>
      <w:r w:rsidRPr="00DD5966">
        <w:rPr>
          <w:rFonts w:cs="Arial"/>
          <w:b/>
          <w:color w:val="943634" w:themeColor="accent2" w:themeShade="BF"/>
          <w:sz w:val="28"/>
          <w:szCs w:val="22"/>
          <w:lang w:eastAsia="en-GB"/>
        </w:rPr>
        <w:t>with Students</w:t>
      </w:r>
    </w:p>
    <w:p w14:paraId="5C803655" w14:textId="77777777" w:rsidR="00C518B9" w:rsidRPr="00C518B9" w:rsidRDefault="00C518B9" w:rsidP="00C518B9">
      <w:pPr>
        <w:suppressAutoHyphens w:val="0"/>
        <w:spacing w:line="276" w:lineRule="auto"/>
        <w:ind w:left="709" w:firstLine="709"/>
        <w:rPr>
          <w:rFonts w:ascii="Calibri" w:hAnsi="Calibri" w:cs="Arial"/>
          <w:b/>
          <w:bCs/>
          <w:sz w:val="22"/>
          <w:szCs w:val="22"/>
          <w:lang w:eastAsia="en-GB"/>
        </w:rPr>
      </w:pPr>
      <w:r w:rsidRPr="008808A6">
        <w:rPr>
          <w:rFonts w:ascii="Calibri" w:hAnsi="Calibri" w:cs="Avenir Next"/>
          <w:noProof/>
          <w:sz w:val="23"/>
          <w:szCs w:val="23"/>
          <w:lang w:val="en-US" w:eastAsia="en-US"/>
        </w:rPr>
        <w:drawing>
          <wp:inline distT="0" distB="0" distL="0" distR="0" wp14:anchorId="426A5AE3" wp14:editId="052D90E8">
            <wp:extent cx="1689100" cy="1451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19 at 2.48.10 PM.png"/>
                    <pic:cNvPicPr/>
                  </pic:nvPicPr>
                  <pic:blipFill>
                    <a:blip r:embed="rId51" cstate="screen">
                      <a:extLst>
                        <a:ext uri="{28A0092B-C50C-407E-A947-70E740481C1C}">
                          <a14:useLocalDpi xmlns:a14="http://schemas.microsoft.com/office/drawing/2010/main"/>
                        </a:ext>
                      </a:extLst>
                    </a:blip>
                    <a:stretch>
                      <a:fillRect/>
                    </a:stretch>
                  </pic:blipFill>
                  <pic:spPr>
                    <a:xfrm>
                      <a:off x="0" y="0"/>
                      <a:ext cx="1689437" cy="1451604"/>
                    </a:xfrm>
                    <a:prstGeom prst="rect">
                      <a:avLst/>
                    </a:prstGeom>
                  </pic:spPr>
                </pic:pic>
              </a:graphicData>
            </a:graphic>
          </wp:inline>
        </w:drawing>
      </w:r>
      <w:r w:rsidRPr="00C518B9">
        <w:rPr>
          <w:rFonts w:ascii="Calibri" w:hAnsi="Calibri" w:cs="Arial"/>
          <w:b/>
          <w:bCs/>
          <w:sz w:val="22"/>
          <w:szCs w:val="22"/>
          <w:lang w:eastAsia="en-GB"/>
        </w:rPr>
        <w:t xml:space="preserve">   </w:t>
      </w:r>
      <w:r w:rsidRPr="008808A6">
        <w:rPr>
          <w:rFonts w:ascii="Calibri" w:hAnsi="Calibri" w:cs="Arial"/>
          <w:b/>
          <w:bCs/>
          <w:noProof/>
          <w:sz w:val="22"/>
          <w:szCs w:val="22"/>
          <w:lang w:val="en-US" w:eastAsia="en-US"/>
        </w:rPr>
        <w:drawing>
          <wp:inline distT="0" distB="0" distL="0" distR="0" wp14:anchorId="401CD0F9" wp14:editId="2C89BF3E">
            <wp:extent cx="2082800" cy="1436605"/>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 used.jpg"/>
                    <pic:cNvPicPr/>
                  </pic:nvPicPr>
                  <pic:blipFill>
                    <a:blip r:embed="rId52" cstate="screen">
                      <a:extLst>
                        <a:ext uri="{28A0092B-C50C-407E-A947-70E740481C1C}">
                          <a14:useLocalDpi xmlns:a14="http://schemas.microsoft.com/office/drawing/2010/main"/>
                        </a:ext>
                      </a:extLst>
                    </a:blip>
                    <a:stretch>
                      <a:fillRect/>
                    </a:stretch>
                  </pic:blipFill>
                  <pic:spPr>
                    <a:xfrm>
                      <a:off x="0" y="0"/>
                      <a:ext cx="2084006" cy="1437437"/>
                    </a:xfrm>
                    <a:prstGeom prst="rect">
                      <a:avLst/>
                    </a:prstGeom>
                  </pic:spPr>
                </pic:pic>
              </a:graphicData>
            </a:graphic>
          </wp:inline>
        </w:drawing>
      </w:r>
    </w:p>
    <w:p w14:paraId="51F2AC02" w14:textId="566EF778" w:rsidR="00C518B9" w:rsidRPr="00097EFD" w:rsidRDefault="00C518B9" w:rsidP="00097EFD">
      <w:pPr>
        <w:suppressAutoHyphens w:val="0"/>
        <w:spacing w:line="240" w:lineRule="auto"/>
        <w:rPr>
          <w:rFonts w:cs="Arial"/>
          <w:bCs/>
          <w:i/>
          <w:lang w:eastAsia="en-GB"/>
        </w:rPr>
      </w:pPr>
      <w:r w:rsidRPr="00097EFD">
        <w:rPr>
          <w:rFonts w:cs="Arial"/>
          <w:b/>
          <w:bCs/>
          <w:lang w:eastAsia="en-GB"/>
        </w:rPr>
        <w:t xml:space="preserve">2014, </w:t>
      </w:r>
      <w:r w:rsidRPr="00097EFD">
        <w:rPr>
          <w:rFonts w:cs="Arial"/>
          <w:b/>
          <w:bCs/>
          <w:i/>
          <w:lang w:eastAsia="en-GB"/>
        </w:rPr>
        <w:t>Bespoke seating for Vogel Street</w:t>
      </w:r>
      <w:r w:rsidRPr="00097EFD">
        <w:rPr>
          <w:rFonts w:cs="Arial"/>
          <w:b/>
          <w:bCs/>
          <w:lang w:eastAsia="en-GB"/>
        </w:rPr>
        <w:t>, Dunedin heritage re-use area</w:t>
      </w:r>
      <w:r w:rsidR="00B3161A" w:rsidRPr="00097EFD">
        <w:rPr>
          <w:rFonts w:cs="Arial"/>
          <w:b/>
          <w:bCs/>
          <w:lang w:eastAsia="en-GB"/>
        </w:rPr>
        <w:t xml:space="preserve">. </w:t>
      </w:r>
      <w:r w:rsidRPr="00097EFD">
        <w:rPr>
          <w:rFonts w:cs="Arial"/>
          <w:b/>
          <w:bCs/>
          <w:lang w:eastAsia="en-GB"/>
        </w:rPr>
        <w:t>Produced by staff and graduates at Otago Polytechnic’s WorkSpace Studio.</w:t>
      </w:r>
      <w:r w:rsidR="00097EFD">
        <w:rPr>
          <w:rFonts w:cs="Arial"/>
          <w:b/>
          <w:bCs/>
          <w:lang w:eastAsia="en-GB"/>
        </w:rPr>
        <w:t xml:space="preserve"> </w:t>
      </w:r>
      <w:r w:rsidRPr="00097EFD">
        <w:rPr>
          <w:rFonts w:cs="Arial"/>
          <w:b/>
          <w:bCs/>
          <w:i/>
          <w:lang w:eastAsia="en-GB"/>
        </w:rPr>
        <w:t>My role: design team member.</w:t>
      </w:r>
    </w:p>
    <w:p w14:paraId="65BD9E4B" w14:textId="77777777" w:rsidR="00C518B9" w:rsidRPr="00097EFD" w:rsidRDefault="00C518B9" w:rsidP="00097EFD">
      <w:pPr>
        <w:suppressAutoHyphens w:val="0"/>
        <w:spacing w:line="240" w:lineRule="auto"/>
        <w:rPr>
          <w:rFonts w:cs="Arial"/>
          <w:bCs/>
          <w:lang w:eastAsia="en-GB"/>
        </w:rPr>
      </w:pPr>
    </w:p>
    <w:p w14:paraId="366E8DB8" w14:textId="0D937837" w:rsidR="00C518B9" w:rsidRPr="00C518B9" w:rsidRDefault="00C518B9" w:rsidP="00C518B9">
      <w:pPr>
        <w:tabs>
          <w:tab w:val="right" w:pos="9070"/>
        </w:tabs>
        <w:suppressAutoHyphens w:val="0"/>
        <w:spacing w:line="276" w:lineRule="auto"/>
        <w:ind w:left="142" w:firstLine="1276"/>
        <w:rPr>
          <w:rFonts w:ascii="Calibri" w:hAnsi="Calibri" w:cs="Arial"/>
          <w:b/>
          <w:bCs/>
          <w:sz w:val="22"/>
          <w:szCs w:val="22"/>
          <w:lang w:eastAsia="en-GB"/>
        </w:rPr>
      </w:pPr>
      <w:r w:rsidRPr="008808A6">
        <w:rPr>
          <w:rFonts w:ascii="Calibri" w:hAnsi="Calibri" w:cs="Arial"/>
          <w:b/>
          <w:bCs/>
          <w:noProof/>
          <w:sz w:val="22"/>
          <w:szCs w:val="22"/>
          <w:lang w:val="en-US" w:eastAsia="en-US"/>
        </w:rPr>
        <w:drawing>
          <wp:inline distT="0" distB="0" distL="0" distR="0" wp14:anchorId="3B7A7EBF" wp14:editId="655D3B54">
            <wp:extent cx="2377440" cy="1583172"/>
            <wp:effectExtent l="0" t="0" r="1016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rage small.jpg"/>
                    <pic:cNvPicPr/>
                  </pic:nvPicPr>
                  <pic:blipFill>
                    <a:blip r:embed="rId53" cstate="screen">
                      <a:extLst>
                        <a:ext uri="{28A0092B-C50C-407E-A947-70E740481C1C}">
                          <a14:useLocalDpi xmlns:a14="http://schemas.microsoft.com/office/drawing/2010/main"/>
                        </a:ext>
                      </a:extLst>
                    </a:blip>
                    <a:stretch>
                      <a:fillRect/>
                    </a:stretch>
                  </pic:blipFill>
                  <pic:spPr>
                    <a:xfrm>
                      <a:off x="0" y="0"/>
                      <a:ext cx="2378317" cy="1583756"/>
                    </a:xfrm>
                    <a:prstGeom prst="rect">
                      <a:avLst/>
                    </a:prstGeom>
                  </pic:spPr>
                </pic:pic>
              </a:graphicData>
            </a:graphic>
          </wp:inline>
        </w:drawing>
      </w:r>
      <w:r w:rsidRPr="00C518B9">
        <w:rPr>
          <w:rFonts w:ascii="Calibri" w:hAnsi="Calibri" w:cs="Arial"/>
          <w:b/>
          <w:bCs/>
          <w:sz w:val="22"/>
          <w:szCs w:val="22"/>
          <w:lang w:eastAsia="en-GB"/>
        </w:rPr>
        <w:t xml:space="preserve">       </w:t>
      </w:r>
      <w:r w:rsidRPr="008808A6">
        <w:rPr>
          <w:rFonts w:ascii="Calibri" w:hAnsi="Calibri" w:cs="Arial"/>
          <w:b/>
          <w:bCs/>
          <w:noProof/>
          <w:sz w:val="22"/>
          <w:szCs w:val="22"/>
          <w:lang w:val="en-US" w:eastAsia="en-US"/>
        </w:rPr>
        <w:drawing>
          <wp:inline distT="0" distB="0" distL="0" distR="0" wp14:anchorId="44B9EC78" wp14:editId="2BB1811A">
            <wp:extent cx="1082887" cy="1624330"/>
            <wp:effectExtent l="0" t="0" r="952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known.jpeg"/>
                    <pic:cNvPicPr/>
                  </pic:nvPicPr>
                  <pic:blipFill>
                    <a:blip r:embed="rId54" cstate="screen">
                      <a:extLst>
                        <a:ext uri="{28A0092B-C50C-407E-A947-70E740481C1C}">
                          <a14:useLocalDpi xmlns:a14="http://schemas.microsoft.com/office/drawing/2010/main"/>
                        </a:ext>
                      </a:extLst>
                    </a:blip>
                    <a:stretch>
                      <a:fillRect/>
                    </a:stretch>
                  </pic:blipFill>
                  <pic:spPr>
                    <a:xfrm>
                      <a:off x="0" y="0"/>
                      <a:ext cx="1082887" cy="1624330"/>
                    </a:xfrm>
                    <a:prstGeom prst="rect">
                      <a:avLst/>
                    </a:prstGeom>
                  </pic:spPr>
                </pic:pic>
              </a:graphicData>
            </a:graphic>
          </wp:inline>
        </w:drawing>
      </w:r>
    </w:p>
    <w:p w14:paraId="355E6A0C" w14:textId="6648AFF7" w:rsidR="00C518B9" w:rsidRPr="00C518B9" w:rsidRDefault="00C518B9" w:rsidP="00097EFD">
      <w:pPr>
        <w:suppressAutoHyphens w:val="0"/>
        <w:spacing w:line="240" w:lineRule="auto"/>
        <w:rPr>
          <w:rFonts w:ascii="Calibri" w:hAnsi="Calibri" w:cs="Arial"/>
          <w:bCs/>
          <w:i/>
          <w:lang w:eastAsia="en-GB"/>
        </w:rPr>
      </w:pPr>
      <w:r w:rsidRPr="00C518B9">
        <w:rPr>
          <w:rFonts w:ascii="Calibri" w:hAnsi="Calibri" w:cs="Arial"/>
          <w:b/>
          <w:bCs/>
          <w:lang w:eastAsia="en-GB"/>
        </w:rPr>
        <w:t xml:space="preserve">2014 Olveston House Augmented Reality – </w:t>
      </w:r>
      <w:r w:rsidRPr="00C518B9">
        <w:rPr>
          <w:rFonts w:ascii="Calibri" w:hAnsi="Calibri" w:cs="Arial"/>
          <w:b/>
          <w:bCs/>
          <w:i/>
          <w:lang w:eastAsia="en-GB"/>
        </w:rPr>
        <w:t>Restaging a Garden Party 1907,</w:t>
      </w:r>
      <w:r w:rsidR="00097EFD">
        <w:rPr>
          <w:rFonts w:ascii="Calibri" w:hAnsi="Calibri" w:cs="Arial"/>
          <w:b/>
          <w:bCs/>
          <w:i/>
          <w:lang w:eastAsia="en-GB"/>
        </w:rPr>
        <w:t xml:space="preserve"> </w:t>
      </w:r>
      <w:r w:rsidRPr="00C518B9">
        <w:rPr>
          <w:rFonts w:ascii="Calibri" w:hAnsi="Calibri" w:cs="Arial"/>
          <w:b/>
          <w:bCs/>
          <w:i/>
          <w:lang w:eastAsia="en-GB"/>
        </w:rPr>
        <w:t>Historic Toy Hunt</w:t>
      </w:r>
      <w:r w:rsidRPr="00C518B9">
        <w:rPr>
          <w:rFonts w:ascii="Calibri" w:hAnsi="Calibri" w:cs="Arial"/>
          <w:b/>
          <w:bCs/>
          <w:lang w:eastAsia="en-GB"/>
        </w:rPr>
        <w:t>, developed in Interaction Design course with students.</w:t>
      </w:r>
      <w:r w:rsidR="00097EFD">
        <w:rPr>
          <w:rFonts w:ascii="Calibri" w:hAnsi="Calibri" w:cs="Arial"/>
          <w:b/>
          <w:bCs/>
          <w:lang w:eastAsia="en-GB"/>
        </w:rPr>
        <w:t xml:space="preserve"> </w:t>
      </w:r>
      <w:r w:rsidRPr="00C518B9">
        <w:rPr>
          <w:rFonts w:ascii="Calibri" w:hAnsi="Calibri" w:cs="Arial"/>
          <w:b/>
          <w:bCs/>
          <w:i/>
          <w:lang w:eastAsia="en-GB"/>
        </w:rPr>
        <w:t>My role: lecturer, facilitator.</w:t>
      </w:r>
    </w:p>
    <w:p w14:paraId="02170B94" w14:textId="77777777" w:rsidR="00C518B9" w:rsidRPr="00C518B9" w:rsidRDefault="00C518B9" w:rsidP="00C518B9">
      <w:pPr>
        <w:suppressAutoHyphens w:val="0"/>
        <w:spacing w:line="276" w:lineRule="auto"/>
        <w:rPr>
          <w:rFonts w:ascii="Calibri" w:hAnsi="Calibri" w:cs="Arial"/>
          <w:b/>
          <w:bCs/>
          <w:sz w:val="22"/>
          <w:szCs w:val="22"/>
          <w:lang w:eastAsia="en-GB"/>
        </w:rPr>
      </w:pPr>
    </w:p>
    <w:p w14:paraId="4923EF9A" w14:textId="77777777" w:rsidR="00C518B9" w:rsidRPr="00C518B9" w:rsidRDefault="00C518B9" w:rsidP="00C518B9">
      <w:pPr>
        <w:suppressAutoHyphens w:val="0"/>
        <w:spacing w:line="276" w:lineRule="auto"/>
        <w:ind w:left="709" w:firstLine="709"/>
        <w:rPr>
          <w:rFonts w:ascii="Calibri" w:hAnsi="Calibri" w:cs="Arial"/>
          <w:b/>
          <w:bCs/>
          <w:sz w:val="22"/>
          <w:szCs w:val="22"/>
          <w:lang w:eastAsia="en-GB"/>
        </w:rPr>
      </w:pPr>
      <w:r w:rsidRPr="008808A6">
        <w:rPr>
          <w:rFonts w:ascii="Calibri" w:hAnsi="Calibri"/>
          <w:noProof/>
          <w:sz w:val="22"/>
          <w:szCs w:val="22"/>
          <w:lang w:val="en-US" w:eastAsia="en-US"/>
        </w:rPr>
        <w:drawing>
          <wp:inline distT="0" distB="0" distL="0" distR="0" wp14:anchorId="53B27D30" wp14:editId="017983DE">
            <wp:extent cx="2279563" cy="16065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ettlers-ticket office sm.jpg"/>
                    <pic:cNvPicPr/>
                  </pic:nvPicPr>
                  <pic:blipFill>
                    <a:blip r:embed="rId55" cstate="screen">
                      <a:extLst>
                        <a:ext uri="{28A0092B-C50C-407E-A947-70E740481C1C}">
                          <a14:useLocalDpi xmlns:a14="http://schemas.microsoft.com/office/drawing/2010/main"/>
                        </a:ext>
                      </a:extLst>
                    </a:blip>
                    <a:stretch>
                      <a:fillRect/>
                    </a:stretch>
                  </pic:blipFill>
                  <pic:spPr>
                    <a:xfrm>
                      <a:off x="0" y="0"/>
                      <a:ext cx="2281171" cy="1607684"/>
                    </a:xfrm>
                    <a:prstGeom prst="rect">
                      <a:avLst/>
                    </a:prstGeom>
                  </pic:spPr>
                </pic:pic>
              </a:graphicData>
            </a:graphic>
          </wp:inline>
        </w:drawing>
      </w:r>
      <w:r w:rsidRPr="00C518B9">
        <w:rPr>
          <w:rFonts w:ascii="Calibri" w:hAnsi="Calibri" w:cs="Arial"/>
          <w:b/>
          <w:bCs/>
          <w:sz w:val="22"/>
          <w:szCs w:val="22"/>
          <w:lang w:eastAsia="en-GB"/>
        </w:rPr>
        <w:t xml:space="preserve">   </w:t>
      </w:r>
      <w:r w:rsidRPr="008808A6">
        <w:rPr>
          <w:rFonts w:ascii="Calibri" w:hAnsi="Calibri"/>
          <w:noProof/>
          <w:sz w:val="22"/>
          <w:szCs w:val="22"/>
          <w:lang w:val="en-US" w:eastAsia="en-US"/>
        </w:rPr>
        <w:drawing>
          <wp:inline distT="0" distB="0" distL="0" distR="0" wp14:anchorId="2DC47E91" wp14:editId="66384CE1">
            <wp:extent cx="2269652" cy="1599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ettlers-warren hedwig sm.jpg"/>
                    <pic:cNvPicPr/>
                  </pic:nvPicPr>
                  <pic:blipFill>
                    <a:blip r:embed="rId56" cstate="screen">
                      <a:extLst>
                        <a:ext uri="{28A0092B-C50C-407E-A947-70E740481C1C}">
                          <a14:useLocalDpi xmlns:a14="http://schemas.microsoft.com/office/drawing/2010/main"/>
                        </a:ext>
                      </a:extLst>
                    </a:blip>
                    <a:stretch>
                      <a:fillRect/>
                    </a:stretch>
                  </pic:blipFill>
                  <pic:spPr>
                    <a:xfrm>
                      <a:off x="0" y="0"/>
                      <a:ext cx="2269652" cy="1599565"/>
                    </a:xfrm>
                    <a:prstGeom prst="rect">
                      <a:avLst/>
                    </a:prstGeom>
                  </pic:spPr>
                </pic:pic>
              </a:graphicData>
            </a:graphic>
          </wp:inline>
        </w:drawing>
      </w:r>
    </w:p>
    <w:p w14:paraId="49D4DD65" w14:textId="10A534E9" w:rsidR="00C518B9" w:rsidRPr="00C518B9" w:rsidRDefault="00C518B9" w:rsidP="00097EFD">
      <w:pPr>
        <w:suppressAutoHyphens w:val="0"/>
        <w:spacing w:line="240" w:lineRule="auto"/>
        <w:rPr>
          <w:rFonts w:ascii="Calibri" w:hAnsi="Calibri" w:cs="Arial"/>
          <w:bCs/>
          <w:i/>
          <w:lang w:eastAsia="en-GB"/>
        </w:rPr>
      </w:pPr>
      <w:r w:rsidRPr="00C518B9">
        <w:rPr>
          <w:rFonts w:ascii="Calibri" w:hAnsi="Calibri" w:cs="Arial"/>
          <w:b/>
          <w:bCs/>
          <w:lang w:eastAsia="en-GB"/>
        </w:rPr>
        <w:t xml:space="preserve">2012 </w:t>
      </w:r>
      <w:r w:rsidRPr="00C518B9">
        <w:rPr>
          <w:rFonts w:ascii="Calibri" w:hAnsi="Calibri" w:cs="Arial"/>
          <w:b/>
          <w:bCs/>
          <w:i/>
          <w:lang w:eastAsia="en-GB"/>
        </w:rPr>
        <w:t xml:space="preserve">The </w:t>
      </w:r>
      <w:r w:rsidRPr="00097EFD">
        <w:rPr>
          <w:rFonts w:ascii="Calibri" w:hAnsi="Calibri" w:cs="Arial"/>
          <w:b/>
          <w:bCs/>
          <w:lang w:eastAsia="en-GB"/>
        </w:rPr>
        <w:t>Year</w:t>
      </w:r>
      <w:r w:rsidRPr="00C518B9">
        <w:rPr>
          <w:rFonts w:ascii="Calibri" w:hAnsi="Calibri" w:cs="Arial"/>
          <w:b/>
          <w:bCs/>
          <w:i/>
          <w:lang w:eastAsia="en-GB"/>
        </w:rPr>
        <w:t xml:space="preserve"> was 1942</w:t>
      </w:r>
      <w:r w:rsidRPr="00C518B9">
        <w:rPr>
          <w:rFonts w:ascii="Calibri" w:hAnsi="Calibri" w:cs="Arial"/>
          <w:b/>
          <w:bCs/>
          <w:lang w:eastAsia="en-GB"/>
        </w:rPr>
        <w:t>, an interactive exhibition, Otago Settlers Museum. Produced by staff and students with support from Otago Polytechnic’s WorkSpace Studio, Winner of bronze award at New Zealand’s BEST design awards.</w:t>
      </w:r>
      <w:r w:rsidRPr="00C518B9">
        <w:rPr>
          <w:rFonts w:ascii="Calibri" w:hAnsi="Calibri" w:cs="Arial"/>
          <w:b/>
          <w:bCs/>
          <w:i/>
          <w:lang w:eastAsia="en-GB"/>
        </w:rPr>
        <w:t xml:space="preserve">My role: </w:t>
      </w:r>
      <w:r w:rsidRPr="00097EFD">
        <w:rPr>
          <w:rFonts w:ascii="Calibri" w:hAnsi="Calibri" w:cs="Arial"/>
          <w:b/>
          <w:bCs/>
          <w:lang w:eastAsia="en-GB"/>
        </w:rPr>
        <w:t>design</w:t>
      </w:r>
      <w:r w:rsidRPr="00C518B9">
        <w:rPr>
          <w:rFonts w:ascii="Calibri" w:hAnsi="Calibri" w:cs="Arial"/>
          <w:b/>
          <w:bCs/>
          <w:i/>
          <w:lang w:eastAsia="en-GB"/>
        </w:rPr>
        <w:t xml:space="preserve"> team member, lecturer, facilitator.</w:t>
      </w:r>
    </w:p>
    <w:p w14:paraId="063E50C6" w14:textId="77777777" w:rsidR="00C518B9" w:rsidRPr="00C518B9" w:rsidRDefault="00C518B9" w:rsidP="00C518B9">
      <w:pPr>
        <w:suppressAutoHyphens w:val="0"/>
        <w:spacing w:line="240" w:lineRule="auto"/>
        <w:ind w:left="1418"/>
        <w:rPr>
          <w:rFonts w:ascii="Calibri" w:hAnsi="Calibri" w:cs="Arial"/>
          <w:bCs/>
          <w:i/>
          <w:lang w:eastAsia="en-GB"/>
        </w:rPr>
      </w:pPr>
    </w:p>
    <w:p w14:paraId="1FAD70AE" w14:textId="77777777" w:rsidR="00C518B9" w:rsidRPr="00C518B9" w:rsidRDefault="00C518B9" w:rsidP="00C518B9">
      <w:pPr>
        <w:suppressAutoHyphens w:val="0"/>
        <w:spacing w:line="276" w:lineRule="auto"/>
        <w:ind w:left="709" w:firstLine="709"/>
        <w:rPr>
          <w:rFonts w:ascii="Calibri" w:hAnsi="Calibri" w:cs="Arial"/>
          <w:b/>
          <w:bCs/>
          <w:sz w:val="22"/>
          <w:szCs w:val="22"/>
          <w:lang w:eastAsia="en-GB"/>
        </w:rPr>
      </w:pPr>
      <w:r w:rsidRPr="008808A6">
        <w:rPr>
          <w:rFonts w:ascii="Calibri" w:hAnsi="Calibri"/>
          <w:noProof/>
          <w:sz w:val="21"/>
          <w:lang w:val="en-US" w:eastAsia="en-US"/>
        </w:rPr>
        <w:drawing>
          <wp:inline distT="0" distB="0" distL="0" distR="0" wp14:anchorId="18EA2EAB" wp14:editId="6B0D0699">
            <wp:extent cx="2021840" cy="1399735"/>
            <wp:effectExtent l="0" t="0" r="10160" b="0"/>
            <wp:docPr id="24" name="Picture 3" descr="Description: sthdbran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thdbrand.tif"/>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023037" cy="1400564"/>
                    </a:xfrm>
                    <a:prstGeom prst="rect">
                      <a:avLst/>
                    </a:prstGeom>
                    <a:noFill/>
                    <a:ln>
                      <a:noFill/>
                    </a:ln>
                  </pic:spPr>
                </pic:pic>
              </a:graphicData>
            </a:graphic>
          </wp:inline>
        </w:drawing>
      </w:r>
      <w:r w:rsidRPr="00C518B9">
        <w:rPr>
          <w:rFonts w:ascii="Calibri" w:hAnsi="Calibri" w:cs="Arial"/>
          <w:b/>
          <w:bCs/>
          <w:sz w:val="22"/>
          <w:szCs w:val="22"/>
          <w:lang w:eastAsia="en-GB"/>
        </w:rPr>
        <w:t xml:space="preserve">      </w:t>
      </w:r>
    </w:p>
    <w:p w14:paraId="5BC89841" w14:textId="74EC40D1" w:rsidR="00C518B9" w:rsidRPr="00C518B9" w:rsidRDefault="00C518B9" w:rsidP="00097EFD">
      <w:pPr>
        <w:suppressAutoHyphens w:val="0"/>
        <w:spacing w:line="240" w:lineRule="auto"/>
        <w:rPr>
          <w:rFonts w:ascii="Calibri" w:hAnsi="Calibri" w:cs="Arial"/>
          <w:bCs/>
          <w:lang w:eastAsia="en-GB"/>
        </w:rPr>
      </w:pPr>
      <w:r w:rsidRPr="00C518B9">
        <w:rPr>
          <w:rFonts w:ascii="Calibri" w:hAnsi="Calibri" w:cs="Arial"/>
          <w:b/>
          <w:bCs/>
          <w:lang w:eastAsia="en-GB"/>
        </w:rPr>
        <w:t xml:space="preserve">2011, </w:t>
      </w:r>
      <w:r w:rsidRPr="00C518B9">
        <w:rPr>
          <w:rFonts w:ascii="Calibri" w:hAnsi="Calibri" w:cs="Arial"/>
          <w:b/>
          <w:bCs/>
          <w:i/>
          <w:lang w:eastAsia="en-GB"/>
        </w:rPr>
        <w:t>South Dunedin suburban branding</w:t>
      </w:r>
      <w:r w:rsidRPr="00C518B9">
        <w:rPr>
          <w:rFonts w:ascii="Calibri" w:hAnsi="Calibri" w:cs="Arial"/>
          <w:b/>
          <w:bCs/>
          <w:lang w:eastAsia="en-GB"/>
        </w:rPr>
        <w:t xml:space="preserve">. Produced by design students as part of project work with the Dunedin City Council Urban </w:t>
      </w:r>
      <w:r w:rsidRPr="00097EFD">
        <w:rPr>
          <w:rFonts w:ascii="Calibri" w:hAnsi="Calibri" w:cs="Arial"/>
          <w:b/>
          <w:bCs/>
          <w:i/>
          <w:lang w:eastAsia="en-GB"/>
        </w:rPr>
        <w:t>Development</w:t>
      </w:r>
      <w:r w:rsidRPr="00C518B9">
        <w:rPr>
          <w:rFonts w:ascii="Calibri" w:hAnsi="Calibri" w:cs="Arial"/>
          <w:b/>
          <w:bCs/>
          <w:lang w:eastAsia="en-GB"/>
        </w:rPr>
        <w:t xml:space="preserve"> team, and local community. </w:t>
      </w:r>
      <w:r w:rsidRPr="00C518B9">
        <w:rPr>
          <w:rFonts w:ascii="Calibri" w:hAnsi="Calibri" w:cs="Arial"/>
          <w:b/>
          <w:bCs/>
          <w:i/>
          <w:lang w:eastAsia="en-GB"/>
        </w:rPr>
        <w:t>My role: lecturer, facilitator.</w:t>
      </w:r>
    </w:p>
    <w:p w14:paraId="5E62FC14" w14:textId="77777777" w:rsidR="00C518B9" w:rsidRPr="00097EFD" w:rsidRDefault="00C518B9" w:rsidP="00C518B9">
      <w:pPr>
        <w:suppressAutoHyphens w:val="0"/>
        <w:spacing w:line="276" w:lineRule="auto"/>
        <w:rPr>
          <w:rFonts w:cs="Arial"/>
          <w:b/>
          <w:color w:val="943634" w:themeColor="accent2" w:themeShade="BF"/>
          <w:sz w:val="32"/>
          <w:szCs w:val="22"/>
          <w:lang w:eastAsia="en-GB"/>
        </w:rPr>
      </w:pPr>
      <w:r w:rsidRPr="00097EFD">
        <w:rPr>
          <w:rFonts w:cs="Arial"/>
          <w:b/>
          <w:color w:val="943634" w:themeColor="accent2" w:themeShade="BF"/>
          <w:sz w:val="28"/>
          <w:szCs w:val="22"/>
          <w:lang w:eastAsia="en-GB"/>
        </w:rPr>
        <w:lastRenderedPageBreak/>
        <w:t>Arts Practice: Recent Work</w:t>
      </w:r>
      <w:r w:rsidRPr="00097EFD">
        <w:rPr>
          <w:rFonts w:cs="Arial"/>
          <w:b/>
          <w:color w:val="943634" w:themeColor="accent2" w:themeShade="BF"/>
          <w:sz w:val="32"/>
          <w:szCs w:val="22"/>
          <w:lang w:eastAsia="en-GB"/>
        </w:rPr>
        <w:t xml:space="preserve"> </w:t>
      </w:r>
    </w:p>
    <w:p w14:paraId="7E36E9B1" w14:textId="77777777" w:rsidR="00C518B9" w:rsidRPr="00097EFD" w:rsidRDefault="00C518B9" w:rsidP="00C518B9">
      <w:pPr>
        <w:suppressAutoHyphens w:val="0"/>
        <w:spacing w:line="276" w:lineRule="auto"/>
        <w:rPr>
          <w:rFonts w:cs="Arial"/>
          <w:sz w:val="22"/>
          <w:szCs w:val="22"/>
          <w:lang w:eastAsia="en-GB"/>
        </w:rPr>
      </w:pPr>
      <w:r w:rsidRPr="00097EFD">
        <w:rPr>
          <w:rFonts w:cs="Arial"/>
          <w:sz w:val="22"/>
          <w:szCs w:val="22"/>
          <w:lang w:eastAsia="en-GB"/>
        </w:rPr>
        <w:t xml:space="preserve">My personal arts practice combines collaborative, participatory, socially engaged and site-specific fields of practice with frequent use of new media technology, such as cell phones, Augmented Reality and online environments. I have engaged in personal work, collaborative work, exhibiition design, curatorial projects and residencies. </w:t>
      </w:r>
    </w:p>
    <w:p w14:paraId="1BB02C08" w14:textId="77777777" w:rsidR="00C518B9" w:rsidRPr="00097EFD" w:rsidRDefault="00C518B9" w:rsidP="00C518B9">
      <w:pPr>
        <w:suppressAutoHyphens w:val="0"/>
        <w:spacing w:line="276" w:lineRule="auto"/>
        <w:rPr>
          <w:rFonts w:cs="Arial"/>
          <w:sz w:val="21"/>
          <w:lang w:eastAsia="en-GB"/>
        </w:rPr>
      </w:pPr>
    </w:p>
    <w:tbl>
      <w:tblPr>
        <w:tblStyle w:val="TableGrid"/>
        <w:tblW w:w="0" w:type="auto"/>
        <w:tblCellMar>
          <w:top w:w="113" w:type="dxa"/>
          <w:bottom w:w="113" w:type="dxa"/>
        </w:tblCellMar>
        <w:tblLook w:val="04A0" w:firstRow="1" w:lastRow="0" w:firstColumn="1" w:lastColumn="0" w:noHBand="0" w:noVBand="1"/>
      </w:tblPr>
      <w:tblGrid>
        <w:gridCol w:w="2802"/>
        <w:gridCol w:w="6378"/>
      </w:tblGrid>
      <w:tr w:rsidR="00097EFD" w:rsidRPr="004E0F7D" w14:paraId="46FFC4DF" w14:textId="77777777" w:rsidTr="004E0F7D">
        <w:tc>
          <w:tcPr>
            <w:tcW w:w="2802" w:type="dxa"/>
          </w:tcPr>
          <w:p w14:paraId="333BE64C" w14:textId="77777777" w:rsidR="0025241C" w:rsidRPr="004E0F7D" w:rsidRDefault="00097EFD" w:rsidP="00097EFD">
            <w:pPr>
              <w:suppressAutoHyphens w:val="0"/>
              <w:spacing w:line="276" w:lineRule="auto"/>
              <w:rPr>
                <w:rFonts w:cs="Arial"/>
                <w:b/>
                <w:bCs/>
                <w:lang w:eastAsia="en-GB"/>
              </w:rPr>
            </w:pPr>
            <w:r w:rsidRPr="004E0F7D">
              <w:rPr>
                <w:rFonts w:cs="Arial"/>
                <w:b/>
                <w:bCs/>
                <w:lang w:eastAsia="en-GB"/>
              </w:rPr>
              <w:t xml:space="preserve">McCaw, C. Barton, M., Malthus, J., Glen, L. </w:t>
            </w:r>
          </w:p>
          <w:p w14:paraId="78D43A80" w14:textId="1BFEB246" w:rsidR="0025241C" w:rsidRPr="004E0F7D" w:rsidRDefault="00097EFD" w:rsidP="00097EFD">
            <w:pPr>
              <w:suppressAutoHyphens w:val="0"/>
              <w:spacing w:line="276" w:lineRule="auto"/>
              <w:rPr>
                <w:rFonts w:cs="Arial"/>
                <w:lang w:eastAsia="en-GB"/>
              </w:rPr>
            </w:pPr>
            <w:r w:rsidRPr="004E0F7D">
              <w:rPr>
                <w:rFonts w:cs="Arial"/>
                <w:lang w:eastAsia="en-GB"/>
              </w:rPr>
              <w:t>(2015)</w:t>
            </w:r>
          </w:p>
          <w:p w14:paraId="0DC7A9BB" w14:textId="0ED00E7A" w:rsidR="00097EFD" w:rsidRPr="004E0F7D" w:rsidRDefault="00097EFD" w:rsidP="00097EFD">
            <w:pPr>
              <w:suppressAutoHyphens w:val="0"/>
              <w:spacing w:line="276" w:lineRule="auto"/>
              <w:rPr>
                <w:rFonts w:cs="Arial"/>
                <w:b/>
                <w:i/>
                <w:lang w:eastAsia="en-GB"/>
              </w:rPr>
            </w:pPr>
            <w:r w:rsidRPr="004E0F7D">
              <w:rPr>
                <w:rFonts w:cs="Arial"/>
                <w:b/>
                <w:i/>
                <w:lang w:eastAsia="en-GB"/>
              </w:rPr>
              <w:t>A Darker Eden</w:t>
            </w:r>
          </w:p>
        </w:tc>
        <w:tc>
          <w:tcPr>
            <w:tcW w:w="6378" w:type="dxa"/>
          </w:tcPr>
          <w:p w14:paraId="3FC73137" w14:textId="1A338FF4" w:rsidR="00097EFD" w:rsidRPr="004E0F7D" w:rsidRDefault="00097EFD" w:rsidP="00097EFD">
            <w:pPr>
              <w:suppressAutoHyphens w:val="0"/>
              <w:spacing w:line="276" w:lineRule="auto"/>
              <w:rPr>
                <w:rFonts w:cs="Arial"/>
                <w:b/>
                <w:i/>
                <w:lang w:eastAsia="en-GB"/>
              </w:rPr>
            </w:pPr>
            <w:r w:rsidRPr="004E0F7D">
              <w:rPr>
                <w:rFonts w:cs="Arial"/>
                <w:bCs/>
                <w:lang w:eastAsia="en-GB"/>
              </w:rPr>
              <w:t xml:space="preserve">An exhibition of fashion from Dunedin, Feb 19-Mar 1, Silo6 Auckland Waterfront, a New Zealand Fashon Museum exhibition as part of </w:t>
            </w:r>
            <w:r w:rsidRPr="004E0F7D">
              <w:rPr>
                <w:rFonts w:cs="Arial"/>
                <w:bCs/>
                <w:i/>
                <w:lang w:eastAsia="en-GB"/>
              </w:rPr>
              <w:t>Fashion in the City</w:t>
            </w:r>
            <w:r w:rsidRPr="004E0F7D">
              <w:rPr>
                <w:rFonts w:cs="Arial"/>
                <w:bCs/>
                <w:lang w:eastAsia="en-GB"/>
              </w:rPr>
              <w:t xml:space="preserve"> and the </w:t>
            </w:r>
            <w:r w:rsidRPr="004E0F7D">
              <w:rPr>
                <w:rFonts w:cs="Arial"/>
                <w:bCs/>
                <w:i/>
                <w:lang w:eastAsia="en-GB"/>
              </w:rPr>
              <w:t>Auckland Fringe Festival</w:t>
            </w:r>
          </w:p>
        </w:tc>
      </w:tr>
      <w:tr w:rsidR="00097EFD" w:rsidRPr="004E0F7D" w14:paraId="13DCB373" w14:textId="77777777" w:rsidTr="004E0F7D">
        <w:tc>
          <w:tcPr>
            <w:tcW w:w="2802" w:type="dxa"/>
          </w:tcPr>
          <w:p w14:paraId="30B8C8B8" w14:textId="77777777" w:rsidR="0025241C" w:rsidRPr="004E0F7D" w:rsidRDefault="00097EFD" w:rsidP="00097EFD">
            <w:pPr>
              <w:suppressAutoHyphens w:val="0"/>
              <w:spacing w:line="276" w:lineRule="auto"/>
              <w:rPr>
                <w:rFonts w:cs="Arial"/>
                <w:b/>
                <w:bCs/>
                <w:lang w:eastAsia="en-GB"/>
              </w:rPr>
            </w:pPr>
            <w:r w:rsidRPr="004E0F7D">
              <w:rPr>
                <w:rFonts w:cs="Arial"/>
                <w:b/>
                <w:bCs/>
                <w:i/>
                <w:lang w:eastAsia="en-GB"/>
              </w:rPr>
              <w:t>McCaw, C. and Glen, L</w:t>
            </w:r>
            <w:r w:rsidRPr="004E0F7D">
              <w:rPr>
                <w:rFonts w:cs="Arial"/>
                <w:b/>
                <w:bCs/>
                <w:lang w:eastAsia="en-GB"/>
              </w:rPr>
              <w:t>.</w:t>
            </w:r>
          </w:p>
          <w:p w14:paraId="5EC80CA9" w14:textId="5A98F1E7" w:rsidR="0025241C" w:rsidRPr="004E0F7D" w:rsidRDefault="00097EFD" w:rsidP="00097EFD">
            <w:pPr>
              <w:suppressAutoHyphens w:val="0"/>
              <w:spacing w:line="276" w:lineRule="auto"/>
              <w:rPr>
                <w:rFonts w:cs="Arial"/>
                <w:lang w:eastAsia="en-GB"/>
              </w:rPr>
            </w:pPr>
            <w:r w:rsidRPr="004E0F7D">
              <w:rPr>
                <w:rFonts w:cs="Arial"/>
                <w:lang w:eastAsia="en-GB"/>
              </w:rPr>
              <w:t xml:space="preserve">(2015)  </w:t>
            </w:r>
          </w:p>
          <w:p w14:paraId="25869EB8" w14:textId="668C64AD" w:rsidR="00097EFD" w:rsidRPr="004E0F7D" w:rsidRDefault="00097EFD" w:rsidP="00097EFD">
            <w:pPr>
              <w:suppressAutoHyphens w:val="0"/>
              <w:spacing w:line="276" w:lineRule="auto"/>
              <w:rPr>
                <w:rFonts w:cs="Arial"/>
                <w:bCs/>
                <w:lang w:eastAsia="en-GB"/>
              </w:rPr>
            </w:pPr>
            <w:r w:rsidRPr="004E0F7D">
              <w:rPr>
                <w:rFonts w:cs="Arial"/>
                <w:b/>
                <w:bCs/>
                <w:i/>
                <w:lang w:eastAsia="en-GB"/>
              </w:rPr>
              <w:t>Who Cared</w:t>
            </w:r>
          </w:p>
        </w:tc>
        <w:tc>
          <w:tcPr>
            <w:tcW w:w="6378" w:type="dxa"/>
          </w:tcPr>
          <w:p w14:paraId="3883CBB7" w14:textId="77DB87D2" w:rsidR="00097EFD" w:rsidRPr="004E0F7D" w:rsidRDefault="00097EFD" w:rsidP="00097EFD">
            <w:pPr>
              <w:suppressAutoHyphens w:val="0"/>
              <w:spacing w:line="276" w:lineRule="auto"/>
              <w:rPr>
                <w:rFonts w:cs="Arial"/>
                <w:bCs/>
                <w:lang w:eastAsia="en-GB"/>
              </w:rPr>
            </w:pPr>
            <w:r w:rsidRPr="004E0F7D">
              <w:rPr>
                <w:rFonts w:cs="Arial"/>
                <w:bCs/>
                <w:i/>
                <w:lang w:eastAsia="en-GB"/>
              </w:rPr>
              <w:t xml:space="preserve">an exhibition of WW1 Otago nurses, Otago Museum </w:t>
            </w:r>
            <w:r w:rsidRPr="004E0F7D">
              <w:rPr>
                <w:rFonts w:cs="Arial"/>
                <w:bCs/>
                <w:lang w:eastAsia="en-GB"/>
              </w:rPr>
              <w:t>opening September 17 2015, co-designers and executive producerin collaboration with Otago Museum, workspace and year 3 communication design students</w:t>
            </w:r>
          </w:p>
        </w:tc>
      </w:tr>
      <w:tr w:rsidR="00097EFD" w:rsidRPr="004E0F7D" w14:paraId="7E41FD0B" w14:textId="77777777" w:rsidTr="004E0F7D">
        <w:tc>
          <w:tcPr>
            <w:tcW w:w="2802" w:type="dxa"/>
          </w:tcPr>
          <w:p w14:paraId="36DDCF73" w14:textId="77777777" w:rsidR="0025241C" w:rsidRPr="004E0F7D" w:rsidRDefault="00097EFD" w:rsidP="00097EFD">
            <w:pPr>
              <w:suppressAutoHyphens w:val="0"/>
              <w:spacing w:line="276" w:lineRule="auto"/>
              <w:rPr>
                <w:rFonts w:cs="Arial"/>
                <w:b/>
                <w:bCs/>
                <w:lang w:eastAsia="en-GB"/>
              </w:rPr>
            </w:pPr>
            <w:r w:rsidRPr="004E0F7D">
              <w:rPr>
                <w:rFonts w:cs="Arial"/>
                <w:b/>
                <w:bCs/>
                <w:lang w:eastAsia="en-GB"/>
              </w:rPr>
              <w:t xml:space="preserve">McCaw, C. and Glen, L </w:t>
            </w:r>
          </w:p>
          <w:p w14:paraId="376ACC93" w14:textId="766C4910" w:rsidR="0025241C" w:rsidRPr="004E0F7D" w:rsidRDefault="00097EFD" w:rsidP="00097EFD">
            <w:pPr>
              <w:suppressAutoHyphens w:val="0"/>
              <w:spacing w:line="276" w:lineRule="auto"/>
              <w:rPr>
                <w:rFonts w:cs="Arial"/>
                <w:bCs/>
                <w:lang w:eastAsia="en-GB"/>
              </w:rPr>
            </w:pPr>
            <w:r w:rsidRPr="004E0F7D">
              <w:rPr>
                <w:rFonts w:cs="Arial"/>
                <w:bCs/>
                <w:lang w:eastAsia="en-GB"/>
              </w:rPr>
              <w:t>(2013)</w:t>
            </w:r>
          </w:p>
          <w:p w14:paraId="14DCEE2A" w14:textId="316D7E6A" w:rsidR="00097EFD" w:rsidRPr="004E0F7D" w:rsidRDefault="00097EFD" w:rsidP="00097EFD">
            <w:pPr>
              <w:suppressAutoHyphens w:val="0"/>
              <w:spacing w:line="276" w:lineRule="auto"/>
              <w:rPr>
                <w:rFonts w:cs="Arial"/>
                <w:b/>
                <w:bCs/>
                <w:i/>
                <w:lang w:eastAsia="en-GB"/>
              </w:rPr>
            </w:pPr>
            <w:r w:rsidRPr="004E0F7D">
              <w:rPr>
                <w:rFonts w:cs="Arial"/>
                <w:b/>
                <w:bCs/>
                <w:i/>
                <w:lang w:eastAsia="en-GB"/>
              </w:rPr>
              <w:t xml:space="preserve">S.O.S. </w:t>
            </w:r>
          </w:p>
        </w:tc>
        <w:tc>
          <w:tcPr>
            <w:tcW w:w="6378" w:type="dxa"/>
          </w:tcPr>
          <w:p w14:paraId="7AA97B40" w14:textId="1BA3296A" w:rsidR="00097EFD" w:rsidRPr="004E0F7D" w:rsidRDefault="00097EFD" w:rsidP="00097EFD">
            <w:pPr>
              <w:suppressAutoHyphens w:val="0"/>
              <w:spacing w:line="276" w:lineRule="auto"/>
              <w:rPr>
                <w:rFonts w:cs="Arial"/>
                <w:b/>
                <w:bCs/>
                <w:i/>
                <w:lang w:eastAsia="en-GB"/>
              </w:rPr>
            </w:pPr>
            <w:r w:rsidRPr="004E0F7D">
              <w:rPr>
                <w:rFonts w:cs="Arial"/>
                <w:bCs/>
                <w:i/>
                <w:lang w:eastAsia="en-GB"/>
              </w:rPr>
              <w:t xml:space="preserve">Container installation </w:t>
            </w:r>
            <w:r w:rsidRPr="004E0F7D">
              <w:rPr>
                <w:rFonts w:cs="Arial"/>
                <w:bCs/>
                <w:lang w:eastAsia="en-GB"/>
              </w:rPr>
              <w:t>for the Dunedin Fringe Festival: audio work installed in a beehive, with 2000 life size bee decals distributed within a 2km radius in public places.</w:t>
            </w:r>
          </w:p>
        </w:tc>
      </w:tr>
      <w:tr w:rsidR="00097EFD" w:rsidRPr="004E0F7D" w14:paraId="69547A9A" w14:textId="77777777" w:rsidTr="004E0F7D">
        <w:tc>
          <w:tcPr>
            <w:tcW w:w="2802" w:type="dxa"/>
          </w:tcPr>
          <w:p w14:paraId="4549F2D7" w14:textId="77777777" w:rsidR="0025241C" w:rsidRPr="004E0F7D" w:rsidRDefault="00097EFD" w:rsidP="00097EFD">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w:t>
            </w:r>
          </w:p>
          <w:p w14:paraId="50977FE0" w14:textId="40F5F5A7" w:rsidR="0025241C" w:rsidRPr="004E0F7D" w:rsidRDefault="00097EFD" w:rsidP="00097EFD">
            <w:pPr>
              <w:suppressAutoHyphens w:val="0"/>
              <w:spacing w:line="276" w:lineRule="auto"/>
              <w:rPr>
                <w:rFonts w:cs="Arial"/>
                <w:lang w:eastAsia="en-GB"/>
              </w:rPr>
            </w:pPr>
            <w:r w:rsidRPr="004E0F7D">
              <w:rPr>
                <w:rFonts w:cs="Arial"/>
                <w:lang w:eastAsia="en-GB"/>
              </w:rPr>
              <w:t xml:space="preserve">(2012)  </w:t>
            </w:r>
          </w:p>
          <w:p w14:paraId="6A7D7F7D" w14:textId="5F118645" w:rsidR="00097EFD" w:rsidRPr="004E0F7D" w:rsidRDefault="00097EFD" w:rsidP="00097EFD">
            <w:pPr>
              <w:suppressAutoHyphens w:val="0"/>
              <w:spacing w:line="276" w:lineRule="auto"/>
              <w:rPr>
                <w:rFonts w:cs="Arial"/>
                <w:lang w:eastAsia="en-GB"/>
              </w:rPr>
            </w:pPr>
            <w:r w:rsidRPr="004E0F7D">
              <w:rPr>
                <w:rFonts w:cs="Arial"/>
                <w:b/>
                <w:i/>
                <w:lang w:eastAsia="en-GB"/>
              </w:rPr>
              <w:t>Time and Tide</w:t>
            </w:r>
          </w:p>
        </w:tc>
        <w:tc>
          <w:tcPr>
            <w:tcW w:w="6378" w:type="dxa"/>
          </w:tcPr>
          <w:p w14:paraId="6B90D2B2" w14:textId="77777777" w:rsidR="00097EFD" w:rsidRPr="004E0F7D" w:rsidRDefault="00097EFD" w:rsidP="00097EFD">
            <w:pPr>
              <w:suppressAutoHyphens w:val="0"/>
              <w:spacing w:line="276" w:lineRule="auto"/>
              <w:rPr>
                <w:rFonts w:cs="Arial"/>
                <w:lang w:eastAsia="en-GB"/>
              </w:rPr>
            </w:pPr>
            <w:r w:rsidRPr="004E0F7D">
              <w:rPr>
                <w:rFonts w:cs="Arial"/>
                <w:lang w:eastAsia="en-GB"/>
              </w:rPr>
              <w:t xml:space="preserve">interactive work for </w:t>
            </w:r>
            <w:r w:rsidRPr="004E0F7D">
              <w:rPr>
                <w:rFonts w:cs="Arial"/>
                <w:i/>
                <w:lang w:eastAsia="en-GB"/>
              </w:rPr>
              <w:t>Waterlines</w:t>
            </w:r>
            <w:r w:rsidRPr="004E0F7D">
              <w:rPr>
                <w:rFonts w:cs="Arial"/>
                <w:lang w:eastAsia="en-GB"/>
              </w:rPr>
              <w:t>, curated and produced by the Anteroom Gallery, Back Beach, Port Chalmers, New Zealand, Matariki.</w:t>
            </w:r>
          </w:p>
        </w:tc>
      </w:tr>
      <w:tr w:rsidR="00097EFD" w:rsidRPr="004E0F7D" w14:paraId="3A26D463" w14:textId="77777777" w:rsidTr="004E0F7D">
        <w:tc>
          <w:tcPr>
            <w:tcW w:w="2802" w:type="dxa"/>
          </w:tcPr>
          <w:p w14:paraId="082F218B" w14:textId="77777777" w:rsidR="0025241C" w:rsidRPr="004E0F7D" w:rsidRDefault="00097EFD" w:rsidP="00097EFD">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w:t>
            </w:r>
          </w:p>
          <w:p w14:paraId="3E58F35C" w14:textId="13267457" w:rsidR="0025241C" w:rsidRPr="004E0F7D" w:rsidRDefault="00097EFD" w:rsidP="00097EFD">
            <w:pPr>
              <w:suppressAutoHyphens w:val="0"/>
              <w:spacing w:line="276" w:lineRule="auto"/>
              <w:rPr>
                <w:rFonts w:cs="Arial"/>
                <w:b/>
                <w:lang w:eastAsia="en-GB"/>
              </w:rPr>
            </w:pPr>
            <w:r w:rsidRPr="004E0F7D">
              <w:rPr>
                <w:rFonts w:cs="Arial"/>
                <w:lang w:eastAsia="en-GB"/>
              </w:rPr>
              <w:t xml:space="preserve">(2011) </w:t>
            </w:r>
            <w:r w:rsidRPr="004E0F7D">
              <w:rPr>
                <w:rFonts w:cs="Arial"/>
                <w:b/>
                <w:lang w:eastAsia="en-GB"/>
              </w:rPr>
              <w:t xml:space="preserve"> </w:t>
            </w:r>
          </w:p>
          <w:p w14:paraId="68F04C4C" w14:textId="757CF8A5" w:rsidR="00097EFD" w:rsidRPr="004E0F7D" w:rsidRDefault="00097EFD" w:rsidP="00097EFD">
            <w:pPr>
              <w:suppressAutoHyphens w:val="0"/>
              <w:spacing w:line="276" w:lineRule="auto"/>
              <w:rPr>
                <w:rFonts w:cs="Arial"/>
                <w:lang w:eastAsia="en-GB"/>
              </w:rPr>
            </w:pPr>
            <w:r w:rsidRPr="004E0F7D">
              <w:rPr>
                <w:rFonts w:cs="Arial"/>
                <w:b/>
                <w:i/>
                <w:lang w:eastAsia="en-GB"/>
              </w:rPr>
              <w:t>Awash</w:t>
            </w:r>
            <w:r w:rsidRPr="004E0F7D">
              <w:rPr>
                <w:rFonts w:cs="Arial"/>
                <w:i/>
                <w:lang w:eastAsia="en-GB"/>
              </w:rPr>
              <w:t xml:space="preserve"> </w:t>
            </w:r>
          </w:p>
        </w:tc>
        <w:tc>
          <w:tcPr>
            <w:tcW w:w="6378" w:type="dxa"/>
          </w:tcPr>
          <w:p w14:paraId="65ABDE18" w14:textId="77777777" w:rsidR="00097EFD" w:rsidRPr="004E0F7D" w:rsidRDefault="00097EFD" w:rsidP="00097EFD">
            <w:pPr>
              <w:suppressAutoHyphens w:val="0"/>
              <w:spacing w:line="276" w:lineRule="auto"/>
              <w:rPr>
                <w:rFonts w:cs="Arial"/>
                <w:lang w:eastAsia="en-GB"/>
              </w:rPr>
            </w:pPr>
            <w:r w:rsidRPr="004E0F7D">
              <w:rPr>
                <w:rFonts w:cs="Arial"/>
                <w:lang w:eastAsia="en-GB"/>
              </w:rPr>
              <w:t xml:space="preserve">public interactive performance using cell phones, </w:t>
            </w:r>
            <w:r w:rsidRPr="004E0F7D">
              <w:rPr>
                <w:rFonts w:cs="Arial"/>
                <w:i/>
                <w:lang w:eastAsia="en-GB"/>
              </w:rPr>
              <w:t>QUBIT</w:t>
            </w:r>
            <w:r w:rsidRPr="004E0F7D">
              <w:rPr>
                <w:rFonts w:cs="Arial"/>
                <w:lang w:eastAsia="en-GB"/>
              </w:rPr>
              <w:t xml:space="preserve"> performance art series, Anteroom Gallery, Port Chalmers, Dunedin, New Zealand. Curated by Charlotte Parallel and Sandra Muller. </w:t>
            </w:r>
          </w:p>
        </w:tc>
      </w:tr>
      <w:tr w:rsidR="00097EFD" w:rsidRPr="004E0F7D" w14:paraId="26111DED" w14:textId="77777777" w:rsidTr="004E0F7D">
        <w:tc>
          <w:tcPr>
            <w:tcW w:w="2802" w:type="dxa"/>
          </w:tcPr>
          <w:p w14:paraId="6F857802" w14:textId="77777777" w:rsidR="0025241C" w:rsidRPr="004E0F7D" w:rsidRDefault="00097EFD" w:rsidP="00097EFD">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w:t>
            </w:r>
          </w:p>
          <w:p w14:paraId="565BC52E" w14:textId="6E59DAE3" w:rsidR="0025241C" w:rsidRPr="004E0F7D" w:rsidRDefault="00097EFD" w:rsidP="00097EFD">
            <w:pPr>
              <w:suppressAutoHyphens w:val="0"/>
              <w:spacing w:line="276" w:lineRule="auto"/>
              <w:rPr>
                <w:rFonts w:cs="Arial"/>
                <w:lang w:eastAsia="en-GB"/>
              </w:rPr>
            </w:pPr>
            <w:r w:rsidRPr="004E0F7D">
              <w:rPr>
                <w:rFonts w:cs="Arial"/>
                <w:lang w:eastAsia="en-GB"/>
              </w:rPr>
              <w:t xml:space="preserve">(2008)  </w:t>
            </w:r>
          </w:p>
          <w:p w14:paraId="7EAEBF6A" w14:textId="19A85D7D" w:rsidR="00097EFD" w:rsidRPr="004E0F7D" w:rsidRDefault="00097EFD" w:rsidP="00097EFD">
            <w:pPr>
              <w:suppressAutoHyphens w:val="0"/>
              <w:spacing w:line="276" w:lineRule="auto"/>
              <w:rPr>
                <w:rFonts w:cs="Arial"/>
                <w:b/>
                <w:lang w:eastAsia="en-GB"/>
              </w:rPr>
            </w:pPr>
            <w:r w:rsidRPr="004E0F7D">
              <w:rPr>
                <w:rFonts w:cs="Arial"/>
                <w:b/>
                <w:i/>
                <w:lang w:eastAsia="en-GB"/>
              </w:rPr>
              <w:t>Engaged</w:t>
            </w:r>
          </w:p>
        </w:tc>
        <w:tc>
          <w:tcPr>
            <w:tcW w:w="6378" w:type="dxa"/>
          </w:tcPr>
          <w:p w14:paraId="10F24377" w14:textId="548CF596" w:rsidR="00097EFD" w:rsidRPr="004E0F7D" w:rsidRDefault="00097EFD" w:rsidP="00097EFD">
            <w:pPr>
              <w:suppressAutoHyphens w:val="0"/>
              <w:spacing w:line="276" w:lineRule="auto"/>
              <w:rPr>
                <w:rFonts w:cs="Arial"/>
                <w:b/>
                <w:lang w:eastAsia="en-GB"/>
              </w:rPr>
            </w:pPr>
            <w:r w:rsidRPr="004E0F7D">
              <w:rPr>
                <w:rFonts w:cs="Arial"/>
                <w:i/>
                <w:lang w:eastAsia="en-GB"/>
              </w:rPr>
              <w:t>a cell phone sim-phonia</w:t>
            </w:r>
            <w:r w:rsidRPr="004E0F7D">
              <w:rPr>
                <w:rFonts w:cs="Arial"/>
                <w:lang w:eastAsia="en-GB"/>
              </w:rPr>
              <w:t>, interactive performance using cell phones,</w:t>
            </w:r>
            <w:r w:rsidRPr="004E0F7D">
              <w:rPr>
                <w:rFonts w:cs="Arial"/>
                <w:i/>
                <w:lang w:eastAsia="en-GB"/>
              </w:rPr>
              <w:t xml:space="preserve"> Sound in the Cracks</w:t>
            </w:r>
            <w:r w:rsidRPr="004E0F7D">
              <w:rPr>
                <w:rFonts w:cs="Arial"/>
                <w:lang w:eastAsia="en-GB"/>
              </w:rPr>
              <w:t xml:space="preserve"> music festival, Dunedin Public Art Gallery, Dunedin Fringe Festival, New Zealand.</w:t>
            </w:r>
          </w:p>
        </w:tc>
      </w:tr>
      <w:tr w:rsidR="0025241C" w:rsidRPr="004E0F7D" w14:paraId="47A5754B" w14:textId="77777777" w:rsidTr="004E0F7D">
        <w:trPr>
          <w:trHeight w:val="1043"/>
        </w:trPr>
        <w:tc>
          <w:tcPr>
            <w:tcW w:w="2802" w:type="dxa"/>
          </w:tcPr>
          <w:p w14:paraId="541C023E" w14:textId="77777777" w:rsidR="0025241C" w:rsidRPr="004E0F7D" w:rsidRDefault="0025241C" w:rsidP="00097EFD">
            <w:pPr>
              <w:suppressAutoHyphens w:val="0"/>
              <w:spacing w:line="276" w:lineRule="auto"/>
              <w:rPr>
                <w:rFonts w:cs="Arial"/>
                <w:lang w:eastAsia="en-GB"/>
              </w:rPr>
            </w:pPr>
            <w:r w:rsidRPr="004E0F7D">
              <w:rPr>
                <w:rFonts w:cs="Arial"/>
                <w:b/>
                <w:bCs/>
                <w:lang w:eastAsia="en-GB"/>
              </w:rPr>
              <w:t>McCaw, C. &amp; Main, A.</w:t>
            </w:r>
            <w:r w:rsidRPr="004E0F7D">
              <w:rPr>
                <w:rFonts w:cs="Arial"/>
                <w:lang w:eastAsia="en-GB"/>
              </w:rPr>
              <w:t xml:space="preserve"> </w:t>
            </w:r>
          </w:p>
          <w:p w14:paraId="6B174DD6" w14:textId="518ED4C5" w:rsidR="0025241C" w:rsidRPr="004E0F7D" w:rsidRDefault="0025241C" w:rsidP="00097EFD">
            <w:pPr>
              <w:suppressAutoHyphens w:val="0"/>
              <w:spacing w:line="276" w:lineRule="auto"/>
              <w:rPr>
                <w:rFonts w:cs="Arial"/>
                <w:lang w:eastAsia="en-GB"/>
              </w:rPr>
            </w:pPr>
            <w:r w:rsidRPr="004E0F7D">
              <w:rPr>
                <w:rFonts w:cs="Arial"/>
                <w:lang w:eastAsia="en-GB"/>
              </w:rPr>
              <w:t xml:space="preserve">(2006– 07)  </w:t>
            </w:r>
          </w:p>
          <w:p w14:paraId="79B5CBF6" w14:textId="78120B3E" w:rsidR="0025241C" w:rsidRPr="004E0F7D" w:rsidRDefault="0025241C" w:rsidP="00097EFD">
            <w:pPr>
              <w:suppressAutoHyphens w:val="0"/>
              <w:spacing w:line="276" w:lineRule="auto"/>
              <w:rPr>
                <w:rFonts w:cs="Arial"/>
                <w:lang w:eastAsia="en-GB"/>
              </w:rPr>
            </w:pPr>
            <w:r w:rsidRPr="004E0F7D">
              <w:rPr>
                <w:rFonts w:cs="Arial"/>
                <w:b/>
                <w:i/>
                <w:lang w:eastAsia="en-GB"/>
              </w:rPr>
              <w:t xml:space="preserve">Animalia </w:t>
            </w:r>
          </w:p>
        </w:tc>
        <w:tc>
          <w:tcPr>
            <w:tcW w:w="6378" w:type="dxa"/>
          </w:tcPr>
          <w:p w14:paraId="18F3F905" w14:textId="77777777" w:rsidR="0025241C" w:rsidRPr="004E0F7D" w:rsidRDefault="0025241C" w:rsidP="00097EFD">
            <w:pPr>
              <w:suppressAutoHyphens w:val="0"/>
              <w:spacing w:line="276" w:lineRule="auto"/>
              <w:rPr>
                <w:rFonts w:cs="Arial"/>
                <w:lang w:eastAsia="en-GB"/>
              </w:rPr>
            </w:pPr>
            <w:r w:rsidRPr="004E0F7D">
              <w:rPr>
                <w:rFonts w:cs="Arial"/>
                <w:lang w:eastAsia="en-GB"/>
              </w:rPr>
              <w:t>An Augmented Reality game, produced with the HITlab, Canterbury University and Creative NZ.</w:t>
            </w:r>
          </w:p>
          <w:p w14:paraId="4E5E856B" w14:textId="62A50151" w:rsidR="0025241C" w:rsidRPr="004E0F7D" w:rsidRDefault="0025241C" w:rsidP="0025241C">
            <w:pPr>
              <w:spacing w:before="60" w:line="276" w:lineRule="auto"/>
              <w:rPr>
                <w:rFonts w:cs="Arial"/>
                <w:lang w:eastAsia="en-GB"/>
              </w:rPr>
            </w:pPr>
            <w:r w:rsidRPr="004E0F7D">
              <w:rPr>
                <w:rFonts w:cs="Arial"/>
                <w:b/>
                <w:i/>
                <w:lang w:eastAsia="en-GB"/>
              </w:rPr>
              <w:t>Animalia: Remix</w:t>
            </w:r>
            <w:r w:rsidRPr="004E0F7D">
              <w:rPr>
                <w:rFonts w:cs="Arial"/>
                <w:lang w:eastAsia="en-GB"/>
              </w:rPr>
              <w:t xml:space="preserve"> was exhibited at:</w:t>
            </w:r>
          </w:p>
        </w:tc>
      </w:tr>
      <w:tr w:rsidR="00097EFD" w:rsidRPr="004E0F7D" w14:paraId="53C5A9D2" w14:textId="77777777" w:rsidTr="004E0F7D">
        <w:tc>
          <w:tcPr>
            <w:tcW w:w="2802" w:type="dxa"/>
          </w:tcPr>
          <w:p w14:paraId="0B185A26" w14:textId="0B105C3E" w:rsidR="00097EFD" w:rsidRPr="004E0F7D" w:rsidRDefault="00097EFD" w:rsidP="00097EFD">
            <w:pPr>
              <w:suppressAutoHyphens w:val="0"/>
              <w:spacing w:line="276" w:lineRule="auto"/>
              <w:rPr>
                <w:rFonts w:cs="Arial"/>
                <w:lang w:eastAsia="en-GB"/>
              </w:rPr>
            </w:pPr>
          </w:p>
        </w:tc>
        <w:tc>
          <w:tcPr>
            <w:tcW w:w="6378" w:type="dxa"/>
          </w:tcPr>
          <w:p w14:paraId="40470CB7" w14:textId="5659E2AE" w:rsidR="00097EFD" w:rsidRPr="004E0F7D" w:rsidRDefault="00097EFD" w:rsidP="00CA2B95">
            <w:pPr>
              <w:pStyle w:val="ListParagraph"/>
              <w:numPr>
                <w:ilvl w:val="0"/>
                <w:numId w:val="120"/>
              </w:numPr>
              <w:tabs>
                <w:tab w:val="left" w:pos="340"/>
              </w:tabs>
              <w:spacing w:line="276" w:lineRule="auto"/>
              <w:ind w:left="340" w:hanging="340"/>
              <w:rPr>
                <w:rFonts w:cs="Arial"/>
                <w:szCs w:val="20"/>
                <w:lang w:eastAsia="en-GB"/>
              </w:rPr>
            </w:pPr>
            <w:r w:rsidRPr="004E0F7D">
              <w:rPr>
                <w:rFonts w:cs="Arial"/>
                <w:i/>
                <w:szCs w:val="20"/>
                <w:lang w:eastAsia="en-GB"/>
              </w:rPr>
              <w:t>Zero One San Jose</w:t>
            </w:r>
            <w:r w:rsidRPr="004E0F7D">
              <w:rPr>
                <w:rFonts w:cs="Arial"/>
                <w:szCs w:val="20"/>
                <w:lang w:eastAsia="en-GB"/>
              </w:rPr>
              <w:t xml:space="preserve">, Electronic Arts festival in conjunction with </w:t>
            </w:r>
            <w:r w:rsidRPr="004E0F7D">
              <w:rPr>
                <w:rFonts w:cs="Arial"/>
                <w:b/>
                <w:szCs w:val="20"/>
                <w:lang w:eastAsia="en-GB"/>
              </w:rPr>
              <w:t>ISEA 2006</w:t>
            </w:r>
            <w:r w:rsidRPr="004E0F7D">
              <w:rPr>
                <w:rFonts w:cs="Arial"/>
                <w:szCs w:val="20"/>
                <w:lang w:eastAsia="en-GB"/>
              </w:rPr>
              <w:t xml:space="preserve">, </w:t>
            </w:r>
            <w:r w:rsidRPr="004E0F7D">
              <w:rPr>
                <w:rFonts w:cs="Arial"/>
                <w:b/>
                <w:szCs w:val="20"/>
                <w:lang w:eastAsia="en-GB"/>
              </w:rPr>
              <w:t>San Jose Children’s Discovery Museum</w:t>
            </w:r>
            <w:r w:rsidRPr="004E0F7D">
              <w:rPr>
                <w:rFonts w:cs="Arial"/>
                <w:szCs w:val="20"/>
                <w:lang w:eastAsia="en-GB"/>
              </w:rPr>
              <w:t xml:space="preserve">, California, USA. </w:t>
            </w:r>
          </w:p>
        </w:tc>
      </w:tr>
      <w:tr w:rsidR="00097EFD" w:rsidRPr="004E0F7D" w14:paraId="4BBE41C5" w14:textId="77777777" w:rsidTr="004E0F7D">
        <w:tc>
          <w:tcPr>
            <w:tcW w:w="2802" w:type="dxa"/>
          </w:tcPr>
          <w:p w14:paraId="6110C36A" w14:textId="044CA5AD" w:rsidR="00097EFD" w:rsidRPr="004E0F7D" w:rsidRDefault="00097EFD" w:rsidP="00097EFD">
            <w:pPr>
              <w:suppressAutoHyphens w:val="0"/>
              <w:spacing w:line="276" w:lineRule="auto"/>
              <w:rPr>
                <w:rFonts w:cs="Arial"/>
                <w:lang w:eastAsia="en-GB"/>
              </w:rPr>
            </w:pPr>
          </w:p>
        </w:tc>
        <w:tc>
          <w:tcPr>
            <w:tcW w:w="6378" w:type="dxa"/>
          </w:tcPr>
          <w:p w14:paraId="5B25B4EA" w14:textId="05E44E5D" w:rsidR="00097EFD" w:rsidRPr="004E0F7D" w:rsidRDefault="00097EFD" w:rsidP="00CA2B95">
            <w:pPr>
              <w:pStyle w:val="ListParagraph"/>
              <w:numPr>
                <w:ilvl w:val="0"/>
                <w:numId w:val="120"/>
              </w:numPr>
              <w:tabs>
                <w:tab w:val="left" w:pos="340"/>
              </w:tabs>
              <w:spacing w:line="276" w:lineRule="auto"/>
              <w:ind w:left="340" w:hanging="340"/>
              <w:rPr>
                <w:rFonts w:cs="Arial"/>
                <w:szCs w:val="20"/>
                <w:lang w:eastAsia="en-GB"/>
              </w:rPr>
            </w:pPr>
            <w:r w:rsidRPr="004E0F7D">
              <w:rPr>
                <w:rFonts w:cs="Arial"/>
                <w:b/>
                <w:szCs w:val="20"/>
                <w:lang w:eastAsia="en-GB"/>
              </w:rPr>
              <w:t>The New Dowse Gallery</w:t>
            </w:r>
            <w:r w:rsidRPr="004E0F7D">
              <w:rPr>
                <w:rFonts w:cs="Arial"/>
                <w:szCs w:val="20"/>
                <w:lang w:eastAsia="en-GB"/>
              </w:rPr>
              <w:t>, 2007, Hutt City, New Zealand.</w:t>
            </w:r>
          </w:p>
        </w:tc>
      </w:tr>
      <w:tr w:rsidR="00097EFD" w:rsidRPr="004E0F7D" w14:paraId="77C40121" w14:textId="77777777" w:rsidTr="004E0F7D">
        <w:tc>
          <w:tcPr>
            <w:tcW w:w="2802" w:type="dxa"/>
          </w:tcPr>
          <w:p w14:paraId="5CEDFF2D" w14:textId="1D54A790" w:rsidR="00097EFD" w:rsidRPr="004E0F7D" w:rsidRDefault="00097EFD" w:rsidP="00097EFD">
            <w:pPr>
              <w:suppressAutoHyphens w:val="0"/>
              <w:spacing w:line="276" w:lineRule="auto"/>
              <w:rPr>
                <w:rFonts w:cs="Arial"/>
                <w:lang w:eastAsia="en-GB"/>
              </w:rPr>
            </w:pPr>
          </w:p>
        </w:tc>
        <w:tc>
          <w:tcPr>
            <w:tcW w:w="6378" w:type="dxa"/>
          </w:tcPr>
          <w:p w14:paraId="31634EAB" w14:textId="18D10644" w:rsidR="00097EFD" w:rsidRPr="004E0F7D" w:rsidRDefault="00097EFD" w:rsidP="00CA2B95">
            <w:pPr>
              <w:pStyle w:val="ListParagraph"/>
              <w:numPr>
                <w:ilvl w:val="0"/>
                <w:numId w:val="120"/>
              </w:numPr>
              <w:tabs>
                <w:tab w:val="left" w:pos="340"/>
              </w:tabs>
              <w:spacing w:line="276" w:lineRule="auto"/>
              <w:ind w:left="340" w:hanging="340"/>
              <w:rPr>
                <w:rFonts w:cs="Arial"/>
                <w:szCs w:val="20"/>
                <w:lang w:eastAsia="en-GB"/>
              </w:rPr>
            </w:pPr>
            <w:r w:rsidRPr="004E0F7D">
              <w:rPr>
                <w:rFonts w:cs="Arial"/>
                <w:i/>
                <w:szCs w:val="20"/>
                <w:lang w:eastAsia="en-GB"/>
              </w:rPr>
              <w:t>Still Moving</w:t>
            </w:r>
            <w:r w:rsidRPr="004E0F7D">
              <w:rPr>
                <w:rFonts w:cs="Arial"/>
                <w:szCs w:val="20"/>
                <w:lang w:eastAsia="en-GB"/>
              </w:rPr>
              <w:t xml:space="preserve"> festival, </w:t>
            </w:r>
            <w:r w:rsidRPr="004E0F7D">
              <w:rPr>
                <w:rFonts w:cs="Arial"/>
                <w:b/>
                <w:szCs w:val="20"/>
                <w:lang w:eastAsia="en-GB"/>
              </w:rPr>
              <w:t>Corbans Estate</w:t>
            </w:r>
            <w:r w:rsidRPr="004E0F7D">
              <w:rPr>
                <w:rFonts w:cs="Arial"/>
                <w:szCs w:val="20"/>
                <w:lang w:eastAsia="en-GB"/>
              </w:rPr>
              <w:t>, Waitakere City, New Zealand 2006.</w:t>
            </w:r>
          </w:p>
        </w:tc>
      </w:tr>
    </w:tbl>
    <w:p w14:paraId="215156A2" w14:textId="77777777" w:rsidR="00C518B9" w:rsidRPr="00C518B9" w:rsidRDefault="00C518B9" w:rsidP="00C518B9">
      <w:pPr>
        <w:suppressAutoHyphens w:val="0"/>
        <w:spacing w:line="276" w:lineRule="auto"/>
        <w:ind w:left="3545"/>
        <w:rPr>
          <w:rFonts w:ascii="Calibri" w:hAnsi="Calibri" w:cs="Arial"/>
          <w:sz w:val="22"/>
          <w:szCs w:val="22"/>
          <w:lang w:eastAsia="en-GB"/>
        </w:rPr>
      </w:pPr>
    </w:p>
    <w:p w14:paraId="48754D9B" w14:textId="77777777" w:rsidR="00C518B9" w:rsidRPr="00C518B9" w:rsidRDefault="00C518B9" w:rsidP="00C518B9">
      <w:pPr>
        <w:suppressAutoHyphens w:val="0"/>
        <w:spacing w:line="276" w:lineRule="auto"/>
        <w:ind w:left="4111" w:hanging="4111"/>
        <w:rPr>
          <w:rFonts w:ascii="Calibri" w:hAnsi="Calibri" w:cs="Arial"/>
          <w:sz w:val="22"/>
          <w:szCs w:val="22"/>
          <w:lang w:eastAsia="en-GB"/>
        </w:rPr>
      </w:pPr>
      <w:r w:rsidRPr="008808A6">
        <w:rPr>
          <w:rFonts w:ascii="Calibri" w:hAnsi="Calibri" w:cs="Arial"/>
          <w:noProof/>
          <w:sz w:val="22"/>
          <w:szCs w:val="22"/>
          <w:lang w:val="en-US" w:eastAsia="en-US"/>
        </w:rPr>
        <w:lastRenderedPageBreak/>
        <w:drawing>
          <wp:inline distT="0" distB="0" distL="0" distR="0" wp14:anchorId="6DC3096D" wp14:editId="6E4D7F60">
            <wp:extent cx="2671601" cy="1747520"/>
            <wp:effectExtent l="0" t="0" r="0" b="508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671601" cy="1747520"/>
                    </a:xfrm>
                    <a:prstGeom prst="rect">
                      <a:avLst/>
                    </a:prstGeom>
                    <a:noFill/>
                    <a:ln>
                      <a:noFill/>
                    </a:ln>
                  </pic:spPr>
                </pic:pic>
              </a:graphicData>
            </a:graphic>
          </wp:inline>
        </w:drawing>
      </w:r>
      <w:r w:rsidRPr="00C518B9">
        <w:rPr>
          <w:rFonts w:ascii="Calibri" w:hAnsi="Calibri" w:cs="Arial"/>
          <w:sz w:val="22"/>
          <w:szCs w:val="22"/>
          <w:lang w:eastAsia="en-GB"/>
        </w:rPr>
        <w:t xml:space="preserve">                </w:t>
      </w:r>
      <w:r w:rsidRPr="008808A6">
        <w:rPr>
          <w:rFonts w:ascii="Calibri" w:hAnsi="Calibri" w:cs="Arial"/>
          <w:noProof/>
          <w:sz w:val="22"/>
          <w:szCs w:val="22"/>
          <w:lang w:val="en-US" w:eastAsia="en-US"/>
        </w:rPr>
        <w:drawing>
          <wp:inline distT="0" distB="0" distL="0" distR="0" wp14:anchorId="2E1C6B8E" wp14:editId="1356ECCC">
            <wp:extent cx="2233295" cy="178614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lia screenhot[2].tiff"/>
                    <pic:cNvPicPr/>
                  </pic:nvPicPr>
                  <pic:blipFill>
                    <a:blip r:embed="rId59" cstate="screen">
                      <a:extLst>
                        <a:ext uri="{28A0092B-C50C-407E-A947-70E740481C1C}">
                          <a14:useLocalDpi xmlns:a14="http://schemas.microsoft.com/office/drawing/2010/main"/>
                        </a:ext>
                      </a:extLst>
                    </a:blip>
                    <a:stretch>
                      <a:fillRect/>
                    </a:stretch>
                  </pic:blipFill>
                  <pic:spPr>
                    <a:xfrm>
                      <a:off x="0" y="0"/>
                      <a:ext cx="2233865" cy="1786599"/>
                    </a:xfrm>
                    <a:prstGeom prst="rect">
                      <a:avLst/>
                    </a:prstGeom>
                  </pic:spPr>
                </pic:pic>
              </a:graphicData>
            </a:graphic>
          </wp:inline>
        </w:drawing>
      </w:r>
    </w:p>
    <w:p w14:paraId="572F1B75" w14:textId="77777777" w:rsidR="00C518B9" w:rsidRPr="00C518B9" w:rsidRDefault="00C518B9" w:rsidP="00C518B9">
      <w:pPr>
        <w:suppressAutoHyphens w:val="0"/>
        <w:spacing w:line="276" w:lineRule="auto"/>
        <w:ind w:left="4111" w:hanging="4111"/>
        <w:rPr>
          <w:rFonts w:ascii="Calibri" w:hAnsi="Calibri" w:cs="Arial"/>
          <w:lang w:eastAsia="en-GB"/>
        </w:rPr>
      </w:pPr>
      <w:r w:rsidRPr="00C518B9">
        <w:rPr>
          <w:rFonts w:ascii="Calibri" w:hAnsi="Calibri" w:cs="Arial"/>
          <w:lang w:eastAsia="en-GB"/>
        </w:rPr>
        <w:t xml:space="preserve">On the boat back </w:t>
      </w:r>
      <w:r w:rsidRPr="00C518B9">
        <w:rPr>
          <w:rFonts w:ascii="Calibri" w:hAnsi="Calibri" w:cs="Arial"/>
          <w:b/>
          <w:lang w:eastAsia="en-GB"/>
        </w:rPr>
        <w:t>One Day Sculpture Dunedin,</w:t>
      </w:r>
      <w:r w:rsidRPr="00C518B9">
        <w:rPr>
          <w:rFonts w:ascii="Calibri" w:hAnsi="Calibri" w:cs="Arial"/>
          <w:lang w:eastAsia="en-GB"/>
        </w:rPr>
        <w:t xml:space="preserve"> 2008</w:t>
      </w:r>
      <w:r w:rsidRPr="00C518B9">
        <w:rPr>
          <w:rFonts w:ascii="Calibri" w:hAnsi="Calibri" w:cs="Arial"/>
          <w:lang w:eastAsia="en-GB"/>
        </w:rPr>
        <w:tab/>
      </w:r>
      <w:r w:rsidRPr="00C518B9">
        <w:rPr>
          <w:rFonts w:ascii="Calibri" w:hAnsi="Calibri" w:cs="Arial"/>
          <w:lang w:eastAsia="en-GB"/>
        </w:rPr>
        <w:tab/>
        <w:t xml:space="preserve">Screen shot from </w:t>
      </w:r>
      <w:r w:rsidRPr="00C518B9">
        <w:rPr>
          <w:rFonts w:ascii="Calibri" w:hAnsi="Calibri" w:cs="Arial"/>
          <w:b/>
          <w:lang w:eastAsia="en-GB"/>
        </w:rPr>
        <w:t>Animalia Remix</w:t>
      </w:r>
      <w:r w:rsidRPr="00C518B9">
        <w:rPr>
          <w:rFonts w:ascii="Calibri" w:hAnsi="Calibri" w:cs="Arial"/>
          <w:lang w:eastAsia="en-GB"/>
        </w:rPr>
        <w:t>, 2006</w:t>
      </w:r>
    </w:p>
    <w:p w14:paraId="453D43C6" w14:textId="77777777" w:rsidR="00C518B9" w:rsidRPr="00C518B9" w:rsidRDefault="00C518B9" w:rsidP="00C518B9">
      <w:pPr>
        <w:suppressAutoHyphens w:val="0"/>
        <w:spacing w:line="276" w:lineRule="auto"/>
        <w:ind w:left="4111" w:hanging="4111"/>
        <w:rPr>
          <w:rFonts w:ascii="Calibri" w:hAnsi="Calibri" w:cs="Arial"/>
          <w:sz w:val="22"/>
          <w:szCs w:val="22"/>
          <w:lang w:eastAsia="en-GB"/>
        </w:rPr>
      </w:pPr>
      <w:r w:rsidRPr="00C518B9">
        <w:rPr>
          <w:rFonts w:ascii="Calibri" w:hAnsi="Calibri" w:cs="Arial"/>
          <w:lang w:eastAsia="en-GB"/>
        </w:rPr>
        <w:t>Curatorial project, Quarantine Island/Kamau Taurua,</w:t>
      </w:r>
      <w:r w:rsidRPr="00C518B9">
        <w:rPr>
          <w:rFonts w:ascii="Calibri" w:hAnsi="Calibri" w:cs="Arial"/>
          <w:lang w:eastAsia="en-GB"/>
        </w:rPr>
        <w:tab/>
        <w:t>Creative collaboration, Augmented Reality game</w:t>
      </w:r>
    </w:p>
    <w:p w14:paraId="5A5DEED3" w14:textId="77777777" w:rsidR="00C518B9" w:rsidRPr="00C518B9" w:rsidRDefault="00C518B9" w:rsidP="00C518B9">
      <w:pPr>
        <w:suppressAutoHyphens w:val="0"/>
        <w:spacing w:line="276" w:lineRule="auto"/>
        <w:ind w:left="4111" w:hanging="4111"/>
        <w:rPr>
          <w:rFonts w:ascii="Calibri" w:hAnsi="Calibri" w:cs="Arial"/>
          <w:sz w:val="22"/>
          <w:szCs w:val="22"/>
          <w:lang w:eastAsia="en-GB"/>
        </w:rPr>
      </w:pPr>
      <w:r w:rsidRPr="00C518B9">
        <w:rPr>
          <w:rFonts w:ascii="Calibri" w:hAnsi="Calibri" w:cs="Arial"/>
          <w:sz w:val="22"/>
          <w:szCs w:val="22"/>
          <w:lang w:eastAsia="en-GB"/>
        </w:rPr>
        <w:tab/>
      </w:r>
      <w:r w:rsidRPr="00C518B9">
        <w:rPr>
          <w:rFonts w:ascii="Calibri" w:hAnsi="Calibri" w:cs="Arial"/>
          <w:sz w:val="22"/>
          <w:szCs w:val="22"/>
          <w:lang w:eastAsia="en-GB"/>
        </w:rPr>
        <w:tab/>
      </w:r>
    </w:p>
    <w:p w14:paraId="60A00412" w14:textId="77777777" w:rsidR="00C518B9" w:rsidRPr="0025241C" w:rsidRDefault="00C518B9" w:rsidP="00C518B9">
      <w:pPr>
        <w:suppressAutoHyphens w:val="0"/>
        <w:spacing w:line="276" w:lineRule="auto"/>
        <w:rPr>
          <w:rFonts w:cs="Arial"/>
          <w:b/>
          <w:color w:val="943634" w:themeColor="accent2" w:themeShade="BF"/>
          <w:sz w:val="32"/>
          <w:szCs w:val="22"/>
          <w:lang w:eastAsia="en-GB"/>
        </w:rPr>
      </w:pPr>
      <w:r w:rsidRPr="0025241C">
        <w:rPr>
          <w:rFonts w:cs="Arial"/>
          <w:b/>
          <w:color w:val="943634" w:themeColor="accent2" w:themeShade="BF"/>
          <w:sz w:val="28"/>
          <w:szCs w:val="22"/>
          <w:lang w:eastAsia="en-GB"/>
        </w:rPr>
        <w:t>Residencies</w:t>
      </w:r>
      <w:r w:rsidRPr="0025241C">
        <w:rPr>
          <w:rFonts w:cs="Arial"/>
          <w:b/>
          <w:color w:val="943634" w:themeColor="accent2" w:themeShade="BF"/>
          <w:sz w:val="32"/>
          <w:szCs w:val="22"/>
          <w:lang w:eastAsia="en-GB"/>
        </w:rPr>
        <w:t xml:space="preserve"> </w:t>
      </w:r>
    </w:p>
    <w:tbl>
      <w:tblPr>
        <w:tblStyle w:val="TableGrid"/>
        <w:tblW w:w="0" w:type="auto"/>
        <w:tblCellMar>
          <w:top w:w="57" w:type="dxa"/>
          <w:bottom w:w="57" w:type="dxa"/>
        </w:tblCellMar>
        <w:tblLook w:val="04A0" w:firstRow="1" w:lastRow="0" w:firstColumn="1" w:lastColumn="0" w:noHBand="0" w:noVBand="1"/>
      </w:tblPr>
      <w:tblGrid>
        <w:gridCol w:w="2802"/>
        <w:gridCol w:w="6378"/>
      </w:tblGrid>
      <w:tr w:rsidR="0025241C" w:rsidRPr="004E0F7D" w14:paraId="3BFAD590" w14:textId="77777777" w:rsidTr="004E0F7D">
        <w:tc>
          <w:tcPr>
            <w:tcW w:w="2802" w:type="dxa"/>
          </w:tcPr>
          <w:p w14:paraId="3A32F766" w14:textId="1B1A89AA" w:rsidR="0025241C" w:rsidRPr="004E0F7D" w:rsidRDefault="0025241C" w:rsidP="005369BA">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(2006, 2010)</w:t>
            </w:r>
          </w:p>
        </w:tc>
        <w:tc>
          <w:tcPr>
            <w:tcW w:w="6378" w:type="dxa"/>
          </w:tcPr>
          <w:p w14:paraId="5049D846" w14:textId="52175179" w:rsidR="0025241C" w:rsidRPr="004E0F7D" w:rsidRDefault="0025241C" w:rsidP="0025241C">
            <w:pPr>
              <w:tabs>
                <w:tab w:val="left" w:pos="340"/>
              </w:tabs>
              <w:spacing w:line="276" w:lineRule="auto"/>
              <w:rPr>
                <w:rFonts w:cs="Arial"/>
                <w:lang w:eastAsia="en-GB"/>
              </w:rPr>
            </w:pPr>
            <w:r w:rsidRPr="004E0F7D">
              <w:rPr>
                <w:rFonts w:cs="Arial"/>
                <w:b/>
                <w:lang w:eastAsia="en-GB"/>
              </w:rPr>
              <w:t>Second Life, Art and Online worlds</w:t>
            </w:r>
            <w:r w:rsidRPr="004E0F7D">
              <w:rPr>
                <w:rFonts w:cs="Arial"/>
                <w:lang w:eastAsia="en-GB"/>
              </w:rPr>
              <w:t>, work developed at Solar Circuit Aotearoa New Zealand, (SCANZ), inaugural two-week international artist residency at WITT, Western Institute of Technology and Govett Brewster Gallery, Taranaki, New Zealand.</w:t>
            </w:r>
          </w:p>
        </w:tc>
      </w:tr>
      <w:tr w:rsidR="0025241C" w:rsidRPr="004E0F7D" w14:paraId="3F8D77D9" w14:textId="77777777" w:rsidTr="004E0F7D">
        <w:tc>
          <w:tcPr>
            <w:tcW w:w="2802" w:type="dxa"/>
          </w:tcPr>
          <w:p w14:paraId="0079CCF2" w14:textId="4709B391" w:rsidR="0025241C" w:rsidRPr="004E0F7D" w:rsidRDefault="0025241C" w:rsidP="005369BA">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(2005)</w:t>
            </w:r>
          </w:p>
        </w:tc>
        <w:tc>
          <w:tcPr>
            <w:tcW w:w="6378" w:type="dxa"/>
          </w:tcPr>
          <w:p w14:paraId="5BB811BD" w14:textId="4290716B" w:rsidR="0025241C" w:rsidRPr="004E0F7D" w:rsidRDefault="0025241C" w:rsidP="0025241C">
            <w:pPr>
              <w:tabs>
                <w:tab w:val="left" w:pos="340"/>
              </w:tabs>
              <w:spacing w:line="276" w:lineRule="auto"/>
              <w:rPr>
                <w:rFonts w:cs="Arial"/>
                <w:b/>
                <w:lang w:eastAsia="en-GB"/>
              </w:rPr>
            </w:pPr>
            <w:r w:rsidRPr="004E0F7D">
              <w:rPr>
                <w:rFonts w:cs="Arial"/>
                <w:lang w:eastAsia="en-GB"/>
              </w:rPr>
              <w:t xml:space="preserve">Selected artist, </w:t>
            </w:r>
            <w:r w:rsidRPr="004E0F7D">
              <w:rPr>
                <w:rFonts w:cs="Arial"/>
                <w:b/>
                <w:lang w:eastAsia="en-GB"/>
              </w:rPr>
              <w:t>HITLab NZ Creative New Zealand residency</w:t>
            </w:r>
            <w:r w:rsidRPr="004E0F7D">
              <w:rPr>
                <w:rFonts w:cs="Arial"/>
                <w:lang w:eastAsia="en-GB"/>
              </w:rPr>
              <w:t>.</w:t>
            </w:r>
          </w:p>
        </w:tc>
      </w:tr>
      <w:tr w:rsidR="0025241C" w:rsidRPr="004E0F7D" w14:paraId="30A87DEA" w14:textId="77777777" w:rsidTr="004E0F7D">
        <w:tc>
          <w:tcPr>
            <w:tcW w:w="2802" w:type="dxa"/>
          </w:tcPr>
          <w:p w14:paraId="7275CBCA" w14:textId="5FB7CD59" w:rsidR="0025241C" w:rsidRPr="004E0F7D" w:rsidRDefault="0025241C" w:rsidP="005369BA">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(2005, 2007)</w:t>
            </w:r>
          </w:p>
        </w:tc>
        <w:tc>
          <w:tcPr>
            <w:tcW w:w="6378" w:type="dxa"/>
          </w:tcPr>
          <w:p w14:paraId="66C46F0F" w14:textId="77777777" w:rsidR="0025241C" w:rsidRPr="004E0F7D" w:rsidRDefault="0025241C" w:rsidP="0025241C">
            <w:pPr>
              <w:suppressAutoHyphens w:val="0"/>
              <w:spacing w:line="276" w:lineRule="auto"/>
              <w:rPr>
                <w:rFonts w:cs="Arial"/>
                <w:b/>
                <w:bCs/>
                <w:lang w:eastAsia="en-GB"/>
              </w:rPr>
            </w:pPr>
            <w:r w:rsidRPr="004E0F7D">
              <w:rPr>
                <w:rFonts w:cs="Arial"/>
                <w:b/>
                <w:bCs/>
                <w:lang w:eastAsia="en-GB"/>
              </w:rPr>
              <w:t>Canterbury University, Christchurch, New Zealand.</w:t>
            </w:r>
          </w:p>
          <w:p w14:paraId="2C1805EF" w14:textId="02D06981" w:rsidR="0025241C" w:rsidRPr="004E0F7D" w:rsidRDefault="0025241C" w:rsidP="0025241C">
            <w:pPr>
              <w:suppressAutoHyphens w:val="0"/>
              <w:spacing w:line="276" w:lineRule="auto"/>
              <w:rPr>
                <w:rFonts w:cs="Arial"/>
                <w:lang w:eastAsia="en-GB"/>
              </w:rPr>
            </w:pPr>
            <w:r w:rsidRPr="004E0F7D">
              <w:rPr>
                <w:rFonts w:cs="Arial"/>
                <w:b/>
                <w:lang w:eastAsia="en-GB"/>
              </w:rPr>
              <w:t xml:space="preserve">SCANZ: </w:t>
            </w:r>
            <w:r w:rsidRPr="004E0F7D">
              <w:rPr>
                <w:rFonts w:cs="Arial"/>
                <w:lang w:eastAsia="en-GB"/>
              </w:rPr>
              <w:t>Solaor Circuit Aotearoa New Zeland, WITT, Taranaki</w:t>
            </w:r>
          </w:p>
        </w:tc>
      </w:tr>
    </w:tbl>
    <w:p w14:paraId="158C1649" w14:textId="77777777" w:rsidR="0025241C" w:rsidRDefault="0025241C" w:rsidP="00C518B9">
      <w:pPr>
        <w:suppressAutoHyphens w:val="0"/>
        <w:spacing w:line="276" w:lineRule="auto"/>
        <w:ind w:left="3545" w:hanging="3545"/>
        <w:rPr>
          <w:rFonts w:ascii="Calibri" w:hAnsi="Calibri" w:cs="Arial"/>
          <w:b/>
          <w:bCs/>
          <w:sz w:val="22"/>
          <w:szCs w:val="22"/>
          <w:lang w:eastAsia="en-GB"/>
        </w:rPr>
      </w:pPr>
    </w:p>
    <w:p w14:paraId="57522F3C" w14:textId="77777777" w:rsidR="00C518B9" w:rsidRPr="0025241C" w:rsidRDefault="00C518B9" w:rsidP="00C518B9">
      <w:pPr>
        <w:suppressAutoHyphens w:val="0"/>
        <w:spacing w:line="276" w:lineRule="auto"/>
        <w:ind w:left="3545" w:hanging="3545"/>
        <w:rPr>
          <w:rFonts w:cs="Arial"/>
          <w:b/>
          <w:color w:val="943634" w:themeColor="accent2" w:themeShade="BF"/>
          <w:sz w:val="32"/>
          <w:szCs w:val="22"/>
          <w:lang w:eastAsia="en-GB"/>
        </w:rPr>
      </w:pPr>
      <w:r w:rsidRPr="0025241C">
        <w:rPr>
          <w:rFonts w:cs="Arial"/>
          <w:b/>
          <w:color w:val="943634" w:themeColor="accent2" w:themeShade="BF"/>
          <w:sz w:val="28"/>
          <w:szCs w:val="22"/>
          <w:lang w:eastAsia="en-GB"/>
        </w:rPr>
        <w:t>Curatorial</w:t>
      </w:r>
      <w:r w:rsidRPr="0025241C">
        <w:rPr>
          <w:rFonts w:cs="Arial"/>
          <w:b/>
          <w:color w:val="943634" w:themeColor="accent2" w:themeShade="BF"/>
          <w:sz w:val="32"/>
          <w:szCs w:val="22"/>
          <w:lang w:eastAsia="en-GB"/>
        </w:rPr>
        <w:t xml:space="preserve"> </w:t>
      </w:r>
    </w:p>
    <w:tbl>
      <w:tblPr>
        <w:tblStyle w:val="TableGrid"/>
        <w:tblW w:w="0" w:type="auto"/>
        <w:tblCellMar>
          <w:top w:w="57" w:type="dxa"/>
          <w:bottom w:w="57" w:type="dxa"/>
        </w:tblCellMar>
        <w:tblLook w:val="04A0" w:firstRow="1" w:lastRow="0" w:firstColumn="1" w:lastColumn="0" w:noHBand="0" w:noVBand="1"/>
      </w:tblPr>
      <w:tblGrid>
        <w:gridCol w:w="2802"/>
        <w:gridCol w:w="6378"/>
      </w:tblGrid>
      <w:tr w:rsidR="005369BA" w:rsidRPr="004E0F7D" w14:paraId="0BE94C93" w14:textId="77777777" w:rsidTr="004E0F7D">
        <w:tc>
          <w:tcPr>
            <w:tcW w:w="2802" w:type="dxa"/>
          </w:tcPr>
          <w:p w14:paraId="3FC48089" w14:textId="5AE8AFDE" w:rsidR="005369BA" w:rsidRPr="004E0F7D" w:rsidRDefault="005369BA" w:rsidP="005369BA">
            <w:pPr>
              <w:suppressAutoHyphens w:val="0"/>
              <w:spacing w:line="276" w:lineRule="auto"/>
              <w:rPr>
                <w:rFonts w:cs="Arial"/>
                <w:lang w:eastAsia="en-GB"/>
              </w:rPr>
            </w:pPr>
            <w:r w:rsidRPr="004E0F7D">
              <w:rPr>
                <w:rFonts w:cs="Arial"/>
                <w:b/>
                <w:bCs/>
                <w:lang w:eastAsia="en-GB"/>
              </w:rPr>
              <w:t xml:space="preserve">McCaw C. </w:t>
            </w:r>
            <w:r w:rsidRPr="004E0F7D">
              <w:rPr>
                <w:rFonts w:cs="Arial"/>
                <w:lang w:eastAsia="en-GB"/>
              </w:rPr>
              <w:t>(2009) (curator)</w:t>
            </w:r>
          </w:p>
        </w:tc>
        <w:tc>
          <w:tcPr>
            <w:tcW w:w="6378" w:type="dxa"/>
          </w:tcPr>
          <w:p w14:paraId="7083D0AC" w14:textId="1FECEAA4" w:rsidR="005369BA" w:rsidRPr="004E0F7D" w:rsidRDefault="005369BA" w:rsidP="005369BA">
            <w:pPr>
              <w:tabs>
                <w:tab w:val="left" w:pos="340"/>
              </w:tabs>
              <w:spacing w:line="276" w:lineRule="auto"/>
              <w:rPr>
                <w:rFonts w:cs="Arial"/>
                <w:b/>
                <w:lang w:eastAsia="en-GB"/>
              </w:rPr>
            </w:pPr>
            <w:r w:rsidRPr="004E0F7D">
              <w:rPr>
                <w:rFonts w:cs="Arial"/>
                <w:i/>
                <w:lang w:eastAsia="en-GB"/>
              </w:rPr>
              <w:t>DECIDE, an exhibition of Tertiary Design.</w:t>
            </w:r>
            <w:r w:rsidRPr="004E0F7D">
              <w:rPr>
                <w:rFonts w:cs="Arial"/>
                <w:lang w:eastAsia="en-GB"/>
              </w:rPr>
              <w:t xml:space="preserve"> ANZAAE 2009 Mahi•Toi (Aotearoa New Zealand Association of Art Educators) Conference, Otago Polytechnic, New Zealand.</w:t>
            </w:r>
          </w:p>
        </w:tc>
      </w:tr>
      <w:tr w:rsidR="005369BA" w:rsidRPr="004E0F7D" w14:paraId="50AFB646" w14:textId="77777777" w:rsidTr="004E0F7D">
        <w:tc>
          <w:tcPr>
            <w:tcW w:w="2802" w:type="dxa"/>
          </w:tcPr>
          <w:p w14:paraId="4046AB0B" w14:textId="01563065" w:rsidR="005369BA" w:rsidRPr="004E0F7D" w:rsidRDefault="005369BA" w:rsidP="005369BA">
            <w:pPr>
              <w:suppressAutoHyphens w:val="0"/>
              <w:spacing w:line="276" w:lineRule="auto"/>
              <w:rPr>
                <w:rFonts w:cs="Arial"/>
                <w:lang w:eastAsia="en-GB"/>
              </w:rPr>
            </w:pPr>
            <w:r w:rsidRPr="004E0F7D">
              <w:rPr>
                <w:rFonts w:cs="Arial"/>
                <w:b/>
                <w:lang w:eastAsia="en-GB"/>
              </w:rPr>
              <w:t>McCaw C and Gillies R</w:t>
            </w:r>
            <w:r w:rsidRPr="004E0F7D">
              <w:rPr>
                <w:rFonts w:cs="Arial"/>
                <w:lang w:eastAsia="en-GB"/>
              </w:rPr>
              <w:t>, (2010)</w:t>
            </w:r>
            <w:r w:rsidRPr="004E0F7D">
              <w:rPr>
                <w:rFonts w:cs="Arial"/>
                <w:b/>
                <w:lang w:eastAsia="en-GB"/>
              </w:rPr>
              <w:t xml:space="preserve"> </w:t>
            </w:r>
          </w:p>
        </w:tc>
        <w:tc>
          <w:tcPr>
            <w:tcW w:w="6378" w:type="dxa"/>
          </w:tcPr>
          <w:p w14:paraId="721CA9EC" w14:textId="4AEB87F8" w:rsidR="005369BA" w:rsidRPr="004E0F7D" w:rsidRDefault="005369BA" w:rsidP="005369BA">
            <w:pPr>
              <w:tabs>
                <w:tab w:val="left" w:pos="340"/>
              </w:tabs>
              <w:spacing w:line="276" w:lineRule="auto"/>
              <w:rPr>
                <w:rFonts w:cs="Arial"/>
                <w:i/>
                <w:lang w:eastAsia="en-GB"/>
              </w:rPr>
            </w:pPr>
            <w:r w:rsidRPr="004E0F7D">
              <w:rPr>
                <w:rFonts w:cs="Arial"/>
                <w:b/>
                <w:lang w:eastAsia="en-GB"/>
              </w:rPr>
              <w:t>One Day Sculpture Dunedin</w:t>
            </w:r>
            <w:r w:rsidRPr="004E0F7D">
              <w:rPr>
                <w:rFonts w:cs="Arial"/>
                <w:lang w:eastAsia="en-GB"/>
              </w:rPr>
              <w:t xml:space="preserve">, part of the </w:t>
            </w:r>
            <w:r w:rsidRPr="004E0F7D">
              <w:rPr>
                <w:rFonts w:cs="Arial"/>
                <w:b/>
                <w:lang w:eastAsia="en-GB"/>
              </w:rPr>
              <w:t xml:space="preserve">One Day Sculpture </w:t>
            </w:r>
            <w:r w:rsidRPr="004E0F7D">
              <w:rPr>
                <w:rFonts w:cs="Arial"/>
                <w:lang w:eastAsia="en-GB"/>
              </w:rPr>
              <w:t xml:space="preserve">(curators) national series, </w:t>
            </w:r>
            <w:hyperlink r:id="rId60" w:history="1">
              <w:r w:rsidRPr="004E0F7D">
                <w:rPr>
                  <w:rFonts w:cs="Arial"/>
                  <w:iCs/>
                  <w:color w:val="0000FF"/>
                  <w:u w:val="single"/>
                  <w:lang w:val="en-AU" w:eastAsia="en-US"/>
                </w:rPr>
                <w:t>www.</w:t>
              </w:r>
              <w:r w:rsidRPr="004E0F7D">
                <w:rPr>
                  <w:rFonts w:cs="Arial"/>
                  <w:b/>
                  <w:bCs/>
                  <w:iCs/>
                  <w:color w:val="0000FF"/>
                  <w:u w:val="single"/>
                  <w:lang w:val="en-AU" w:eastAsia="en-US"/>
                </w:rPr>
                <w:t>onedaysculpture</w:t>
              </w:r>
              <w:r w:rsidRPr="004E0F7D">
                <w:rPr>
                  <w:rFonts w:cs="Arial"/>
                  <w:iCs/>
                  <w:color w:val="0000FF"/>
                  <w:u w:val="single"/>
                  <w:lang w:val="en-AU" w:eastAsia="en-US"/>
                </w:rPr>
                <w:t>.org.nz/</w:t>
              </w:r>
            </w:hyperlink>
          </w:p>
        </w:tc>
      </w:tr>
      <w:tr w:rsidR="005369BA" w:rsidRPr="004E0F7D" w14:paraId="29F9EAE0" w14:textId="77777777" w:rsidTr="004E0F7D">
        <w:tc>
          <w:tcPr>
            <w:tcW w:w="2802" w:type="dxa"/>
          </w:tcPr>
          <w:p w14:paraId="2D181B6F" w14:textId="2CE0E776" w:rsidR="005369BA" w:rsidRPr="004E0F7D" w:rsidRDefault="005369BA" w:rsidP="005369BA">
            <w:pPr>
              <w:suppressAutoHyphens w:val="0"/>
              <w:spacing w:line="276" w:lineRule="auto"/>
              <w:rPr>
                <w:rFonts w:cs="Arial"/>
                <w:b/>
                <w:lang w:eastAsia="en-GB"/>
              </w:rPr>
            </w:pPr>
            <w:r w:rsidRPr="004E0F7D">
              <w:rPr>
                <w:rFonts w:cs="Arial"/>
                <w:b/>
                <w:lang w:eastAsia="en-GB"/>
              </w:rPr>
              <w:t>McCaw, C.</w:t>
            </w:r>
            <w:r w:rsidRPr="004E0F7D">
              <w:rPr>
                <w:rFonts w:cs="Arial"/>
                <w:lang w:eastAsia="en-GB"/>
              </w:rPr>
              <w:t xml:space="preserve"> (2000)</w:t>
            </w:r>
          </w:p>
        </w:tc>
        <w:tc>
          <w:tcPr>
            <w:tcW w:w="6378" w:type="dxa"/>
          </w:tcPr>
          <w:p w14:paraId="10E12FF8" w14:textId="148304A7" w:rsidR="005369BA" w:rsidRPr="004E0F7D" w:rsidRDefault="005369BA" w:rsidP="005369BA">
            <w:pPr>
              <w:suppressAutoHyphens w:val="0"/>
              <w:spacing w:line="276" w:lineRule="auto"/>
              <w:rPr>
                <w:rFonts w:cs="Arial"/>
                <w:i/>
                <w:lang w:eastAsia="en-GB"/>
              </w:rPr>
            </w:pPr>
            <w:r w:rsidRPr="004E0F7D">
              <w:rPr>
                <w:rFonts w:cs="Arial"/>
                <w:lang w:eastAsia="en-GB"/>
              </w:rPr>
              <w:t xml:space="preserve">Curator, event designer </w:t>
            </w:r>
            <w:r w:rsidRPr="004E0F7D">
              <w:rPr>
                <w:rFonts w:cs="Arial"/>
                <w:b/>
                <w:lang w:eastAsia="en-GB"/>
              </w:rPr>
              <w:t>*The Picnic</w:t>
            </w:r>
            <w:r w:rsidRPr="004E0F7D">
              <w:rPr>
                <w:rFonts w:cs="Arial"/>
                <w:lang w:eastAsia="en-GB"/>
              </w:rPr>
              <w:t>*, trans-local art event, over 80 presenters, Wellington, Christchurch, Dunedin Port Chalmers</w:t>
            </w:r>
          </w:p>
        </w:tc>
      </w:tr>
    </w:tbl>
    <w:p w14:paraId="028E0DF7" w14:textId="77777777" w:rsidR="004E0F7D" w:rsidRDefault="004E0F7D" w:rsidP="00C518B9">
      <w:pPr>
        <w:suppressAutoHyphens w:val="0"/>
        <w:spacing w:line="240" w:lineRule="auto"/>
        <w:rPr>
          <w:rFonts w:cs="Arial"/>
          <w:b/>
          <w:color w:val="943634" w:themeColor="accent2" w:themeShade="BF"/>
          <w:sz w:val="32"/>
          <w:szCs w:val="24"/>
          <w:lang w:eastAsia="en-GB"/>
        </w:rPr>
      </w:pPr>
    </w:p>
    <w:p w14:paraId="2EFBD3D5" w14:textId="77777777" w:rsidR="00C518B9" w:rsidRPr="005369BA" w:rsidRDefault="00C518B9" w:rsidP="00C518B9">
      <w:pPr>
        <w:suppressAutoHyphens w:val="0"/>
        <w:spacing w:line="240" w:lineRule="auto"/>
        <w:rPr>
          <w:rFonts w:cs="Arial"/>
          <w:b/>
          <w:color w:val="943634" w:themeColor="accent2" w:themeShade="BF"/>
          <w:sz w:val="32"/>
          <w:szCs w:val="24"/>
          <w:lang w:eastAsia="en-GB"/>
        </w:rPr>
      </w:pPr>
      <w:r w:rsidRPr="005369BA">
        <w:rPr>
          <w:rFonts w:cs="Arial"/>
          <w:b/>
          <w:color w:val="943634" w:themeColor="accent2" w:themeShade="BF"/>
          <w:sz w:val="32"/>
          <w:szCs w:val="24"/>
          <w:lang w:eastAsia="en-GB"/>
        </w:rPr>
        <w:t>Research publications and dissemination</w:t>
      </w:r>
    </w:p>
    <w:p w14:paraId="0DFA5DE9" w14:textId="77777777" w:rsidR="00C518B9" w:rsidRPr="00C518B9" w:rsidRDefault="00C518B9" w:rsidP="00C518B9">
      <w:pPr>
        <w:suppressAutoHyphens w:val="0"/>
        <w:spacing w:line="240" w:lineRule="auto"/>
        <w:ind w:firstLine="709"/>
        <w:rPr>
          <w:rFonts w:ascii="Calibri" w:hAnsi="Calibri" w:cs="Arial"/>
          <w:b/>
          <w:i/>
          <w:sz w:val="24"/>
          <w:szCs w:val="24"/>
          <w:lang w:eastAsia="en-GB"/>
        </w:rPr>
      </w:pPr>
    </w:p>
    <w:p w14:paraId="58F16AB7" w14:textId="77777777" w:rsidR="00C518B9" w:rsidRPr="005369BA" w:rsidRDefault="00C518B9" w:rsidP="005369BA">
      <w:pPr>
        <w:suppressAutoHyphens w:val="0"/>
        <w:spacing w:after="120" w:line="240" w:lineRule="auto"/>
        <w:ind w:firstLine="709"/>
        <w:rPr>
          <w:rFonts w:cs="Arial"/>
          <w:bCs/>
          <w:i/>
          <w:color w:val="943634" w:themeColor="accent2" w:themeShade="BF"/>
          <w:sz w:val="24"/>
          <w:szCs w:val="24"/>
          <w:lang w:eastAsia="en-GB"/>
        </w:rPr>
      </w:pPr>
      <w:r w:rsidRPr="005369BA">
        <w:rPr>
          <w:rFonts w:cs="Arial"/>
          <w:b/>
          <w:i/>
          <w:color w:val="943634" w:themeColor="accent2" w:themeShade="BF"/>
          <w:sz w:val="24"/>
          <w:szCs w:val="24"/>
          <w:lang w:eastAsia="en-GB"/>
        </w:rPr>
        <w:t>Peer-reviewed journal articles</w:t>
      </w:r>
      <w:r w:rsidRPr="005369BA">
        <w:rPr>
          <w:rFonts w:cs="Arial"/>
          <w:b/>
          <w:bCs/>
          <w:i/>
          <w:color w:val="943634" w:themeColor="accent2" w:themeShade="BF"/>
          <w:sz w:val="24"/>
          <w:szCs w:val="24"/>
          <w:lang w:eastAsia="en-GB"/>
        </w:rPr>
        <w:t xml:space="preserve"> </w:t>
      </w:r>
    </w:p>
    <w:p w14:paraId="4097DBBA" w14:textId="6344C6E8" w:rsidR="00C518B9" w:rsidRPr="004E0F7D" w:rsidRDefault="00C518B9" w:rsidP="00C518B9">
      <w:pPr>
        <w:suppressAutoHyphens w:val="0"/>
        <w:spacing w:line="276" w:lineRule="auto"/>
        <w:rPr>
          <w:rFonts w:cs="Arial"/>
          <w:lang w:eastAsia="en-GB"/>
        </w:rPr>
      </w:pPr>
      <w:r w:rsidRPr="004E0F7D">
        <w:rPr>
          <w:rFonts w:cs="Arial"/>
          <w:b/>
          <w:bCs/>
          <w:lang w:eastAsia="en-GB"/>
        </w:rPr>
        <w:t>McCaw, C. and McKinlay, P</w:t>
      </w:r>
      <w:r w:rsidR="00B3161A" w:rsidRPr="004E0F7D">
        <w:rPr>
          <w:rFonts w:cs="Arial"/>
          <w:b/>
          <w:bCs/>
          <w:lang w:eastAsia="en-GB"/>
        </w:rPr>
        <w:t xml:space="preserve">. </w:t>
      </w:r>
      <w:r w:rsidRPr="004E0F7D">
        <w:rPr>
          <w:rFonts w:cs="Arial"/>
          <w:lang w:eastAsia="en-GB"/>
        </w:rPr>
        <w:t xml:space="preserve">(2012) </w:t>
      </w:r>
    </w:p>
    <w:p w14:paraId="1CD541F8" w14:textId="77777777" w:rsidR="00C518B9" w:rsidRPr="004E0F7D" w:rsidRDefault="00C518B9" w:rsidP="005369BA">
      <w:pPr>
        <w:suppressAutoHyphens w:val="0"/>
        <w:spacing w:after="60" w:line="276" w:lineRule="auto"/>
        <w:ind w:left="709"/>
        <w:rPr>
          <w:rFonts w:cs="Arial"/>
          <w:lang w:eastAsia="en-GB"/>
        </w:rPr>
      </w:pPr>
      <w:r w:rsidRPr="004E0F7D">
        <w:rPr>
          <w:rFonts w:cs="Arial"/>
          <w:lang w:eastAsia="en-GB"/>
        </w:rPr>
        <w:t xml:space="preserve">‘A Community Project: The Making of 'Te Moananui a Kiwa" </w:t>
      </w:r>
      <w:r w:rsidRPr="004E0F7D">
        <w:rPr>
          <w:rFonts w:cs="Arial"/>
          <w:i/>
          <w:lang w:eastAsia="en-GB"/>
        </w:rPr>
        <w:t xml:space="preserve">Scope art and design, </w:t>
      </w:r>
      <w:r w:rsidRPr="004E0F7D">
        <w:rPr>
          <w:rFonts w:cs="Arial"/>
          <w:lang w:eastAsia="en-GB"/>
        </w:rPr>
        <w:t>Issue 7 'Border Crossings: New Dialogues in Pacific Art &amp; Design' ISSN 1177-5653 pp122-127</w:t>
      </w:r>
    </w:p>
    <w:p w14:paraId="3C5080F0" w14:textId="77777777" w:rsidR="00C518B9" w:rsidRPr="004E0F7D" w:rsidRDefault="00C518B9" w:rsidP="005369BA">
      <w:pPr>
        <w:keepNext/>
        <w:keepLines/>
        <w:suppressAutoHyphens w:val="0"/>
        <w:spacing w:line="276" w:lineRule="auto"/>
        <w:rPr>
          <w:rFonts w:cs="Arial"/>
          <w:lang w:eastAsia="en-GB"/>
        </w:rPr>
      </w:pPr>
      <w:r w:rsidRPr="004E0F7D">
        <w:rPr>
          <w:rFonts w:cs="Arial"/>
          <w:b/>
          <w:bCs/>
          <w:lang w:eastAsia="en-GB"/>
        </w:rPr>
        <w:t>McCaw, C. &amp; Ballard, S.</w:t>
      </w:r>
      <w:r w:rsidRPr="004E0F7D">
        <w:rPr>
          <w:rFonts w:cs="Arial"/>
          <w:lang w:eastAsia="en-GB"/>
        </w:rPr>
        <w:t xml:space="preserve"> (2007) </w:t>
      </w:r>
    </w:p>
    <w:p w14:paraId="776F59B7" w14:textId="77777777" w:rsidR="00C518B9" w:rsidRPr="004E0F7D" w:rsidRDefault="00C518B9" w:rsidP="00C518B9">
      <w:pPr>
        <w:suppressAutoHyphens w:val="0"/>
        <w:spacing w:line="276" w:lineRule="auto"/>
        <w:ind w:left="709"/>
        <w:rPr>
          <w:rFonts w:cs="Arial"/>
          <w:color w:val="0000FF"/>
          <w:u w:val="single"/>
          <w:lang w:eastAsia="en-GB"/>
        </w:rPr>
      </w:pPr>
      <w:r w:rsidRPr="004E0F7D">
        <w:rPr>
          <w:rFonts w:cs="Arial"/>
          <w:lang w:eastAsia="en-GB"/>
        </w:rPr>
        <w:t xml:space="preserve">‘Embedded Ecologies’. </w:t>
      </w:r>
      <w:r w:rsidRPr="004E0F7D">
        <w:rPr>
          <w:rFonts w:cs="Arial"/>
          <w:i/>
          <w:lang w:eastAsia="en-GB"/>
        </w:rPr>
        <w:t>Scope: Contemporary Research Topics (Art</w:t>
      </w:r>
      <w:r w:rsidRPr="004E0F7D">
        <w:rPr>
          <w:rFonts w:cs="Arial"/>
          <w:lang w:eastAsia="en-GB"/>
        </w:rPr>
        <w:t>) Art:2, November 2007, eds Lonie, B., Schmidt, L., pp28-37, ISSN: 1177-5653 (hard copy) or ISSN: 1177-5661 (online) www.thescopes.org</w:t>
      </w:r>
    </w:p>
    <w:p w14:paraId="05D1BC38" w14:textId="77777777" w:rsidR="00C518B9" w:rsidRDefault="00C518B9" w:rsidP="00C518B9">
      <w:pPr>
        <w:suppressAutoHyphens w:val="0"/>
        <w:spacing w:line="240" w:lineRule="auto"/>
        <w:rPr>
          <w:rFonts w:cs="Arial"/>
          <w:color w:val="0000FF"/>
          <w:sz w:val="24"/>
          <w:szCs w:val="24"/>
          <w:u w:val="single"/>
          <w:lang w:eastAsia="en-GB"/>
        </w:rPr>
      </w:pPr>
    </w:p>
    <w:p w14:paraId="1EBA6EA3" w14:textId="77777777" w:rsidR="004E0F7D" w:rsidRDefault="004E0F7D" w:rsidP="00C518B9">
      <w:pPr>
        <w:suppressAutoHyphens w:val="0"/>
        <w:spacing w:line="240" w:lineRule="auto"/>
        <w:rPr>
          <w:rFonts w:cs="Arial"/>
          <w:color w:val="0000FF"/>
          <w:sz w:val="24"/>
          <w:szCs w:val="24"/>
          <w:u w:val="single"/>
          <w:lang w:eastAsia="en-GB"/>
        </w:rPr>
      </w:pPr>
    </w:p>
    <w:p w14:paraId="713315A4" w14:textId="77777777" w:rsidR="004E0F7D" w:rsidRDefault="004E0F7D" w:rsidP="00C518B9">
      <w:pPr>
        <w:suppressAutoHyphens w:val="0"/>
        <w:spacing w:line="240" w:lineRule="auto"/>
        <w:rPr>
          <w:rFonts w:cs="Arial"/>
          <w:color w:val="0000FF"/>
          <w:sz w:val="24"/>
          <w:szCs w:val="24"/>
          <w:u w:val="single"/>
          <w:lang w:eastAsia="en-GB"/>
        </w:rPr>
      </w:pPr>
    </w:p>
    <w:p w14:paraId="5A2E51B0" w14:textId="77777777" w:rsidR="00C518B9" w:rsidRPr="005369BA" w:rsidRDefault="00C518B9" w:rsidP="005369BA">
      <w:pPr>
        <w:suppressAutoHyphens w:val="0"/>
        <w:spacing w:after="120" w:line="240" w:lineRule="auto"/>
        <w:ind w:firstLine="709"/>
        <w:rPr>
          <w:rFonts w:cs="Arial"/>
          <w:b/>
          <w:i/>
          <w:color w:val="943634" w:themeColor="accent2" w:themeShade="BF"/>
          <w:sz w:val="24"/>
          <w:szCs w:val="22"/>
          <w:lang w:eastAsia="en-GB"/>
        </w:rPr>
      </w:pPr>
      <w:r w:rsidRPr="005369BA">
        <w:rPr>
          <w:rFonts w:cs="Arial"/>
          <w:b/>
          <w:i/>
          <w:color w:val="943634" w:themeColor="accent2" w:themeShade="BF"/>
          <w:sz w:val="24"/>
          <w:szCs w:val="22"/>
          <w:lang w:eastAsia="en-GB"/>
        </w:rPr>
        <w:lastRenderedPageBreak/>
        <w:t>Peer-reviewed book chapters</w:t>
      </w:r>
    </w:p>
    <w:p w14:paraId="3E00A042" w14:textId="77777777" w:rsidR="00C518B9" w:rsidRPr="004E0F7D" w:rsidRDefault="00C518B9" w:rsidP="00C518B9">
      <w:pPr>
        <w:suppressAutoHyphens w:val="0"/>
        <w:spacing w:line="240" w:lineRule="auto"/>
        <w:rPr>
          <w:rFonts w:cs="Arial"/>
          <w:b/>
          <w:lang w:eastAsia="en-GB"/>
        </w:rPr>
      </w:pPr>
      <w:r w:rsidRPr="004E0F7D">
        <w:rPr>
          <w:rFonts w:cs="Arial"/>
          <w:b/>
          <w:lang w:eastAsia="en-GB"/>
        </w:rPr>
        <w:t>McCaw C</w:t>
      </w:r>
      <w:r w:rsidRPr="004E0F7D">
        <w:rPr>
          <w:rFonts w:cs="Arial"/>
          <w:lang w:eastAsia="en-GB"/>
        </w:rPr>
        <w:t>. (2014 -pending)</w:t>
      </w:r>
      <w:r w:rsidRPr="004E0F7D">
        <w:rPr>
          <w:rFonts w:cs="Arial"/>
          <w:b/>
          <w:lang w:eastAsia="en-GB"/>
        </w:rPr>
        <w:t xml:space="preserve"> </w:t>
      </w:r>
    </w:p>
    <w:p w14:paraId="3910DD38" w14:textId="77777777" w:rsidR="00C518B9" w:rsidRPr="004E0F7D" w:rsidRDefault="00C518B9" w:rsidP="005369BA">
      <w:pPr>
        <w:suppressAutoHyphens w:val="0"/>
        <w:spacing w:after="120" w:line="240" w:lineRule="auto"/>
        <w:ind w:left="709"/>
        <w:rPr>
          <w:rFonts w:cs="Arial"/>
          <w:lang w:eastAsia="en-GB"/>
        </w:rPr>
      </w:pPr>
      <w:r w:rsidRPr="004E0F7D">
        <w:rPr>
          <w:rFonts w:cs="Arial"/>
          <w:lang w:eastAsia="en-GB"/>
        </w:rPr>
        <w:t xml:space="preserve">‘Considering New Zealand’s landscapes as technosocial’ in Abbott M. and Bowring, J. (eds.) </w:t>
      </w:r>
      <w:r w:rsidRPr="004E0F7D">
        <w:rPr>
          <w:rFonts w:cs="Arial"/>
          <w:u w:val="single"/>
          <w:lang w:eastAsia="en-GB"/>
        </w:rPr>
        <w:t>Genius Loci</w:t>
      </w:r>
      <w:r w:rsidRPr="004E0F7D">
        <w:rPr>
          <w:rFonts w:cs="Arial"/>
          <w:lang w:eastAsia="en-GB"/>
        </w:rPr>
        <w:t>, Otago University Press.</w:t>
      </w:r>
    </w:p>
    <w:p w14:paraId="57036DA2" w14:textId="77777777" w:rsidR="00C518B9" w:rsidRPr="004E0F7D" w:rsidRDefault="00C518B9" w:rsidP="00C518B9">
      <w:pPr>
        <w:suppressAutoHyphens w:val="0"/>
        <w:spacing w:line="276" w:lineRule="auto"/>
        <w:rPr>
          <w:rFonts w:cs="Arial"/>
          <w:lang w:eastAsia="en-GB"/>
        </w:rPr>
      </w:pPr>
      <w:r w:rsidRPr="004E0F7D">
        <w:rPr>
          <w:rFonts w:cs="Arial"/>
          <w:b/>
          <w:lang w:eastAsia="en-GB"/>
        </w:rPr>
        <w:t>McCaw C., Glen L, Oliver, M</w:t>
      </w:r>
      <w:r w:rsidRPr="004E0F7D">
        <w:rPr>
          <w:rFonts w:cs="Arial"/>
          <w:lang w:eastAsia="en-GB"/>
        </w:rPr>
        <w:t xml:space="preserve"> (2015 – pending) </w:t>
      </w:r>
    </w:p>
    <w:p w14:paraId="3991B3D9" w14:textId="77777777" w:rsidR="00C518B9" w:rsidRPr="004E0F7D" w:rsidRDefault="00C518B9" w:rsidP="005369BA">
      <w:pPr>
        <w:suppressAutoHyphens w:val="0"/>
        <w:spacing w:line="276" w:lineRule="auto"/>
        <w:ind w:left="720"/>
        <w:rPr>
          <w:rFonts w:cs="Arial"/>
          <w:lang w:eastAsia="en-GB"/>
        </w:rPr>
      </w:pPr>
      <w:r w:rsidRPr="004E0F7D">
        <w:rPr>
          <w:rFonts w:cs="Arial"/>
          <w:lang w:eastAsia="en-GB"/>
        </w:rPr>
        <w:t>‘Design education in, with and through exhibition contexts: A design school working in social history storytelling partnerships in New Zealand.’</w:t>
      </w:r>
    </w:p>
    <w:p w14:paraId="25AD5710" w14:textId="77777777" w:rsidR="00C518B9" w:rsidRPr="004E0F7D" w:rsidRDefault="00C518B9" w:rsidP="005369BA">
      <w:pPr>
        <w:suppressAutoHyphens w:val="0"/>
        <w:spacing w:after="120" w:line="276" w:lineRule="auto"/>
        <w:ind w:firstLine="720"/>
        <w:rPr>
          <w:rFonts w:cs="Arial"/>
          <w:lang w:eastAsia="en-GB"/>
        </w:rPr>
      </w:pPr>
      <w:r w:rsidRPr="004E0F7D">
        <w:rPr>
          <w:rFonts w:cs="Arial"/>
          <w:lang w:eastAsia="en-GB"/>
        </w:rPr>
        <w:t>Musuem Ideas,</w:t>
      </w:r>
    </w:p>
    <w:p w14:paraId="26BAB43E" w14:textId="77777777" w:rsidR="00C518B9" w:rsidRPr="004E0F7D" w:rsidRDefault="00C518B9" w:rsidP="00C518B9">
      <w:pPr>
        <w:suppressAutoHyphens w:val="0"/>
        <w:spacing w:line="276" w:lineRule="auto"/>
        <w:rPr>
          <w:rFonts w:cs="Arial"/>
          <w:i/>
          <w:lang w:eastAsia="en-GB"/>
        </w:rPr>
      </w:pPr>
      <w:r w:rsidRPr="004E0F7D">
        <w:rPr>
          <w:rFonts w:cs="Arial"/>
          <w:b/>
          <w:bCs/>
          <w:lang w:eastAsia="en-GB"/>
        </w:rPr>
        <w:t>McCaw C. and Gillies R.</w:t>
      </w:r>
      <w:r w:rsidRPr="004E0F7D">
        <w:rPr>
          <w:rFonts w:cs="Arial"/>
          <w:lang w:eastAsia="en-GB"/>
        </w:rPr>
        <w:t xml:space="preserve"> (2009</w:t>
      </w:r>
      <w:r w:rsidRPr="004E0F7D">
        <w:rPr>
          <w:rFonts w:cs="Arial"/>
          <w:i/>
          <w:lang w:eastAsia="en-GB"/>
        </w:rPr>
        <w:t>).</w:t>
      </w:r>
    </w:p>
    <w:p w14:paraId="63A1806B" w14:textId="77777777" w:rsidR="00C518B9" w:rsidRPr="004E0F7D" w:rsidRDefault="00C518B9" w:rsidP="005369BA">
      <w:pPr>
        <w:suppressAutoHyphens w:val="0"/>
        <w:spacing w:after="120" w:line="276" w:lineRule="auto"/>
        <w:ind w:left="709" w:firstLine="60"/>
        <w:rPr>
          <w:rFonts w:cs="Arial"/>
          <w:lang w:eastAsia="en-GB"/>
        </w:rPr>
      </w:pPr>
      <w:r w:rsidRPr="004E0F7D">
        <w:rPr>
          <w:rFonts w:cs="Arial"/>
          <w:lang w:eastAsia="en-GB"/>
        </w:rPr>
        <w:t xml:space="preserve">This curatorial introduction precedes Bramwell, A. </w:t>
      </w:r>
      <w:r w:rsidRPr="004E0F7D">
        <w:rPr>
          <w:rFonts w:cs="Arial"/>
          <w:i/>
          <w:lang w:eastAsia="en-GB"/>
        </w:rPr>
        <w:t xml:space="preserve">'Intertidal' </w:t>
      </w:r>
      <w:r w:rsidRPr="004E0F7D">
        <w:rPr>
          <w:rFonts w:cs="Arial"/>
          <w:lang w:eastAsia="en-GB"/>
        </w:rPr>
        <w:t xml:space="preserve">in </w:t>
      </w:r>
      <w:r w:rsidRPr="004E0F7D">
        <w:rPr>
          <w:rFonts w:cs="Arial"/>
          <w:u w:val="single"/>
          <w:lang w:eastAsia="en-GB"/>
        </w:rPr>
        <w:t>One Day Sculpture,</w:t>
      </w:r>
      <w:r w:rsidRPr="004E0F7D">
        <w:rPr>
          <w:rFonts w:cs="Arial"/>
          <w:lang w:eastAsia="en-GB"/>
        </w:rPr>
        <w:t xml:space="preserve"> Cross, D, &amp; Doherty, C (Eds.), Kerber Verlag (2009) pp. 116-125, ISBN978-3-86678-333-1.</w:t>
      </w:r>
    </w:p>
    <w:p w14:paraId="45C8772A"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McCaw, C. and Gillies R.</w:t>
      </w:r>
      <w:r w:rsidRPr="004E0F7D">
        <w:rPr>
          <w:rFonts w:cs="Arial"/>
          <w:lang w:eastAsia="en-GB"/>
        </w:rPr>
        <w:t xml:space="preserve"> (2009) </w:t>
      </w:r>
    </w:p>
    <w:p w14:paraId="36906E7C" w14:textId="77777777" w:rsidR="00C518B9" w:rsidRPr="004E0F7D" w:rsidRDefault="00C518B9" w:rsidP="005369BA">
      <w:pPr>
        <w:suppressAutoHyphens w:val="0"/>
        <w:spacing w:after="120" w:line="276" w:lineRule="auto"/>
        <w:ind w:left="709" w:firstLine="60"/>
        <w:rPr>
          <w:rFonts w:cs="Arial"/>
          <w:lang w:eastAsia="en-GB"/>
        </w:rPr>
      </w:pPr>
      <w:r w:rsidRPr="004E0F7D">
        <w:rPr>
          <w:rFonts w:cs="Arial"/>
          <w:i/>
          <w:lang w:eastAsia="en-GB"/>
        </w:rPr>
        <w:t>'Intertidal: The Island Experience'</w:t>
      </w:r>
      <w:r w:rsidRPr="004E0F7D">
        <w:rPr>
          <w:rFonts w:cs="Arial"/>
          <w:lang w:eastAsia="en-GB"/>
        </w:rPr>
        <w:t xml:space="preserve">. Blue Oyster Arts Trust, </w:t>
      </w:r>
      <w:r w:rsidRPr="004E0F7D">
        <w:rPr>
          <w:rFonts w:cs="Arial"/>
          <w:u w:val="single"/>
          <w:lang w:eastAsia="en-GB"/>
        </w:rPr>
        <w:t>Blue Oyster Tenth Anniversary Publication: Old, New, Borrowed, Blue,</w:t>
      </w:r>
      <w:r w:rsidRPr="004E0F7D">
        <w:rPr>
          <w:rFonts w:cs="Arial"/>
          <w:lang w:eastAsia="en-GB"/>
        </w:rPr>
        <w:t xml:space="preserve"> eds Campbell, J. and Wolf E., ISBN 978-0-473-15590-2, Blue Oyster Gallery: Dunedin.</w:t>
      </w:r>
    </w:p>
    <w:p w14:paraId="5DEB57EC"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(2007)</w:t>
      </w:r>
    </w:p>
    <w:p w14:paraId="2898E083" w14:textId="3C2A9944" w:rsidR="00C518B9" w:rsidRPr="004E0F7D" w:rsidRDefault="00C518B9" w:rsidP="005369BA">
      <w:pPr>
        <w:suppressAutoHyphens w:val="0"/>
        <w:spacing w:line="276" w:lineRule="auto"/>
        <w:ind w:left="709"/>
        <w:rPr>
          <w:rFonts w:cs="Arial"/>
          <w:lang w:eastAsia="en-GB"/>
        </w:rPr>
      </w:pPr>
      <w:r w:rsidRPr="004E0F7D">
        <w:rPr>
          <w:rFonts w:cs="Arial"/>
          <w:lang w:eastAsia="en-GB"/>
        </w:rPr>
        <w:t>‘</w:t>
      </w:r>
      <w:r w:rsidRPr="004E0F7D">
        <w:rPr>
          <w:rFonts w:cs="Arial"/>
          <w:i/>
          <w:lang w:eastAsia="en-GB"/>
        </w:rPr>
        <w:t>ADA: a web of sites’</w:t>
      </w:r>
      <w:r w:rsidRPr="004E0F7D">
        <w:rPr>
          <w:rFonts w:cs="Arial"/>
          <w:lang w:eastAsia="en-GB"/>
        </w:rPr>
        <w:t xml:space="preserve">. </w:t>
      </w:r>
      <w:r w:rsidRPr="004E0F7D">
        <w:rPr>
          <w:rFonts w:cs="Arial"/>
          <w:u w:val="single"/>
          <w:lang w:eastAsia="en-GB"/>
        </w:rPr>
        <w:t>Aotearoa Digital Arts Reader</w:t>
      </w:r>
      <w:r w:rsidRPr="004E0F7D">
        <w:rPr>
          <w:rFonts w:cs="Arial"/>
          <w:lang w:eastAsia="en-GB"/>
        </w:rPr>
        <w:t>, Clouds Publishing, pp14-20, by invitation.</w:t>
      </w:r>
    </w:p>
    <w:p w14:paraId="0BE9CB06" w14:textId="77777777" w:rsidR="00C518B9" w:rsidRPr="005369BA" w:rsidRDefault="00C518B9" w:rsidP="00C518B9">
      <w:pPr>
        <w:suppressAutoHyphens w:val="0"/>
        <w:spacing w:line="240" w:lineRule="auto"/>
        <w:rPr>
          <w:rFonts w:cs="Arial"/>
          <w:sz w:val="24"/>
          <w:szCs w:val="24"/>
          <w:lang w:eastAsia="en-GB"/>
        </w:rPr>
      </w:pPr>
    </w:p>
    <w:p w14:paraId="231E58F5" w14:textId="77777777" w:rsidR="00C518B9" w:rsidRPr="005369BA" w:rsidRDefault="00C518B9" w:rsidP="005369BA">
      <w:pPr>
        <w:suppressAutoHyphens w:val="0"/>
        <w:spacing w:after="120" w:line="240" w:lineRule="auto"/>
        <w:ind w:firstLine="709"/>
        <w:rPr>
          <w:rFonts w:cs="Arial"/>
          <w:b/>
          <w:i/>
          <w:color w:val="943634" w:themeColor="accent2" w:themeShade="BF"/>
          <w:sz w:val="24"/>
          <w:szCs w:val="24"/>
          <w:lang w:eastAsia="en-GB"/>
        </w:rPr>
      </w:pPr>
      <w:r w:rsidRPr="005369BA">
        <w:rPr>
          <w:rFonts w:cs="Arial"/>
          <w:b/>
          <w:i/>
          <w:color w:val="943634" w:themeColor="accent2" w:themeShade="BF"/>
          <w:sz w:val="24"/>
          <w:szCs w:val="24"/>
          <w:lang w:eastAsia="en-GB"/>
        </w:rPr>
        <w:t>Refereed conference proceedings</w:t>
      </w:r>
    </w:p>
    <w:p w14:paraId="5E47762F" w14:textId="77777777" w:rsidR="00C518B9" w:rsidRPr="004E0F7D" w:rsidRDefault="00C518B9" w:rsidP="00C518B9">
      <w:pPr>
        <w:suppressAutoHyphens w:val="0"/>
        <w:spacing w:line="240" w:lineRule="auto"/>
        <w:rPr>
          <w:rFonts w:cs="Arial"/>
          <w:b/>
          <w:bCs/>
          <w:lang w:eastAsia="en-GB"/>
        </w:rPr>
      </w:pPr>
      <w:r w:rsidRPr="004E0F7D">
        <w:rPr>
          <w:rFonts w:cs="Arial"/>
          <w:b/>
          <w:bCs/>
          <w:lang w:eastAsia="en-GB"/>
        </w:rPr>
        <w:t xml:space="preserve">McCaw, C. </w:t>
      </w:r>
      <w:r w:rsidRPr="004E0F7D">
        <w:rPr>
          <w:rFonts w:cs="Arial"/>
          <w:bCs/>
          <w:lang w:eastAsia="en-GB"/>
        </w:rPr>
        <w:t>(2015)</w:t>
      </w:r>
      <w:r w:rsidRPr="004E0F7D">
        <w:rPr>
          <w:rFonts w:cs="Arial"/>
          <w:b/>
          <w:bCs/>
          <w:lang w:eastAsia="en-GB"/>
        </w:rPr>
        <w:t xml:space="preserve"> </w:t>
      </w:r>
    </w:p>
    <w:p w14:paraId="768DD857" w14:textId="77777777" w:rsidR="00C518B9" w:rsidRPr="004E0F7D" w:rsidRDefault="00C518B9" w:rsidP="005369BA">
      <w:pPr>
        <w:suppressAutoHyphens w:val="0"/>
        <w:spacing w:after="120" w:line="240" w:lineRule="auto"/>
        <w:ind w:left="720"/>
        <w:rPr>
          <w:rFonts w:cs="Arial"/>
          <w:b/>
          <w:lang w:eastAsia="en-GB"/>
        </w:rPr>
      </w:pPr>
      <w:r w:rsidRPr="004E0F7D">
        <w:rPr>
          <w:rFonts w:cs="Arial"/>
          <w:bCs/>
          <w:i/>
          <w:lang w:eastAsia="en-GB"/>
        </w:rPr>
        <w:t xml:space="preserve">Representing Landscapes: </w:t>
      </w:r>
      <w:r w:rsidRPr="004E0F7D">
        <w:rPr>
          <w:rFonts w:cs="Arial"/>
          <w:i/>
          <w:lang w:eastAsia="en-GB"/>
        </w:rPr>
        <w:t xml:space="preserve">Understanding the role of art and design in mediating a culture of seeing New Zealand landscapes </w:t>
      </w:r>
      <w:r w:rsidRPr="004E0F7D">
        <w:rPr>
          <w:rFonts w:cs="Arial"/>
          <w:b/>
          <w:lang w:eastAsia="en-GB"/>
        </w:rPr>
        <w:t>Summer Cumulus: The Virtuous Circle:</w:t>
      </w:r>
      <w:r w:rsidRPr="004E0F7D">
        <w:rPr>
          <w:rFonts w:cs="Arial"/>
          <w:lang w:eastAsia="en-GB"/>
        </w:rPr>
        <w:t xml:space="preserve">Politecnico di Milano 3-7 June 2015, Abstract published in print proceedings, </w:t>
      </w:r>
      <w:r w:rsidRPr="004E0F7D">
        <w:rPr>
          <w:rFonts w:eastAsiaTheme="minorEastAsia" w:cs="Arial"/>
          <w:lang w:val="en-US" w:eastAsia="en-US"/>
        </w:rPr>
        <w:t>McGraw Hill Education</w:t>
      </w:r>
      <w:r w:rsidRPr="004E0F7D">
        <w:rPr>
          <w:rFonts w:cs="Arial"/>
          <w:lang w:eastAsia="en-GB"/>
        </w:rPr>
        <w:t xml:space="preserve"> 2015. Full paper online pending.</w:t>
      </w:r>
    </w:p>
    <w:p w14:paraId="4549A554" w14:textId="77777777" w:rsidR="00C518B9" w:rsidRPr="004E0F7D" w:rsidRDefault="00C518B9" w:rsidP="00C518B9">
      <w:pPr>
        <w:suppressAutoHyphens w:val="0"/>
        <w:spacing w:line="276" w:lineRule="auto"/>
        <w:rPr>
          <w:rFonts w:cs="Arial"/>
          <w:b/>
          <w:bCs/>
          <w:lang w:eastAsia="en-GB"/>
        </w:rPr>
      </w:pPr>
      <w:r w:rsidRPr="004E0F7D">
        <w:rPr>
          <w:rFonts w:cs="Arial"/>
          <w:b/>
          <w:bCs/>
          <w:lang w:eastAsia="en-GB"/>
        </w:rPr>
        <w:t>McCaw, C., Henderson, L</w:t>
      </w:r>
      <w:r w:rsidRPr="004E0F7D">
        <w:rPr>
          <w:rFonts w:cs="Arial"/>
          <w:bCs/>
          <w:lang w:eastAsia="en-GB"/>
        </w:rPr>
        <w:t>. (2014 – pending)</w:t>
      </w:r>
      <w:r w:rsidRPr="004E0F7D">
        <w:rPr>
          <w:rFonts w:cs="Arial"/>
          <w:b/>
          <w:bCs/>
          <w:lang w:eastAsia="en-GB"/>
        </w:rPr>
        <w:t xml:space="preserve"> </w:t>
      </w:r>
    </w:p>
    <w:p w14:paraId="3558742A" w14:textId="77777777" w:rsidR="00C518B9" w:rsidRPr="004E0F7D" w:rsidRDefault="00C518B9" w:rsidP="005369BA">
      <w:pPr>
        <w:suppressAutoHyphens w:val="0"/>
        <w:spacing w:after="120" w:line="276" w:lineRule="auto"/>
        <w:ind w:left="709"/>
        <w:rPr>
          <w:rFonts w:cs="Arial"/>
          <w:bCs/>
          <w:lang w:eastAsia="en-GB"/>
        </w:rPr>
      </w:pPr>
      <w:r w:rsidRPr="004E0F7D">
        <w:rPr>
          <w:rFonts w:cs="Arial"/>
          <w:i/>
          <w:lang w:eastAsia="en-GB"/>
        </w:rPr>
        <w:t>Making a splash: developing design projects through a design curriculum and studio experiences</w:t>
      </w:r>
      <w:r w:rsidRPr="004E0F7D">
        <w:rPr>
          <w:rFonts w:cs="Arial"/>
          <w:b/>
          <w:bCs/>
          <w:lang w:eastAsia="en-GB"/>
        </w:rPr>
        <w:t xml:space="preserve"> Emerging Practice Conference 13 October 2014, </w:t>
      </w:r>
      <w:r w:rsidRPr="004E0F7D">
        <w:rPr>
          <w:rFonts w:cs="Arial"/>
          <w:bCs/>
          <w:lang w:eastAsia="en-GB"/>
        </w:rPr>
        <w:t>Tongji University, Shanghai, China</w:t>
      </w:r>
    </w:p>
    <w:p w14:paraId="1D6D3146"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 xml:space="preserve">McCaw C., Oliver M., Glen, L. </w:t>
      </w:r>
      <w:r w:rsidRPr="004E0F7D">
        <w:rPr>
          <w:rFonts w:cs="Arial"/>
          <w:lang w:eastAsia="en-GB"/>
        </w:rPr>
        <w:t xml:space="preserve">(2014) </w:t>
      </w:r>
    </w:p>
    <w:p w14:paraId="0107FEE2" w14:textId="77777777" w:rsidR="00C518B9" w:rsidRPr="004E0F7D" w:rsidRDefault="00C518B9" w:rsidP="005369BA">
      <w:pPr>
        <w:suppressAutoHyphens w:val="0"/>
        <w:spacing w:after="120" w:line="276" w:lineRule="auto"/>
        <w:ind w:left="709"/>
        <w:rPr>
          <w:rFonts w:cs="Arial"/>
          <w:lang w:eastAsia="en-GB"/>
        </w:rPr>
      </w:pPr>
      <w:r w:rsidRPr="004E0F7D">
        <w:rPr>
          <w:rFonts w:cs="Arial"/>
          <w:i/>
          <w:lang w:eastAsia="en-GB"/>
        </w:rPr>
        <w:t>Restaging a garden party: sharing social histories through the design of digital and material interactive experiences</w:t>
      </w:r>
      <w:r w:rsidRPr="004E0F7D">
        <w:rPr>
          <w:rFonts w:cs="Arial"/>
          <w:lang w:eastAsia="en-GB"/>
        </w:rPr>
        <w:t xml:space="preserve">, </w:t>
      </w:r>
      <w:r w:rsidRPr="004E0F7D">
        <w:rPr>
          <w:rFonts w:cs="Arial"/>
          <w:b/>
          <w:lang w:eastAsia="en-GB"/>
        </w:rPr>
        <w:t>NODEM</w:t>
      </w:r>
      <w:r w:rsidRPr="004E0F7D">
        <w:rPr>
          <w:rFonts w:cs="Arial"/>
          <w:lang w:eastAsia="en-GB"/>
        </w:rPr>
        <w:t>, Warsaw, Poland http://www.nodem.org/conferences/nodem-2014/ December 3-7 2014</w:t>
      </w:r>
    </w:p>
    <w:p w14:paraId="1D3A909D"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(2012) </w:t>
      </w:r>
    </w:p>
    <w:p w14:paraId="6ACA8F44" w14:textId="77777777" w:rsidR="00C518B9" w:rsidRPr="004E0F7D" w:rsidRDefault="00C518B9" w:rsidP="00C518B9">
      <w:pPr>
        <w:suppressAutoHyphens w:val="0"/>
        <w:spacing w:line="276" w:lineRule="auto"/>
        <w:ind w:left="709"/>
        <w:rPr>
          <w:rFonts w:cs="Arial"/>
          <w:lang w:eastAsia="en-GB"/>
        </w:rPr>
      </w:pPr>
      <w:r w:rsidRPr="004E0F7D">
        <w:rPr>
          <w:rFonts w:cs="Arial"/>
          <w:i/>
          <w:lang w:eastAsia="en-GB"/>
        </w:rPr>
        <w:t>Design and Social Histories, Heritage on Harbourside,</w:t>
      </w:r>
      <w:r w:rsidRPr="004E0F7D">
        <w:rPr>
          <w:rFonts w:cs="Arial"/>
          <w:lang w:eastAsia="en-GB"/>
        </w:rPr>
        <w:t xml:space="preserve"> </w:t>
      </w:r>
      <w:r w:rsidRPr="004E0F7D">
        <w:rPr>
          <w:rFonts w:cs="Arial"/>
          <w:b/>
          <w:lang w:eastAsia="en-GB"/>
        </w:rPr>
        <w:t>Cumulus Northern World Mandate</w:t>
      </w:r>
      <w:r w:rsidRPr="004E0F7D">
        <w:rPr>
          <w:rFonts w:cs="Arial"/>
          <w:lang w:eastAsia="en-GB"/>
        </w:rPr>
        <w:t>, Aalto University, Helsinki, Finland May 22-25 2012</w:t>
      </w:r>
    </w:p>
    <w:p w14:paraId="77E71D0C" w14:textId="3ED63E8E" w:rsidR="00C518B9" w:rsidRPr="004E0F7D" w:rsidRDefault="00C518B9" w:rsidP="005369BA">
      <w:pPr>
        <w:suppressAutoHyphens w:val="0"/>
        <w:spacing w:after="120" w:line="276" w:lineRule="auto"/>
        <w:ind w:firstLine="709"/>
        <w:rPr>
          <w:rFonts w:cs="Arial"/>
          <w:lang w:eastAsia="en-GB"/>
        </w:rPr>
      </w:pPr>
      <w:r w:rsidRPr="004E0F7D">
        <w:rPr>
          <w:rFonts w:cs="Arial"/>
          <w:lang w:eastAsia="en-GB"/>
        </w:rPr>
        <w:t xml:space="preserve">Published in conference proceedings, </w:t>
      </w:r>
      <w:r w:rsidR="005369BA" w:rsidRPr="004E0F7D">
        <w:rPr>
          <w:rFonts w:cs="Arial"/>
          <w:lang w:eastAsia="en-GB"/>
        </w:rPr>
        <w:t>`</w:t>
      </w:r>
      <w:r w:rsidR="005369BA" w:rsidRPr="004E0F7D">
        <w:rPr>
          <w:rFonts w:cs="Arial"/>
          <w:lang w:eastAsia="en-GB"/>
        </w:rPr>
        <w:tab/>
      </w:r>
      <w:r w:rsidRPr="004E0F7D">
        <w:rPr>
          <w:rFonts w:cs="Arial"/>
          <w:lang w:eastAsia="en-GB"/>
        </w:rPr>
        <w:t>http://cumulushelsinki2012.org/academic_papers/</w:t>
      </w:r>
    </w:p>
    <w:p w14:paraId="785248D2"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(2011) </w:t>
      </w:r>
    </w:p>
    <w:p w14:paraId="07C09D0C" w14:textId="77777777" w:rsidR="00C518B9" w:rsidRPr="004E0F7D" w:rsidRDefault="00C518B9" w:rsidP="005369BA">
      <w:pPr>
        <w:suppressAutoHyphens w:val="0"/>
        <w:spacing w:after="120" w:line="276" w:lineRule="auto"/>
        <w:ind w:left="709"/>
        <w:rPr>
          <w:rFonts w:cs="Arial"/>
          <w:lang w:eastAsia="en-GB"/>
        </w:rPr>
      </w:pPr>
      <w:r w:rsidRPr="004E0F7D">
        <w:rPr>
          <w:rFonts w:cs="Arial"/>
          <w:i/>
          <w:lang w:eastAsia="en-GB"/>
        </w:rPr>
        <w:t>Social histories in conversation.</w:t>
      </w:r>
      <w:r w:rsidRPr="004E0F7D">
        <w:rPr>
          <w:rFonts w:cs="Arial"/>
          <w:lang w:eastAsia="en-GB"/>
        </w:rPr>
        <w:t xml:space="preserve"> </w:t>
      </w:r>
      <w:r w:rsidRPr="004E0F7D">
        <w:rPr>
          <w:rFonts w:cs="Arial"/>
          <w:b/>
          <w:lang w:eastAsia="en-GB"/>
        </w:rPr>
        <w:t>Expanding Documentary conference</w:t>
      </w:r>
      <w:r w:rsidRPr="004E0F7D">
        <w:rPr>
          <w:rFonts w:cs="Arial"/>
          <w:lang w:eastAsia="en-GB"/>
        </w:rPr>
        <w:t xml:space="preserve"> 2011, XIIIth Biennial Conference, Nga Wae o Horotiu Marae, Auckland University of Technology, 7-9 December 2011. Paper published in conference proceedings.</w:t>
      </w:r>
    </w:p>
    <w:p w14:paraId="03559979"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(2011) </w:t>
      </w:r>
    </w:p>
    <w:p w14:paraId="05ED6EB5" w14:textId="77777777" w:rsidR="00C518B9" w:rsidRPr="004E0F7D" w:rsidRDefault="00C518B9" w:rsidP="005369BA">
      <w:pPr>
        <w:suppressAutoHyphens w:val="0"/>
        <w:spacing w:after="120" w:line="276" w:lineRule="auto"/>
        <w:ind w:left="709"/>
        <w:rPr>
          <w:rFonts w:cs="Arial"/>
          <w:lang w:eastAsia="en-GB"/>
        </w:rPr>
      </w:pPr>
      <w:r w:rsidRPr="004E0F7D">
        <w:rPr>
          <w:rFonts w:cs="Arial"/>
          <w:i/>
          <w:lang w:eastAsia="en-GB"/>
        </w:rPr>
        <w:t>Interaction and networking offline: social histories and connectivity across time and in urban spaces.</w:t>
      </w:r>
      <w:r w:rsidRPr="004E0F7D">
        <w:rPr>
          <w:rFonts w:cs="Arial"/>
          <w:lang w:eastAsia="en-GB"/>
        </w:rPr>
        <w:t xml:space="preserve"> </w:t>
      </w:r>
      <w:r w:rsidRPr="004E0F7D">
        <w:rPr>
          <w:rFonts w:cs="Arial"/>
          <w:b/>
          <w:lang w:eastAsia="en-GB"/>
        </w:rPr>
        <w:t>Resilience in Urban Design conference</w:t>
      </w:r>
      <w:r w:rsidRPr="004E0F7D">
        <w:rPr>
          <w:rFonts w:cs="Arial"/>
          <w:lang w:eastAsia="en-GB"/>
        </w:rPr>
        <w:t>, the 4th International Urban Design Conference Queensland, Australia. AST Management Pty, Queensland Australia, pp 139-146 ISBN 9780-9808-147-3-6, Proceedings are available at http://urbandesignaustralia.com.au/flipbook11/index.html</w:t>
      </w:r>
    </w:p>
    <w:p w14:paraId="1871E354"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lastRenderedPageBreak/>
        <w:t xml:space="preserve">McCaw, C., Oliver, M., Leyton, L., Miller, M. </w:t>
      </w:r>
      <w:r w:rsidRPr="004E0F7D">
        <w:rPr>
          <w:rFonts w:cs="Arial"/>
          <w:lang w:eastAsia="en-GB"/>
        </w:rPr>
        <w:t xml:space="preserve">(2010) </w:t>
      </w:r>
    </w:p>
    <w:p w14:paraId="642ADBD0" w14:textId="77777777" w:rsidR="00C518B9" w:rsidRPr="004E0F7D" w:rsidRDefault="00C518B9" w:rsidP="005369BA">
      <w:pPr>
        <w:suppressAutoHyphens w:val="0"/>
        <w:spacing w:after="120" w:line="276" w:lineRule="auto"/>
        <w:ind w:left="709"/>
        <w:rPr>
          <w:rFonts w:cs="Arial"/>
          <w:lang w:eastAsia="en-GB"/>
        </w:rPr>
      </w:pPr>
      <w:r w:rsidRPr="004E0F7D">
        <w:rPr>
          <w:rFonts w:cs="Arial"/>
          <w:i/>
          <w:lang w:eastAsia="en-GB"/>
        </w:rPr>
        <w:t>Face To Face: Meeting Histories on the Street</w:t>
      </w:r>
      <w:r w:rsidRPr="004E0F7D">
        <w:rPr>
          <w:rFonts w:cs="Arial"/>
          <w:lang w:eastAsia="en-GB"/>
        </w:rPr>
        <w:t xml:space="preserve">. </w:t>
      </w:r>
      <w:r w:rsidRPr="004E0F7D">
        <w:rPr>
          <w:rFonts w:cs="Arial"/>
          <w:b/>
          <w:lang w:eastAsia="en-GB"/>
        </w:rPr>
        <w:t xml:space="preserve">IE '10 </w:t>
      </w:r>
      <w:r w:rsidRPr="004E0F7D">
        <w:rPr>
          <w:rFonts w:cs="Arial"/>
          <w:u w:val="single"/>
          <w:lang w:eastAsia="en-GB"/>
        </w:rPr>
        <w:t>Proceedings of the 7th Australasian Conference on Interactive Entertainment</w:t>
      </w:r>
      <w:r w:rsidRPr="004E0F7D">
        <w:rPr>
          <w:rFonts w:cs="Arial"/>
          <w:lang w:eastAsia="en-GB"/>
        </w:rPr>
        <w:t xml:space="preserve">, New Zealand 2011 ISBN: 978-1-4503-0566-2, http://dl.acm.org/citation.cfm?id=2078113 </w:t>
      </w:r>
    </w:p>
    <w:p w14:paraId="5B3FB3A5"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(2010) </w:t>
      </w:r>
    </w:p>
    <w:p w14:paraId="35DBAF29" w14:textId="77777777" w:rsidR="00C518B9" w:rsidRPr="004E0F7D" w:rsidRDefault="00C518B9" w:rsidP="005369BA">
      <w:pPr>
        <w:suppressAutoHyphens w:val="0"/>
        <w:spacing w:after="120" w:line="276" w:lineRule="auto"/>
        <w:ind w:left="709"/>
        <w:rPr>
          <w:rFonts w:cs="Arial"/>
          <w:lang w:eastAsia="en-GB"/>
        </w:rPr>
      </w:pPr>
      <w:r w:rsidRPr="004E0F7D">
        <w:rPr>
          <w:rFonts w:cs="Arial"/>
          <w:i/>
          <w:lang w:eastAsia="en-GB"/>
        </w:rPr>
        <w:t>Design, Telling Stories and Regional Development</w:t>
      </w:r>
      <w:r w:rsidRPr="004E0F7D">
        <w:rPr>
          <w:rFonts w:cs="Arial"/>
          <w:lang w:eastAsia="en-GB"/>
        </w:rPr>
        <w:t xml:space="preserve">. </w:t>
      </w:r>
      <w:r w:rsidRPr="004E0F7D">
        <w:rPr>
          <w:rFonts w:cs="Arial"/>
          <w:b/>
          <w:lang w:eastAsia="en-GB"/>
        </w:rPr>
        <w:t>DesignEd Asia,</w:t>
      </w:r>
      <w:r w:rsidRPr="004E0F7D">
        <w:rPr>
          <w:rFonts w:cs="Arial"/>
          <w:lang w:eastAsia="en-GB"/>
        </w:rPr>
        <w:t xml:space="preserve"> conference and proceedings 30 Nov-1 Dec 2010</w:t>
      </w:r>
    </w:p>
    <w:p w14:paraId="47DB9927"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 xml:space="preserve">McCaw, C. </w:t>
      </w:r>
      <w:r w:rsidRPr="004E0F7D">
        <w:rPr>
          <w:rFonts w:cs="Arial"/>
          <w:lang w:eastAsia="en-GB"/>
        </w:rPr>
        <w:t>(2009)</w:t>
      </w:r>
    </w:p>
    <w:p w14:paraId="4E8F3E2A" w14:textId="77777777" w:rsidR="00C518B9" w:rsidRPr="004E0F7D" w:rsidRDefault="00C518B9" w:rsidP="005369BA">
      <w:pPr>
        <w:suppressAutoHyphens w:val="0"/>
        <w:spacing w:after="120" w:line="276" w:lineRule="auto"/>
        <w:ind w:left="709" w:firstLine="60"/>
        <w:rPr>
          <w:rFonts w:cs="Arial"/>
          <w:lang w:eastAsia="en-GB"/>
        </w:rPr>
      </w:pPr>
      <w:r w:rsidRPr="004E0F7D">
        <w:rPr>
          <w:rFonts w:cs="Arial"/>
          <w:i/>
          <w:lang w:eastAsia="en-GB"/>
        </w:rPr>
        <w:t>An Ecological approach to Teaching Digital Media Theory in Tertiary Art and Design Education</w:t>
      </w:r>
      <w:r w:rsidRPr="004E0F7D">
        <w:rPr>
          <w:rFonts w:cs="Arial"/>
          <w:lang w:eastAsia="en-GB"/>
        </w:rPr>
        <w:t xml:space="preserve">. </w:t>
      </w:r>
      <w:r w:rsidRPr="004E0F7D">
        <w:rPr>
          <w:rFonts w:cs="Arial"/>
          <w:b/>
          <w:lang w:eastAsia="en-GB"/>
        </w:rPr>
        <w:t>ANZAAE 2009 Mahi Toi conference</w:t>
      </w:r>
      <w:r w:rsidRPr="004E0F7D">
        <w:rPr>
          <w:rFonts w:cs="Arial"/>
          <w:lang w:eastAsia="en-GB"/>
        </w:rPr>
        <w:t>, Dunedin School of Art and the School of Design, Otago Polytechnic, 20-23 April, Dunedin</w:t>
      </w:r>
    </w:p>
    <w:p w14:paraId="6850B8A8"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(2008) </w:t>
      </w:r>
    </w:p>
    <w:p w14:paraId="7BC8F858" w14:textId="77777777" w:rsidR="00C518B9" w:rsidRPr="004E0F7D" w:rsidRDefault="00C518B9" w:rsidP="005369BA">
      <w:pPr>
        <w:suppressAutoHyphens w:val="0"/>
        <w:spacing w:after="120" w:line="276" w:lineRule="auto"/>
        <w:ind w:left="709"/>
        <w:rPr>
          <w:rFonts w:cs="Arial"/>
          <w:lang w:eastAsia="en-GB"/>
        </w:rPr>
      </w:pPr>
      <w:r w:rsidRPr="004E0F7D">
        <w:rPr>
          <w:rFonts w:cs="Arial"/>
          <w:i/>
          <w:lang w:eastAsia="en-GB"/>
        </w:rPr>
        <w:t>New Zealand: a web of sites</w:t>
      </w:r>
      <w:r w:rsidRPr="004E0F7D">
        <w:rPr>
          <w:rFonts w:cs="Arial"/>
          <w:lang w:eastAsia="en-GB"/>
        </w:rPr>
        <w:t xml:space="preserve">. </w:t>
      </w:r>
      <w:r w:rsidRPr="004E0F7D">
        <w:rPr>
          <w:rFonts w:cs="Arial"/>
          <w:b/>
          <w:lang w:eastAsia="en-GB"/>
        </w:rPr>
        <w:t xml:space="preserve">14th International Symposium on Electronic Art 2008 </w:t>
      </w:r>
      <w:r w:rsidRPr="004E0F7D">
        <w:rPr>
          <w:rFonts w:cs="Arial"/>
          <w:lang w:eastAsia="en-GB"/>
        </w:rPr>
        <w:t xml:space="preserve">(ISEA2008 Pte Ltd). </w:t>
      </w:r>
      <w:r w:rsidRPr="004E0F7D">
        <w:rPr>
          <w:rFonts w:cs="Arial"/>
          <w:u w:val="single"/>
          <w:lang w:eastAsia="en-GB"/>
        </w:rPr>
        <w:t>Proceedings of ISEA2008: The 14th International Symposium on Electronic</w:t>
      </w:r>
      <w:r w:rsidRPr="004E0F7D">
        <w:rPr>
          <w:rFonts w:cs="Arial"/>
          <w:lang w:eastAsia="en-GB"/>
        </w:rPr>
        <w:t xml:space="preserve"> Art ISBN: 978-981-08-0768-9. Conference Dates: 25 July - 3 August 2008, pp. 343-344, available </w:t>
      </w:r>
      <w:hyperlink r:id="rId61" w:history="1">
        <w:r w:rsidRPr="004E0F7D">
          <w:rPr>
            <w:rFonts w:cs="Arial"/>
            <w:color w:val="0000FF"/>
            <w:u w:val="single"/>
            <w:lang w:eastAsia="en-GB"/>
          </w:rPr>
          <w:t>http://www.isea2008singapore.org/</w:t>
        </w:r>
      </w:hyperlink>
    </w:p>
    <w:p w14:paraId="6BFBCFC9" w14:textId="77777777" w:rsidR="00C518B9" w:rsidRPr="004E0F7D" w:rsidRDefault="00C518B9" w:rsidP="005369BA">
      <w:pPr>
        <w:tabs>
          <w:tab w:val="left" w:pos="709"/>
        </w:tabs>
        <w:suppressAutoHyphens w:val="0"/>
        <w:spacing w:after="120" w:line="276" w:lineRule="auto"/>
        <w:ind w:left="709" w:hanging="851"/>
        <w:rPr>
          <w:rFonts w:cs="Arial"/>
          <w:b/>
          <w:lang w:eastAsia="en-GB"/>
        </w:rPr>
      </w:pPr>
      <w:r w:rsidRPr="004E0F7D">
        <w:rPr>
          <w:rFonts w:cs="Arial"/>
          <w:b/>
          <w:lang w:eastAsia="en-GB"/>
        </w:rPr>
        <w:t>McCaw, C.and Gillies R,</w:t>
      </w:r>
      <w:r w:rsidRPr="004E0F7D">
        <w:rPr>
          <w:rFonts w:cs="Arial"/>
          <w:lang w:eastAsia="en-GB"/>
        </w:rPr>
        <w:t xml:space="preserve"> (2008) </w:t>
      </w:r>
      <w:r w:rsidRPr="004E0F7D">
        <w:rPr>
          <w:rFonts w:cs="Arial"/>
          <w:i/>
          <w:lang w:eastAsia="en-GB"/>
        </w:rPr>
        <w:t xml:space="preserve">Dunedin Does Not Exist </w:t>
      </w:r>
      <w:r w:rsidRPr="004E0F7D">
        <w:rPr>
          <w:rFonts w:cs="Arial"/>
          <w:b/>
          <w:lang w:eastAsia="en-GB"/>
        </w:rPr>
        <w:t>14th International Symposium on Electronic Art,  Singapore</w:t>
      </w:r>
      <w:r w:rsidRPr="004E0F7D">
        <w:rPr>
          <w:rFonts w:cs="Arial"/>
          <w:lang w:eastAsia="en-GB"/>
        </w:rPr>
        <w:t xml:space="preserve">(ISEA2008 Pte Ltd). </w:t>
      </w:r>
      <w:r w:rsidRPr="004E0F7D">
        <w:rPr>
          <w:rFonts w:cs="Arial"/>
          <w:u w:val="single"/>
          <w:lang w:eastAsia="en-GB"/>
        </w:rPr>
        <w:t>Proceedings of ISEA2008: The 14th International Symposium on Electronic</w:t>
      </w:r>
      <w:r w:rsidRPr="004E0F7D">
        <w:rPr>
          <w:rFonts w:cs="Arial"/>
          <w:lang w:eastAsia="en-GB"/>
        </w:rPr>
        <w:t xml:space="preserve"> Art ISBN: 978-981-08-0768-9, pp 340-342, available http://www.isea2008singapore.org</w:t>
      </w:r>
    </w:p>
    <w:p w14:paraId="01FC0538" w14:textId="77777777" w:rsidR="00C518B9" w:rsidRPr="004E0F7D" w:rsidRDefault="00C518B9" w:rsidP="00C518B9">
      <w:pPr>
        <w:suppressAutoHyphens w:val="0"/>
        <w:spacing w:line="276" w:lineRule="auto"/>
        <w:rPr>
          <w:rFonts w:cs="Arial"/>
          <w:lang w:eastAsia="en-GB"/>
        </w:rPr>
      </w:pPr>
      <w:r w:rsidRPr="004E0F7D">
        <w:rPr>
          <w:rFonts w:cs="Arial"/>
          <w:b/>
          <w:bCs/>
          <w:lang w:eastAsia="en-GB"/>
        </w:rPr>
        <w:t>McCaw, C.</w:t>
      </w:r>
      <w:r w:rsidRPr="004E0F7D">
        <w:rPr>
          <w:rFonts w:cs="Arial"/>
          <w:lang w:eastAsia="en-GB"/>
        </w:rPr>
        <w:t xml:space="preserve"> (2007) </w:t>
      </w:r>
    </w:p>
    <w:p w14:paraId="3C60E9A5" w14:textId="77777777" w:rsidR="00C518B9" w:rsidRPr="004E0F7D" w:rsidRDefault="00C518B9" w:rsidP="005369BA">
      <w:pPr>
        <w:suppressAutoHyphens w:val="0"/>
        <w:spacing w:after="120" w:line="276" w:lineRule="auto"/>
        <w:ind w:left="709"/>
        <w:rPr>
          <w:rFonts w:cs="Arial"/>
          <w:lang w:eastAsia="en-GB"/>
        </w:rPr>
      </w:pPr>
      <w:r w:rsidRPr="004E0F7D">
        <w:rPr>
          <w:rFonts w:cs="Arial"/>
          <w:i/>
          <w:lang w:eastAsia="en-GB"/>
        </w:rPr>
        <w:t>Art and (Second) Life; Over the Hills and Far Away?</w:t>
      </w:r>
      <w:r w:rsidRPr="004E0F7D">
        <w:rPr>
          <w:rFonts w:cs="Arial"/>
          <w:lang w:eastAsia="en-GB"/>
        </w:rPr>
        <w:t xml:space="preserve"> </w:t>
      </w:r>
      <w:r w:rsidRPr="004E0F7D">
        <w:rPr>
          <w:rFonts w:cs="Arial"/>
          <w:b/>
          <w:lang w:eastAsia="en-GB"/>
        </w:rPr>
        <w:t>DAC, Digital Art and Culture Conference,</w:t>
      </w:r>
      <w:r w:rsidRPr="004E0F7D">
        <w:rPr>
          <w:rFonts w:cs="Arial"/>
          <w:lang w:eastAsia="en-GB"/>
        </w:rPr>
        <w:t xml:space="preserve"> Perth, Australia. </w:t>
      </w:r>
      <w:r w:rsidRPr="004E0F7D">
        <w:rPr>
          <w:rFonts w:cs="Arial"/>
          <w:u w:val="single"/>
          <w:lang w:eastAsia="en-GB"/>
        </w:rPr>
        <w:t>Proceedings of PerthDAC 2007: the 7th Digital Arts and Culture conference</w:t>
      </w:r>
      <w:r w:rsidRPr="004E0F7D">
        <w:rPr>
          <w:rFonts w:cs="Arial"/>
          <w:lang w:eastAsia="en-GB"/>
        </w:rPr>
        <w:t xml:space="preserve">, edited by Hutchinson, A., Curtin University of Technology, 15th Sept 2007, ISBN 1 74067 537 1 15-18 September. pp241-254. </w:t>
      </w:r>
      <w:r w:rsidRPr="004E0F7D">
        <w:rPr>
          <w:rFonts w:cs="Arial"/>
          <w:i/>
          <w:lang w:eastAsia="en-GB"/>
        </w:rPr>
        <w:t>The Fibreculture Journal</w:t>
      </w:r>
      <w:r w:rsidRPr="004E0F7D">
        <w:rPr>
          <w:rFonts w:cs="Arial"/>
          <w:lang w:eastAsia="en-GB"/>
        </w:rPr>
        <w:t xml:space="preserve"> issue 11 2008, ISSN 1449-1443, paper number FCJ-070, http://eleven.fibreculturejournal.org; http://en.scientificcommons.org/28817206, blind peer-reviewed.</w:t>
      </w:r>
    </w:p>
    <w:p w14:paraId="5583078E" w14:textId="77777777" w:rsidR="00C518B9" w:rsidRPr="004E0F7D" w:rsidRDefault="00C518B9" w:rsidP="005369BA">
      <w:pPr>
        <w:tabs>
          <w:tab w:val="left" w:pos="709"/>
        </w:tabs>
        <w:suppressAutoHyphens w:val="0"/>
        <w:spacing w:after="120" w:line="276" w:lineRule="auto"/>
        <w:ind w:left="709" w:hanging="851"/>
        <w:rPr>
          <w:rFonts w:cs="Arial"/>
          <w:lang w:eastAsia="en-GB"/>
        </w:rPr>
      </w:pPr>
      <w:r w:rsidRPr="004E0F7D">
        <w:rPr>
          <w:rFonts w:cs="Arial"/>
          <w:b/>
          <w:lang w:eastAsia="en-GB"/>
        </w:rPr>
        <w:t>McCaw, C</w:t>
      </w:r>
      <w:r w:rsidRPr="004E0F7D">
        <w:rPr>
          <w:rFonts w:cs="Arial"/>
          <w:lang w:eastAsia="en-GB"/>
        </w:rPr>
        <w:t xml:space="preserve">. (2003) </w:t>
      </w:r>
      <w:r w:rsidRPr="004E0F7D">
        <w:rPr>
          <w:rFonts w:cs="Arial"/>
          <w:i/>
          <w:lang w:eastAsia="en-GB"/>
        </w:rPr>
        <w:t>The Picnic</w:t>
      </w:r>
      <w:r w:rsidRPr="004E0F7D">
        <w:rPr>
          <w:rFonts w:cs="Arial"/>
          <w:lang w:eastAsia="en-GB"/>
        </w:rPr>
        <w:t xml:space="preserve">  </w:t>
      </w:r>
      <w:r w:rsidRPr="004E0F7D">
        <w:rPr>
          <w:rFonts w:cs="Arial"/>
          <w:b/>
          <w:lang w:eastAsia="en-GB"/>
        </w:rPr>
        <w:t>DAC Digital Arts and Culture, Melbourne, Australia</w:t>
      </w:r>
    </w:p>
    <w:p w14:paraId="23BBFD82" w14:textId="77777777" w:rsidR="00C518B9" w:rsidRPr="004E0F7D" w:rsidRDefault="00C518B9" w:rsidP="00C518B9">
      <w:pPr>
        <w:tabs>
          <w:tab w:val="left" w:pos="709"/>
        </w:tabs>
        <w:suppressAutoHyphens w:val="0"/>
        <w:spacing w:line="276" w:lineRule="auto"/>
        <w:ind w:left="709" w:hanging="851"/>
        <w:rPr>
          <w:rFonts w:cs="Arial"/>
          <w:lang w:eastAsia="en-GB"/>
        </w:rPr>
      </w:pPr>
      <w:r w:rsidRPr="004E0F7D">
        <w:rPr>
          <w:rFonts w:cs="Arial"/>
          <w:b/>
          <w:bCs/>
          <w:lang w:eastAsia="en-GB"/>
        </w:rPr>
        <w:t>McCaw, C.</w:t>
      </w:r>
      <w:r w:rsidRPr="004E0F7D">
        <w:rPr>
          <w:rFonts w:cs="Arial"/>
          <w:lang w:eastAsia="en-GB"/>
        </w:rPr>
        <w:t xml:space="preserve"> (2002) </w:t>
      </w:r>
      <w:r w:rsidRPr="004E0F7D">
        <w:rPr>
          <w:rFonts w:cs="Arial"/>
          <w:i/>
          <w:lang w:eastAsia="en-GB"/>
        </w:rPr>
        <w:t>The Picnic</w:t>
      </w:r>
      <w:r w:rsidRPr="004E0F7D">
        <w:rPr>
          <w:rFonts w:cs="Arial"/>
          <w:lang w:eastAsia="en-GB"/>
        </w:rPr>
        <w:t xml:space="preserve">  </w:t>
      </w:r>
      <w:r w:rsidRPr="004E0F7D">
        <w:rPr>
          <w:rFonts w:cs="Arial"/>
          <w:b/>
          <w:lang w:eastAsia="en-GB"/>
        </w:rPr>
        <w:t>Participatory Design Conference</w:t>
      </w:r>
      <w:r w:rsidRPr="004E0F7D">
        <w:rPr>
          <w:rFonts w:cs="Arial"/>
          <w:lang w:eastAsia="en-GB"/>
        </w:rPr>
        <w:t>, Interactive Institute</w:t>
      </w:r>
    </w:p>
    <w:p w14:paraId="7DF92F87" w14:textId="77777777" w:rsidR="00C518B9" w:rsidRPr="004E0F7D" w:rsidRDefault="00C518B9" w:rsidP="005369BA">
      <w:pPr>
        <w:tabs>
          <w:tab w:val="left" w:pos="709"/>
        </w:tabs>
        <w:suppressAutoHyphens w:val="0"/>
        <w:spacing w:after="120" w:line="276" w:lineRule="auto"/>
        <w:ind w:left="709" w:hanging="851"/>
        <w:rPr>
          <w:rFonts w:cs="Arial"/>
          <w:lang w:eastAsia="en-GB"/>
        </w:rPr>
      </w:pPr>
      <w:r w:rsidRPr="004E0F7D">
        <w:rPr>
          <w:rFonts w:cs="Arial"/>
          <w:b/>
          <w:lang w:eastAsia="en-GB"/>
        </w:rPr>
        <w:tab/>
        <w:t>Malmo, Sweden</w:t>
      </w:r>
      <w:r w:rsidRPr="004E0F7D">
        <w:rPr>
          <w:rFonts w:cs="Arial"/>
          <w:lang w:eastAsia="en-GB"/>
        </w:rPr>
        <w:t xml:space="preserve">. </w:t>
      </w:r>
      <w:hyperlink r:id="rId62" w:history="1">
        <w:r w:rsidRPr="004E0F7D">
          <w:rPr>
            <w:rFonts w:cs="Arial"/>
            <w:color w:val="0000FF"/>
            <w:u w:val="single"/>
            <w:lang w:eastAsia="en-GB"/>
          </w:rPr>
          <w:t>Http://cpsr.org/issues/pd/pdc2002/propdf/download</w:t>
        </w:r>
      </w:hyperlink>
    </w:p>
    <w:p w14:paraId="53AB966F" w14:textId="77777777" w:rsidR="00C518B9" w:rsidRPr="004E0F7D" w:rsidRDefault="00C518B9" w:rsidP="00C518B9">
      <w:pPr>
        <w:tabs>
          <w:tab w:val="left" w:pos="709"/>
        </w:tabs>
        <w:suppressAutoHyphens w:val="0"/>
        <w:spacing w:line="276" w:lineRule="auto"/>
        <w:ind w:left="709" w:hanging="851"/>
        <w:rPr>
          <w:rFonts w:cs="Arial"/>
          <w:lang w:eastAsia="en-GB"/>
        </w:rPr>
      </w:pPr>
      <w:r w:rsidRPr="004E0F7D">
        <w:rPr>
          <w:rFonts w:cs="Arial"/>
          <w:b/>
          <w:bCs/>
          <w:lang w:eastAsia="en-GB"/>
        </w:rPr>
        <w:t>McCaw, C.</w:t>
      </w:r>
      <w:r w:rsidRPr="004E0F7D">
        <w:rPr>
          <w:rFonts w:cs="Arial"/>
          <w:lang w:eastAsia="en-GB"/>
        </w:rPr>
        <w:t xml:space="preserve"> (2001) </w:t>
      </w:r>
      <w:r w:rsidRPr="004E0F7D">
        <w:rPr>
          <w:rFonts w:cs="Arial"/>
          <w:i/>
          <w:lang w:eastAsia="en-GB"/>
        </w:rPr>
        <w:t>The Picnic</w:t>
      </w:r>
      <w:r w:rsidRPr="004E0F7D">
        <w:rPr>
          <w:rFonts w:cs="Arial"/>
          <w:lang w:eastAsia="en-GB"/>
        </w:rPr>
        <w:t xml:space="preserve">  </w:t>
      </w:r>
      <w:r w:rsidRPr="004E0F7D">
        <w:rPr>
          <w:rFonts w:cs="Arial"/>
          <w:b/>
          <w:lang w:eastAsia="en-GB"/>
        </w:rPr>
        <w:t>Declarations of In(ter)dependence</w:t>
      </w:r>
      <w:r w:rsidRPr="004E0F7D">
        <w:rPr>
          <w:rFonts w:cs="Arial"/>
          <w:lang w:eastAsia="en-GB"/>
        </w:rPr>
        <w:t xml:space="preserve">, </w:t>
      </w:r>
      <w:r w:rsidRPr="004E0F7D">
        <w:rPr>
          <w:rFonts w:cs="Arial"/>
          <w:b/>
          <w:lang w:eastAsia="en-GB"/>
        </w:rPr>
        <w:t>Concordia, Montreal</w:t>
      </w:r>
      <w:r w:rsidRPr="004E0F7D">
        <w:rPr>
          <w:rFonts w:cs="Arial"/>
          <w:lang w:eastAsia="en-GB"/>
        </w:rPr>
        <w:t xml:space="preserve">. </w:t>
      </w:r>
    </w:p>
    <w:p w14:paraId="78B6F298" w14:textId="77777777" w:rsidR="00C518B9" w:rsidRPr="005369BA" w:rsidRDefault="00C518B9" w:rsidP="00C518B9">
      <w:pPr>
        <w:suppressAutoHyphens w:val="0"/>
        <w:spacing w:line="276" w:lineRule="auto"/>
        <w:rPr>
          <w:rFonts w:cs="Arial"/>
          <w:sz w:val="22"/>
          <w:szCs w:val="22"/>
          <w:lang w:eastAsia="en-GB"/>
        </w:rPr>
      </w:pPr>
    </w:p>
    <w:p w14:paraId="1D859BFE" w14:textId="77777777" w:rsidR="00C518B9" w:rsidRPr="005369BA" w:rsidRDefault="00C518B9" w:rsidP="005369BA">
      <w:pPr>
        <w:suppressAutoHyphens w:val="0"/>
        <w:spacing w:after="120" w:line="276" w:lineRule="auto"/>
        <w:rPr>
          <w:rFonts w:cs="Arial"/>
          <w:b/>
          <w:i/>
          <w:color w:val="943634" w:themeColor="accent2" w:themeShade="BF"/>
          <w:sz w:val="24"/>
          <w:szCs w:val="22"/>
          <w:lang w:eastAsia="en-GB"/>
        </w:rPr>
      </w:pPr>
      <w:r w:rsidRPr="005369BA">
        <w:rPr>
          <w:rFonts w:cs="Arial"/>
          <w:b/>
          <w:i/>
          <w:color w:val="943634" w:themeColor="accent2" w:themeShade="BF"/>
          <w:sz w:val="24"/>
          <w:szCs w:val="22"/>
          <w:lang w:eastAsia="en-GB"/>
        </w:rPr>
        <w:t>Refereed conference contributions</w:t>
      </w:r>
    </w:p>
    <w:p w14:paraId="29BE32F8" w14:textId="77777777" w:rsidR="00C518B9" w:rsidRPr="004E0F7D" w:rsidRDefault="00C518B9" w:rsidP="00C518B9">
      <w:pPr>
        <w:suppressAutoHyphens w:val="0"/>
        <w:spacing w:line="276" w:lineRule="auto"/>
        <w:rPr>
          <w:rFonts w:cs="Arial"/>
          <w:b/>
          <w:lang w:eastAsia="en-GB"/>
        </w:rPr>
      </w:pPr>
      <w:r w:rsidRPr="004E0F7D">
        <w:rPr>
          <w:rFonts w:cs="Arial"/>
          <w:b/>
          <w:lang w:eastAsia="en-GB"/>
        </w:rPr>
        <w:t xml:space="preserve">McCaw, C. </w:t>
      </w:r>
      <w:r w:rsidRPr="004E0F7D">
        <w:rPr>
          <w:rFonts w:cs="Arial"/>
          <w:lang w:eastAsia="en-GB"/>
        </w:rPr>
        <w:t>(2015)</w:t>
      </w:r>
    </w:p>
    <w:p w14:paraId="00B629D1" w14:textId="77777777" w:rsidR="00C518B9" w:rsidRPr="004E0F7D" w:rsidRDefault="00C518B9" w:rsidP="00C518B9">
      <w:pPr>
        <w:suppressAutoHyphens w:val="0"/>
        <w:spacing w:line="276" w:lineRule="auto"/>
        <w:ind w:firstLine="709"/>
        <w:rPr>
          <w:rFonts w:cs="Arial"/>
          <w:lang w:eastAsia="en-GB"/>
        </w:rPr>
      </w:pPr>
      <w:r w:rsidRPr="004E0F7D">
        <w:rPr>
          <w:rFonts w:cs="Arial"/>
          <w:b/>
          <w:lang w:eastAsia="en-GB"/>
        </w:rPr>
        <w:t>Art and Design symposium</w:t>
      </w:r>
      <w:r w:rsidRPr="004E0F7D">
        <w:rPr>
          <w:rFonts w:cs="Arial"/>
          <w:lang w:eastAsia="en-GB"/>
        </w:rPr>
        <w:t xml:space="preserve">, School of Art Otago Polytechnic, October 14-15 2015 </w:t>
      </w:r>
    </w:p>
    <w:p w14:paraId="676EE29B" w14:textId="77777777" w:rsidR="00C518B9" w:rsidRPr="004E0F7D" w:rsidRDefault="00C518B9" w:rsidP="005369BA">
      <w:pPr>
        <w:suppressAutoHyphens w:val="0"/>
        <w:spacing w:after="120" w:line="276" w:lineRule="auto"/>
        <w:ind w:left="709"/>
        <w:rPr>
          <w:rFonts w:eastAsiaTheme="minorEastAsia" w:cs="Arial"/>
          <w:lang w:val="en-US" w:eastAsia="en-US"/>
        </w:rPr>
      </w:pPr>
      <w:r w:rsidRPr="004E0F7D">
        <w:rPr>
          <w:rFonts w:cs="Arial"/>
          <w:b/>
          <w:lang w:eastAsia="en-GB"/>
        </w:rPr>
        <w:t>Panel Chair</w:t>
      </w:r>
      <w:r w:rsidRPr="004E0F7D">
        <w:rPr>
          <w:rFonts w:eastAsiaTheme="minorEastAsia" w:cs="Arial"/>
          <w:b/>
          <w:bCs/>
          <w:lang w:val="en-US" w:eastAsia="en-US"/>
        </w:rPr>
        <w:t xml:space="preserve"> Art-educated Design Educators</w:t>
      </w:r>
      <w:r w:rsidRPr="004E0F7D">
        <w:rPr>
          <w:rFonts w:eastAsiaTheme="minorEastAsia" w:cs="Arial"/>
          <w:lang w:val="en-US" w:eastAsia="en-US"/>
        </w:rPr>
        <w:t>: a panel presentation and facilitated discussion that considers useful intersections and gaps found between learning and teaching in these two related disciplines</w:t>
      </w:r>
    </w:p>
    <w:p w14:paraId="0836A995" w14:textId="77777777" w:rsidR="00C518B9" w:rsidRPr="004E0F7D" w:rsidRDefault="00C518B9" w:rsidP="00C518B9">
      <w:pPr>
        <w:suppressAutoHyphens w:val="0"/>
        <w:spacing w:line="276" w:lineRule="auto"/>
        <w:rPr>
          <w:rFonts w:cs="Arial"/>
          <w:b/>
          <w:lang w:eastAsia="en-GB"/>
        </w:rPr>
      </w:pPr>
      <w:r w:rsidRPr="004E0F7D">
        <w:rPr>
          <w:rFonts w:cs="Arial"/>
          <w:b/>
          <w:lang w:eastAsia="en-GB"/>
        </w:rPr>
        <w:t xml:space="preserve">McCaw, C. </w:t>
      </w:r>
      <w:r w:rsidRPr="004E0F7D">
        <w:rPr>
          <w:rFonts w:cs="Arial"/>
          <w:lang w:eastAsia="en-GB"/>
        </w:rPr>
        <w:t>(2015)</w:t>
      </w:r>
    </w:p>
    <w:p w14:paraId="34147EBD" w14:textId="77777777" w:rsidR="00C518B9" w:rsidRPr="004E0F7D" w:rsidRDefault="00C518B9" w:rsidP="00C518B9">
      <w:pPr>
        <w:suppressAutoHyphens w:val="0"/>
        <w:spacing w:line="240" w:lineRule="auto"/>
        <w:ind w:left="720"/>
        <w:rPr>
          <w:rFonts w:cs="Arial"/>
          <w:b/>
          <w:lang w:eastAsia="en-GB"/>
        </w:rPr>
      </w:pPr>
      <w:r w:rsidRPr="004E0F7D">
        <w:rPr>
          <w:rFonts w:cs="Arial"/>
          <w:b/>
          <w:lang w:eastAsia="en-GB"/>
        </w:rPr>
        <w:t xml:space="preserve">New arrivals, old stories: considering New Zealand’s language of landscape imaging as a wicked problem, </w:t>
      </w:r>
      <w:r w:rsidRPr="004E0F7D">
        <w:rPr>
          <w:rFonts w:cs="Arial"/>
          <w:lang w:eastAsia="en-GB"/>
        </w:rPr>
        <w:t>TBC</w:t>
      </w:r>
    </w:p>
    <w:p w14:paraId="114EE8B0" w14:textId="77777777" w:rsidR="00C518B9" w:rsidRPr="004E0F7D" w:rsidRDefault="00C518B9" w:rsidP="005369BA">
      <w:pPr>
        <w:suppressAutoHyphens w:val="0"/>
        <w:spacing w:after="120" w:line="240" w:lineRule="auto"/>
        <w:ind w:left="720"/>
        <w:rPr>
          <w:rFonts w:cs="Arial"/>
          <w:lang w:eastAsia="en-GB"/>
        </w:rPr>
      </w:pPr>
      <w:r w:rsidRPr="004E0F7D">
        <w:rPr>
          <w:rFonts w:cs="Arial"/>
          <w:lang w:eastAsia="en-GB"/>
        </w:rPr>
        <w:t>Helix designco inaugural symposium, Wellington November 2015 pending</w:t>
      </w:r>
    </w:p>
    <w:p w14:paraId="355143B3" w14:textId="77777777" w:rsidR="00C518B9" w:rsidRPr="004E0F7D" w:rsidRDefault="00C518B9" w:rsidP="005369BA">
      <w:pPr>
        <w:suppressAutoHyphens w:val="0"/>
        <w:spacing w:after="120" w:line="276" w:lineRule="auto"/>
        <w:ind w:left="709" w:hanging="709"/>
        <w:rPr>
          <w:rFonts w:cs="Arial"/>
          <w:lang w:eastAsia="en-GB"/>
        </w:rPr>
      </w:pPr>
      <w:r w:rsidRPr="004E0F7D">
        <w:rPr>
          <w:rFonts w:cs="Arial"/>
          <w:b/>
          <w:lang w:eastAsia="en-GB"/>
        </w:rPr>
        <w:t>McCaw C, Terpstra C, Barton M,</w:t>
      </w:r>
      <w:r w:rsidRPr="004E0F7D">
        <w:rPr>
          <w:rFonts w:cs="Arial"/>
          <w:lang w:eastAsia="en-GB"/>
        </w:rPr>
        <w:t xml:space="preserve"> </w:t>
      </w:r>
      <w:r w:rsidRPr="004E0F7D">
        <w:rPr>
          <w:rFonts w:cs="Arial"/>
          <w:b/>
          <w:lang w:eastAsia="en-GB"/>
        </w:rPr>
        <w:t>(2014)</w:t>
      </w:r>
      <w:r w:rsidRPr="004E0F7D">
        <w:rPr>
          <w:rFonts w:cs="Arial"/>
          <w:lang w:eastAsia="en-GB"/>
        </w:rPr>
        <w:t xml:space="preserve"> </w:t>
      </w:r>
      <w:r w:rsidRPr="004E0F7D">
        <w:rPr>
          <w:rFonts w:cs="Arial"/>
          <w:i/>
          <w:lang w:eastAsia="en-GB"/>
        </w:rPr>
        <w:t xml:space="preserve">Soup Box: Feeding the Culture of Design Research, </w:t>
      </w:r>
      <w:r w:rsidRPr="004E0F7D">
        <w:rPr>
          <w:rFonts w:cs="Arial"/>
          <w:b/>
          <w:lang w:eastAsia="en-GB"/>
        </w:rPr>
        <w:t>International Food Design Conference and Workshop,</w:t>
      </w:r>
      <w:r w:rsidRPr="004E0F7D">
        <w:rPr>
          <w:rFonts w:cs="Arial"/>
          <w:lang w:eastAsia="en-GB"/>
        </w:rPr>
        <w:t xml:space="preserve"> Dunedin New Zealand</w:t>
      </w:r>
    </w:p>
    <w:p w14:paraId="4FD22EC9" w14:textId="77777777" w:rsidR="004E0F7D" w:rsidRDefault="004E0F7D" w:rsidP="00C518B9">
      <w:pPr>
        <w:suppressAutoHyphens w:val="0"/>
        <w:spacing w:line="276" w:lineRule="auto"/>
        <w:rPr>
          <w:rFonts w:cs="Arial"/>
          <w:b/>
          <w:lang w:eastAsia="en-GB"/>
        </w:rPr>
      </w:pPr>
    </w:p>
    <w:p w14:paraId="310B93DC" w14:textId="77777777" w:rsidR="00C518B9" w:rsidRPr="004E0F7D" w:rsidRDefault="00C518B9" w:rsidP="00C518B9">
      <w:pPr>
        <w:suppressAutoHyphens w:val="0"/>
        <w:spacing w:line="276" w:lineRule="auto"/>
        <w:rPr>
          <w:rFonts w:cs="Arial"/>
          <w:lang w:eastAsia="en-GB"/>
        </w:rPr>
      </w:pPr>
      <w:r w:rsidRPr="004E0F7D">
        <w:rPr>
          <w:rFonts w:cs="Arial"/>
          <w:b/>
          <w:lang w:eastAsia="en-GB"/>
        </w:rPr>
        <w:lastRenderedPageBreak/>
        <w:t>McCaw, C</w:t>
      </w:r>
      <w:r w:rsidRPr="004E0F7D">
        <w:rPr>
          <w:rFonts w:cs="Arial"/>
          <w:lang w:eastAsia="en-GB"/>
        </w:rPr>
        <w:t xml:space="preserve">. (2014) </w:t>
      </w:r>
    </w:p>
    <w:p w14:paraId="243438C3" w14:textId="77777777" w:rsidR="00C518B9" w:rsidRPr="004E0F7D" w:rsidRDefault="00C518B9" w:rsidP="00C518B9">
      <w:pPr>
        <w:suppressAutoHyphens w:val="0"/>
        <w:spacing w:line="276" w:lineRule="auto"/>
        <w:ind w:firstLine="720"/>
        <w:rPr>
          <w:rFonts w:cs="Arial"/>
          <w:lang w:eastAsia="en-GB"/>
        </w:rPr>
      </w:pPr>
      <w:r w:rsidRPr="004E0F7D">
        <w:rPr>
          <w:rFonts w:cs="Arial"/>
          <w:b/>
          <w:lang w:eastAsia="en-GB"/>
        </w:rPr>
        <w:t>Panel Chair,</w:t>
      </w:r>
      <w:r w:rsidRPr="004E0F7D">
        <w:rPr>
          <w:rFonts w:cs="Arial"/>
          <w:lang w:eastAsia="en-GB"/>
        </w:rPr>
        <w:t xml:space="preserve"> </w:t>
      </w:r>
      <w:r w:rsidRPr="004E0F7D">
        <w:rPr>
          <w:rFonts w:cs="Arial"/>
          <w:b/>
          <w:lang w:eastAsia="en-GB"/>
        </w:rPr>
        <w:t>Aotearoa Digital Arts symposium:</w:t>
      </w:r>
      <w:r w:rsidRPr="004E0F7D">
        <w:rPr>
          <w:rFonts w:cs="Arial"/>
          <w:lang w:eastAsia="en-GB"/>
        </w:rPr>
        <w:t xml:space="preserve"> </w:t>
      </w:r>
      <w:r w:rsidRPr="004E0F7D">
        <w:rPr>
          <w:rFonts w:cs="Arial"/>
          <w:b/>
          <w:lang w:eastAsia="en-GB"/>
        </w:rPr>
        <w:t>MESH cities symposium 3</w:t>
      </w:r>
    </w:p>
    <w:p w14:paraId="02726284" w14:textId="77777777" w:rsidR="00C518B9" w:rsidRPr="004E0F7D" w:rsidRDefault="00C518B9" w:rsidP="005369BA">
      <w:pPr>
        <w:suppressAutoHyphens w:val="0"/>
        <w:spacing w:after="120" w:line="276" w:lineRule="auto"/>
        <w:ind w:firstLine="720"/>
        <w:rPr>
          <w:rFonts w:cs="Arial"/>
          <w:lang w:eastAsia="en-GB"/>
        </w:rPr>
      </w:pPr>
      <w:r w:rsidRPr="004E0F7D">
        <w:rPr>
          <w:rFonts w:cs="Arial"/>
          <w:lang w:eastAsia="en-GB"/>
        </w:rPr>
        <w:t>AUT/co-lab, Auckland</w:t>
      </w:r>
    </w:p>
    <w:p w14:paraId="4443AF69" w14:textId="77777777" w:rsidR="00C518B9" w:rsidRPr="004E0F7D" w:rsidRDefault="00C518B9" w:rsidP="005369BA">
      <w:pPr>
        <w:suppressAutoHyphens w:val="0"/>
        <w:spacing w:after="120" w:line="276" w:lineRule="auto"/>
        <w:ind w:left="720" w:hanging="720"/>
        <w:rPr>
          <w:rFonts w:cs="Arial"/>
          <w:lang w:eastAsia="en-GB"/>
        </w:rPr>
      </w:pPr>
      <w:r w:rsidRPr="004E0F7D">
        <w:rPr>
          <w:rFonts w:cs="Arial"/>
          <w:b/>
          <w:lang w:eastAsia="en-GB"/>
        </w:rPr>
        <w:t>McCaw, C</w:t>
      </w:r>
      <w:r w:rsidRPr="004E0F7D">
        <w:rPr>
          <w:rFonts w:cs="Arial"/>
          <w:lang w:eastAsia="en-GB"/>
        </w:rPr>
        <w:t>. (2014)</w:t>
      </w:r>
      <w:r w:rsidRPr="004E0F7D">
        <w:rPr>
          <w:rFonts w:cs="Arial"/>
          <w:b/>
          <w:lang w:eastAsia="en-GB"/>
        </w:rPr>
        <w:t xml:space="preserve"> </w:t>
      </w:r>
      <w:r w:rsidRPr="004E0F7D">
        <w:rPr>
          <w:rFonts w:cs="Arial"/>
          <w:b/>
          <w:lang w:eastAsia="en-GB"/>
        </w:rPr>
        <w:tab/>
      </w:r>
      <w:r w:rsidRPr="004E0F7D">
        <w:rPr>
          <w:rFonts w:cs="Arial"/>
          <w:b/>
          <w:lang w:eastAsia="en-GB"/>
        </w:rPr>
        <w:br/>
      </w:r>
      <w:r w:rsidRPr="004E0F7D">
        <w:rPr>
          <w:rFonts w:cs="Arial"/>
          <w:lang w:eastAsia="en-GB"/>
        </w:rPr>
        <w:t xml:space="preserve">invited workshop presenter ‘Learning within Communities: Design, Collaboration and Cultural Practices’: </w:t>
      </w:r>
      <w:r w:rsidRPr="004E0F7D">
        <w:rPr>
          <w:rFonts w:cs="Arial"/>
          <w:b/>
          <w:lang w:eastAsia="en-GB"/>
        </w:rPr>
        <w:t>ACE conference</w:t>
      </w:r>
      <w:r w:rsidRPr="004E0F7D">
        <w:rPr>
          <w:rFonts w:cs="Arial"/>
          <w:lang w:eastAsia="en-GB"/>
        </w:rPr>
        <w:t>, Wellington, New Zealand,</w:t>
      </w:r>
    </w:p>
    <w:p w14:paraId="565D4DF5" w14:textId="77777777" w:rsidR="00C518B9" w:rsidRPr="004E0F7D" w:rsidRDefault="00C518B9" w:rsidP="00C518B9">
      <w:pPr>
        <w:suppressAutoHyphens w:val="0"/>
        <w:spacing w:line="276" w:lineRule="auto"/>
        <w:ind w:left="720" w:hanging="720"/>
        <w:rPr>
          <w:rFonts w:cs="Arial"/>
          <w:lang w:eastAsia="en-GB"/>
        </w:rPr>
      </w:pPr>
      <w:r w:rsidRPr="004E0F7D">
        <w:rPr>
          <w:rFonts w:cs="Arial"/>
          <w:b/>
          <w:lang w:eastAsia="en-GB"/>
        </w:rPr>
        <w:t>McCaw, C</w:t>
      </w:r>
      <w:r w:rsidRPr="004E0F7D">
        <w:rPr>
          <w:rFonts w:cs="Arial"/>
          <w:lang w:eastAsia="en-GB"/>
        </w:rPr>
        <w:t xml:space="preserve">. </w:t>
      </w:r>
      <w:r w:rsidRPr="004E0F7D">
        <w:rPr>
          <w:rFonts w:cs="Arial"/>
          <w:b/>
          <w:lang w:eastAsia="en-GB"/>
        </w:rPr>
        <w:t>and Mann, S</w:t>
      </w:r>
      <w:r w:rsidRPr="004E0F7D">
        <w:rPr>
          <w:rFonts w:cs="Arial"/>
          <w:lang w:eastAsia="en-GB"/>
        </w:rPr>
        <w:t>. (2013)</w:t>
      </w:r>
      <w:r w:rsidRPr="004E0F7D">
        <w:rPr>
          <w:rFonts w:cs="Arial"/>
          <w:lang w:eastAsia="en-GB"/>
        </w:rPr>
        <w:tab/>
      </w:r>
    </w:p>
    <w:p w14:paraId="548495D5" w14:textId="77777777" w:rsidR="00C518B9" w:rsidRPr="004E0F7D" w:rsidRDefault="00C518B9" w:rsidP="00C518B9">
      <w:pPr>
        <w:suppressAutoHyphens w:val="0"/>
        <w:spacing w:line="276" w:lineRule="auto"/>
        <w:ind w:left="720"/>
        <w:rPr>
          <w:rFonts w:cs="Arial"/>
          <w:lang w:eastAsia="en-GB"/>
        </w:rPr>
      </w:pPr>
      <w:r w:rsidRPr="004E0F7D">
        <w:rPr>
          <w:rFonts w:cs="Arial"/>
          <w:lang w:eastAsia="en-GB"/>
        </w:rPr>
        <w:t xml:space="preserve">invited workshop presenter </w:t>
      </w:r>
      <w:r w:rsidRPr="004E0F7D">
        <w:rPr>
          <w:rFonts w:cs="Arial"/>
          <w:b/>
          <w:lang w:eastAsia="en-GB"/>
        </w:rPr>
        <w:t xml:space="preserve">Design for Conservation </w:t>
      </w:r>
      <w:r w:rsidRPr="004E0F7D">
        <w:rPr>
          <w:rFonts w:cs="Arial"/>
          <w:lang w:eastAsia="en-GB"/>
        </w:rPr>
        <w:t xml:space="preserve">workshop and symposium, Lincoln University, New Zealand, </w:t>
      </w:r>
    </w:p>
    <w:p w14:paraId="7D74E072" w14:textId="0115E660" w:rsidR="00C518B9" w:rsidRPr="004E0F7D" w:rsidRDefault="00C518B9" w:rsidP="00C518B9">
      <w:pPr>
        <w:suppressAutoHyphens w:val="0"/>
        <w:spacing w:line="276" w:lineRule="auto"/>
        <w:ind w:left="720" w:hanging="720"/>
        <w:rPr>
          <w:rFonts w:cs="Arial"/>
          <w:lang w:eastAsia="en-GB"/>
        </w:rPr>
      </w:pPr>
      <w:r w:rsidRPr="004E0F7D">
        <w:rPr>
          <w:rFonts w:cs="Arial"/>
          <w:b/>
          <w:lang w:eastAsia="en-GB"/>
        </w:rPr>
        <w:t>McCaw, C</w:t>
      </w:r>
      <w:r w:rsidR="00B3161A" w:rsidRPr="004E0F7D">
        <w:rPr>
          <w:rFonts w:cs="Arial"/>
          <w:b/>
          <w:lang w:eastAsia="en-GB"/>
        </w:rPr>
        <w:t xml:space="preserve">. </w:t>
      </w:r>
      <w:r w:rsidRPr="004E0F7D">
        <w:rPr>
          <w:rFonts w:cs="Arial"/>
          <w:b/>
          <w:lang w:eastAsia="en-GB"/>
        </w:rPr>
        <w:t xml:space="preserve">with Janine Randerson, Zita Joyce, Su </w:t>
      </w:r>
      <w:r w:rsidRPr="004E0F7D">
        <w:rPr>
          <w:rFonts w:cs="Arial"/>
          <w:b/>
          <w:i/>
          <w:iCs/>
          <w:lang w:eastAsia="en-GB"/>
        </w:rPr>
        <w:t>Ballard</w:t>
      </w:r>
      <w:r w:rsidRPr="004E0F7D">
        <w:rPr>
          <w:rFonts w:cs="Arial"/>
          <w:b/>
          <w:lang w:eastAsia="en-GB"/>
        </w:rPr>
        <w:t>, Vicki Smith, Trudy Lane, Ian Clothier, Danny Butt</w:t>
      </w:r>
      <w:r w:rsidRPr="004E0F7D">
        <w:rPr>
          <w:rFonts w:cs="Arial"/>
          <w:lang w:eastAsia="en-GB"/>
        </w:rPr>
        <w:t xml:space="preserve"> (2013)</w:t>
      </w:r>
    </w:p>
    <w:p w14:paraId="07D36DFA" w14:textId="49468AB6" w:rsidR="00C518B9" w:rsidRPr="004E0F7D" w:rsidRDefault="00C518B9" w:rsidP="005369BA">
      <w:pPr>
        <w:suppressAutoHyphens w:val="0"/>
        <w:spacing w:after="120" w:line="276" w:lineRule="auto"/>
        <w:ind w:left="720" w:hanging="720"/>
        <w:rPr>
          <w:rFonts w:cs="Arial"/>
          <w:i/>
          <w:lang w:eastAsia="en-GB"/>
        </w:rPr>
      </w:pPr>
      <w:r w:rsidRPr="004E0F7D">
        <w:rPr>
          <w:rFonts w:cs="Arial"/>
          <w:lang w:eastAsia="en-GB"/>
        </w:rPr>
        <w:tab/>
      </w:r>
      <w:r w:rsidRPr="004E0F7D">
        <w:rPr>
          <w:rFonts w:cs="Arial"/>
          <w:b/>
          <w:lang w:eastAsia="en-GB"/>
        </w:rPr>
        <w:t>ISEA</w:t>
      </w:r>
      <w:r w:rsidRPr="004E0F7D">
        <w:rPr>
          <w:rFonts w:cs="Arial"/>
          <w:lang w:eastAsia="en-GB"/>
        </w:rPr>
        <w:t xml:space="preserve">, Sydney, Australia, panel presentation </w:t>
      </w:r>
    </w:p>
    <w:p w14:paraId="7F883AF3" w14:textId="77777777" w:rsidR="00C518B9" w:rsidRPr="004E0F7D" w:rsidRDefault="00C518B9" w:rsidP="00C518B9">
      <w:pPr>
        <w:suppressAutoHyphens w:val="0"/>
        <w:spacing w:line="276" w:lineRule="auto"/>
        <w:rPr>
          <w:rFonts w:cs="Arial"/>
          <w:lang w:eastAsia="en-GB"/>
        </w:rPr>
      </w:pPr>
      <w:r w:rsidRPr="004E0F7D">
        <w:rPr>
          <w:rFonts w:cs="Arial"/>
          <w:b/>
          <w:lang w:eastAsia="en-GB"/>
        </w:rPr>
        <w:t xml:space="preserve">McCaw, C. </w:t>
      </w:r>
      <w:r w:rsidRPr="004E0F7D">
        <w:rPr>
          <w:rFonts w:cs="Arial"/>
          <w:lang w:eastAsia="en-GB"/>
        </w:rPr>
        <w:t>(2012)</w:t>
      </w:r>
      <w:r w:rsidRPr="004E0F7D">
        <w:rPr>
          <w:rFonts w:cs="Arial"/>
          <w:b/>
          <w:lang w:eastAsia="en-GB"/>
        </w:rPr>
        <w:t xml:space="preserve"> </w:t>
      </w:r>
      <w:r w:rsidRPr="004E0F7D">
        <w:rPr>
          <w:rFonts w:cs="Arial"/>
          <w:lang w:eastAsia="en-GB"/>
        </w:rPr>
        <w:t xml:space="preserve">Selected roundtable and master class participant, </w:t>
      </w:r>
    </w:p>
    <w:p w14:paraId="4A406754" w14:textId="2D55202A" w:rsidR="00C518B9" w:rsidRPr="004E0F7D" w:rsidRDefault="00C518B9" w:rsidP="005369BA">
      <w:pPr>
        <w:suppressAutoHyphens w:val="0"/>
        <w:spacing w:after="120" w:line="276" w:lineRule="auto"/>
        <w:ind w:left="709" w:firstLine="11"/>
        <w:rPr>
          <w:rFonts w:cs="Arial"/>
          <w:lang w:eastAsia="en-GB"/>
        </w:rPr>
      </w:pPr>
      <w:r w:rsidRPr="004E0F7D">
        <w:rPr>
          <w:rFonts w:cs="Arial"/>
          <w:b/>
          <w:lang w:eastAsia="en-GB"/>
        </w:rPr>
        <w:t xml:space="preserve">Aotearoa Digital Arts symposium: MESH cities symposium 1 </w:t>
      </w:r>
      <w:r w:rsidRPr="004E0F7D">
        <w:rPr>
          <w:rFonts w:cs="Arial"/>
          <w:lang w:eastAsia="en-GB"/>
        </w:rPr>
        <w:t>Physics Room, Christchurch</w:t>
      </w:r>
    </w:p>
    <w:p w14:paraId="23C8EF10" w14:textId="1586A976" w:rsidR="00C518B9" w:rsidRPr="004E0F7D" w:rsidRDefault="00C518B9" w:rsidP="005369BA">
      <w:pPr>
        <w:suppressAutoHyphens w:val="0"/>
        <w:spacing w:after="120" w:line="276" w:lineRule="auto"/>
        <w:rPr>
          <w:rFonts w:cs="Arial"/>
          <w:lang w:eastAsia="en-GB"/>
        </w:rPr>
      </w:pPr>
      <w:r w:rsidRPr="004E0F7D">
        <w:rPr>
          <w:rFonts w:cs="Arial"/>
          <w:b/>
          <w:lang w:eastAsia="en-GB"/>
        </w:rPr>
        <w:t xml:space="preserve">McCaw, C. </w:t>
      </w:r>
      <w:r w:rsidRPr="004E0F7D">
        <w:rPr>
          <w:rFonts w:cs="Arial"/>
          <w:lang w:eastAsia="en-GB"/>
        </w:rPr>
        <w:t>(</w:t>
      </w:r>
      <w:r w:rsidR="005369BA" w:rsidRPr="004E0F7D">
        <w:rPr>
          <w:rFonts w:cs="Arial"/>
          <w:lang w:eastAsia="en-GB"/>
        </w:rPr>
        <w:t xml:space="preserve">2012) </w:t>
      </w:r>
      <w:r w:rsidRPr="004E0F7D">
        <w:rPr>
          <w:rFonts w:cs="Arial"/>
          <w:lang w:eastAsia="en-GB"/>
        </w:rPr>
        <w:br/>
      </w:r>
      <w:r w:rsidRPr="004E0F7D">
        <w:rPr>
          <w:rFonts w:cs="Arial"/>
          <w:lang w:eastAsia="en-GB"/>
        </w:rPr>
        <w:tab/>
      </w:r>
      <w:r w:rsidRPr="004E0F7D">
        <w:rPr>
          <w:rFonts w:cs="Arial"/>
          <w:b/>
          <w:lang w:eastAsia="en-GB"/>
        </w:rPr>
        <w:t>Literacy Aotearoa</w:t>
      </w:r>
      <w:r w:rsidRPr="004E0F7D">
        <w:rPr>
          <w:rFonts w:cs="Arial"/>
          <w:lang w:eastAsia="en-GB"/>
        </w:rPr>
        <w:t>, Auckland, New Zealand, invited workshop presenter</w:t>
      </w:r>
    </w:p>
    <w:p w14:paraId="72B6BF91" w14:textId="77777777" w:rsidR="00C518B9" w:rsidRPr="004E0F7D" w:rsidRDefault="00C518B9" w:rsidP="00C518B9">
      <w:pPr>
        <w:suppressAutoHyphens w:val="0"/>
        <w:spacing w:line="276" w:lineRule="auto"/>
        <w:ind w:left="720" w:hanging="720"/>
        <w:rPr>
          <w:rFonts w:cs="Arial"/>
          <w:b/>
          <w:lang w:eastAsia="en-GB"/>
        </w:rPr>
      </w:pPr>
      <w:r w:rsidRPr="004E0F7D">
        <w:rPr>
          <w:rFonts w:cs="Arial"/>
          <w:b/>
          <w:lang w:eastAsia="en-GB"/>
        </w:rPr>
        <w:t>McCaw, C. (</w:t>
      </w:r>
      <w:r w:rsidRPr="004E0F7D">
        <w:rPr>
          <w:rFonts w:cs="Arial"/>
          <w:lang w:eastAsia="en-GB"/>
        </w:rPr>
        <w:t>2010)</w:t>
      </w:r>
      <w:r w:rsidRPr="004E0F7D">
        <w:rPr>
          <w:rFonts w:cs="Arial"/>
          <w:b/>
          <w:lang w:eastAsia="en-GB"/>
        </w:rPr>
        <w:t xml:space="preserve"> </w:t>
      </w:r>
      <w:r w:rsidRPr="004E0F7D">
        <w:rPr>
          <w:rFonts w:cs="Arial"/>
          <w:b/>
          <w:lang w:eastAsia="en-GB"/>
        </w:rPr>
        <w:tab/>
      </w:r>
    </w:p>
    <w:p w14:paraId="17AE431D" w14:textId="292BFDB9" w:rsidR="00C518B9" w:rsidRPr="004E0F7D" w:rsidRDefault="00C518B9" w:rsidP="005369BA">
      <w:pPr>
        <w:suppressAutoHyphens w:val="0"/>
        <w:spacing w:after="120" w:line="276" w:lineRule="auto"/>
        <w:ind w:left="720"/>
        <w:rPr>
          <w:rFonts w:cs="Arial"/>
          <w:lang w:eastAsia="en-GB"/>
        </w:rPr>
      </w:pPr>
      <w:r w:rsidRPr="004E0F7D">
        <w:rPr>
          <w:rFonts w:cs="Arial"/>
          <w:b/>
          <w:lang w:eastAsia="en-GB"/>
        </w:rPr>
        <w:t>Aotearoa Digital Arts symposium: Energetics &amp; Informatics,</w:t>
      </w:r>
      <w:r w:rsidRPr="004E0F7D">
        <w:rPr>
          <w:rFonts w:cs="Arial"/>
          <w:lang w:eastAsia="en-GB"/>
        </w:rPr>
        <w:t xml:space="preserve"> Whanganui New Zealand, presenter and panel chair</w:t>
      </w:r>
    </w:p>
    <w:p w14:paraId="378936A5" w14:textId="77777777" w:rsidR="00C518B9" w:rsidRPr="004E0F7D" w:rsidRDefault="00C518B9" w:rsidP="00C518B9">
      <w:pPr>
        <w:suppressAutoHyphens w:val="0"/>
        <w:spacing w:line="276" w:lineRule="auto"/>
        <w:ind w:left="720" w:hanging="720"/>
        <w:rPr>
          <w:rFonts w:cs="Arial"/>
          <w:lang w:eastAsia="en-GB"/>
        </w:rPr>
      </w:pPr>
      <w:r w:rsidRPr="004E0F7D">
        <w:rPr>
          <w:rFonts w:cs="Arial"/>
          <w:b/>
          <w:lang w:eastAsia="en-GB"/>
        </w:rPr>
        <w:t>McCaw, C. (</w:t>
      </w:r>
      <w:r w:rsidRPr="004E0F7D">
        <w:rPr>
          <w:rFonts w:cs="Arial"/>
          <w:lang w:eastAsia="en-GB"/>
        </w:rPr>
        <w:t xml:space="preserve">2009) </w:t>
      </w:r>
      <w:r w:rsidRPr="004E0F7D">
        <w:rPr>
          <w:rFonts w:cs="Arial"/>
          <w:lang w:eastAsia="en-GB"/>
        </w:rPr>
        <w:tab/>
      </w:r>
    </w:p>
    <w:p w14:paraId="260237DA" w14:textId="77777777" w:rsidR="00C518B9" w:rsidRPr="004E0F7D" w:rsidRDefault="00C518B9" w:rsidP="005369BA">
      <w:pPr>
        <w:suppressAutoHyphens w:val="0"/>
        <w:spacing w:after="120" w:line="276" w:lineRule="auto"/>
        <w:ind w:left="720"/>
        <w:rPr>
          <w:rFonts w:cs="Arial"/>
          <w:lang w:eastAsia="en-GB"/>
        </w:rPr>
      </w:pPr>
      <w:r w:rsidRPr="004E0F7D">
        <w:rPr>
          <w:rFonts w:cs="Arial"/>
          <w:b/>
          <w:lang w:eastAsia="en-GB"/>
        </w:rPr>
        <w:t xml:space="preserve">Aotearoa Digital Arts symposium: Critical-Digital-Matter, </w:t>
      </w:r>
      <w:r w:rsidRPr="004E0F7D">
        <w:rPr>
          <w:rFonts w:cs="Arial"/>
          <w:lang w:eastAsia="en-GB"/>
        </w:rPr>
        <w:t>Victoria University, Wellington, New Zealand, panel chair</w:t>
      </w:r>
    </w:p>
    <w:p w14:paraId="3CCDCC0D" w14:textId="77777777" w:rsidR="00C518B9" w:rsidRPr="004E0F7D" w:rsidRDefault="00C518B9" w:rsidP="00C518B9">
      <w:pPr>
        <w:suppressAutoHyphens w:val="0"/>
        <w:spacing w:line="276" w:lineRule="auto"/>
        <w:ind w:left="720" w:hanging="720"/>
        <w:rPr>
          <w:rFonts w:cs="Arial"/>
          <w:lang w:eastAsia="en-GB"/>
        </w:rPr>
      </w:pPr>
      <w:r w:rsidRPr="004E0F7D">
        <w:rPr>
          <w:rFonts w:cs="Arial"/>
          <w:b/>
          <w:lang w:eastAsia="en-GB"/>
        </w:rPr>
        <w:t>McCaw, C. (</w:t>
      </w:r>
      <w:r w:rsidRPr="004E0F7D">
        <w:rPr>
          <w:rFonts w:cs="Arial"/>
          <w:lang w:eastAsia="en-GB"/>
        </w:rPr>
        <w:t xml:space="preserve">2008) </w:t>
      </w:r>
      <w:r w:rsidRPr="004E0F7D">
        <w:rPr>
          <w:rFonts w:cs="Arial"/>
          <w:lang w:eastAsia="en-GB"/>
        </w:rPr>
        <w:tab/>
      </w:r>
    </w:p>
    <w:p w14:paraId="3E19D4EE" w14:textId="77777777" w:rsidR="00C518B9" w:rsidRPr="004E0F7D" w:rsidRDefault="00C518B9" w:rsidP="005369BA">
      <w:pPr>
        <w:suppressAutoHyphens w:val="0"/>
        <w:spacing w:after="120" w:line="276" w:lineRule="auto"/>
        <w:ind w:left="720"/>
        <w:rPr>
          <w:rFonts w:cs="Arial"/>
          <w:lang w:eastAsia="en-GB"/>
        </w:rPr>
      </w:pPr>
      <w:r w:rsidRPr="004E0F7D">
        <w:rPr>
          <w:rFonts w:cs="Arial"/>
          <w:b/>
          <w:lang w:eastAsia="en-GB"/>
        </w:rPr>
        <w:t xml:space="preserve">Aotearoa Digital Arts symposium: Tending Networks, </w:t>
      </w:r>
      <w:r w:rsidRPr="004E0F7D">
        <w:rPr>
          <w:rFonts w:cs="Arial"/>
          <w:lang w:eastAsia="en-GB"/>
        </w:rPr>
        <w:t>Design and Art College, Christchurch, panel chair</w:t>
      </w:r>
    </w:p>
    <w:p w14:paraId="303E1695" w14:textId="77777777" w:rsidR="00C518B9" w:rsidRPr="004E0F7D" w:rsidRDefault="00C518B9" w:rsidP="00C518B9">
      <w:pPr>
        <w:suppressAutoHyphens w:val="0"/>
        <w:spacing w:line="276" w:lineRule="auto"/>
        <w:ind w:left="720" w:hanging="720"/>
        <w:rPr>
          <w:rFonts w:cs="Arial"/>
          <w:lang w:eastAsia="en-GB"/>
        </w:rPr>
      </w:pPr>
      <w:r w:rsidRPr="004E0F7D">
        <w:rPr>
          <w:rFonts w:cs="Arial"/>
          <w:b/>
          <w:lang w:eastAsia="en-GB"/>
        </w:rPr>
        <w:t>McCaw, C. (</w:t>
      </w:r>
      <w:r w:rsidRPr="004E0F7D">
        <w:rPr>
          <w:rFonts w:cs="Arial"/>
          <w:lang w:eastAsia="en-GB"/>
        </w:rPr>
        <w:t xml:space="preserve">2006) </w:t>
      </w:r>
      <w:r w:rsidRPr="004E0F7D">
        <w:rPr>
          <w:rFonts w:cs="Arial"/>
          <w:lang w:eastAsia="en-GB"/>
        </w:rPr>
        <w:tab/>
      </w:r>
    </w:p>
    <w:p w14:paraId="58F5314A" w14:textId="77777777" w:rsidR="00C518B9" w:rsidRPr="004E0F7D" w:rsidRDefault="00C518B9" w:rsidP="005369BA">
      <w:pPr>
        <w:suppressAutoHyphens w:val="0"/>
        <w:spacing w:after="120" w:line="276" w:lineRule="auto"/>
        <w:ind w:left="720"/>
        <w:rPr>
          <w:rFonts w:cs="Arial"/>
          <w:lang w:eastAsia="en-GB"/>
        </w:rPr>
      </w:pPr>
      <w:r w:rsidRPr="004E0F7D">
        <w:rPr>
          <w:rFonts w:cs="Arial"/>
          <w:b/>
          <w:lang w:eastAsia="en-GB"/>
        </w:rPr>
        <w:t>Aotearoa Digital Arts symposium at SCANZ</w:t>
      </w:r>
      <w:r w:rsidRPr="004E0F7D">
        <w:rPr>
          <w:rFonts w:cs="Arial"/>
          <w:lang w:eastAsia="en-GB"/>
        </w:rPr>
        <w:t>, Western Institute of Technology, New Plymouth New Zealand, attended</w:t>
      </w:r>
    </w:p>
    <w:p w14:paraId="6D64B14A" w14:textId="5FFE6ED6" w:rsidR="00C518B9" w:rsidRPr="004E0F7D" w:rsidRDefault="00C518B9" w:rsidP="005369BA">
      <w:pPr>
        <w:suppressAutoHyphens w:val="0"/>
        <w:spacing w:after="120" w:line="276" w:lineRule="auto"/>
        <w:ind w:left="720" w:hanging="720"/>
        <w:rPr>
          <w:rFonts w:cs="Arial"/>
          <w:lang w:eastAsia="en-GB"/>
        </w:rPr>
      </w:pPr>
      <w:r w:rsidRPr="004E0F7D">
        <w:rPr>
          <w:rFonts w:cs="Arial"/>
          <w:b/>
          <w:lang w:eastAsia="en-GB"/>
        </w:rPr>
        <w:t xml:space="preserve">McCaw, C. </w:t>
      </w:r>
      <w:r w:rsidR="005369BA" w:rsidRPr="004E0F7D">
        <w:rPr>
          <w:rFonts w:cs="Arial"/>
          <w:lang w:eastAsia="en-GB"/>
        </w:rPr>
        <w:t xml:space="preserve">2005  </w:t>
      </w:r>
      <w:r w:rsidRPr="004E0F7D">
        <w:rPr>
          <w:rFonts w:cs="Arial"/>
          <w:lang w:eastAsia="en-GB"/>
        </w:rPr>
        <w:br/>
      </w:r>
      <w:r w:rsidRPr="004E0F7D">
        <w:rPr>
          <w:rFonts w:cs="Arial"/>
          <w:b/>
          <w:lang w:eastAsia="en-GB"/>
        </w:rPr>
        <w:t>Aotearoa Digital Arts symposium: ADA_emerge</w:t>
      </w:r>
      <w:r w:rsidRPr="004E0F7D">
        <w:rPr>
          <w:rFonts w:cs="Arial"/>
          <w:lang w:eastAsia="en-GB"/>
        </w:rPr>
        <w:t>, Otago University, Dunedin, New Zealand, symposium host and presenter</w:t>
      </w:r>
    </w:p>
    <w:p w14:paraId="4F0ABC58" w14:textId="77777777" w:rsidR="00C518B9" w:rsidRPr="004E0F7D" w:rsidRDefault="00C518B9" w:rsidP="00C518B9">
      <w:pPr>
        <w:suppressAutoHyphens w:val="0"/>
        <w:spacing w:line="276" w:lineRule="auto"/>
        <w:rPr>
          <w:rFonts w:cs="Arial"/>
          <w:b/>
          <w:lang w:eastAsia="en-GB"/>
        </w:rPr>
      </w:pPr>
      <w:r w:rsidRPr="004E0F7D">
        <w:rPr>
          <w:rFonts w:cs="Arial"/>
          <w:b/>
          <w:lang w:eastAsia="en-GB"/>
        </w:rPr>
        <w:t>McCaw, C. (</w:t>
      </w:r>
      <w:r w:rsidRPr="004E0F7D">
        <w:rPr>
          <w:rFonts w:cs="Arial"/>
          <w:lang w:eastAsia="en-GB"/>
        </w:rPr>
        <w:t>2004)</w:t>
      </w:r>
      <w:r w:rsidRPr="004E0F7D">
        <w:rPr>
          <w:rFonts w:cs="Arial"/>
          <w:b/>
          <w:lang w:eastAsia="en-GB"/>
        </w:rPr>
        <w:t xml:space="preserve"> </w:t>
      </w:r>
      <w:r w:rsidRPr="004E0F7D">
        <w:rPr>
          <w:rFonts w:cs="Arial"/>
          <w:b/>
          <w:lang w:eastAsia="en-GB"/>
        </w:rPr>
        <w:tab/>
      </w:r>
    </w:p>
    <w:p w14:paraId="69E854FB" w14:textId="77777777" w:rsidR="00C518B9" w:rsidRPr="004E0F7D" w:rsidRDefault="00C518B9" w:rsidP="005369BA">
      <w:pPr>
        <w:suppressAutoHyphens w:val="0"/>
        <w:spacing w:after="120" w:line="276" w:lineRule="auto"/>
        <w:ind w:firstLine="720"/>
        <w:rPr>
          <w:rFonts w:cs="Arial"/>
          <w:lang w:eastAsia="en-GB"/>
        </w:rPr>
      </w:pPr>
      <w:r w:rsidRPr="004E0F7D">
        <w:rPr>
          <w:rFonts w:cs="Arial"/>
          <w:b/>
          <w:lang w:eastAsia="en-GB"/>
        </w:rPr>
        <w:t xml:space="preserve">Aotearoa Digital Arts symposium, </w:t>
      </w:r>
      <w:r w:rsidRPr="004E0F7D">
        <w:rPr>
          <w:rFonts w:cs="Arial"/>
          <w:lang w:eastAsia="en-GB"/>
        </w:rPr>
        <w:t>AUT, Auckland, New Zealand, participant</w:t>
      </w:r>
    </w:p>
    <w:p w14:paraId="5804329A" w14:textId="77777777" w:rsidR="00C518B9" w:rsidRPr="004E0F7D" w:rsidRDefault="00C518B9" w:rsidP="005369BA">
      <w:pPr>
        <w:suppressAutoHyphens w:val="0"/>
        <w:spacing w:after="120" w:line="276" w:lineRule="auto"/>
        <w:ind w:left="720" w:hanging="720"/>
        <w:rPr>
          <w:rFonts w:cs="Arial"/>
          <w:lang w:eastAsia="en-GB"/>
        </w:rPr>
      </w:pPr>
      <w:r w:rsidRPr="004E0F7D">
        <w:rPr>
          <w:rFonts w:cs="Arial"/>
          <w:b/>
          <w:lang w:eastAsia="en-GB"/>
        </w:rPr>
        <w:t>McCaw, C. (</w:t>
      </w:r>
      <w:r w:rsidRPr="004E0F7D">
        <w:rPr>
          <w:rFonts w:cs="Arial"/>
          <w:lang w:eastAsia="en-GB"/>
        </w:rPr>
        <w:t xml:space="preserve">2004) </w:t>
      </w:r>
      <w:r w:rsidRPr="004E0F7D">
        <w:rPr>
          <w:rFonts w:cs="Arial"/>
          <w:lang w:eastAsia="en-GB"/>
        </w:rPr>
        <w:tab/>
      </w:r>
      <w:r w:rsidRPr="004E0F7D">
        <w:rPr>
          <w:rFonts w:cs="Arial"/>
          <w:lang w:eastAsia="en-GB"/>
        </w:rPr>
        <w:br/>
      </w:r>
      <w:r w:rsidRPr="004E0F7D">
        <w:rPr>
          <w:rFonts w:cs="Arial"/>
          <w:b/>
          <w:lang w:eastAsia="en-GB"/>
        </w:rPr>
        <w:t>5th RAM workshop</w:t>
      </w:r>
      <w:r w:rsidRPr="004E0F7D">
        <w:rPr>
          <w:rFonts w:cs="Arial"/>
          <w:lang w:eastAsia="en-GB"/>
        </w:rPr>
        <w:t xml:space="preserve"> "Open Source Media Architecture", hosted by RIXC Riga, Latvia, workshop participant</w:t>
      </w:r>
    </w:p>
    <w:p w14:paraId="51FF64A2" w14:textId="77777777" w:rsidR="00C518B9" w:rsidRPr="004E0F7D" w:rsidRDefault="00C518B9" w:rsidP="00C518B9">
      <w:pPr>
        <w:suppressAutoHyphens w:val="0"/>
        <w:spacing w:line="276" w:lineRule="auto"/>
        <w:rPr>
          <w:rFonts w:cs="Arial"/>
          <w:lang w:eastAsia="en-GB"/>
        </w:rPr>
      </w:pPr>
      <w:r w:rsidRPr="004E0F7D">
        <w:rPr>
          <w:rFonts w:cs="Arial"/>
          <w:b/>
          <w:lang w:eastAsia="en-GB"/>
        </w:rPr>
        <w:t>McCaw, C. (</w:t>
      </w:r>
      <w:r w:rsidRPr="004E0F7D">
        <w:rPr>
          <w:rFonts w:cs="Arial"/>
          <w:lang w:eastAsia="en-GB"/>
        </w:rPr>
        <w:t xml:space="preserve">2004) </w:t>
      </w:r>
      <w:r w:rsidRPr="004E0F7D">
        <w:rPr>
          <w:rFonts w:cs="Arial"/>
          <w:lang w:eastAsia="en-GB"/>
        </w:rPr>
        <w:tab/>
      </w:r>
    </w:p>
    <w:p w14:paraId="4DC489AC" w14:textId="77777777" w:rsidR="00C518B9" w:rsidRPr="004E0F7D" w:rsidRDefault="00C518B9" w:rsidP="005369BA">
      <w:pPr>
        <w:suppressAutoHyphens w:val="0"/>
        <w:spacing w:after="120" w:line="276" w:lineRule="auto"/>
        <w:ind w:left="720"/>
        <w:rPr>
          <w:rFonts w:cs="Arial"/>
          <w:lang w:eastAsia="en-GB"/>
        </w:rPr>
      </w:pPr>
      <w:r w:rsidRPr="004E0F7D">
        <w:rPr>
          <w:rFonts w:cs="Arial"/>
          <w:b/>
          <w:lang w:eastAsia="en-GB"/>
        </w:rPr>
        <w:t>Communectivity</w:t>
      </w:r>
      <w:r w:rsidRPr="004E0F7D">
        <w:rPr>
          <w:rFonts w:cs="Arial"/>
          <w:lang w:eastAsia="en-GB"/>
        </w:rPr>
        <w:t xml:space="preserve"> hosted by Future Farmers Amy Fancescini and Jonah Brucker Cohen at</w:t>
      </w:r>
      <w:r w:rsidRPr="004E0F7D">
        <w:rPr>
          <w:rFonts w:cs="Arial"/>
          <w:b/>
          <w:lang w:eastAsia="en-GB"/>
        </w:rPr>
        <w:t xml:space="preserve"> </w:t>
      </w:r>
      <w:r w:rsidRPr="004E0F7D">
        <w:rPr>
          <w:rFonts w:cs="Arial"/>
          <w:bCs/>
          <w:lang w:eastAsia="en-GB"/>
        </w:rPr>
        <w:t>Kunstencentrum Vooruit,</w:t>
      </w:r>
      <w:r w:rsidRPr="004E0F7D">
        <w:rPr>
          <w:rFonts w:cs="Arial"/>
          <w:b/>
          <w:bCs/>
          <w:lang w:eastAsia="en-GB"/>
        </w:rPr>
        <w:t xml:space="preserve"> </w:t>
      </w:r>
      <w:r w:rsidRPr="004E0F7D">
        <w:rPr>
          <w:rFonts w:cs="Arial"/>
          <w:lang w:eastAsia="en-GB"/>
        </w:rPr>
        <w:t>Ghent, Belgium, 4-day workshop participant</w:t>
      </w:r>
    </w:p>
    <w:p w14:paraId="114DAA3C" w14:textId="77777777" w:rsidR="00C518B9" w:rsidRPr="004E0F7D" w:rsidRDefault="00C518B9" w:rsidP="00C518B9">
      <w:pPr>
        <w:suppressAutoHyphens w:val="0"/>
        <w:spacing w:line="276" w:lineRule="auto"/>
        <w:rPr>
          <w:rFonts w:cs="Arial"/>
          <w:lang w:eastAsia="en-GB"/>
        </w:rPr>
      </w:pPr>
      <w:r w:rsidRPr="004E0F7D">
        <w:rPr>
          <w:rFonts w:cs="Arial"/>
          <w:b/>
          <w:lang w:eastAsia="en-GB"/>
        </w:rPr>
        <w:t>McCaw, C.</w:t>
      </w:r>
      <w:r w:rsidRPr="004E0F7D">
        <w:rPr>
          <w:rFonts w:cs="Arial"/>
          <w:lang w:eastAsia="en-GB"/>
        </w:rPr>
        <w:t xml:space="preserve"> (2004)</w:t>
      </w:r>
    </w:p>
    <w:p w14:paraId="6B8883D4" w14:textId="77777777" w:rsidR="00C518B9" w:rsidRPr="004E0F7D" w:rsidRDefault="00C518B9" w:rsidP="005369BA">
      <w:pPr>
        <w:suppressAutoHyphens w:val="0"/>
        <w:spacing w:after="120" w:line="276" w:lineRule="auto"/>
        <w:ind w:left="720"/>
        <w:rPr>
          <w:rFonts w:cs="Arial"/>
          <w:lang w:eastAsia="en-GB"/>
        </w:rPr>
      </w:pPr>
      <w:r w:rsidRPr="004E0F7D">
        <w:rPr>
          <w:rFonts w:cs="Arial"/>
          <w:b/>
          <w:lang w:eastAsia="en-GB"/>
        </w:rPr>
        <w:t>Trans-European Picnic,</w:t>
      </w:r>
      <w:r w:rsidRPr="004E0F7D">
        <w:rPr>
          <w:rFonts w:cs="Arial"/>
          <w:lang w:eastAsia="en-GB"/>
        </w:rPr>
        <w:t xml:space="preserve"> two-day electronic media arts and culture gathering, Novi Sad, Serbia, Hosted by kuda.org, Novi Sad in collaboration with V2_ Institute for the Unstable Media, Rotterdam </w:t>
      </w:r>
    </w:p>
    <w:p w14:paraId="131526C0" w14:textId="77777777" w:rsidR="00C518B9" w:rsidRPr="004E0F7D" w:rsidRDefault="00C518B9" w:rsidP="005369BA">
      <w:pPr>
        <w:suppressAutoHyphens w:val="0"/>
        <w:spacing w:after="120" w:line="276" w:lineRule="auto"/>
        <w:ind w:left="720" w:hanging="720"/>
        <w:rPr>
          <w:rFonts w:cs="Arial"/>
          <w:lang w:eastAsia="en-GB"/>
        </w:rPr>
      </w:pPr>
      <w:r w:rsidRPr="004E0F7D">
        <w:rPr>
          <w:rFonts w:cs="Arial"/>
          <w:b/>
          <w:lang w:eastAsia="en-GB"/>
        </w:rPr>
        <w:lastRenderedPageBreak/>
        <w:t>McCaw, C.</w:t>
      </w:r>
      <w:r w:rsidRPr="004E0F7D">
        <w:rPr>
          <w:rFonts w:cs="Arial"/>
          <w:lang w:eastAsia="en-GB"/>
        </w:rPr>
        <w:t xml:space="preserve"> 2003 </w:t>
      </w:r>
      <w:r w:rsidRPr="004E0F7D">
        <w:rPr>
          <w:rFonts w:cs="Arial"/>
          <w:lang w:eastAsia="en-GB"/>
        </w:rPr>
        <w:tab/>
      </w:r>
      <w:r w:rsidRPr="004E0F7D">
        <w:rPr>
          <w:rFonts w:cs="Arial"/>
          <w:lang w:eastAsia="en-GB"/>
        </w:rPr>
        <w:br/>
      </w:r>
      <w:r w:rsidRPr="004E0F7D">
        <w:rPr>
          <w:rFonts w:cs="Arial"/>
          <w:b/>
          <w:lang w:eastAsia="en-GB"/>
        </w:rPr>
        <w:t>“New Media in New Zealand” workshop</w:t>
      </w:r>
      <w:r w:rsidRPr="004E0F7D">
        <w:rPr>
          <w:rFonts w:cs="Arial"/>
          <w:lang w:eastAsia="en-GB"/>
        </w:rPr>
        <w:t>, hosted by Sean Cubitt and Stella Brennan, Waikato University, Hamilton New Zealand, participant</w:t>
      </w:r>
    </w:p>
    <w:p w14:paraId="2D7C48BA" w14:textId="77777777" w:rsidR="00C518B9" w:rsidRPr="005369BA" w:rsidRDefault="00C518B9" w:rsidP="00C518B9">
      <w:pPr>
        <w:suppressAutoHyphens w:val="0"/>
        <w:spacing w:line="276" w:lineRule="auto"/>
        <w:ind w:left="720" w:hanging="720"/>
        <w:rPr>
          <w:rFonts w:cs="Arial"/>
          <w:sz w:val="22"/>
          <w:szCs w:val="22"/>
          <w:lang w:eastAsia="en-GB"/>
        </w:rPr>
      </w:pPr>
    </w:p>
    <w:p w14:paraId="7F7D1D65" w14:textId="77777777" w:rsidR="00392DD5" w:rsidRPr="005369BA" w:rsidRDefault="00392DD5" w:rsidP="00C518B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76" w:lineRule="auto"/>
        <w:rPr>
          <w:rFonts w:cs="Arial"/>
          <w:sz w:val="21"/>
          <w:lang w:eastAsia="en-GB"/>
        </w:rPr>
        <w:sectPr w:rsidR="00392DD5" w:rsidRPr="005369BA" w:rsidSect="00CF298D">
          <w:pgSz w:w="11907" w:h="16840" w:code="9"/>
          <w:pgMar w:top="1440" w:right="1134" w:bottom="1440" w:left="1701" w:header="720" w:footer="720" w:gutter="0"/>
          <w:cols w:space="720"/>
        </w:sectPr>
      </w:pPr>
    </w:p>
    <w:p w14:paraId="58572470" w14:textId="0480BBE3" w:rsidR="00392DD5" w:rsidRPr="004E0F7D" w:rsidRDefault="00392DD5" w:rsidP="004E0F7D">
      <w:pPr>
        <w:spacing w:before="120" w:line="240" w:lineRule="auto"/>
        <w:jc w:val="center"/>
        <w:rPr>
          <w:rFonts w:cs="Arial"/>
          <w:b/>
          <w:bCs/>
          <w:sz w:val="24"/>
          <w:szCs w:val="24"/>
          <w:lang w:val="en-AU"/>
        </w:rPr>
      </w:pPr>
      <w:r w:rsidRPr="004E0F7D">
        <w:rPr>
          <w:rFonts w:cs="Arial"/>
          <w:b/>
          <w:bCs/>
          <w:sz w:val="24"/>
          <w:szCs w:val="24"/>
          <w:lang w:val="en-AU"/>
        </w:rPr>
        <w:lastRenderedPageBreak/>
        <w:t>Dr Richard Douglas Mitchell</w:t>
      </w:r>
    </w:p>
    <w:p w14:paraId="221DC4C4" w14:textId="77777777" w:rsidR="00392DD5" w:rsidRPr="004E0F7D" w:rsidRDefault="00392DD5" w:rsidP="004E0F7D">
      <w:pPr>
        <w:spacing w:before="120" w:line="240" w:lineRule="auto"/>
        <w:jc w:val="center"/>
        <w:rPr>
          <w:rFonts w:cs="Arial"/>
          <w:b/>
          <w:bCs/>
          <w:sz w:val="24"/>
          <w:szCs w:val="24"/>
          <w:lang w:val="en-AU"/>
        </w:rPr>
      </w:pPr>
      <w:r w:rsidRPr="004E0F7D">
        <w:rPr>
          <w:rFonts w:cs="Arial"/>
          <w:b/>
          <w:bCs/>
          <w:sz w:val="24"/>
          <w:szCs w:val="24"/>
          <w:lang w:val="en-AU"/>
        </w:rPr>
        <w:t>Department/School: Te Maru Pumanawa/Food Design Institute</w:t>
      </w:r>
    </w:p>
    <w:p w14:paraId="3ECD1657" w14:textId="77777777" w:rsidR="004E0F7D" w:rsidRDefault="004E0F7D" w:rsidP="00392DD5">
      <w:pPr>
        <w:spacing w:before="120" w:line="240" w:lineRule="auto"/>
        <w:jc w:val="both"/>
        <w:rPr>
          <w:rFonts w:cs="Arial"/>
          <w:b/>
          <w:i/>
          <w:sz w:val="24"/>
          <w:szCs w:val="24"/>
          <w:lang w:val="en-AU"/>
        </w:rPr>
      </w:pPr>
    </w:p>
    <w:p w14:paraId="38E61F19" w14:textId="77777777" w:rsidR="00392DD5" w:rsidRPr="004E0F7D" w:rsidRDefault="00392DD5" w:rsidP="00392DD5">
      <w:pPr>
        <w:spacing w:before="120" w:line="240" w:lineRule="auto"/>
        <w:jc w:val="both"/>
        <w:rPr>
          <w:rFonts w:cs="Arial"/>
          <w:b/>
          <w:i/>
          <w:lang w:val="en-AU"/>
        </w:rPr>
      </w:pPr>
      <w:r w:rsidRPr="004E0F7D">
        <w:rPr>
          <w:rFonts w:cs="Arial"/>
          <w:b/>
          <w:i/>
          <w:lang w:val="en-AU"/>
        </w:rPr>
        <w:t>Employment History</w:t>
      </w:r>
    </w:p>
    <w:p w14:paraId="6F43CAD6" w14:textId="77777777" w:rsidR="00392DD5" w:rsidRPr="004E0F7D" w:rsidRDefault="00392DD5" w:rsidP="005369BA">
      <w:pPr>
        <w:tabs>
          <w:tab w:val="left" w:pos="2835"/>
        </w:tabs>
        <w:spacing w:before="120" w:line="240" w:lineRule="auto"/>
        <w:ind w:left="2835" w:hanging="2835"/>
        <w:jc w:val="both"/>
        <w:rPr>
          <w:rFonts w:cs="Arial"/>
          <w:lang w:val="en-AU"/>
        </w:rPr>
      </w:pPr>
      <w:r w:rsidRPr="004E0F7D">
        <w:rPr>
          <w:rFonts w:cs="Arial"/>
          <w:lang w:val="en-AU"/>
        </w:rPr>
        <w:t>October 2011 – Present</w:t>
      </w:r>
      <w:r w:rsidRPr="004E0F7D">
        <w:rPr>
          <w:rFonts w:cs="Arial"/>
          <w:lang w:val="en-AU"/>
        </w:rPr>
        <w:tab/>
        <w:t>Associate Professor (Food Design) Otago Polytechnic</w:t>
      </w:r>
    </w:p>
    <w:p w14:paraId="16C95BE5" w14:textId="77777777" w:rsidR="00392DD5" w:rsidRPr="004E0F7D" w:rsidRDefault="00392DD5" w:rsidP="005369BA">
      <w:pPr>
        <w:tabs>
          <w:tab w:val="left" w:pos="2835"/>
        </w:tabs>
        <w:spacing w:before="120" w:line="240" w:lineRule="auto"/>
        <w:ind w:left="2835" w:hanging="2835"/>
        <w:jc w:val="both"/>
        <w:rPr>
          <w:rFonts w:cs="Arial"/>
          <w:lang w:val="en-AU"/>
        </w:rPr>
      </w:pPr>
      <w:r w:rsidRPr="004E0F7D">
        <w:rPr>
          <w:rFonts w:cs="Arial"/>
          <w:lang w:val="en-AU"/>
        </w:rPr>
        <w:t>June 2003 – Oct. 2011</w:t>
      </w:r>
      <w:r w:rsidRPr="004E0F7D">
        <w:rPr>
          <w:rFonts w:cs="Arial"/>
          <w:lang w:val="en-AU"/>
        </w:rPr>
        <w:tab/>
        <w:t>Senior Lecturer (Tourism) University of Otago</w:t>
      </w:r>
    </w:p>
    <w:p w14:paraId="45D72619" w14:textId="77777777" w:rsidR="00392DD5" w:rsidRPr="004E0F7D" w:rsidRDefault="00392DD5" w:rsidP="005369BA">
      <w:pPr>
        <w:tabs>
          <w:tab w:val="left" w:pos="2835"/>
        </w:tabs>
        <w:spacing w:before="120" w:line="240" w:lineRule="auto"/>
        <w:ind w:left="2835" w:hanging="2835"/>
        <w:jc w:val="both"/>
        <w:rPr>
          <w:rFonts w:cs="Arial"/>
          <w:lang w:val="en-AU"/>
        </w:rPr>
      </w:pPr>
      <w:r w:rsidRPr="004E0F7D">
        <w:rPr>
          <w:rFonts w:cs="Arial"/>
          <w:lang w:val="en-AU"/>
        </w:rPr>
        <w:t>Feb. 2001 – June 2003</w:t>
      </w:r>
      <w:r w:rsidRPr="004E0F7D">
        <w:rPr>
          <w:rFonts w:cs="Arial"/>
          <w:lang w:val="en-AU"/>
        </w:rPr>
        <w:tab/>
        <w:t>Senior Lecturer (Tourism Marketing) La Trobe University</w:t>
      </w:r>
    </w:p>
    <w:p w14:paraId="69DD78FA" w14:textId="77777777" w:rsidR="00392DD5" w:rsidRPr="004E0F7D" w:rsidRDefault="00392DD5" w:rsidP="005369BA">
      <w:pPr>
        <w:tabs>
          <w:tab w:val="left" w:pos="2835"/>
        </w:tabs>
        <w:spacing w:before="120" w:line="240" w:lineRule="auto"/>
        <w:ind w:left="2835" w:hanging="2835"/>
        <w:jc w:val="both"/>
        <w:rPr>
          <w:rFonts w:cs="Arial"/>
          <w:lang w:val="en-AU"/>
        </w:rPr>
      </w:pPr>
      <w:r w:rsidRPr="004E0F7D">
        <w:rPr>
          <w:rFonts w:cs="Arial"/>
          <w:lang w:val="en-AU"/>
        </w:rPr>
        <w:t>Dec. 2000 – Feb. 2001</w:t>
      </w:r>
      <w:r w:rsidRPr="004E0F7D">
        <w:rPr>
          <w:rFonts w:cs="Arial"/>
          <w:lang w:val="en-AU"/>
        </w:rPr>
        <w:tab/>
        <w:t>Contract Lecturer in Tourism University of Otago</w:t>
      </w:r>
    </w:p>
    <w:p w14:paraId="7076FE3C" w14:textId="77777777" w:rsidR="00392DD5" w:rsidRPr="004E0F7D" w:rsidRDefault="00392DD5" w:rsidP="005369BA">
      <w:pPr>
        <w:tabs>
          <w:tab w:val="left" w:pos="2835"/>
        </w:tabs>
        <w:spacing w:before="120" w:line="240" w:lineRule="auto"/>
        <w:ind w:left="2835" w:hanging="2835"/>
        <w:jc w:val="both"/>
        <w:rPr>
          <w:rFonts w:cs="Arial"/>
          <w:lang w:val="en-AU"/>
        </w:rPr>
      </w:pPr>
      <w:r w:rsidRPr="004E0F7D">
        <w:rPr>
          <w:rFonts w:cs="Arial"/>
          <w:lang w:val="en-AU"/>
        </w:rPr>
        <w:t>Mar. 2000 – Dec. 2000</w:t>
      </w:r>
      <w:r w:rsidRPr="004E0F7D">
        <w:rPr>
          <w:rFonts w:cs="Arial"/>
          <w:lang w:val="en-AU"/>
        </w:rPr>
        <w:tab/>
        <w:t>Lecturer in Tourism University of Western Sydney</w:t>
      </w:r>
    </w:p>
    <w:p w14:paraId="200447D3" w14:textId="77777777" w:rsidR="00392DD5" w:rsidRPr="004E0F7D" w:rsidRDefault="00392DD5" w:rsidP="005369BA">
      <w:pPr>
        <w:tabs>
          <w:tab w:val="left" w:pos="2835"/>
        </w:tabs>
        <w:spacing w:before="120" w:line="240" w:lineRule="auto"/>
        <w:ind w:left="2835" w:hanging="2835"/>
        <w:jc w:val="both"/>
        <w:rPr>
          <w:rFonts w:cs="Arial"/>
          <w:lang w:val="en-AU"/>
        </w:rPr>
      </w:pPr>
      <w:r w:rsidRPr="004E0F7D">
        <w:rPr>
          <w:rFonts w:cs="Arial"/>
          <w:lang w:val="en-AU"/>
        </w:rPr>
        <w:t>Jan. 1999 – Dec. 1999</w:t>
      </w:r>
      <w:r w:rsidRPr="004E0F7D">
        <w:rPr>
          <w:rFonts w:cs="Arial"/>
          <w:lang w:val="en-AU"/>
        </w:rPr>
        <w:tab/>
        <w:t>Junior Research Fellow (0.5 FTE) University of Otago</w:t>
      </w:r>
    </w:p>
    <w:p w14:paraId="5F441F13" w14:textId="77777777" w:rsidR="00392DD5" w:rsidRPr="004E0F7D" w:rsidRDefault="00392DD5" w:rsidP="005369BA">
      <w:pPr>
        <w:tabs>
          <w:tab w:val="left" w:pos="2835"/>
        </w:tabs>
        <w:spacing w:before="120" w:line="240" w:lineRule="auto"/>
        <w:ind w:left="2835" w:hanging="2835"/>
        <w:jc w:val="both"/>
        <w:rPr>
          <w:rFonts w:cs="Arial"/>
          <w:lang w:val="en-AU"/>
        </w:rPr>
      </w:pPr>
      <w:r w:rsidRPr="004E0F7D">
        <w:rPr>
          <w:rFonts w:cs="Arial"/>
          <w:lang w:val="en-AU"/>
        </w:rPr>
        <w:t>1997 – 1998</w:t>
      </w:r>
      <w:r w:rsidRPr="004E0F7D">
        <w:rPr>
          <w:rFonts w:cs="Arial"/>
          <w:lang w:val="en-AU"/>
        </w:rPr>
        <w:tab/>
        <w:t>Part-time tourism and hospitality front-of-house work including employment at the following businesses:</w:t>
      </w:r>
    </w:p>
    <w:p w14:paraId="5369094C" w14:textId="77777777" w:rsidR="00392DD5" w:rsidRPr="004E0F7D" w:rsidRDefault="00392DD5" w:rsidP="00CA2B95">
      <w:pPr>
        <w:pStyle w:val="ListParagraph"/>
        <w:numPr>
          <w:ilvl w:val="0"/>
          <w:numId w:val="94"/>
        </w:numPr>
        <w:tabs>
          <w:tab w:val="left" w:pos="2835"/>
        </w:tabs>
        <w:spacing w:before="120" w:line="240" w:lineRule="auto"/>
        <w:ind w:left="2835" w:hanging="2835"/>
        <w:jc w:val="both"/>
        <w:rPr>
          <w:rFonts w:cs="Arial"/>
          <w:szCs w:val="20"/>
          <w:lang w:val="en-AU"/>
        </w:rPr>
      </w:pPr>
      <w:r w:rsidRPr="004E0F7D">
        <w:rPr>
          <w:rFonts w:cs="Arial"/>
          <w:szCs w:val="20"/>
          <w:lang w:val="en-AU"/>
        </w:rPr>
        <w:t>The Savoy (wine waiter)</w:t>
      </w:r>
    </w:p>
    <w:p w14:paraId="7F9689F0" w14:textId="77777777" w:rsidR="00392DD5" w:rsidRPr="004E0F7D" w:rsidRDefault="00392DD5" w:rsidP="00CA2B95">
      <w:pPr>
        <w:pStyle w:val="ListParagraph"/>
        <w:numPr>
          <w:ilvl w:val="0"/>
          <w:numId w:val="94"/>
        </w:numPr>
        <w:tabs>
          <w:tab w:val="left" w:pos="2835"/>
        </w:tabs>
        <w:spacing w:before="120" w:line="240" w:lineRule="auto"/>
        <w:ind w:left="2835" w:hanging="2835"/>
        <w:jc w:val="both"/>
        <w:rPr>
          <w:rFonts w:cs="Arial"/>
          <w:szCs w:val="20"/>
          <w:lang w:val="en-AU"/>
        </w:rPr>
      </w:pPr>
      <w:r w:rsidRPr="004E0F7D">
        <w:rPr>
          <w:rFonts w:cs="Arial"/>
          <w:szCs w:val="20"/>
          <w:lang w:val="en-AU"/>
        </w:rPr>
        <w:t>The University Union (bar staff)</w:t>
      </w:r>
    </w:p>
    <w:p w14:paraId="4D36BA84" w14:textId="77777777" w:rsidR="00392DD5" w:rsidRPr="004E0F7D" w:rsidRDefault="00392DD5" w:rsidP="00CA2B95">
      <w:pPr>
        <w:pStyle w:val="ListParagraph"/>
        <w:numPr>
          <w:ilvl w:val="0"/>
          <w:numId w:val="94"/>
        </w:numPr>
        <w:tabs>
          <w:tab w:val="left" w:pos="2835"/>
        </w:tabs>
        <w:spacing w:before="120" w:line="240" w:lineRule="auto"/>
        <w:ind w:left="2835" w:hanging="2835"/>
        <w:jc w:val="both"/>
        <w:rPr>
          <w:rFonts w:cs="Arial"/>
          <w:szCs w:val="20"/>
          <w:lang w:val="en-AU"/>
        </w:rPr>
      </w:pPr>
      <w:r w:rsidRPr="004E0F7D">
        <w:rPr>
          <w:rFonts w:cs="Arial"/>
          <w:szCs w:val="20"/>
          <w:lang w:val="en-AU"/>
        </w:rPr>
        <w:t>Olveston (tour guide)</w:t>
      </w:r>
    </w:p>
    <w:p w14:paraId="479E3D3C" w14:textId="77777777" w:rsidR="00392DD5" w:rsidRPr="004E0F7D" w:rsidRDefault="00392DD5" w:rsidP="005369BA">
      <w:pPr>
        <w:tabs>
          <w:tab w:val="left" w:pos="2835"/>
        </w:tabs>
        <w:spacing w:before="120" w:line="240" w:lineRule="auto"/>
        <w:ind w:left="2835" w:hanging="2835"/>
        <w:jc w:val="both"/>
        <w:rPr>
          <w:rFonts w:cs="Arial"/>
          <w:lang w:val="en-AU"/>
        </w:rPr>
      </w:pPr>
      <w:r w:rsidRPr="004E0F7D">
        <w:rPr>
          <w:rFonts w:cs="Arial"/>
          <w:lang w:val="en-AU"/>
        </w:rPr>
        <w:t>June 1996 – Jan. 1997</w:t>
      </w:r>
      <w:r w:rsidRPr="004E0F7D">
        <w:rPr>
          <w:rFonts w:cs="Arial"/>
          <w:lang w:val="en-AU"/>
        </w:rPr>
        <w:tab/>
        <w:t>Policy Analyst Dunedin City Council</w:t>
      </w:r>
    </w:p>
    <w:p w14:paraId="1C9FF420" w14:textId="77777777" w:rsidR="00392DD5" w:rsidRPr="004E0F7D" w:rsidRDefault="00392DD5" w:rsidP="005369BA">
      <w:pPr>
        <w:tabs>
          <w:tab w:val="left" w:pos="2835"/>
        </w:tabs>
        <w:spacing w:before="120" w:line="240" w:lineRule="auto"/>
        <w:ind w:left="2835" w:hanging="2835"/>
        <w:jc w:val="both"/>
        <w:rPr>
          <w:rFonts w:cs="Arial"/>
          <w:lang w:val="en-AU"/>
        </w:rPr>
      </w:pPr>
      <w:r w:rsidRPr="004E0F7D">
        <w:rPr>
          <w:rFonts w:cs="Arial"/>
          <w:lang w:val="en-AU"/>
        </w:rPr>
        <w:t>Mar. 1993 – June 1996</w:t>
      </w:r>
      <w:r w:rsidRPr="004E0F7D">
        <w:rPr>
          <w:rFonts w:cs="Arial"/>
          <w:lang w:val="en-AU"/>
        </w:rPr>
        <w:tab/>
        <w:t>Parks and Recreation Project Officer Dunedin City Council</w:t>
      </w:r>
    </w:p>
    <w:p w14:paraId="289B501E" w14:textId="4827ED72" w:rsidR="00392DD5" w:rsidRPr="004E0F7D" w:rsidRDefault="00392DD5" w:rsidP="004E0F7D">
      <w:pPr>
        <w:tabs>
          <w:tab w:val="left" w:pos="2835"/>
        </w:tabs>
        <w:spacing w:before="120" w:line="240" w:lineRule="auto"/>
        <w:ind w:left="2835" w:hanging="2835"/>
        <w:jc w:val="both"/>
        <w:rPr>
          <w:rFonts w:cs="Arial"/>
          <w:lang w:val="en-AU"/>
        </w:rPr>
      </w:pPr>
      <w:r w:rsidRPr="004E0F7D">
        <w:rPr>
          <w:rFonts w:cs="Arial"/>
          <w:lang w:val="en-AU"/>
        </w:rPr>
        <w:t>1989 – 1992</w:t>
      </w:r>
      <w:r w:rsidRPr="004E0F7D">
        <w:rPr>
          <w:rFonts w:cs="Arial"/>
          <w:lang w:val="en-AU"/>
        </w:rPr>
        <w:tab/>
        <w:t>Part-time tourism and hospitality front-of-house work including (amongst others) employme</w:t>
      </w:r>
      <w:r w:rsidR="004E0F7D" w:rsidRPr="004E0F7D">
        <w:rPr>
          <w:rFonts w:cs="Arial"/>
          <w:lang w:val="en-AU"/>
        </w:rPr>
        <w:t>nt at the following businesses</w:t>
      </w:r>
    </w:p>
    <w:p w14:paraId="695D44EB" w14:textId="77777777" w:rsidR="00392DD5" w:rsidRPr="004E0F7D" w:rsidRDefault="00392DD5" w:rsidP="00392DD5">
      <w:pPr>
        <w:spacing w:before="120" w:line="240" w:lineRule="auto"/>
        <w:jc w:val="both"/>
        <w:rPr>
          <w:rFonts w:cs="Arial"/>
          <w:b/>
          <w:lang w:val="en-AU"/>
        </w:rPr>
      </w:pPr>
      <w:r w:rsidRPr="004E0F7D">
        <w:rPr>
          <w:rFonts w:cs="Arial"/>
          <w:b/>
          <w:lang w:val="en-AU"/>
        </w:rPr>
        <w:t>Section B:</w:t>
      </w:r>
      <w:r w:rsidRPr="004E0F7D">
        <w:rPr>
          <w:rFonts w:cs="Arial"/>
          <w:b/>
          <w:lang w:val="en-AU"/>
        </w:rPr>
        <w:tab/>
        <w:t>Brief Overview</w:t>
      </w:r>
    </w:p>
    <w:p w14:paraId="3A29EA27" w14:textId="77777777" w:rsidR="00392DD5" w:rsidRPr="004E0F7D" w:rsidRDefault="00392DD5" w:rsidP="00392DD5">
      <w:pPr>
        <w:spacing w:before="120" w:line="240" w:lineRule="auto"/>
        <w:jc w:val="both"/>
        <w:rPr>
          <w:rFonts w:cs="Arial"/>
          <w:lang w:val="en-AU"/>
        </w:rPr>
      </w:pPr>
      <w:r w:rsidRPr="004E0F7D">
        <w:rPr>
          <w:rFonts w:cs="Arial"/>
          <w:lang w:val="en-AU"/>
        </w:rPr>
        <w:t>I have been employed as an Associate Professor at Otago Polytechnic since October 2011 and, prior to that was a Senior Lecturer (2001 and 2011), firstly at La Trobe University (February 2001 to June 2003), then at the University of Otago (since June 2003). This application includes the entire history of my research outputs (since 1998) and all of my teaching and learning activities since 2001.</w:t>
      </w:r>
    </w:p>
    <w:p w14:paraId="75089A87" w14:textId="77777777" w:rsidR="00392DD5" w:rsidRPr="004E0F7D" w:rsidRDefault="00392DD5" w:rsidP="00392DD5">
      <w:pPr>
        <w:spacing w:before="120" w:line="240" w:lineRule="auto"/>
        <w:jc w:val="both"/>
        <w:rPr>
          <w:rFonts w:cs="Arial"/>
          <w:b/>
          <w:i/>
          <w:lang w:val="en-AU"/>
        </w:rPr>
      </w:pPr>
      <w:r w:rsidRPr="004E0F7D">
        <w:rPr>
          <w:rFonts w:cs="Arial"/>
          <w:b/>
          <w:i/>
          <w:lang w:val="en-AU"/>
        </w:rPr>
        <w:t>Teaching, Learning and Curriculum</w:t>
      </w:r>
    </w:p>
    <w:p w14:paraId="661D2E5E" w14:textId="77777777" w:rsidR="00392DD5" w:rsidRPr="004E0F7D" w:rsidRDefault="00392DD5" w:rsidP="00392DD5">
      <w:pPr>
        <w:spacing w:before="120" w:line="240" w:lineRule="auto"/>
        <w:jc w:val="both"/>
        <w:rPr>
          <w:rFonts w:cs="Arial"/>
          <w:lang w:val="en-AU"/>
        </w:rPr>
      </w:pPr>
      <w:r w:rsidRPr="004E0F7D">
        <w:rPr>
          <w:rFonts w:cs="Arial"/>
          <w:lang w:val="en-AU"/>
        </w:rPr>
        <w:t>Since arriving at Otago Polytechnic I have been responsible for several teaching, learning and curriculum development projects. These have been carried as part of leadership team with two other colleagues that has been developing, implementing and refining of the Bachelor of Culinary Arts (BCA). This program has been recognised as being world leading by the external monitors to the program and the teaching team (including me) received an Otago Polytechnic teaching award and, while I was not eligible</w:t>
      </w:r>
      <w:r w:rsidRPr="004E0F7D">
        <w:rPr>
          <w:rStyle w:val="FootnoteReference"/>
          <w:rFonts w:cs="Arial"/>
          <w:lang w:val="en-AU"/>
        </w:rPr>
        <w:footnoteReference w:id="1"/>
      </w:r>
      <w:r w:rsidRPr="004E0F7D">
        <w:rPr>
          <w:rFonts w:cs="Arial"/>
          <w:lang w:val="en-AU"/>
        </w:rPr>
        <w:t xml:space="preserve"> to be nominated for the Ako Aotearoa National Team Teaching Award won by the BCA team, I will nominated for a national award in 2015. Colleague feedback through formal surveys acknowledges my role as a leader in teaching and learning both in terms of in-class innovation and longer-term curriculum strategy and whole-of-degree mapping. Student evaluations of my teaching have been very favourable, with more than 90% of respondents indicating that I am an effective teacher and who provides a learning experience that meets their expectations. </w:t>
      </w:r>
    </w:p>
    <w:p w14:paraId="0888B99F" w14:textId="77777777" w:rsidR="00392DD5" w:rsidRPr="004E0F7D" w:rsidRDefault="00392DD5" w:rsidP="00392DD5">
      <w:pPr>
        <w:spacing w:before="120" w:line="240" w:lineRule="auto"/>
        <w:jc w:val="both"/>
        <w:rPr>
          <w:rFonts w:cs="Arial"/>
          <w:lang w:val="en-AU"/>
        </w:rPr>
      </w:pPr>
      <w:r w:rsidRPr="004E0F7D">
        <w:rPr>
          <w:rFonts w:cs="Arial"/>
          <w:lang w:val="en-AU"/>
        </w:rPr>
        <w:t>I have coordinated seven papers across all three years of the BCA and the coordinator of the Assessment of Prior Learning program. I have also provide academic leadership and advice for others teaching on the degree as I have brought my previous experience of degree-level teaching to the program.</w:t>
      </w:r>
    </w:p>
    <w:p w14:paraId="107E08E0" w14:textId="4C4DE067" w:rsidR="00392DD5" w:rsidRPr="004E0F7D" w:rsidRDefault="00392DD5" w:rsidP="004E0F7D">
      <w:pPr>
        <w:spacing w:before="120" w:line="240" w:lineRule="auto"/>
        <w:jc w:val="both"/>
        <w:rPr>
          <w:rFonts w:cs="Arial"/>
          <w:lang w:val="en-AU"/>
        </w:rPr>
      </w:pPr>
      <w:r w:rsidRPr="004E0F7D">
        <w:rPr>
          <w:rFonts w:cs="Arial"/>
          <w:lang w:val="en-AU"/>
        </w:rPr>
        <w:t xml:space="preserve">I continue to undertake scholarly activity around my teaching including publishing a journal article on the Bachelor of Culinary Arts and presenting three papers at conferences around the world. As part of my scholarly and professional development, I also completed the Graduate Diploma in Tertiary </w:t>
      </w:r>
      <w:r w:rsidRPr="004E0F7D">
        <w:rPr>
          <w:rFonts w:cs="Arial"/>
          <w:lang w:val="en-AU"/>
        </w:rPr>
        <w:lastRenderedPageBreak/>
        <w:t>Education where the assessment panel described me as “an innovative teacher and a reflective practitioner and an excellent communicator who is passionate about his work with students” (GDTE Assessment Panel, 10 February 2014).</w:t>
      </w:r>
      <w:r w:rsidR="004E0F7D">
        <w:rPr>
          <w:rFonts w:cs="Arial"/>
          <w:lang w:val="en-AU"/>
        </w:rPr>
        <w:t xml:space="preserve"> </w:t>
      </w:r>
      <w:r w:rsidRPr="004E0F7D">
        <w:rPr>
          <w:rFonts w:cs="Arial"/>
          <w:lang w:val="en-AU"/>
        </w:rPr>
        <w:t>I am also a member of the Otago Polytechnic Academic Board and Teaching and Learning Committee, as well as being a member of the Bachelor of Culinary arts Assessment Committee.</w:t>
      </w:r>
    </w:p>
    <w:p w14:paraId="4E2736AB" w14:textId="77777777" w:rsidR="00392DD5" w:rsidRPr="004E0F7D" w:rsidRDefault="00392DD5" w:rsidP="00392DD5">
      <w:pPr>
        <w:spacing w:before="120" w:line="240" w:lineRule="auto"/>
        <w:jc w:val="both"/>
        <w:rPr>
          <w:rFonts w:cs="Arial"/>
          <w:lang w:val="en-AU"/>
        </w:rPr>
      </w:pPr>
      <w:r w:rsidRPr="004E0F7D">
        <w:rPr>
          <w:rFonts w:cs="Arial"/>
          <w:lang w:val="en-AU"/>
        </w:rPr>
        <w:t xml:space="preserve">In January 2010 my leadership in teaching and learning at the University of Otago was recognised by my appointment to the position of Chair of the Department of Tourism, Teaching, Learning and Curriculum (TLC) group. Earlier I had been a member of the School of Business Divisional Board (2004-2007) and since 2003 I have been a member of various teaching and learning boards and committees at the university level. </w:t>
      </w:r>
    </w:p>
    <w:p w14:paraId="5169164B" w14:textId="77777777" w:rsidR="00392DD5" w:rsidRPr="004E0F7D" w:rsidRDefault="00392DD5" w:rsidP="00392DD5">
      <w:pPr>
        <w:spacing w:before="120" w:line="240" w:lineRule="auto"/>
        <w:jc w:val="both"/>
        <w:rPr>
          <w:rFonts w:cs="Arial"/>
          <w:lang w:val="en-AU"/>
        </w:rPr>
      </w:pPr>
      <w:r w:rsidRPr="004E0F7D">
        <w:rPr>
          <w:rFonts w:cs="Arial"/>
          <w:lang w:val="en-AU"/>
        </w:rPr>
        <w:t xml:space="preserve">I have a broad range of experience in tertiary education, with strong skills in paper coordination (more than 30 papers) and delivery, curriculum development, program-level review and leadership in teaching, learning and curriculum. </w:t>
      </w:r>
    </w:p>
    <w:p w14:paraId="478914EF" w14:textId="77777777" w:rsidR="00392DD5" w:rsidRPr="004E0F7D" w:rsidRDefault="00392DD5" w:rsidP="00392DD5">
      <w:pPr>
        <w:spacing w:before="120" w:line="240" w:lineRule="auto"/>
        <w:jc w:val="both"/>
        <w:rPr>
          <w:rFonts w:cs="Arial"/>
          <w:lang w:val="en-AU"/>
        </w:rPr>
      </w:pPr>
      <w:r w:rsidRPr="004E0F7D">
        <w:rPr>
          <w:rFonts w:cs="Arial"/>
          <w:lang w:val="en-AU"/>
        </w:rPr>
        <w:t>Since 2004 I have been very active in curriculum development at both the individual paper and course/ programme level, having been responsible for more than 20 individual changes to Otago’s tourism curriculum. This has included leadership in the introduction of the Bachelor of Culinary Arts at Otago Polytechnic (since 2011), including the development and introduction of the Assessment of Prior Learning program that now sits inside the Food Design Institute. Prior to this I was responsible for the development and introduction of new graduate-level degrees (Honours, Postgraduate Diploma, Diploma for Graduates) (2004) and a Minor in Hospitality (2005), major reviews of 400-level papers (2004 and 2011) and the Minor in Tourism (2005), and conversion of the Bachelor of Tourism to a Bachelor of Commerce (Tourism) (2006).</w:t>
      </w:r>
    </w:p>
    <w:p w14:paraId="01E4855F" w14:textId="77777777" w:rsidR="00392DD5" w:rsidRPr="004E0F7D" w:rsidRDefault="00392DD5" w:rsidP="00392DD5">
      <w:pPr>
        <w:spacing w:before="120" w:line="240" w:lineRule="auto"/>
        <w:jc w:val="both"/>
        <w:rPr>
          <w:rFonts w:cs="Arial"/>
          <w:b/>
          <w:i/>
          <w:lang w:val="en-AU"/>
        </w:rPr>
      </w:pPr>
      <w:r w:rsidRPr="004E0F7D">
        <w:rPr>
          <w:rFonts w:cs="Arial"/>
          <w:b/>
          <w:i/>
          <w:lang w:val="en-AU"/>
        </w:rPr>
        <w:t>Research</w:t>
      </w:r>
    </w:p>
    <w:p w14:paraId="36DD34B3" w14:textId="77777777" w:rsidR="00392DD5" w:rsidRPr="004E0F7D" w:rsidRDefault="00392DD5" w:rsidP="00392DD5">
      <w:pPr>
        <w:spacing w:before="120" w:line="240" w:lineRule="auto"/>
        <w:jc w:val="both"/>
        <w:rPr>
          <w:rFonts w:cs="Arial"/>
          <w:lang w:val="en-AU"/>
        </w:rPr>
      </w:pPr>
      <w:r w:rsidRPr="004E0F7D">
        <w:rPr>
          <w:rFonts w:cs="Arial"/>
          <w:lang w:val="en-AU"/>
        </w:rPr>
        <w:t>In the 2012 round of PBRF, I was rated as a ‘B’ (following a B in 2006). This was as the result of continued publication in high ranking tourism and hospitality journals as well as a broad range of other research quantum, contributions to the research environment and peer esteem. I am an internationally recognised authority on food and wine tourism and associated fields (wine consumer behaviour, farmers markets and other events and business networks) and I have recently started to develop a new field of study in food design. Since 2011, I have produced 35 research outputs (19 of which are quality assured), both in my established field of research and my emerging area of interest.</w:t>
      </w:r>
    </w:p>
    <w:p w14:paraId="5F3B90CB" w14:textId="77777777" w:rsidR="00392DD5" w:rsidRPr="004E0F7D" w:rsidRDefault="00392DD5" w:rsidP="00392DD5">
      <w:pPr>
        <w:spacing w:before="120" w:line="240" w:lineRule="auto"/>
        <w:jc w:val="both"/>
        <w:rPr>
          <w:rFonts w:cs="Arial"/>
          <w:lang w:val="en-AU"/>
        </w:rPr>
      </w:pPr>
      <w:r w:rsidRPr="004E0F7D">
        <w:rPr>
          <w:rFonts w:cs="Arial"/>
          <w:lang w:val="en-AU"/>
        </w:rPr>
        <w:t>In 2014 I was also responsible for hosting the International Food Design Experience (Conference and Studio) which attracted guests from all over the world, received a potential media audience of 2.5 million and which provided a platform for research outputs for Otago Polytechnic staff and students from culinary arts, design, art and Innovation WorkSpace. This event, plus invitations to the editorial board of the International Journal of Food Design and to submit a book proposal and journal special on this topic, are indications that in less than three years I have been able to establish an international profile in food design.</w:t>
      </w:r>
    </w:p>
    <w:p w14:paraId="0B2E9D75" w14:textId="77777777" w:rsidR="00392DD5" w:rsidRPr="004E0F7D" w:rsidRDefault="00392DD5" w:rsidP="00392DD5">
      <w:pPr>
        <w:spacing w:before="120" w:line="240" w:lineRule="auto"/>
        <w:jc w:val="both"/>
        <w:rPr>
          <w:rFonts w:cs="Arial"/>
          <w:lang w:val="en-AU"/>
        </w:rPr>
      </w:pPr>
      <w:r w:rsidRPr="004E0F7D">
        <w:rPr>
          <w:rFonts w:cs="Arial"/>
          <w:lang w:val="en-AU"/>
        </w:rPr>
        <w:t>In total (since 1998) I have published 150 research outputs, with 77 of these being quality assured. My work has been cited more than 2,226 times, including dozens of citations in A* and A ranked journals</w:t>
      </w:r>
      <w:r w:rsidRPr="004E0F7D">
        <w:rPr>
          <w:rStyle w:val="FootnoteReference"/>
          <w:rFonts w:cs="Arial"/>
          <w:lang w:val="en-AU"/>
        </w:rPr>
        <w:footnoteReference w:id="2"/>
      </w:r>
      <w:r w:rsidRPr="004E0F7D">
        <w:rPr>
          <w:rFonts w:cs="Arial"/>
          <w:lang w:val="en-AU"/>
        </w:rPr>
        <w:t xml:space="preserve"> and I have an H-index of 24</w:t>
      </w:r>
      <w:r w:rsidRPr="004E0F7D">
        <w:rPr>
          <w:rStyle w:val="FootnoteReference"/>
          <w:rFonts w:cs="Arial"/>
          <w:lang w:val="en-AU"/>
        </w:rPr>
        <w:footnoteReference w:id="3"/>
      </w:r>
      <w:r w:rsidRPr="004E0F7D">
        <w:rPr>
          <w:rFonts w:cs="Arial"/>
          <w:lang w:val="en-AU"/>
        </w:rPr>
        <w:t>. This places me alongside several professors in hospitality and tourism across New Zealand and wine business researcher (mostly full professors) from across the global.</w:t>
      </w:r>
    </w:p>
    <w:p w14:paraId="165B3F96" w14:textId="77777777" w:rsidR="00392DD5" w:rsidRPr="004E0F7D" w:rsidRDefault="00392DD5" w:rsidP="00392DD5">
      <w:pPr>
        <w:spacing w:before="120" w:line="240" w:lineRule="auto"/>
        <w:jc w:val="both"/>
        <w:rPr>
          <w:rFonts w:cs="Arial"/>
          <w:lang w:val="en-AU"/>
        </w:rPr>
      </w:pPr>
      <w:r w:rsidRPr="004E0F7D">
        <w:rPr>
          <w:rFonts w:cs="Arial"/>
          <w:lang w:val="en-AU"/>
        </w:rPr>
        <w:t>I have supervised 45 graduate students from 10 countries including 16 PhDs, one of whom received a University of Otago commendation and an international thesis award. I have mentored several of these graduate students to further both their publishing and teaching so that during my supervision more than 50 publications have resulted. My PhD graduates have gone on to full-time teaching positions at universities around the world, including: the University of Otago; Southern Cross University (Sydney); Vancouver Island University (Victoria), Victoria University (Wellington); Leeds Metropolitan University (UK); three universities in Malaysia, and; Dalarna University (Sweden).</w:t>
      </w:r>
    </w:p>
    <w:p w14:paraId="45A32C2B" w14:textId="77777777" w:rsidR="00392DD5" w:rsidRPr="004E0F7D" w:rsidRDefault="00392DD5" w:rsidP="007C53CE">
      <w:pPr>
        <w:spacing w:before="240" w:line="240" w:lineRule="auto"/>
        <w:jc w:val="both"/>
        <w:rPr>
          <w:rFonts w:cs="Arial"/>
          <w:b/>
          <w:i/>
          <w:lang w:val="en-AU"/>
        </w:rPr>
      </w:pPr>
      <w:r w:rsidRPr="004E0F7D">
        <w:rPr>
          <w:rFonts w:cs="Arial"/>
          <w:b/>
          <w:i/>
          <w:lang w:val="en-AU"/>
        </w:rPr>
        <w:lastRenderedPageBreak/>
        <w:t xml:space="preserve">Qualifications, Prizes and Awards </w:t>
      </w:r>
    </w:p>
    <w:p w14:paraId="1FE23CD3" w14:textId="77777777" w:rsidR="00392DD5" w:rsidRPr="004E0F7D" w:rsidRDefault="00392DD5" w:rsidP="00392DD5">
      <w:pPr>
        <w:spacing w:before="120" w:line="240" w:lineRule="auto"/>
        <w:jc w:val="both"/>
        <w:rPr>
          <w:rFonts w:cs="Arial"/>
          <w:lang w:val="en-AU"/>
        </w:rPr>
      </w:pPr>
      <w:r w:rsidRPr="004E0F7D">
        <w:rPr>
          <w:rFonts w:cs="Arial"/>
          <w:lang w:val="en-AU"/>
        </w:rPr>
        <w:t>I hold a PhD (conferred 2005), Graduate Diploma in Tourism (Distinction) (1999), BA (honours) in Geography (1993) - all from the University of Otago - and Graduate Diploma in Tertiary Education (2014) from Otago Polytechnic. I have received two international conference best paper awards, a nomination for another and a commendation for a paper in the Top 10% of those submitted. I have also won a scholarly travel prize and a postgraduate study scholarship. A PhD student of mine also won a University of Otago commendation and an international scientific award for her thesis.</w:t>
      </w:r>
    </w:p>
    <w:p w14:paraId="45441DE7" w14:textId="77777777" w:rsidR="00392DD5" w:rsidRPr="004E0F7D" w:rsidRDefault="00392DD5" w:rsidP="007C53CE">
      <w:pPr>
        <w:spacing w:before="240" w:line="240" w:lineRule="auto"/>
        <w:jc w:val="both"/>
        <w:rPr>
          <w:rFonts w:cs="Arial"/>
          <w:b/>
          <w:i/>
          <w:lang w:val="en-AU"/>
        </w:rPr>
      </w:pPr>
      <w:r w:rsidRPr="004E0F7D">
        <w:rPr>
          <w:rFonts w:cs="Arial"/>
          <w:b/>
          <w:i/>
          <w:lang w:val="en-AU"/>
        </w:rPr>
        <w:t>Leadership and Service</w:t>
      </w:r>
    </w:p>
    <w:p w14:paraId="613C0A0C" w14:textId="77777777" w:rsidR="00392DD5" w:rsidRPr="004E0F7D" w:rsidRDefault="00392DD5" w:rsidP="00392DD5">
      <w:pPr>
        <w:spacing w:before="120" w:line="240" w:lineRule="auto"/>
        <w:jc w:val="both"/>
        <w:rPr>
          <w:rFonts w:cs="Arial"/>
          <w:lang w:val="en-AU"/>
        </w:rPr>
      </w:pPr>
      <w:r w:rsidRPr="004E0F7D">
        <w:rPr>
          <w:rFonts w:cs="Arial"/>
          <w:lang w:val="en-AU"/>
        </w:rPr>
        <w:t xml:space="preserve">Since joining Otago Polytechnic I have undertaken many leadership roles in teaching and learning, strategy development and implementation and research and enterprise. In particular, I have lead the repositioning and strategic development of the School of Hospitality. The School has now become the Food Design Institute with a vision, strategic plan and direction that will make it more commercial in its orientation and more outward-looking in its scope. </w:t>
      </w:r>
    </w:p>
    <w:p w14:paraId="575A541C" w14:textId="77777777" w:rsidR="00392DD5" w:rsidRPr="004E0F7D" w:rsidRDefault="00392DD5" w:rsidP="00392DD5">
      <w:pPr>
        <w:spacing w:before="120" w:line="240" w:lineRule="auto"/>
        <w:jc w:val="both"/>
        <w:rPr>
          <w:rFonts w:cs="Arial"/>
          <w:lang w:val="en-AU"/>
        </w:rPr>
      </w:pPr>
      <w:r w:rsidRPr="004E0F7D">
        <w:rPr>
          <w:rFonts w:cs="Arial"/>
          <w:lang w:val="en-AU"/>
        </w:rPr>
        <w:t>My research and enterprise leadership has lead to multiple research outputs from almost all staff on the BCA and moved the School into a position of research leadership from across Otago Polytechnic. This has included using my professorial funds to assist three colleagues to publish and present at international academic conferences in Europe and the UK and co-authorship with five colleagues. I also used my professorial funds to sponsor the International Food Design Experience in 2014. My leadership role is now widening to include an active role in the Research and Enterprise Committee of Te Maru Pumanawa.</w:t>
      </w:r>
    </w:p>
    <w:p w14:paraId="3F59A9A3" w14:textId="77777777" w:rsidR="00392DD5" w:rsidRPr="004E0F7D" w:rsidRDefault="00392DD5" w:rsidP="00392DD5">
      <w:pPr>
        <w:spacing w:before="120" w:line="240" w:lineRule="auto"/>
        <w:jc w:val="both"/>
        <w:rPr>
          <w:rFonts w:cs="Arial"/>
          <w:lang w:val="en-AU"/>
        </w:rPr>
      </w:pPr>
      <w:r w:rsidRPr="004E0F7D">
        <w:rPr>
          <w:rFonts w:cs="Arial"/>
          <w:lang w:val="en-AU"/>
        </w:rPr>
        <w:t>At the Polytechnic level I am a member of Academic Board, have presented seminars on preparing PBRF portfolios and collaborated with colleagues in Design and Innovation WorkSpace.</w:t>
      </w:r>
    </w:p>
    <w:p w14:paraId="6DCDA888" w14:textId="77777777" w:rsidR="00392DD5" w:rsidRPr="004E0F7D" w:rsidRDefault="00392DD5" w:rsidP="00392DD5">
      <w:pPr>
        <w:spacing w:before="120" w:line="240" w:lineRule="auto"/>
        <w:jc w:val="both"/>
        <w:rPr>
          <w:rFonts w:cs="Arial"/>
          <w:lang w:val="en-AU"/>
        </w:rPr>
      </w:pPr>
      <w:r w:rsidRPr="004E0F7D">
        <w:rPr>
          <w:rFonts w:cs="Arial"/>
          <w:lang w:val="en-AU"/>
        </w:rPr>
        <w:t>Prior to my time at Otago Polytechnic I made more than 50 significant service contributions to the Department of Tourism, including leadership roles such as: Acting Head of Department (December 2006 to August 2007), and; chair of the Graduate Studies Committee, the Teaching, Learning and Curriculum group (mentioned above) and the Industry Advisory Committee. I have also had a number of division-wide roles within the School of Business, including: Divisional Board (mentioned above); the Internship Advisory Group; Assurance of Learning Group; the Research Committee, and; a range of project-based roles. At the University level I am in my second term as a member of Senate (since 2007) and have served on academic review/audit panels and as a member of Summer School and distance learning reference groups.</w:t>
      </w:r>
    </w:p>
    <w:p w14:paraId="05C74CD7" w14:textId="77777777" w:rsidR="00392DD5" w:rsidRPr="004E0F7D" w:rsidRDefault="00392DD5" w:rsidP="00392DD5">
      <w:pPr>
        <w:spacing w:before="120" w:line="240" w:lineRule="auto"/>
        <w:jc w:val="both"/>
        <w:rPr>
          <w:rFonts w:cs="Arial"/>
          <w:lang w:val="en-AU"/>
        </w:rPr>
      </w:pPr>
      <w:r w:rsidRPr="004E0F7D">
        <w:rPr>
          <w:rFonts w:cs="Arial"/>
          <w:lang w:val="en-AU"/>
        </w:rPr>
        <w:t xml:space="preserve">I pride myself in my ability to maintain strong connections with the professional community that my research and teaching serves and as such I have more than 80 examples of contributions to the wine, food and tourism sectors in New Zealand and around the world. My ability to understand and connect with the business sector is also reflected in my appointment to departmental (Industry Advisory Committee) and divisional (Internship Advisory Group) roles with strong business connections. </w:t>
      </w:r>
    </w:p>
    <w:p w14:paraId="49DB8914" w14:textId="77777777" w:rsidR="00392DD5" w:rsidRPr="004E0F7D" w:rsidRDefault="00392DD5" w:rsidP="00392DD5">
      <w:pPr>
        <w:spacing w:before="120" w:line="240" w:lineRule="auto"/>
        <w:jc w:val="both"/>
        <w:rPr>
          <w:rFonts w:cs="Arial"/>
          <w:lang w:val="en-AU"/>
        </w:rPr>
      </w:pPr>
      <w:r w:rsidRPr="004E0F7D">
        <w:rPr>
          <w:rFonts w:cs="Arial"/>
          <w:lang w:val="en-AU"/>
        </w:rPr>
        <w:t>I have made contributions (industry conferences, workshops, seminars, training and public lectures) to the wine and food industries in Dunedin, Central Otago, Marlborough, Hawkes Bay, Victoria, South Australia, British Columbia, Umbria, Bordeaux and Champagne. Several of my contributions have also been at a national level, including: advice to the Australian Federal Government and Winemakers’ Federation of Australia; roles on the New Zealand Food and Wine Tourism Network, and; at Tasting Australia. My longstanding leadership role on the management committee of the New Zealand Food and Wine Tourism Network (since 2004), including three years as its Chair (2007-2009), is evidence of the esteem with which I am held by the New Zealand wine and food tourism sector.</w:t>
      </w:r>
    </w:p>
    <w:p w14:paraId="0626AE38" w14:textId="77777777" w:rsidR="00392DD5" w:rsidRPr="004E0F7D" w:rsidRDefault="00392DD5" w:rsidP="00392DD5">
      <w:pPr>
        <w:spacing w:before="120" w:line="240" w:lineRule="auto"/>
        <w:jc w:val="both"/>
        <w:rPr>
          <w:rFonts w:cs="Arial"/>
          <w:lang w:val="en-AU"/>
        </w:rPr>
      </w:pPr>
      <w:r w:rsidRPr="004E0F7D">
        <w:rPr>
          <w:rFonts w:cs="Arial"/>
          <w:lang w:val="en-AU"/>
        </w:rPr>
        <w:t>I have provided professional advice (as a community service) to 17 organisations and businesses and have played several roles in schools, polytechnics and at universities around New Zealand and in Australia, France, Italy and Norway.</w:t>
      </w:r>
    </w:p>
    <w:p w14:paraId="47288D91" w14:textId="62A6ADC0" w:rsidR="00392DD5" w:rsidRPr="004E0F7D" w:rsidRDefault="00392DD5" w:rsidP="004E0F7D">
      <w:pPr>
        <w:spacing w:before="120" w:line="240" w:lineRule="auto"/>
        <w:jc w:val="both"/>
        <w:rPr>
          <w:rFonts w:cs="Arial"/>
          <w:lang w:val="en-AU"/>
        </w:rPr>
      </w:pPr>
      <w:r w:rsidRPr="004E0F7D">
        <w:rPr>
          <w:rFonts w:cs="Arial"/>
          <w:lang w:val="en-AU"/>
        </w:rPr>
        <w:t xml:space="preserve">My research service and leadership is evident in my strong publication record, multiple roles in research networks and academic conferences and significant contribution to graduate supervision (discussed elsewhere). I also pride myself on my ability to mentor junior staff and graduate students to achieve to the highest possible level both in their academic pursuits and career development. This is </w:t>
      </w:r>
      <w:r w:rsidRPr="004E0F7D">
        <w:rPr>
          <w:rFonts w:cs="Arial"/>
          <w:lang w:val="en-AU"/>
        </w:rPr>
        <w:lastRenderedPageBreak/>
        <w:t>evident in the large number of publications by graduates mentioned above and their ability to gain employment in academic and research positions.</w:t>
      </w:r>
    </w:p>
    <w:p w14:paraId="79CBC5B8" w14:textId="77777777" w:rsidR="00392DD5" w:rsidRPr="004E0F7D" w:rsidRDefault="00392DD5" w:rsidP="007C53CE">
      <w:pPr>
        <w:spacing w:before="240" w:line="240" w:lineRule="auto"/>
        <w:jc w:val="both"/>
        <w:rPr>
          <w:rFonts w:cs="Arial"/>
          <w:b/>
          <w:i/>
          <w:lang w:val="en-AU"/>
        </w:rPr>
      </w:pPr>
      <w:r w:rsidRPr="004E0F7D">
        <w:rPr>
          <w:rFonts w:cs="Arial"/>
          <w:b/>
          <w:i/>
          <w:lang w:val="en-AU"/>
        </w:rPr>
        <w:t>Consultancy</w:t>
      </w:r>
    </w:p>
    <w:p w14:paraId="196D2014" w14:textId="77777777" w:rsidR="00392DD5" w:rsidRPr="004E0F7D" w:rsidRDefault="00392DD5" w:rsidP="00392DD5">
      <w:pPr>
        <w:pStyle w:val="HTMLBody"/>
        <w:tabs>
          <w:tab w:val="left" w:pos="1560"/>
        </w:tabs>
        <w:spacing w:before="120"/>
        <w:jc w:val="both"/>
        <w:rPr>
          <w:lang w:val="en-AU"/>
        </w:rPr>
      </w:pPr>
      <w:r w:rsidRPr="004E0F7D">
        <w:rPr>
          <w:lang w:val="en-AU"/>
        </w:rPr>
        <w:t>I have undertaken eight consultancy projects valued at more than $65,000. The most recent of these was the preparation of best practice case studies for New Zealand Trade and Enterprise (2005). I have used these case studies extensively in my teaching. In 2010 I also managed an $80,000 bid to prepare the strategic plan for the Central Otago wine region and was one of only two of the 16 bidders to be interviewed for the project.</w:t>
      </w:r>
    </w:p>
    <w:p w14:paraId="0A7458E4" w14:textId="77777777" w:rsidR="00392DD5" w:rsidRPr="004E0F7D" w:rsidRDefault="00392DD5" w:rsidP="00392DD5">
      <w:pPr>
        <w:pStyle w:val="HTMLBody"/>
        <w:tabs>
          <w:tab w:val="left" w:pos="1560"/>
        </w:tabs>
        <w:spacing w:before="120"/>
        <w:jc w:val="both"/>
        <w:rPr>
          <w:lang w:val="en-AU"/>
        </w:rPr>
      </w:pPr>
      <w:r w:rsidRPr="004E0F7D">
        <w:rPr>
          <w:lang w:val="en-AU"/>
        </w:rPr>
        <w:t>Prior to entering academia I was a project manager and my role involved working directly with consultants, preparing project briefs and evaluating proposals from consultants. My role also involved work as an ‘internal’ consultant preparing documents and managing development projects that involved multiple departments and external stakeholders. This has given me project management and consulting skills that I am extremely keen to combine with my wine, food and tourism expertise in future consulting projects.</w:t>
      </w:r>
    </w:p>
    <w:p w14:paraId="308FB517" w14:textId="77777777" w:rsidR="00392DD5" w:rsidRPr="004E0F7D" w:rsidRDefault="00392DD5" w:rsidP="00392DD5">
      <w:pPr>
        <w:spacing w:before="120" w:line="240" w:lineRule="auto"/>
        <w:jc w:val="both"/>
        <w:rPr>
          <w:rFonts w:cs="Arial"/>
          <w:b/>
          <w:lang w:val="en-AU"/>
        </w:rPr>
      </w:pPr>
      <w:r w:rsidRPr="004E0F7D">
        <w:rPr>
          <w:rFonts w:cs="Arial"/>
          <w:b/>
          <w:lang w:val="en-AU"/>
        </w:rPr>
        <w:t>Section C:</w:t>
      </w:r>
      <w:r w:rsidRPr="004E0F7D">
        <w:rPr>
          <w:rFonts w:cs="Arial"/>
          <w:b/>
          <w:lang w:val="en-AU"/>
        </w:rPr>
        <w:tab/>
        <w:t>Facilitating Learning</w:t>
      </w:r>
    </w:p>
    <w:p w14:paraId="1422F9F1" w14:textId="77777777" w:rsidR="00392DD5" w:rsidRPr="004E0F7D" w:rsidRDefault="00392DD5" w:rsidP="00392DD5">
      <w:pPr>
        <w:spacing w:before="120" w:line="240" w:lineRule="auto"/>
        <w:jc w:val="both"/>
        <w:rPr>
          <w:rFonts w:cs="Arial"/>
          <w:b/>
          <w:i/>
          <w:lang w:val="en-AU"/>
        </w:rPr>
      </w:pPr>
      <w:r w:rsidRPr="004E0F7D">
        <w:rPr>
          <w:rFonts w:cs="Arial"/>
          <w:b/>
          <w:i/>
          <w:lang w:val="en-AU"/>
        </w:rPr>
        <w:t>Teaching Prizes, Awards &amp; Grants</w:t>
      </w:r>
    </w:p>
    <w:p w14:paraId="1CDB4A13" w14:textId="77777777" w:rsidR="00392DD5" w:rsidRPr="004E0F7D" w:rsidRDefault="00392DD5" w:rsidP="00CA2B95">
      <w:pPr>
        <w:pStyle w:val="ListParagraph"/>
        <w:numPr>
          <w:ilvl w:val="0"/>
          <w:numId w:val="98"/>
        </w:numPr>
        <w:spacing w:before="120" w:line="240" w:lineRule="auto"/>
        <w:ind w:left="567" w:hanging="567"/>
        <w:rPr>
          <w:rFonts w:cs="Arial"/>
          <w:szCs w:val="20"/>
          <w:lang w:val="en-AU"/>
        </w:rPr>
      </w:pPr>
      <w:r w:rsidRPr="004E0F7D">
        <w:rPr>
          <w:rFonts w:cs="Arial"/>
          <w:szCs w:val="20"/>
          <w:lang w:val="en-AU"/>
        </w:rPr>
        <w:t>Nomination for 2014 AKO Aotearoa National Teaching Excellence Award.</w:t>
      </w:r>
    </w:p>
    <w:p w14:paraId="23B5853C" w14:textId="77777777" w:rsidR="00392DD5" w:rsidRPr="004E0F7D" w:rsidRDefault="00392DD5" w:rsidP="00CA2B95">
      <w:pPr>
        <w:pStyle w:val="ListParagraph"/>
        <w:numPr>
          <w:ilvl w:val="0"/>
          <w:numId w:val="98"/>
        </w:numPr>
        <w:spacing w:before="120" w:line="240" w:lineRule="auto"/>
        <w:ind w:left="567" w:hanging="567"/>
        <w:contextualSpacing w:val="0"/>
        <w:rPr>
          <w:rFonts w:cs="Arial"/>
          <w:szCs w:val="20"/>
          <w:lang w:val="en-AU"/>
        </w:rPr>
      </w:pPr>
      <w:r w:rsidRPr="004E0F7D">
        <w:rPr>
          <w:rFonts w:cs="Arial"/>
          <w:szCs w:val="20"/>
          <w:lang w:val="en-AU"/>
        </w:rPr>
        <w:t>2012 Otago Polytechnic Inspiring Teaching (a team teaching award jointly held with other BCA teaching staff).</w:t>
      </w:r>
    </w:p>
    <w:p w14:paraId="05C50978" w14:textId="77777777" w:rsidR="00392DD5" w:rsidRPr="004E0F7D" w:rsidRDefault="00392DD5" w:rsidP="00CA2B95">
      <w:pPr>
        <w:pStyle w:val="ListParagraph"/>
        <w:numPr>
          <w:ilvl w:val="0"/>
          <w:numId w:val="98"/>
        </w:numPr>
        <w:spacing w:before="120" w:line="240" w:lineRule="auto"/>
        <w:ind w:left="567" w:hanging="567"/>
        <w:contextualSpacing w:val="0"/>
        <w:rPr>
          <w:rFonts w:cs="Arial"/>
          <w:szCs w:val="20"/>
          <w:lang w:val="en-AU"/>
        </w:rPr>
      </w:pPr>
      <w:r w:rsidRPr="004E0F7D">
        <w:rPr>
          <w:rFonts w:cs="Arial"/>
          <w:szCs w:val="20"/>
          <w:lang w:val="en-AU"/>
        </w:rPr>
        <w:t xml:space="preserve">2004/5 </w:t>
      </w:r>
      <w:r w:rsidRPr="004E0F7D">
        <w:rPr>
          <w:rFonts w:cs="Arial"/>
          <w:i/>
          <w:szCs w:val="20"/>
          <w:lang w:val="en-AU"/>
        </w:rPr>
        <w:t>CALT Innovation in Teaching Grant</w:t>
      </w:r>
      <w:r w:rsidRPr="004E0F7D">
        <w:rPr>
          <w:rFonts w:cs="Arial"/>
          <w:szCs w:val="20"/>
          <w:lang w:val="en-AU"/>
        </w:rPr>
        <w:t xml:space="preserve"> (Otago University), Hotel A.L.I.V.E, an interactive virtual role-play environment. $6,832.</w:t>
      </w:r>
    </w:p>
    <w:p w14:paraId="3AD2B957" w14:textId="77777777" w:rsidR="00392DD5" w:rsidRPr="004E0F7D" w:rsidRDefault="00392DD5" w:rsidP="00392DD5">
      <w:pPr>
        <w:spacing w:before="120" w:line="240" w:lineRule="auto"/>
        <w:jc w:val="both"/>
        <w:rPr>
          <w:rFonts w:cs="Arial"/>
          <w:b/>
          <w:i/>
          <w:lang w:val="en-AU"/>
        </w:rPr>
      </w:pPr>
      <w:r w:rsidRPr="004E0F7D">
        <w:rPr>
          <w:rFonts w:cs="Arial"/>
          <w:b/>
          <w:i/>
          <w:lang w:val="en-AU"/>
        </w:rPr>
        <w:t>Academic Publications on Tertiary Teaching and Learning</w:t>
      </w:r>
    </w:p>
    <w:p w14:paraId="411D0A82" w14:textId="77777777" w:rsidR="00392DD5" w:rsidRPr="004E0F7D" w:rsidRDefault="00392DD5" w:rsidP="00392DD5">
      <w:pPr>
        <w:spacing w:before="120" w:line="240" w:lineRule="auto"/>
        <w:jc w:val="both"/>
        <w:rPr>
          <w:rFonts w:cs="Arial"/>
          <w:lang w:val="en-AU"/>
        </w:rPr>
      </w:pPr>
      <w:r w:rsidRPr="004E0F7D">
        <w:rPr>
          <w:rFonts w:cs="Arial"/>
          <w:lang w:val="en-AU"/>
        </w:rPr>
        <w:t>NOTE: these also appear in the full list of publications in the Research section below.</w:t>
      </w:r>
    </w:p>
    <w:p w14:paraId="1228F725" w14:textId="77777777" w:rsidR="00392DD5" w:rsidRPr="004E0F7D" w:rsidRDefault="00392DD5" w:rsidP="00CA2B95">
      <w:pPr>
        <w:pStyle w:val="HTMLBody"/>
        <w:numPr>
          <w:ilvl w:val="0"/>
          <w:numId w:val="99"/>
        </w:numPr>
        <w:spacing w:before="120"/>
        <w:ind w:left="567" w:hanging="567"/>
      </w:pPr>
      <w:r w:rsidRPr="004E0F7D">
        <w:t xml:space="preserve">Mitchell, R., Woodhouse, A., Heptinstall, T. and Camp, J. (2013). Why use design methodology in culinary arts education? </w:t>
      </w:r>
      <w:r w:rsidRPr="004E0F7D">
        <w:rPr>
          <w:i/>
        </w:rPr>
        <w:t>Hospitality &amp; Society</w:t>
      </w:r>
      <w:r w:rsidRPr="004E0F7D">
        <w:t xml:space="preserve"> </w:t>
      </w:r>
      <w:r w:rsidRPr="004E0F7D">
        <w:rPr>
          <w:b/>
        </w:rPr>
        <w:t>3</w:t>
      </w:r>
      <w:r w:rsidRPr="004E0F7D">
        <w:t>(3), pp. 241–262.</w:t>
      </w:r>
    </w:p>
    <w:p w14:paraId="489DF8B8" w14:textId="77777777" w:rsidR="00392DD5" w:rsidRPr="004E0F7D" w:rsidRDefault="00392DD5" w:rsidP="00CA2B95">
      <w:pPr>
        <w:pStyle w:val="HTMLBody"/>
        <w:numPr>
          <w:ilvl w:val="0"/>
          <w:numId w:val="99"/>
        </w:numPr>
        <w:spacing w:before="120"/>
        <w:ind w:left="567" w:hanging="567"/>
      </w:pPr>
      <w:r w:rsidRPr="004E0F7D">
        <w:t xml:space="preserve">Mitchell, R. Woodhouse, A. and Gillespie, D. (2013). Using Foraging to Uncover New Food and Emergent Food Cultures. </w:t>
      </w:r>
      <w:r w:rsidRPr="004E0F7D">
        <w:rPr>
          <w:i/>
        </w:rPr>
        <w:t>Foodscapes: Access to Food – Excess of Food Book of Abstracts.</w:t>
      </w:r>
      <w:r w:rsidRPr="004E0F7D">
        <w:t xml:space="preserve"> Department of Geography and Regional Science, University of Graz 22-25 September 2013, Castle Seggau, Austria. pp.28 http://foodscapesgraz.files.wordpress.com/2013/09/abstract-booklet.pdf</w:t>
      </w:r>
    </w:p>
    <w:p w14:paraId="6F5B801C" w14:textId="77777777" w:rsidR="00392DD5" w:rsidRPr="004E0F7D" w:rsidRDefault="00392DD5" w:rsidP="00CA2B95">
      <w:pPr>
        <w:pStyle w:val="HTMLBody"/>
        <w:numPr>
          <w:ilvl w:val="0"/>
          <w:numId w:val="99"/>
        </w:numPr>
        <w:spacing w:before="120"/>
        <w:ind w:left="567" w:hanging="567"/>
      </w:pPr>
      <w:r w:rsidRPr="004E0F7D">
        <w:t xml:space="preserve">Ellwood, S and Mitchell, R. (2013). Food Media and the Tension Between Access and Excess. </w:t>
      </w:r>
      <w:r w:rsidRPr="004E0F7D">
        <w:rPr>
          <w:i/>
        </w:rPr>
        <w:t>Foodscapes: Access to Food – Excess of Food Book of Abstracts</w:t>
      </w:r>
      <w:r w:rsidRPr="004E0F7D">
        <w:t xml:space="preserve"> Department of Geography and Regional Science, University of Graz 22-25 September 2013, Castle Seggau, Austria. pp.58 </w:t>
      </w:r>
      <w:hyperlink r:id="rId63" w:history="1">
        <w:r w:rsidRPr="004E0F7D">
          <w:rPr>
            <w:rStyle w:val="Hyperlink"/>
          </w:rPr>
          <w:t>http://foodscapesgraz.files.wordpress.com/2013/09/abstract-booklet.pdf</w:t>
        </w:r>
      </w:hyperlink>
      <w:r w:rsidRPr="004E0F7D">
        <w:t xml:space="preserve"> </w:t>
      </w:r>
    </w:p>
    <w:p w14:paraId="244EA723" w14:textId="77777777" w:rsidR="00392DD5" w:rsidRPr="004E0F7D" w:rsidRDefault="00392DD5" w:rsidP="00CA2B95">
      <w:pPr>
        <w:pStyle w:val="HTMLBody"/>
        <w:numPr>
          <w:ilvl w:val="0"/>
          <w:numId w:val="99"/>
        </w:numPr>
        <w:spacing w:before="120"/>
        <w:ind w:left="567" w:hanging="567"/>
      </w:pPr>
      <w:r w:rsidRPr="004E0F7D">
        <w:t xml:space="preserve">Mitchell, R. Woodhouse, A. Heptinstall, T. and Camp, J. (2012) Why Use Design Thinking in Culinary Arts Education. </w:t>
      </w:r>
      <w:r w:rsidRPr="004E0F7D">
        <w:rPr>
          <w:i/>
        </w:rPr>
        <w:t>International Conference on Designing Food and Designing for Food (iFood Design Conference)</w:t>
      </w:r>
      <w:r w:rsidRPr="004E0F7D">
        <w:t xml:space="preserve">, London Metropolitan University, London, 28-29 June 2012. CD ROM (no page). </w:t>
      </w:r>
    </w:p>
    <w:p w14:paraId="786EB204" w14:textId="77777777" w:rsidR="00392DD5" w:rsidRPr="004E0F7D" w:rsidRDefault="00392DD5" w:rsidP="00CA2B95">
      <w:pPr>
        <w:pStyle w:val="ListParagraph"/>
        <w:widowControl w:val="0"/>
        <w:numPr>
          <w:ilvl w:val="0"/>
          <w:numId w:val="99"/>
        </w:numPr>
        <w:autoSpaceDE w:val="0"/>
        <w:autoSpaceDN w:val="0"/>
        <w:adjustRightInd w:val="0"/>
        <w:spacing w:before="120" w:line="240" w:lineRule="auto"/>
        <w:ind w:left="567" w:hanging="567"/>
        <w:rPr>
          <w:rFonts w:cs="Arial"/>
          <w:szCs w:val="20"/>
        </w:rPr>
      </w:pPr>
      <w:r w:rsidRPr="004E0F7D">
        <w:rPr>
          <w:rFonts w:cs="Arial"/>
          <w:szCs w:val="20"/>
        </w:rPr>
        <w:t xml:space="preserve">Mitchell, R. &amp; Scott, D. Reflecting on the Hospitality Experience: Students’ Reflections on Role Play in a Virtual Hotel. </w:t>
      </w:r>
      <w:r w:rsidRPr="004E0F7D">
        <w:rPr>
          <w:rFonts w:cs="Arial"/>
          <w:i/>
          <w:iCs/>
          <w:szCs w:val="20"/>
        </w:rPr>
        <w:t xml:space="preserve">Association for Tourism and Leisure Education (ATLAS) Conference (2005), Tourism, Creativity and Development, </w:t>
      </w:r>
      <w:r w:rsidRPr="004E0F7D">
        <w:rPr>
          <w:rFonts w:cs="Arial"/>
          <w:szCs w:val="20"/>
        </w:rPr>
        <w:t>University of Barcelona, Catalonia, Spain, 2-4 November 2005 (Abstract-only).</w:t>
      </w:r>
    </w:p>
    <w:p w14:paraId="49B04E85" w14:textId="77777777" w:rsidR="00392DD5" w:rsidRPr="004E0F7D" w:rsidRDefault="00392DD5" w:rsidP="00CA2B95">
      <w:pPr>
        <w:pStyle w:val="HTMLBody"/>
        <w:numPr>
          <w:ilvl w:val="0"/>
          <w:numId w:val="99"/>
        </w:numPr>
        <w:spacing w:before="120"/>
        <w:ind w:left="567" w:hanging="567"/>
      </w:pPr>
      <w:r w:rsidRPr="004E0F7D">
        <w:t xml:space="preserve">Mitchell, R. D., McCaw, C., Scott, D., Kean, M. and Findlay, M. (2005) Using a Creative Virtual Environment in Tourism Education: The Creation of Hotel A.L.I.V.E. </w:t>
      </w:r>
      <w:r w:rsidRPr="004E0F7D">
        <w:rPr>
          <w:i/>
          <w:iCs/>
        </w:rPr>
        <w:t xml:space="preserve">Association for Tourism and Leisure Education (ATLAS) Conference (2005), Tourism, Creativity and Development, </w:t>
      </w:r>
      <w:r w:rsidRPr="004E0F7D">
        <w:t>University of Barcelona, Catalonia, Spain, 2-4 November 2005 (Abstract-only).</w:t>
      </w:r>
    </w:p>
    <w:p w14:paraId="0BC122F4" w14:textId="77777777" w:rsidR="00392DD5" w:rsidRPr="004E0F7D" w:rsidRDefault="00392DD5" w:rsidP="00CA2B95">
      <w:pPr>
        <w:pStyle w:val="HTMLBody"/>
        <w:numPr>
          <w:ilvl w:val="0"/>
          <w:numId w:val="99"/>
        </w:numPr>
        <w:spacing w:before="120"/>
        <w:ind w:left="567" w:hanging="567"/>
      </w:pPr>
      <w:r w:rsidRPr="004E0F7D">
        <w:t xml:space="preserve">Mitchell, R. D. (2005) </w:t>
      </w:r>
      <w:r w:rsidRPr="004E0F7D">
        <w:rPr>
          <w:i/>
        </w:rPr>
        <w:t>Demonstration of Hotel A.L.I.V.E</w:t>
      </w:r>
      <w:r w:rsidRPr="004E0F7D">
        <w:t>. Open Seminar. (Sept 2005)</w:t>
      </w:r>
    </w:p>
    <w:p w14:paraId="0B66ADEE" w14:textId="77777777" w:rsidR="00392DD5" w:rsidRPr="004E0F7D" w:rsidRDefault="00392DD5" w:rsidP="00CA2B95">
      <w:pPr>
        <w:pStyle w:val="HTMLBody"/>
        <w:numPr>
          <w:ilvl w:val="0"/>
          <w:numId w:val="99"/>
        </w:numPr>
        <w:spacing w:before="120"/>
        <w:ind w:left="567" w:hanging="567"/>
      </w:pPr>
      <w:r w:rsidRPr="004E0F7D">
        <w:lastRenderedPageBreak/>
        <w:t>Mitchell, R. D. (2004) ‘Hotel A.L.I.V.E: Education in the MOOtrix’ Tourism Departmental Seminar (Oct 2004).</w:t>
      </w:r>
    </w:p>
    <w:p w14:paraId="7E8E1F5B" w14:textId="77777777" w:rsidR="00392DD5" w:rsidRPr="004E0F7D" w:rsidRDefault="00392DD5" w:rsidP="00392DD5">
      <w:pPr>
        <w:spacing w:before="120" w:line="240" w:lineRule="auto"/>
        <w:jc w:val="both"/>
        <w:rPr>
          <w:rFonts w:cs="Arial"/>
          <w:b/>
          <w:i/>
          <w:lang w:val="en-AU"/>
        </w:rPr>
      </w:pPr>
      <w:r w:rsidRPr="004E0F7D">
        <w:rPr>
          <w:rFonts w:cs="Arial"/>
          <w:b/>
          <w:i/>
          <w:lang w:val="en-AU"/>
        </w:rPr>
        <w:t>Other Learning-related Academic Publications</w:t>
      </w:r>
    </w:p>
    <w:p w14:paraId="2D55DCF9" w14:textId="77777777" w:rsidR="00392DD5" w:rsidRPr="004E0F7D" w:rsidRDefault="00392DD5" w:rsidP="00CA2B95">
      <w:pPr>
        <w:pStyle w:val="HTMLBody"/>
        <w:numPr>
          <w:ilvl w:val="0"/>
          <w:numId w:val="100"/>
        </w:numPr>
        <w:spacing w:before="120"/>
        <w:ind w:left="567" w:hanging="567"/>
      </w:pPr>
      <w:r w:rsidRPr="004E0F7D">
        <w:t xml:space="preserve">Mitchell R. D. (1999) ‘“I hated Mondays…” An investigation of the visitor experience at the Otago Settlers Museum.’ </w:t>
      </w:r>
      <w:r w:rsidRPr="004E0F7D">
        <w:rPr>
          <w:i/>
        </w:rPr>
        <w:t>Pacific Tourism Review</w:t>
      </w:r>
      <w:r w:rsidRPr="004E0F7D">
        <w:t xml:space="preserve"> </w:t>
      </w:r>
      <w:r w:rsidRPr="004E0F7D">
        <w:rPr>
          <w:b/>
        </w:rPr>
        <w:t>3</w:t>
      </w:r>
      <w:r w:rsidRPr="004E0F7D">
        <w:t>(2). P.151-160. Invited contribution.</w:t>
      </w:r>
    </w:p>
    <w:p w14:paraId="520AFA1F" w14:textId="77777777" w:rsidR="00392DD5" w:rsidRPr="004E0F7D" w:rsidRDefault="00392DD5" w:rsidP="00CA2B95">
      <w:pPr>
        <w:pStyle w:val="HTMLBody"/>
        <w:numPr>
          <w:ilvl w:val="0"/>
          <w:numId w:val="100"/>
        </w:numPr>
        <w:spacing w:before="120"/>
        <w:ind w:left="567" w:hanging="567"/>
      </w:pPr>
      <w:r w:rsidRPr="004E0F7D">
        <w:t>Mitchell, R. D. (1999) ‘“I hated Mondays…”: An investigation of the visitor experience at the Otago Settlers Museum.’ In R. D. Mitchell, B.W. Ritchie, M.A. Thyne &amp; A.M. Carr (Eds.) Proceedings of Second National Tourism Students’ Conference: Tourism in the Pacific Rim: Past, present and future, 21-22 August 1998. University of Otago, Dunedin, Tourism Club. p.71-79</w:t>
      </w:r>
    </w:p>
    <w:p w14:paraId="0A2A63E9" w14:textId="77777777" w:rsidR="00392DD5" w:rsidRPr="004E0F7D" w:rsidRDefault="00392DD5" w:rsidP="00CA2B95">
      <w:pPr>
        <w:pStyle w:val="HTMLBody"/>
        <w:numPr>
          <w:ilvl w:val="0"/>
          <w:numId w:val="100"/>
        </w:numPr>
        <w:spacing w:before="120"/>
        <w:ind w:left="567" w:hanging="567"/>
      </w:pPr>
      <w:r w:rsidRPr="004E0F7D">
        <w:t xml:space="preserve">Mitchell R. D. (1998) ‘Learning through play and pleasure travel: using play literature to enhance research into touristic learning.’ </w:t>
      </w:r>
      <w:r w:rsidRPr="004E0F7D">
        <w:rPr>
          <w:i/>
        </w:rPr>
        <w:t>Current Issues in Tourism</w:t>
      </w:r>
      <w:r w:rsidRPr="004E0F7D">
        <w:t xml:space="preserve">, </w:t>
      </w:r>
      <w:r w:rsidRPr="004E0F7D">
        <w:rPr>
          <w:b/>
        </w:rPr>
        <w:t>1</w:t>
      </w:r>
      <w:r w:rsidRPr="004E0F7D">
        <w:t>(2). p.176-188.</w:t>
      </w:r>
    </w:p>
    <w:p w14:paraId="1747A3A9" w14:textId="77777777" w:rsidR="00392DD5" w:rsidRPr="004E0F7D" w:rsidRDefault="00392DD5" w:rsidP="00CA2B95">
      <w:pPr>
        <w:pStyle w:val="HTMLBody"/>
        <w:numPr>
          <w:ilvl w:val="0"/>
          <w:numId w:val="100"/>
        </w:numPr>
        <w:spacing w:before="120"/>
        <w:ind w:left="567" w:hanging="567"/>
      </w:pPr>
      <w:r w:rsidRPr="004E0F7D">
        <w:t xml:space="preserve">Mitchell, R. D. (1997) ‘Travelling through our mind: an exploration of the role of learning and interpretation in tourism.’ In G. Kearsley &amp; J. Higham (Eds.), </w:t>
      </w:r>
      <w:r w:rsidRPr="004E0F7D">
        <w:rPr>
          <w:i/>
        </w:rPr>
        <w:t>Proceedings of Trails, Tourism and Regional Development</w:t>
      </w:r>
      <w:r w:rsidRPr="004E0F7D">
        <w:t xml:space="preserve">, Cromwell, New Zealand, 2-5 December 1997 Centre for Tourism, University of Otago, Dunedin. p.237-250 </w:t>
      </w:r>
    </w:p>
    <w:p w14:paraId="325E3ED8" w14:textId="77777777" w:rsidR="00392DD5" w:rsidRPr="004E0F7D" w:rsidRDefault="00392DD5" w:rsidP="00CA2B95">
      <w:pPr>
        <w:pStyle w:val="HTMLBody"/>
        <w:numPr>
          <w:ilvl w:val="0"/>
          <w:numId w:val="100"/>
        </w:numPr>
        <w:spacing w:before="120"/>
        <w:ind w:left="567" w:hanging="567"/>
      </w:pPr>
      <w:r w:rsidRPr="004E0F7D">
        <w:t xml:space="preserve">Mitchell, R. D. (1997) ‘Method in the madness: qualitative methods in motivation, experience, tourist interpretation and learning.’ In G.R. Johnson (Ed.), </w:t>
      </w:r>
      <w:r w:rsidRPr="004E0F7D">
        <w:rPr>
          <w:i/>
        </w:rPr>
        <w:t>Quality Tourism: Beyond the Masses. Proceedings of the First National Tourism Students' Conference</w:t>
      </w:r>
      <w:r w:rsidRPr="004E0F7D">
        <w:t>, Dunedin, New Zealand, September 26-27 1997. p.42-47</w:t>
      </w:r>
    </w:p>
    <w:p w14:paraId="1375248C" w14:textId="77777777" w:rsidR="00392DD5" w:rsidRPr="004E0F7D" w:rsidRDefault="00392DD5" w:rsidP="007C53CE">
      <w:pPr>
        <w:keepNext/>
        <w:keepLines/>
        <w:spacing w:before="120" w:line="240" w:lineRule="auto"/>
        <w:jc w:val="both"/>
        <w:rPr>
          <w:rFonts w:cs="Arial"/>
          <w:b/>
          <w:i/>
          <w:lang w:val="en-AU"/>
        </w:rPr>
      </w:pPr>
      <w:r w:rsidRPr="004E0F7D">
        <w:rPr>
          <w:rFonts w:cs="Arial"/>
          <w:b/>
          <w:i/>
          <w:lang w:val="en-AU"/>
        </w:rPr>
        <w:t>Tertiary Education Leadership and Service Roles</w:t>
      </w:r>
    </w:p>
    <w:p w14:paraId="1007BB98" w14:textId="77777777" w:rsidR="00392DD5" w:rsidRPr="004E0F7D" w:rsidRDefault="00392DD5" w:rsidP="00392DD5">
      <w:pPr>
        <w:spacing w:before="120" w:line="240" w:lineRule="auto"/>
        <w:jc w:val="both"/>
        <w:rPr>
          <w:rFonts w:cs="Arial"/>
          <w:i/>
          <w:lang w:val="en-AU"/>
        </w:rPr>
      </w:pPr>
      <w:r w:rsidRPr="004E0F7D">
        <w:rPr>
          <w:rFonts w:cs="Arial"/>
          <w:i/>
          <w:lang w:val="en-AU"/>
        </w:rPr>
        <w:t>Program Coordination &amp; Academic Leadership</w:t>
      </w:r>
    </w:p>
    <w:p w14:paraId="13B47A8E"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2011-present academic leadership Bachelor of Culinary Arts (there was no official position but this role has been shared with myself, Adrian Woodhouse and Tony Heptinstall).</w:t>
      </w:r>
    </w:p>
    <w:p w14:paraId="0DCE663E"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2011-present academic leader Assessment of Prior Learning, Bachelor of Culinary Arts, Otago Polytechnic</w:t>
      </w:r>
    </w:p>
    <w:p w14:paraId="42350508"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2009-2011 present Diploma for Graduates in Tourism Coordinator</w:t>
      </w:r>
    </w:p>
    <w:p w14:paraId="070ED9B4"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2006-2011 Postgraduate Diploma in Tourism Coordinator (except 2007 while on RSL)</w:t>
      </w:r>
    </w:p>
    <w:p w14:paraId="5FC2810A"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2009 TOUR480 (Honours Dissertation) Coordinator</w:t>
      </w:r>
    </w:p>
    <w:p w14:paraId="43DD54BE"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2009 Honours Coordinator</w:t>
      </w:r>
    </w:p>
    <w:p w14:paraId="1D08DD62"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2008 Masters in Tourism Coordinator</w:t>
      </w:r>
    </w:p>
    <w:p w14:paraId="7821C2B4"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2006-7 Diploma for Graduates in Tourism Coordinator</w:t>
      </w:r>
    </w:p>
    <w:p w14:paraId="423765E2"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2004-6 Graduate Diploma in Tourism Coordinator</w:t>
      </w:r>
    </w:p>
    <w:p w14:paraId="624C578E"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2004-6 Staff-Student liaison meeting coordinator (400-level)</w:t>
      </w:r>
    </w:p>
    <w:p w14:paraId="25C7D53A" w14:textId="77777777" w:rsidR="00392DD5" w:rsidRPr="004E0F7D" w:rsidRDefault="00392DD5" w:rsidP="008F297A">
      <w:pPr>
        <w:pStyle w:val="ListParagraph"/>
        <w:numPr>
          <w:ilvl w:val="0"/>
          <w:numId w:val="78"/>
        </w:numPr>
        <w:spacing w:before="120" w:line="240" w:lineRule="auto"/>
        <w:ind w:left="357" w:hanging="357"/>
        <w:contextualSpacing w:val="0"/>
        <w:rPr>
          <w:rFonts w:cs="Arial"/>
          <w:szCs w:val="20"/>
          <w:lang w:val="en-AU"/>
        </w:rPr>
      </w:pPr>
      <w:r w:rsidRPr="004E0F7D">
        <w:rPr>
          <w:rFonts w:cs="Arial"/>
          <w:szCs w:val="20"/>
          <w:lang w:val="en-AU"/>
        </w:rPr>
        <w:t>2004 Distance Learning Coordinator</w:t>
      </w:r>
    </w:p>
    <w:p w14:paraId="4121E144" w14:textId="77777777" w:rsidR="00392DD5" w:rsidRPr="004E0F7D" w:rsidRDefault="00392DD5" w:rsidP="00392DD5">
      <w:pPr>
        <w:spacing w:before="120" w:line="240" w:lineRule="auto"/>
        <w:jc w:val="both"/>
        <w:rPr>
          <w:rFonts w:cs="Arial"/>
          <w:i/>
          <w:lang w:val="en-AU"/>
        </w:rPr>
      </w:pPr>
      <w:r w:rsidRPr="004E0F7D">
        <w:rPr>
          <w:rFonts w:cs="Arial"/>
          <w:i/>
          <w:lang w:val="en-AU"/>
        </w:rPr>
        <w:t>Program and Paper Development &amp; Working Parties</w:t>
      </w:r>
    </w:p>
    <w:p w14:paraId="4BCBC4D8"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2015 Committee member Design Postgraduate Suite development, Otago Polytechnic</w:t>
      </w:r>
    </w:p>
    <w:p w14:paraId="634B75D2"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2011-present Implementation of the Otago Polytechnic, Bachelor of Culinary Arts program</w:t>
      </w:r>
    </w:p>
    <w:p w14:paraId="60F3F3F2"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2011-present Development and implementation of the Otago Polytechnic, Bachelor of Culinary Arts, Assessment of Prior Learning program (with Adrian Woodhouse since 2013)</w:t>
      </w:r>
    </w:p>
    <w:p w14:paraId="09E27205"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2011-present Development of Otago Polytechnic, Bachelor of Culinary Arts papers:</w:t>
      </w:r>
    </w:p>
    <w:p w14:paraId="4F3CDAE5" w14:textId="77777777" w:rsidR="00392DD5" w:rsidRPr="004E0F7D" w:rsidRDefault="00392DD5" w:rsidP="008F297A">
      <w:pPr>
        <w:pStyle w:val="ListParagraph"/>
        <w:numPr>
          <w:ilvl w:val="1"/>
          <w:numId w:val="79"/>
        </w:numPr>
        <w:spacing w:line="240" w:lineRule="auto"/>
        <w:ind w:left="1434" w:hanging="357"/>
        <w:contextualSpacing w:val="0"/>
        <w:rPr>
          <w:rFonts w:cs="Arial"/>
          <w:szCs w:val="20"/>
          <w:lang w:val="en-AU"/>
        </w:rPr>
      </w:pPr>
      <w:r w:rsidRPr="004E0F7D">
        <w:rPr>
          <w:rFonts w:cs="Arial"/>
          <w:szCs w:val="20"/>
          <w:lang w:val="en-AU"/>
        </w:rPr>
        <w:t>Research, Gastronomy, Culture and Context 1 (Level 5) (2011/2)</w:t>
      </w:r>
    </w:p>
    <w:p w14:paraId="6CA65C0E" w14:textId="77777777" w:rsidR="00392DD5" w:rsidRPr="004E0F7D" w:rsidRDefault="00392DD5" w:rsidP="008F297A">
      <w:pPr>
        <w:pStyle w:val="ListParagraph"/>
        <w:numPr>
          <w:ilvl w:val="1"/>
          <w:numId w:val="79"/>
        </w:numPr>
        <w:spacing w:line="240" w:lineRule="auto"/>
        <w:ind w:left="1434" w:hanging="357"/>
        <w:contextualSpacing w:val="0"/>
        <w:rPr>
          <w:rFonts w:cs="Arial"/>
          <w:szCs w:val="20"/>
          <w:lang w:val="en-AU"/>
        </w:rPr>
      </w:pPr>
      <w:r w:rsidRPr="004E0F7D">
        <w:rPr>
          <w:rFonts w:cs="Arial"/>
          <w:szCs w:val="20"/>
          <w:lang w:val="en-AU"/>
        </w:rPr>
        <w:t>Research, Gastronomy, Culture and Context 2 (Level 6) (2012/3)</w:t>
      </w:r>
    </w:p>
    <w:p w14:paraId="45266F42" w14:textId="77777777" w:rsidR="00392DD5" w:rsidRPr="004E0F7D" w:rsidRDefault="00392DD5" w:rsidP="008F297A">
      <w:pPr>
        <w:pStyle w:val="ListParagraph"/>
        <w:numPr>
          <w:ilvl w:val="1"/>
          <w:numId w:val="79"/>
        </w:numPr>
        <w:spacing w:line="240" w:lineRule="auto"/>
        <w:ind w:left="1434" w:hanging="357"/>
        <w:contextualSpacing w:val="0"/>
        <w:rPr>
          <w:rFonts w:cs="Arial"/>
          <w:szCs w:val="20"/>
          <w:lang w:val="en-AU"/>
        </w:rPr>
      </w:pPr>
      <w:r w:rsidRPr="004E0F7D">
        <w:rPr>
          <w:rFonts w:cs="Arial"/>
          <w:szCs w:val="20"/>
          <w:lang w:val="en-AU"/>
        </w:rPr>
        <w:t>Introduction to Food, Beverage and Service (Level 5) (2011/2)</w:t>
      </w:r>
    </w:p>
    <w:p w14:paraId="6E871FA6" w14:textId="77777777" w:rsidR="00392DD5" w:rsidRPr="004E0F7D" w:rsidRDefault="00392DD5" w:rsidP="008F297A">
      <w:pPr>
        <w:pStyle w:val="ListParagraph"/>
        <w:numPr>
          <w:ilvl w:val="1"/>
          <w:numId w:val="79"/>
        </w:numPr>
        <w:spacing w:line="240" w:lineRule="auto"/>
        <w:ind w:left="1434" w:hanging="357"/>
        <w:contextualSpacing w:val="0"/>
        <w:rPr>
          <w:rFonts w:cs="Arial"/>
          <w:szCs w:val="20"/>
          <w:lang w:val="en-AU"/>
        </w:rPr>
      </w:pPr>
      <w:r w:rsidRPr="004E0F7D">
        <w:rPr>
          <w:rFonts w:cs="Arial"/>
          <w:szCs w:val="20"/>
          <w:lang w:val="en-AU"/>
        </w:rPr>
        <w:t>Cellar Management (Level 6) (2012/3)</w:t>
      </w:r>
    </w:p>
    <w:p w14:paraId="50D619FE" w14:textId="77777777" w:rsidR="00392DD5" w:rsidRPr="004E0F7D" w:rsidRDefault="00392DD5" w:rsidP="008F297A">
      <w:pPr>
        <w:pStyle w:val="ListParagraph"/>
        <w:numPr>
          <w:ilvl w:val="1"/>
          <w:numId w:val="79"/>
        </w:numPr>
        <w:spacing w:line="240" w:lineRule="auto"/>
        <w:ind w:left="1434" w:hanging="357"/>
        <w:contextualSpacing w:val="0"/>
        <w:rPr>
          <w:rFonts w:cs="Arial"/>
          <w:szCs w:val="20"/>
          <w:lang w:val="en-AU"/>
        </w:rPr>
      </w:pPr>
      <w:r w:rsidRPr="004E0F7D">
        <w:rPr>
          <w:rFonts w:cs="Arial"/>
          <w:szCs w:val="20"/>
          <w:lang w:val="en-AU"/>
        </w:rPr>
        <w:lastRenderedPageBreak/>
        <w:t>Kitchen Studio 4 (Level 7) (2013/4)</w:t>
      </w:r>
    </w:p>
    <w:p w14:paraId="40AFF453" w14:textId="77777777" w:rsidR="00392DD5" w:rsidRPr="004E0F7D" w:rsidRDefault="00392DD5" w:rsidP="008F297A">
      <w:pPr>
        <w:pStyle w:val="ListParagraph"/>
        <w:numPr>
          <w:ilvl w:val="1"/>
          <w:numId w:val="79"/>
        </w:numPr>
        <w:spacing w:line="240" w:lineRule="auto"/>
        <w:ind w:left="1434" w:hanging="357"/>
        <w:contextualSpacing w:val="0"/>
        <w:rPr>
          <w:rFonts w:cs="Arial"/>
          <w:szCs w:val="20"/>
          <w:lang w:val="en-AU"/>
        </w:rPr>
      </w:pPr>
      <w:r w:rsidRPr="004E0F7D">
        <w:rPr>
          <w:rFonts w:cs="Arial"/>
          <w:szCs w:val="20"/>
          <w:lang w:val="en-AU"/>
        </w:rPr>
        <w:t>Various Special Topics (Level 5-7) (2012-2014)</w:t>
      </w:r>
    </w:p>
    <w:p w14:paraId="393CDFD5" w14:textId="77777777" w:rsidR="00392DD5" w:rsidRPr="004E0F7D" w:rsidRDefault="00392DD5" w:rsidP="008F297A">
      <w:pPr>
        <w:pStyle w:val="ListParagraph"/>
        <w:numPr>
          <w:ilvl w:val="1"/>
          <w:numId w:val="79"/>
        </w:numPr>
        <w:spacing w:line="240" w:lineRule="auto"/>
        <w:ind w:left="1434" w:hanging="357"/>
        <w:contextualSpacing w:val="0"/>
        <w:rPr>
          <w:rFonts w:cs="Arial"/>
          <w:szCs w:val="20"/>
          <w:lang w:val="en-AU"/>
        </w:rPr>
      </w:pPr>
      <w:r w:rsidRPr="004E0F7D">
        <w:rPr>
          <w:rFonts w:cs="Arial"/>
          <w:szCs w:val="20"/>
          <w:lang w:val="en-AU"/>
        </w:rPr>
        <w:t>Various Negotiated Research Projects (Level 6) (2013/4)</w:t>
      </w:r>
    </w:p>
    <w:p w14:paraId="6F63B363"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2013 Development of Special Topics (Levels 5-7) and Negotiated Research Project (Level 6) paperwork for approval and framework for assessment (jointly with Adrian Woodhouse), Otago Polytechnic</w:t>
      </w:r>
    </w:p>
    <w:p w14:paraId="5EE5C1F7"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2011-present Academic Leader Assessment of Prior Learning (APL) program for Bachelor of Culinary Arts, Otago Polytechnic</w:t>
      </w:r>
    </w:p>
    <w:p w14:paraId="2F4F1B3D"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2012 Development of APL residential workshop program and assessments (Level 7), Otago Polytechnic</w:t>
      </w:r>
    </w:p>
    <w:p w14:paraId="08D4CC54"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2009-2011 Member of Department of Tourism Teaching¸ Learning and Curriculum Group, Otago University</w:t>
      </w:r>
    </w:p>
    <w:p w14:paraId="66AF6BD5"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2010 Development of draft structure for taught masters program (joint role), Otago University</w:t>
      </w:r>
    </w:p>
    <w:p w14:paraId="72C8C8DB"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2008-9 Member of Department of Tourism, Curriculum Review Committee, Otago University</w:t>
      </w:r>
    </w:p>
    <w:p w14:paraId="1BCE6AC7"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2008 Member School of Business, Postgraduate Advisory Group, Otago University</w:t>
      </w:r>
    </w:p>
    <w:p w14:paraId="58E31973"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2007 Development of new paper TOUR218 Hospitality Enterprise Management, Otago University</w:t>
      </w:r>
    </w:p>
    <w:p w14:paraId="1B5443B8"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2006 Development of Minor in Hospitality, Otago University</w:t>
      </w:r>
    </w:p>
    <w:p w14:paraId="0AB6B5C0"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2006 Development of new paper TOUR103 Introduction to Hospitality, Otago University</w:t>
      </w:r>
    </w:p>
    <w:p w14:paraId="1E673A4E"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2006 Conversion of BTour to BCom Tourism, Otago University</w:t>
      </w:r>
    </w:p>
    <w:p w14:paraId="7934749C"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 xml:space="preserve">2004-5 Development of BTour (Hons), PG DipTour &amp; Dip Grad (Tourism), Otago University </w:t>
      </w:r>
    </w:p>
    <w:p w14:paraId="6C6A804D" w14:textId="77777777" w:rsidR="00392DD5" w:rsidRPr="004E0F7D" w:rsidRDefault="00392DD5" w:rsidP="008F297A">
      <w:pPr>
        <w:pStyle w:val="ListParagraph"/>
        <w:numPr>
          <w:ilvl w:val="0"/>
          <w:numId w:val="79"/>
        </w:numPr>
        <w:spacing w:before="120" w:line="240" w:lineRule="auto"/>
        <w:ind w:left="360"/>
        <w:contextualSpacing w:val="0"/>
        <w:rPr>
          <w:rFonts w:cs="Arial"/>
          <w:szCs w:val="20"/>
          <w:lang w:val="en-AU"/>
        </w:rPr>
      </w:pPr>
      <w:r w:rsidRPr="004E0F7D">
        <w:rPr>
          <w:rFonts w:cs="Arial"/>
          <w:szCs w:val="20"/>
          <w:lang w:val="en-AU"/>
        </w:rPr>
        <w:t>2003 Honours Coordinator, School of Tourism and Hospitality, La Trobe University</w:t>
      </w:r>
    </w:p>
    <w:p w14:paraId="55E9057E" w14:textId="77777777" w:rsidR="00392DD5" w:rsidRPr="004E0F7D" w:rsidRDefault="00392DD5" w:rsidP="00392DD5">
      <w:pPr>
        <w:spacing w:before="120" w:line="240" w:lineRule="auto"/>
        <w:jc w:val="both"/>
        <w:rPr>
          <w:rFonts w:cs="Arial"/>
          <w:i/>
          <w:lang w:val="en-AU"/>
        </w:rPr>
      </w:pPr>
      <w:r w:rsidRPr="004E0F7D">
        <w:rPr>
          <w:rFonts w:cs="Arial"/>
          <w:i/>
          <w:lang w:val="en-AU"/>
        </w:rPr>
        <w:t>School/Department Level Leadership roles</w:t>
      </w:r>
    </w:p>
    <w:p w14:paraId="6784977A" w14:textId="77777777" w:rsidR="00392DD5" w:rsidRPr="004E0F7D" w:rsidRDefault="00392DD5" w:rsidP="008F297A">
      <w:pPr>
        <w:pStyle w:val="ListParagraph"/>
        <w:numPr>
          <w:ilvl w:val="0"/>
          <w:numId w:val="80"/>
        </w:numPr>
        <w:spacing w:before="120" w:line="240" w:lineRule="auto"/>
        <w:ind w:left="360"/>
        <w:contextualSpacing w:val="0"/>
        <w:rPr>
          <w:rFonts w:cs="Arial"/>
          <w:szCs w:val="20"/>
          <w:lang w:val="en-AU"/>
        </w:rPr>
      </w:pPr>
      <w:r w:rsidRPr="004E0F7D">
        <w:rPr>
          <w:rFonts w:cs="Arial"/>
          <w:szCs w:val="20"/>
          <w:lang w:val="en-AU"/>
        </w:rPr>
        <w:t>2013 Facilitator/Leader for Strategic Vision for Otago Polytechnic School of Hospitality (development of Food Design Institute and future direction of project-based learning in a fully immersive, experiential commercial environment)</w:t>
      </w:r>
    </w:p>
    <w:p w14:paraId="64B401F4" w14:textId="77777777" w:rsidR="00392DD5" w:rsidRPr="004E0F7D" w:rsidRDefault="00392DD5" w:rsidP="008F297A">
      <w:pPr>
        <w:pStyle w:val="ListParagraph"/>
        <w:numPr>
          <w:ilvl w:val="0"/>
          <w:numId w:val="80"/>
        </w:numPr>
        <w:spacing w:before="120" w:line="240" w:lineRule="auto"/>
        <w:ind w:left="360"/>
        <w:contextualSpacing w:val="0"/>
        <w:rPr>
          <w:rFonts w:cs="Arial"/>
          <w:szCs w:val="20"/>
          <w:lang w:val="en-AU"/>
        </w:rPr>
      </w:pPr>
      <w:r w:rsidRPr="004E0F7D">
        <w:rPr>
          <w:rFonts w:cs="Arial"/>
          <w:szCs w:val="20"/>
          <w:lang w:val="en-AU"/>
        </w:rPr>
        <w:t>2010-11 Chair Otago University Department of Tourism Teaching, Learning and Curriculum Group</w:t>
      </w:r>
    </w:p>
    <w:p w14:paraId="68BBD74A" w14:textId="77777777" w:rsidR="00392DD5" w:rsidRPr="004E0F7D" w:rsidRDefault="00392DD5" w:rsidP="008F297A">
      <w:pPr>
        <w:pStyle w:val="ListParagraph"/>
        <w:numPr>
          <w:ilvl w:val="0"/>
          <w:numId w:val="80"/>
        </w:numPr>
        <w:spacing w:before="120" w:line="240" w:lineRule="auto"/>
        <w:ind w:left="360"/>
        <w:contextualSpacing w:val="0"/>
        <w:rPr>
          <w:rFonts w:cs="Arial"/>
          <w:szCs w:val="20"/>
          <w:lang w:val="en-AU"/>
        </w:rPr>
      </w:pPr>
      <w:r w:rsidRPr="004E0F7D">
        <w:rPr>
          <w:rFonts w:cs="Arial"/>
          <w:szCs w:val="20"/>
          <w:lang w:val="en-AU"/>
        </w:rPr>
        <w:t>Dec 2006-Aug 2007 Otago University Department of Tourism Acting Head of Department</w:t>
      </w:r>
    </w:p>
    <w:p w14:paraId="093F1012" w14:textId="77777777" w:rsidR="00392DD5" w:rsidRPr="004E0F7D" w:rsidRDefault="00392DD5" w:rsidP="008F297A">
      <w:pPr>
        <w:pStyle w:val="ListParagraph"/>
        <w:numPr>
          <w:ilvl w:val="0"/>
          <w:numId w:val="80"/>
        </w:numPr>
        <w:spacing w:before="120" w:line="240" w:lineRule="auto"/>
        <w:ind w:left="360"/>
        <w:contextualSpacing w:val="0"/>
        <w:rPr>
          <w:rFonts w:cs="Arial"/>
          <w:szCs w:val="20"/>
          <w:lang w:val="en-AU"/>
        </w:rPr>
      </w:pPr>
      <w:r w:rsidRPr="004E0F7D">
        <w:rPr>
          <w:rFonts w:cs="Arial"/>
          <w:szCs w:val="20"/>
          <w:lang w:val="en-AU"/>
        </w:rPr>
        <w:t>2007 Chair Otago University Department of Tourism Graduate Studies Committee.</w:t>
      </w:r>
    </w:p>
    <w:p w14:paraId="53584261" w14:textId="77777777" w:rsidR="00392DD5" w:rsidRPr="004E0F7D" w:rsidRDefault="00392DD5" w:rsidP="008F297A">
      <w:pPr>
        <w:pStyle w:val="ListParagraph"/>
        <w:numPr>
          <w:ilvl w:val="0"/>
          <w:numId w:val="80"/>
        </w:numPr>
        <w:spacing w:before="120" w:line="240" w:lineRule="auto"/>
        <w:ind w:left="360"/>
        <w:contextualSpacing w:val="0"/>
        <w:rPr>
          <w:rFonts w:cs="Arial"/>
          <w:szCs w:val="20"/>
          <w:lang w:val="en-AU"/>
        </w:rPr>
      </w:pPr>
      <w:r w:rsidRPr="004E0F7D">
        <w:rPr>
          <w:rFonts w:cs="Arial"/>
          <w:szCs w:val="20"/>
          <w:lang w:val="en-AU"/>
        </w:rPr>
        <w:t>2006 Chair and coordinator of Otago University Department of Tourism Industry Advisory Committee</w:t>
      </w:r>
    </w:p>
    <w:p w14:paraId="7BF753C8" w14:textId="77777777" w:rsidR="00392DD5" w:rsidRPr="004E0F7D" w:rsidRDefault="00392DD5" w:rsidP="008F297A">
      <w:pPr>
        <w:pStyle w:val="ListParagraph"/>
        <w:numPr>
          <w:ilvl w:val="0"/>
          <w:numId w:val="80"/>
        </w:numPr>
        <w:spacing w:before="120" w:line="240" w:lineRule="auto"/>
        <w:ind w:left="360"/>
        <w:contextualSpacing w:val="0"/>
        <w:rPr>
          <w:rFonts w:cs="Arial"/>
          <w:szCs w:val="20"/>
          <w:lang w:val="en-AU"/>
        </w:rPr>
      </w:pPr>
      <w:r w:rsidRPr="004E0F7D">
        <w:rPr>
          <w:rFonts w:cs="Arial"/>
          <w:szCs w:val="20"/>
          <w:lang w:val="en-AU"/>
        </w:rPr>
        <w:t>2005-6 Otago University Acting Head of Department in the absence of Head of Department (max 1 week at a time)</w:t>
      </w:r>
    </w:p>
    <w:p w14:paraId="5A5629F9" w14:textId="77777777" w:rsidR="00392DD5" w:rsidRPr="004E0F7D" w:rsidRDefault="00392DD5" w:rsidP="008F297A">
      <w:pPr>
        <w:pStyle w:val="ListParagraph"/>
        <w:numPr>
          <w:ilvl w:val="0"/>
          <w:numId w:val="80"/>
        </w:numPr>
        <w:spacing w:before="120" w:line="240" w:lineRule="auto"/>
        <w:ind w:left="360"/>
        <w:contextualSpacing w:val="0"/>
        <w:rPr>
          <w:rFonts w:cs="Arial"/>
          <w:szCs w:val="20"/>
          <w:lang w:val="en-AU"/>
        </w:rPr>
      </w:pPr>
      <w:r w:rsidRPr="004E0F7D">
        <w:rPr>
          <w:rFonts w:cs="Arial"/>
          <w:szCs w:val="20"/>
          <w:lang w:val="en-AU"/>
        </w:rPr>
        <w:t>2004-6 Otago University Department of Tourism Postgraduate Induction Coordinator</w:t>
      </w:r>
    </w:p>
    <w:p w14:paraId="36951B23" w14:textId="77777777" w:rsidR="00392DD5" w:rsidRPr="004E0F7D" w:rsidRDefault="00392DD5" w:rsidP="008F297A">
      <w:pPr>
        <w:pStyle w:val="ListParagraph"/>
        <w:numPr>
          <w:ilvl w:val="0"/>
          <w:numId w:val="80"/>
        </w:numPr>
        <w:spacing w:before="120" w:line="240" w:lineRule="auto"/>
        <w:ind w:left="360"/>
        <w:contextualSpacing w:val="0"/>
        <w:rPr>
          <w:rFonts w:cs="Arial"/>
          <w:szCs w:val="20"/>
          <w:lang w:val="en-AU"/>
        </w:rPr>
      </w:pPr>
      <w:r w:rsidRPr="004E0F7D">
        <w:rPr>
          <w:rFonts w:cs="Arial"/>
          <w:szCs w:val="20"/>
          <w:lang w:val="en-AU"/>
        </w:rPr>
        <w:t xml:space="preserve">2004 Chair and coordinator of Otago University Department of Tourism Industry Advisory Committee </w:t>
      </w:r>
    </w:p>
    <w:p w14:paraId="32520646" w14:textId="77777777" w:rsidR="00392DD5" w:rsidRPr="004E0F7D" w:rsidRDefault="00392DD5" w:rsidP="00392DD5">
      <w:pPr>
        <w:spacing w:before="120" w:line="240" w:lineRule="auto"/>
        <w:jc w:val="both"/>
        <w:rPr>
          <w:rFonts w:cs="Arial"/>
          <w:i/>
          <w:lang w:val="en-AU"/>
        </w:rPr>
      </w:pPr>
      <w:r w:rsidRPr="004E0F7D">
        <w:rPr>
          <w:rFonts w:cs="Arial"/>
          <w:i/>
          <w:lang w:val="en-AU"/>
        </w:rPr>
        <w:t>Mentoring of Other Teaching Staff</w:t>
      </w:r>
    </w:p>
    <w:p w14:paraId="0FC76820" w14:textId="77777777" w:rsidR="00392DD5" w:rsidRPr="004E0F7D" w:rsidRDefault="00392DD5" w:rsidP="008F297A">
      <w:pPr>
        <w:pStyle w:val="ListParagraph"/>
        <w:numPr>
          <w:ilvl w:val="0"/>
          <w:numId w:val="82"/>
        </w:numPr>
        <w:spacing w:before="120" w:line="240" w:lineRule="auto"/>
        <w:ind w:left="360"/>
        <w:contextualSpacing w:val="0"/>
        <w:rPr>
          <w:rFonts w:cs="Arial"/>
          <w:szCs w:val="20"/>
          <w:lang w:val="en-AU"/>
        </w:rPr>
      </w:pPr>
      <w:r w:rsidRPr="004E0F7D">
        <w:rPr>
          <w:rFonts w:cs="Arial"/>
          <w:szCs w:val="20"/>
          <w:lang w:val="en-AU"/>
        </w:rPr>
        <w:t>2012-present Curriculum development and teaching mentor for Otago Polytechnic Bachelor of Culinary Arts Lecturers (with Adrian Woodhouse)</w:t>
      </w:r>
    </w:p>
    <w:p w14:paraId="6FF24C0B" w14:textId="77777777" w:rsidR="00392DD5" w:rsidRPr="004E0F7D" w:rsidRDefault="00392DD5" w:rsidP="008F297A">
      <w:pPr>
        <w:pStyle w:val="ListParagraph"/>
        <w:numPr>
          <w:ilvl w:val="0"/>
          <w:numId w:val="82"/>
        </w:numPr>
        <w:spacing w:before="120" w:line="240" w:lineRule="auto"/>
        <w:ind w:left="360"/>
        <w:contextualSpacing w:val="0"/>
        <w:rPr>
          <w:rFonts w:cs="Arial"/>
          <w:szCs w:val="20"/>
          <w:lang w:val="en-AU"/>
        </w:rPr>
      </w:pPr>
      <w:r w:rsidRPr="004E0F7D">
        <w:rPr>
          <w:rFonts w:cs="Arial"/>
          <w:szCs w:val="20"/>
          <w:lang w:val="en-AU"/>
        </w:rPr>
        <w:t>2009 Otago University Department of Tourism, 20th Anniversary Committee</w:t>
      </w:r>
    </w:p>
    <w:p w14:paraId="3D5C3995" w14:textId="77777777" w:rsidR="00392DD5" w:rsidRPr="004E0F7D" w:rsidRDefault="00392DD5" w:rsidP="008F297A">
      <w:pPr>
        <w:pStyle w:val="ListParagraph"/>
        <w:numPr>
          <w:ilvl w:val="0"/>
          <w:numId w:val="82"/>
        </w:numPr>
        <w:spacing w:before="120" w:line="240" w:lineRule="auto"/>
        <w:ind w:left="360"/>
        <w:contextualSpacing w:val="0"/>
        <w:rPr>
          <w:rFonts w:cs="Arial"/>
          <w:szCs w:val="20"/>
          <w:lang w:val="en-AU"/>
        </w:rPr>
      </w:pPr>
      <w:r w:rsidRPr="004E0F7D">
        <w:rPr>
          <w:rFonts w:cs="Arial"/>
          <w:szCs w:val="20"/>
          <w:lang w:val="en-AU"/>
        </w:rPr>
        <w:t>2007-2011 Teaching mentor to Dr Tara Duncan (informal) Otago University</w:t>
      </w:r>
    </w:p>
    <w:p w14:paraId="1619DF13" w14:textId="77777777" w:rsidR="00392DD5" w:rsidRPr="004E0F7D" w:rsidRDefault="00392DD5" w:rsidP="008F297A">
      <w:pPr>
        <w:pStyle w:val="ListParagraph"/>
        <w:numPr>
          <w:ilvl w:val="0"/>
          <w:numId w:val="82"/>
        </w:numPr>
        <w:spacing w:before="120" w:line="240" w:lineRule="auto"/>
        <w:ind w:left="360"/>
        <w:contextualSpacing w:val="0"/>
        <w:rPr>
          <w:rFonts w:cs="Arial"/>
          <w:szCs w:val="20"/>
          <w:lang w:val="en-AU"/>
        </w:rPr>
      </w:pPr>
      <w:r w:rsidRPr="004E0F7D">
        <w:rPr>
          <w:rFonts w:cs="Arial"/>
          <w:szCs w:val="20"/>
          <w:lang w:val="en-AU"/>
        </w:rPr>
        <w:t>2004-2011 Teaching mentor to David Scott (informal) Otago University</w:t>
      </w:r>
    </w:p>
    <w:p w14:paraId="15735748" w14:textId="77777777" w:rsidR="00392DD5" w:rsidRPr="004E0F7D" w:rsidRDefault="00392DD5" w:rsidP="00392DD5">
      <w:pPr>
        <w:spacing w:before="120" w:line="240" w:lineRule="auto"/>
        <w:jc w:val="both"/>
        <w:rPr>
          <w:rFonts w:cs="Arial"/>
          <w:i/>
          <w:lang w:val="en-AU"/>
        </w:rPr>
      </w:pPr>
      <w:r w:rsidRPr="004E0F7D">
        <w:rPr>
          <w:rFonts w:cs="Arial"/>
          <w:i/>
          <w:lang w:val="en-AU"/>
        </w:rPr>
        <w:t>Positions held at Divisional Level</w:t>
      </w:r>
    </w:p>
    <w:p w14:paraId="04E81FFB" w14:textId="77777777" w:rsidR="00392DD5" w:rsidRPr="004E0F7D" w:rsidRDefault="00392DD5" w:rsidP="008F297A">
      <w:pPr>
        <w:pStyle w:val="ListParagraph"/>
        <w:numPr>
          <w:ilvl w:val="0"/>
          <w:numId w:val="83"/>
        </w:numPr>
        <w:spacing w:before="120" w:line="240" w:lineRule="auto"/>
        <w:ind w:left="360"/>
        <w:contextualSpacing w:val="0"/>
        <w:rPr>
          <w:rFonts w:cs="Arial"/>
          <w:szCs w:val="20"/>
          <w:lang w:val="en-AU"/>
        </w:rPr>
      </w:pPr>
      <w:r w:rsidRPr="004E0F7D">
        <w:rPr>
          <w:rFonts w:cs="Arial"/>
          <w:szCs w:val="20"/>
          <w:lang w:val="en-AU"/>
        </w:rPr>
        <w:t xml:space="preserve">2010- 2011 Otago University School of Business Divisional Assurance of Learning Champion </w:t>
      </w:r>
    </w:p>
    <w:p w14:paraId="581F83D9" w14:textId="77777777" w:rsidR="00392DD5" w:rsidRPr="004E0F7D" w:rsidRDefault="00392DD5" w:rsidP="008F297A">
      <w:pPr>
        <w:pStyle w:val="ListParagraph"/>
        <w:numPr>
          <w:ilvl w:val="0"/>
          <w:numId w:val="83"/>
        </w:numPr>
        <w:spacing w:before="120" w:line="240" w:lineRule="auto"/>
        <w:ind w:left="360"/>
        <w:contextualSpacing w:val="0"/>
        <w:rPr>
          <w:rFonts w:cs="Arial"/>
          <w:szCs w:val="20"/>
          <w:lang w:val="en-AU"/>
        </w:rPr>
      </w:pPr>
      <w:r w:rsidRPr="004E0F7D">
        <w:rPr>
          <w:rFonts w:cs="Arial"/>
          <w:szCs w:val="20"/>
          <w:lang w:val="en-AU"/>
        </w:rPr>
        <w:lastRenderedPageBreak/>
        <w:t>2009- 2011 Otago University School of Business Internship Advisory Group</w:t>
      </w:r>
    </w:p>
    <w:p w14:paraId="4C12075B" w14:textId="77777777" w:rsidR="00392DD5" w:rsidRPr="004E0F7D" w:rsidRDefault="00392DD5" w:rsidP="008F297A">
      <w:pPr>
        <w:pStyle w:val="ListParagraph"/>
        <w:numPr>
          <w:ilvl w:val="0"/>
          <w:numId w:val="83"/>
        </w:numPr>
        <w:spacing w:before="120" w:line="240" w:lineRule="auto"/>
        <w:ind w:left="360"/>
        <w:contextualSpacing w:val="0"/>
        <w:rPr>
          <w:rFonts w:cs="Arial"/>
          <w:szCs w:val="20"/>
          <w:lang w:val="en-AU"/>
        </w:rPr>
      </w:pPr>
      <w:r w:rsidRPr="004E0F7D">
        <w:rPr>
          <w:rFonts w:cs="Arial"/>
          <w:szCs w:val="20"/>
          <w:lang w:val="en-AU"/>
        </w:rPr>
        <w:t>2007 Otago University School of Business Postgraduate Programmes Review Committee</w:t>
      </w:r>
    </w:p>
    <w:p w14:paraId="6AB0FAA2" w14:textId="77777777" w:rsidR="00392DD5" w:rsidRPr="004E0F7D" w:rsidRDefault="00392DD5" w:rsidP="008F297A">
      <w:pPr>
        <w:pStyle w:val="ListParagraph"/>
        <w:numPr>
          <w:ilvl w:val="0"/>
          <w:numId w:val="83"/>
        </w:numPr>
        <w:spacing w:before="120" w:line="240" w:lineRule="auto"/>
        <w:ind w:left="360"/>
        <w:contextualSpacing w:val="0"/>
        <w:rPr>
          <w:rFonts w:cs="Arial"/>
          <w:szCs w:val="20"/>
          <w:lang w:val="en-AU"/>
        </w:rPr>
      </w:pPr>
      <w:r w:rsidRPr="004E0F7D">
        <w:rPr>
          <w:rFonts w:cs="Arial"/>
          <w:szCs w:val="20"/>
          <w:lang w:val="en-AU"/>
        </w:rPr>
        <w:t>2006 AACSB School of Business Review sub-professorial panel member, Otago University</w:t>
      </w:r>
    </w:p>
    <w:p w14:paraId="228C0B1F" w14:textId="77777777" w:rsidR="00392DD5" w:rsidRPr="004E0F7D" w:rsidRDefault="00392DD5" w:rsidP="008F297A">
      <w:pPr>
        <w:pStyle w:val="ListParagraph"/>
        <w:numPr>
          <w:ilvl w:val="0"/>
          <w:numId w:val="83"/>
        </w:numPr>
        <w:spacing w:before="120" w:line="240" w:lineRule="auto"/>
        <w:ind w:left="360"/>
        <w:contextualSpacing w:val="0"/>
        <w:rPr>
          <w:rFonts w:cs="Arial"/>
          <w:szCs w:val="20"/>
          <w:lang w:val="en-AU"/>
        </w:rPr>
      </w:pPr>
      <w:r w:rsidRPr="004E0F7D">
        <w:rPr>
          <w:rFonts w:cs="Arial"/>
          <w:szCs w:val="20"/>
          <w:lang w:val="en-AU"/>
        </w:rPr>
        <w:t>2004-7 Otago University School of Business Divisional Board Member</w:t>
      </w:r>
    </w:p>
    <w:p w14:paraId="3C9C9F34" w14:textId="77777777" w:rsidR="00392DD5" w:rsidRPr="004E0F7D" w:rsidRDefault="00392DD5" w:rsidP="00392DD5">
      <w:pPr>
        <w:spacing w:before="120" w:line="240" w:lineRule="auto"/>
        <w:jc w:val="both"/>
        <w:rPr>
          <w:rFonts w:cs="Arial"/>
          <w:i/>
          <w:lang w:val="en-AU"/>
        </w:rPr>
      </w:pPr>
      <w:r w:rsidRPr="004E0F7D">
        <w:rPr>
          <w:rFonts w:cs="Arial"/>
          <w:i/>
          <w:lang w:val="en-AU"/>
        </w:rPr>
        <w:t>Positions held at a University/Polytechnic level</w:t>
      </w:r>
    </w:p>
    <w:p w14:paraId="5F94633B"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2014-present Te Maru Pūmanawa Research Committee</w:t>
      </w:r>
    </w:p>
    <w:p w14:paraId="5AAFCA5D"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2012-present School of Hospitality/Food Design Institute Research Coordinator</w:t>
      </w:r>
    </w:p>
    <w:p w14:paraId="24F33C43"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 xml:space="preserve">2012-present Otago Polytechnic Academic Board Member </w:t>
      </w:r>
    </w:p>
    <w:p w14:paraId="225B8E17"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 xml:space="preserve">2013-present Otago Polytechnic Learning and Teaching Committee </w:t>
      </w:r>
    </w:p>
    <w:p w14:paraId="2D66C13A"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2012 Otago Polytechnic Research Committee</w:t>
      </w:r>
    </w:p>
    <w:p w14:paraId="5A0FA2BD"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2007- 2011 Member of Otago University Senate</w:t>
      </w:r>
    </w:p>
    <w:p w14:paraId="24E3103E"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2010 Executive Programmes Review Panel Member, Otago University</w:t>
      </w:r>
    </w:p>
    <w:p w14:paraId="35F2DD5C"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2006 Otago University Summer School and Continuing Education Board</w:t>
      </w:r>
    </w:p>
    <w:p w14:paraId="4122ED29"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2006 Otago University Academic Audit sub-professorial panel member</w:t>
      </w:r>
    </w:p>
    <w:p w14:paraId="73F11675" w14:textId="77777777" w:rsidR="00392DD5" w:rsidRPr="004E0F7D" w:rsidRDefault="00392DD5" w:rsidP="008F297A">
      <w:pPr>
        <w:pStyle w:val="ListParagraph"/>
        <w:numPr>
          <w:ilvl w:val="0"/>
          <w:numId w:val="84"/>
        </w:numPr>
        <w:spacing w:before="120" w:line="240" w:lineRule="auto"/>
        <w:ind w:left="360"/>
        <w:contextualSpacing w:val="0"/>
        <w:rPr>
          <w:rFonts w:cs="Arial"/>
          <w:szCs w:val="20"/>
          <w:lang w:val="en-AU"/>
        </w:rPr>
      </w:pPr>
      <w:r w:rsidRPr="004E0F7D">
        <w:rPr>
          <w:rFonts w:cs="Arial"/>
          <w:szCs w:val="20"/>
          <w:lang w:val="en-AU"/>
        </w:rPr>
        <w:t>2004 Otago University Distance Learning Reference Group School of Business Representative</w:t>
      </w:r>
    </w:p>
    <w:p w14:paraId="6B3CF36A" w14:textId="77777777" w:rsidR="00392DD5" w:rsidRPr="004E0F7D" w:rsidRDefault="00392DD5" w:rsidP="00392DD5">
      <w:pPr>
        <w:spacing w:before="120" w:line="240" w:lineRule="auto"/>
        <w:jc w:val="both"/>
        <w:rPr>
          <w:rFonts w:cs="Arial"/>
          <w:i/>
          <w:lang w:val="en-AU"/>
        </w:rPr>
      </w:pPr>
      <w:r w:rsidRPr="004E0F7D">
        <w:rPr>
          <w:rFonts w:cs="Arial"/>
          <w:i/>
          <w:lang w:val="en-AU"/>
        </w:rPr>
        <w:t>Positions held for external tertiary institutions</w:t>
      </w:r>
    </w:p>
    <w:p w14:paraId="1C531EB3" w14:textId="77777777" w:rsidR="00392DD5" w:rsidRPr="004E0F7D" w:rsidRDefault="00392DD5" w:rsidP="00CA2B95">
      <w:pPr>
        <w:pStyle w:val="ListParagraph"/>
        <w:numPr>
          <w:ilvl w:val="0"/>
          <w:numId w:val="97"/>
        </w:numPr>
        <w:spacing w:before="120" w:line="240" w:lineRule="auto"/>
        <w:contextualSpacing w:val="0"/>
        <w:rPr>
          <w:rFonts w:cs="Arial"/>
          <w:szCs w:val="20"/>
          <w:lang w:val="en-AU"/>
        </w:rPr>
      </w:pPr>
      <w:r w:rsidRPr="004E0F7D">
        <w:rPr>
          <w:rFonts w:cs="Arial"/>
          <w:szCs w:val="20"/>
          <w:lang w:val="en-AU"/>
        </w:rPr>
        <w:t xml:space="preserve">2012 Pacific International Hotel Management School NZQA approval panel for Masters program (December 2014). </w:t>
      </w:r>
    </w:p>
    <w:p w14:paraId="3BCD86BB" w14:textId="77777777" w:rsidR="00392DD5" w:rsidRPr="004E0F7D" w:rsidRDefault="00392DD5" w:rsidP="00CA2B95">
      <w:pPr>
        <w:pStyle w:val="ListParagraph"/>
        <w:numPr>
          <w:ilvl w:val="0"/>
          <w:numId w:val="97"/>
        </w:numPr>
        <w:spacing w:before="120" w:line="240" w:lineRule="auto"/>
        <w:contextualSpacing w:val="0"/>
        <w:rPr>
          <w:rFonts w:cs="Arial"/>
          <w:szCs w:val="20"/>
          <w:lang w:val="en-AU"/>
        </w:rPr>
      </w:pPr>
      <w:r w:rsidRPr="004E0F7D">
        <w:rPr>
          <w:rFonts w:cs="Arial"/>
          <w:szCs w:val="20"/>
          <w:lang w:val="en-AU"/>
        </w:rPr>
        <w:t>2012 Auckland University of Technology Pre-CUAP approval panel for B.A. (Gastronomy)</w:t>
      </w:r>
    </w:p>
    <w:p w14:paraId="56B67545" w14:textId="77777777" w:rsidR="00392DD5" w:rsidRPr="004E0F7D" w:rsidRDefault="00392DD5" w:rsidP="00CA2B95">
      <w:pPr>
        <w:pStyle w:val="ListParagraph"/>
        <w:numPr>
          <w:ilvl w:val="0"/>
          <w:numId w:val="97"/>
        </w:numPr>
        <w:spacing w:before="120" w:line="240" w:lineRule="auto"/>
        <w:contextualSpacing w:val="0"/>
        <w:rPr>
          <w:rFonts w:cs="Arial"/>
          <w:szCs w:val="20"/>
          <w:lang w:val="en-AU"/>
        </w:rPr>
      </w:pPr>
      <w:r w:rsidRPr="004E0F7D">
        <w:rPr>
          <w:rFonts w:cs="Arial"/>
          <w:szCs w:val="20"/>
          <w:lang w:val="en-AU"/>
        </w:rPr>
        <w:t>2010 Otago Polytechnic Approval Panel Bachelor of Culinary Arts</w:t>
      </w:r>
    </w:p>
    <w:p w14:paraId="30BDC0E4" w14:textId="77777777" w:rsidR="00392DD5" w:rsidRPr="004E0F7D" w:rsidRDefault="00392DD5" w:rsidP="00CA2B95">
      <w:pPr>
        <w:pStyle w:val="ListParagraph"/>
        <w:numPr>
          <w:ilvl w:val="0"/>
          <w:numId w:val="97"/>
        </w:numPr>
        <w:spacing w:before="120" w:line="240" w:lineRule="auto"/>
        <w:contextualSpacing w:val="0"/>
        <w:rPr>
          <w:rFonts w:cs="Arial"/>
          <w:szCs w:val="20"/>
          <w:lang w:val="en-AU"/>
        </w:rPr>
      </w:pPr>
      <w:r w:rsidRPr="004E0F7D">
        <w:rPr>
          <w:rFonts w:cs="Arial"/>
          <w:szCs w:val="20"/>
          <w:lang w:val="en-AU"/>
        </w:rPr>
        <w:t>2009 Otago Polytechnic Advisor Proposed Bachelor of Culinary Arts</w:t>
      </w:r>
    </w:p>
    <w:p w14:paraId="7A9DC916" w14:textId="77777777" w:rsidR="00392DD5" w:rsidRPr="004E0F7D" w:rsidRDefault="00392DD5" w:rsidP="00CA2B95">
      <w:pPr>
        <w:pStyle w:val="ListParagraph"/>
        <w:numPr>
          <w:ilvl w:val="0"/>
          <w:numId w:val="97"/>
        </w:numPr>
        <w:spacing w:before="120" w:line="240" w:lineRule="auto"/>
        <w:contextualSpacing w:val="0"/>
        <w:rPr>
          <w:rFonts w:cs="Arial"/>
          <w:szCs w:val="20"/>
          <w:lang w:val="en-AU"/>
        </w:rPr>
      </w:pPr>
      <w:r w:rsidRPr="004E0F7D">
        <w:rPr>
          <w:rFonts w:cs="Arial"/>
          <w:szCs w:val="20"/>
          <w:lang w:val="en-AU"/>
        </w:rPr>
        <w:t xml:space="preserve">2007/8 Pacific International Hotel Management School (NZ) Advisory Board </w:t>
      </w:r>
    </w:p>
    <w:p w14:paraId="0DE67DEA" w14:textId="77777777" w:rsidR="00392DD5" w:rsidRPr="004E0F7D" w:rsidRDefault="00392DD5" w:rsidP="00392DD5">
      <w:pPr>
        <w:spacing w:before="120" w:line="240" w:lineRule="auto"/>
        <w:jc w:val="both"/>
        <w:rPr>
          <w:rFonts w:cs="Arial"/>
          <w:i/>
          <w:lang w:val="en-AU"/>
        </w:rPr>
      </w:pPr>
      <w:r w:rsidRPr="004E0F7D">
        <w:rPr>
          <w:rFonts w:cs="Arial"/>
          <w:i/>
          <w:lang w:val="en-AU"/>
        </w:rPr>
        <w:t>Wide range of program coordination and teaching experience</w:t>
      </w:r>
    </w:p>
    <w:p w14:paraId="5E79331A" w14:textId="77777777" w:rsidR="00392DD5" w:rsidRPr="004E0F7D" w:rsidRDefault="00392DD5" w:rsidP="00392DD5">
      <w:pPr>
        <w:pStyle w:val="HTMLBody"/>
        <w:tabs>
          <w:tab w:val="left" w:pos="1560"/>
        </w:tabs>
        <w:spacing w:before="120"/>
      </w:pPr>
      <w:r w:rsidRPr="004E0F7D">
        <w:t xml:space="preserve">I have held several graduate program coordination roles at Otago Polytechnic, Otago University and La Trobe University (Melbourne). These have included (unofficial) academic co-leader for the Bachelor of Culinary Arts (2011-present), honours coordinator (2009-10 at Otago and 2001-3 at La Trobe), coordinator of the various graduate level tourism diplomas at Otago (since 2004) and Masters of Tourism coordinator (2008). In 2004 I also acted at Distance Learning Coordinator (see full list of responsibilities in </w:t>
      </w:r>
      <w:r w:rsidRPr="004E0F7D">
        <w:rPr>
          <w:i/>
        </w:rPr>
        <w:t>Leadership and Service</w:t>
      </w:r>
      <w:r w:rsidRPr="004E0F7D">
        <w:t>, below).</w:t>
      </w:r>
    </w:p>
    <w:p w14:paraId="6AAA5604" w14:textId="77777777" w:rsidR="00392DD5" w:rsidRPr="004E0F7D" w:rsidRDefault="00392DD5" w:rsidP="00392DD5">
      <w:pPr>
        <w:pStyle w:val="HTMLBody"/>
        <w:tabs>
          <w:tab w:val="left" w:pos="1560"/>
        </w:tabs>
        <w:spacing w:before="120"/>
      </w:pPr>
      <w:r w:rsidRPr="004E0F7D">
        <w:t>I have coordinated and taught 30 individual papers covering the following tourism and hospitality topics:</w:t>
      </w:r>
    </w:p>
    <w:p w14:paraId="23B2D509" w14:textId="77777777" w:rsidR="00392DD5" w:rsidRPr="004E0F7D" w:rsidRDefault="00392DD5" w:rsidP="005369BA">
      <w:pPr>
        <w:pStyle w:val="HTMLBody"/>
        <w:numPr>
          <w:ilvl w:val="0"/>
          <w:numId w:val="43"/>
        </w:numPr>
        <w:tabs>
          <w:tab w:val="left" w:pos="426"/>
        </w:tabs>
        <w:spacing w:before="120"/>
        <w:ind w:left="426" w:hanging="426"/>
      </w:pPr>
      <w:r w:rsidRPr="004E0F7D">
        <w:t>Wine business, wine marketing and cellar door operations (Level 6, Otago Polytechnic, Otago University and La Trobe)</w:t>
      </w:r>
    </w:p>
    <w:p w14:paraId="1EA37E3B" w14:textId="77777777" w:rsidR="00392DD5" w:rsidRPr="004E0F7D" w:rsidRDefault="00392DD5" w:rsidP="005369BA">
      <w:pPr>
        <w:pStyle w:val="HTMLBody"/>
        <w:numPr>
          <w:ilvl w:val="0"/>
          <w:numId w:val="43"/>
        </w:numPr>
        <w:tabs>
          <w:tab w:val="left" w:pos="426"/>
        </w:tabs>
        <w:spacing w:before="120"/>
        <w:ind w:left="426" w:hanging="426"/>
      </w:pPr>
      <w:r w:rsidRPr="004E0F7D">
        <w:t>The socio-cultural dimensions of food and drink (Levels 5, 6 &amp; 8, Otago Polytechnic and Otago University)</w:t>
      </w:r>
    </w:p>
    <w:p w14:paraId="012E6D9C" w14:textId="77777777" w:rsidR="00392DD5" w:rsidRPr="004E0F7D" w:rsidRDefault="00392DD5" w:rsidP="005369BA">
      <w:pPr>
        <w:pStyle w:val="HTMLBody"/>
        <w:numPr>
          <w:ilvl w:val="0"/>
          <w:numId w:val="43"/>
        </w:numPr>
        <w:tabs>
          <w:tab w:val="left" w:pos="426"/>
        </w:tabs>
        <w:spacing w:before="120"/>
        <w:ind w:left="426" w:hanging="426"/>
      </w:pPr>
      <w:r w:rsidRPr="004E0F7D">
        <w:t>Accommodation management (Level 7, Otago University)</w:t>
      </w:r>
    </w:p>
    <w:p w14:paraId="6D2FBAC8" w14:textId="77777777" w:rsidR="00392DD5" w:rsidRPr="004E0F7D" w:rsidRDefault="00392DD5" w:rsidP="005369BA">
      <w:pPr>
        <w:pStyle w:val="HTMLBody"/>
        <w:numPr>
          <w:ilvl w:val="0"/>
          <w:numId w:val="43"/>
        </w:numPr>
        <w:tabs>
          <w:tab w:val="left" w:pos="426"/>
        </w:tabs>
        <w:spacing w:before="120"/>
        <w:ind w:left="426" w:hanging="426"/>
      </w:pPr>
      <w:r w:rsidRPr="004E0F7D">
        <w:t>Tourism and hospitality management and entrepreneurship (Level 6 &amp; 8, Otago University)</w:t>
      </w:r>
    </w:p>
    <w:p w14:paraId="5B1D84F0" w14:textId="77777777" w:rsidR="00392DD5" w:rsidRPr="004E0F7D" w:rsidRDefault="00392DD5" w:rsidP="005369BA">
      <w:pPr>
        <w:pStyle w:val="HTMLBody"/>
        <w:numPr>
          <w:ilvl w:val="0"/>
          <w:numId w:val="43"/>
        </w:numPr>
        <w:tabs>
          <w:tab w:val="left" w:pos="426"/>
        </w:tabs>
        <w:spacing w:before="120"/>
        <w:ind w:left="426" w:hanging="426"/>
      </w:pPr>
      <w:r w:rsidRPr="004E0F7D">
        <w:t>Destination marketing and management (Level 7, La Trobe)</w:t>
      </w:r>
    </w:p>
    <w:p w14:paraId="1681E15A" w14:textId="77777777" w:rsidR="00392DD5" w:rsidRPr="004E0F7D" w:rsidRDefault="00392DD5" w:rsidP="005369BA">
      <w:pPr>
        <w:pStyle w:val="HTMLBody"/>
        <w:numPr>
          <w:ilvl w:val="0"/>
          <w:numId w:val="43"/>
        </w:numPr>
        <w:tabs>
          <w:tab w:val="left" w:pos="426"/>
        </w:tabs>
        <w:spacing w:before="120"/>
        <w:ind w:left="426" w:hanging="426"/>
      </w:pPr>
      <w:r w:rsidRPr="004E0F7D">
        <w:t>Tourist behavior (Level 6 &amp; 7, Otago University and La Trobe)</w:t>
      </w:r>
    </w:p>
    <w:p w14:paraId="0FAEFE55" w14:textId="77777777" w:rsidR="00392DD5" w:rsidRPr="004E0F7D" w:rsidRDefault="00392DD5" w:rsidP="005369BA">
      <w:pPr>
        <w:pStyle w:val="HTMLBody"/>
        <w:numPr>
          <w:ilvl w:val="0"/>
          <w:numId w:val="43"/>
        </w:numPr>
        <w:tabs>
          <w:tab w:val="left" w:pos="426"/>
        </w:tabs>
        <w:spacing w:before="120"/>
        <w:ind w:left="426" w:hanging="426"/>
      </w:pPr>
      <w:r w:rsidRPr="004E0F7D">
        <w:t>Research methods and research philosophy (Level 5, 6 &amp; 8, including distance taught, Otago Polytechnic, Otago University and La Trobe)</w:t>
      </w:r>
    </w:p>
    <w:p w14:paraId="475FC50A" w14:textId="77777777" w:rsidR="00392DD5" w:rsidRPr="004E0F7D" w:rsidRDefault="00392DD5" w:rsidP="005369BA">
      <w:pPr>
        <w:pStyle w:val="HTMLBody"/>
        <w:numPr>
          <w:ilvl w:val="0"/>
          <w:numId w:val="43"/>
        </w:numPr>
        <w:tabs>
          <w:tab w:val="left" w:pos="426"/>
        </w:tabs>
        <w:spacing w:before="120"/>
        <w:ind w:left="426" w:hanging="426"/>
      </w:pPr>
      <w:r w:rsidRPr="004E0F7D">
        <w:lastRenderedPageBreak/>
        <w:t>Rural and urban tourism (Level 8, including distance taught, Otago University)</w:t>
      </w:r>
    </w:p>
    <w:p w14:paraId="4016F962" w14:textId="77777777" w:rsidR="00392DD5" w:rsidRPr="004E0F7D" w:rsidRDefault="00392DD5" w:rsidP="005369BA">
      <w:pPr>
        <w:pStyle w:val="HTMLBody"/>
        <w:numPr>
          <w:ilvl w:val="0"/>
          <w:numId w:val="43"/>
        </w:numPr>
        <w:tabs>
          <w:tab w:val="left" w:pos="426"/>
        </w:tabs>
        <w:spacing w:before="120"/>
        <w:ind w:left="426" w:hanging="426"/>
      </w:pPr>
      <w:r w:rsidRPr="004E0F7D">
        <w:t>Tourism and regional development (Level 8, including distance taught, Otago University)</w:t>
      </w:r>
    </w:p>
    <w:p w14:paraId="4C69FBE5" w14:textId="77777777" w:rsidR="00392DD5" w:rsidRPr="004E0F7D" w:rsidRDefault="00392DD5" w:rsidP="005369BA">
      <w:pPr>
        <w:pStyle w:val="HTMLBody"/>
        <w:numPr>
          <w:ilvl w:val="0"/>
          <w:numId w:val="43"/>
        </w:numPr>
        <w:tabs>
          <w:tab w:val="left" w:pos="426"/>
        </w:tabs>
        <w:spacing w:before="120"/>
        <w:ind w:left="426" w:hanging="426"/>
      </w:pPr>
      <w:r w:rsidRPr="004E0F7D">
        <w:t>Principles of tourism (Level 8, Otago University)</w:t>
      </w:r>
    </w:p>
    <w:p w14:paraId="18F14B1F" w14:textId="77777777" w:rsidR="00392DD5" w:rsidRPr="004E0F7D" w:rsidRDefault="00392DD5" w:rsidP="005369BA">
      <w:pPr>
        <w:pStyle w:val="HTMLBody"/>
        <w:numPr>
          <w:ilvl w:val="0"/>
          <w:numId w:val="43"/>
        </w:numPr>
        <w:tabs>
          <w:tab w:val="left" w:pos="426"/>
        </w:tabs>
        <w:spacing w:before="120"/>
        <w:ind w:left="426" w:hanging="426"/>
      </w:pPr>
      <w:r w:rsidRPr="004E0F7D">
        <w:t>Experience design (Level 5, 6 &amp; 7, Otago Polytechnic)</w:t>
      </w:r>
    </w:p>
    <w:p w14:paraId="7BDBB050" w14:textId="77777777" w:rsidR="00392DD5" w:rsidRPr="004E0F7D" w:rsidRDefault="00392DD5" w:rsidP="005369BA">
      <w:pPr>
        <w:pStyle w:val="HTMLBody"/>
        <w:numPr>
          <w:ilvl w:val="0"/>
          <w:numId w:val="43"/>
        </w:numPr>
        <w:tabs>
          <w:tab w:val="left" w:pos="426"/>
        </w:tabs>
        <w:spacing w:before="120"/>
        <w:ind w:left="426" w:hanging="426"/>
      </w:pPr>
      <w:r w:rsidRPr="004E0F7D">
        <w:t>Personal and professional development (Level 7 including Assessment of Prior Learning workshops, Otago Polytechnic)</w:t>
      </w:r>
    </w:p>
    <w:p w14:paraId="3607D4EA" w14:textId="77777777" w:rsidR="00392DD5" w:rsidRPr="004E0F7D" w:rsidRDefault="00392DD5" w:rsidP="00392DD5">
      <w:pPr>
        <w:pStyle w:val="HTMLBody"/>
        <w:tabs>
          <w:tab w:val="left" w:pos="1560"/>
        </w:tabs>
        <w:spacing w:before="120"/>
      </w:pPr>
      <w:r w:rsidRPr="004E0F7D">
        <w:t>I have also taught into several other papers within the Department of Tourism at Otago as well as MBA programs at the University of Otago, Reims Management School (France) and ESC Dijon (France) and sociology at Otago University.</w:t>
      </w:r>
    </w:p>
    <w:p w14:paraId="76909CCC" w14:textId="77777777" w:rsidR="00392DD5" w:rsidRPr="004E0F7D" w:rsidRDefault="00392DD5" w:rsidP="00392DD5">
      <w:pPr>
        <w:spacing w:before="120" w:line="240" w:lineRule="auto"/>
        <w:jc w:val="both"/>
        <w:rPr>
          <w:rFonts w:cs="Arial"/>
          <w:i/>
          <w:lang w:val="en-AU"/>
        </w:rPr>
      </w:pPr>
      <w:r w:rsidRPr="004E0F7D">
        <w:rPr>
          <w:rFonts w:cs="Arial"/>
          <w:i/>
          <w:lang w:val="en-AU"/>
        </w:rPr>
        <w:t>Graduate and Assessment of Prior Learning Student Supervision</w:t>
      </w:r>
    </w:p>
    <w:p w14:paraId="24DC2C08" w14:textId="77777777" w:rsidR="00392DD5" w:rsidRPr="004E0F7D" w:rsidRDefault="00392DD5" w:rsidP="00392DD5">
      <w:pPr>
        <w:pStyle w:val="HTMLBody"/>
        <w:tabs>
          <w:tab w:val="left" w:pos="1560"/>
        </w:tabs>
        <w:spacing w:before="120"/>
      </w:pPr>
      <w:r w:rsidRPr="004E0F7D">
        <w:t xml:space="preserve">Since 2002 I have supervised 47 postgraduate students, 28 Assessment of Prior Learning (APL) candidates and 5 final year (Level 7) major projects on the Bachelor of Culinary Arts. I strive to encourage my graduate students to achieve to the best of their ability. This is particularly evident in the fact that 11 of 17 of my 400/500-level dissertation completions since 2002 achieved A- or higher, with two of those achieving the highest grade of their cohort and three gaining masters scholarships. As honours coordinator at La Trobe University I grew the program from four students in 2001 to 20 in 2003 by individually counseling students at second and third year to achieve their potential. </w:t>
      </w:r>
    </w:p>
    <w:p w14:paraId="2D91F45E" w14:textId="77777777" w:rsidR="00392DD5" w:rsidRPr="004E0F7D" w:rsidRDefault="00392DD5" w:rsidP="00392DD5">
      <w:pPr>
        <w:pStyle w:val="HTMLBody"/>
        <w:tabs>
          <w:tab w:val="left" w:pos="1560"/>
        </w:tabs>
        <w:spacing w:before="120"/>
      </w:pPr>
      <w:r w:rsidRPr="004E0F7D">
        <w:t xml:space="preserve">I have supervised 16 PhD students (two who were returning Masters students of mine). Eight of these have now completed, all of whom have now attained academic positions. One PhD graduate was admitted to the Dean’s list of exceptional theses, which is reserved for what all three international examiners (all Professors) judged to be in the top ten percent of theses. I have successfully co-authored conference papers, book chapters and journal articles with all of my PhD graduates, as well as a number of my graduated masters and honours students. </w:t>
      </w:r>
    </w:p>
    <w:p w14:paraId="53587C3C" w14:textId="77777777" w:rsidR="00392DD5" w:rsidRPr="004E0F7D" w:rsidRDefault="00392DD5" w:rsidP="00392DD5">
      <w:pPr>
        <w:pStyle w:val="HTMLBody"/>
        <w:tabs>
          <w:tab w:val="left" w:pos="1560"/>
        </w:tabs>
        <w:spacing w:before="120"/>
      </w:pPr>
      <w:r w:rsidRPr="004E0F7D">
        <w:t>I have also supervised ten masters students (six specifically requesting me as supervisor), four achieving distinction (A- or higher) and three credit (B or B+). One of my masters students won Best International Paper CAUTHE 2004 Conference (Australasia’s largest and most prestigious tourism and hospitality academic conference).</w:t>
      </w:r>
    </w:p>
    <w:p w14:paraId="04A2EB95" w14:textId="77777777" w:rsidR="00392DD5" w:rsidRPr="004E0F7D" w:rsidRDefault="00392DD5" w:rsidP="00392DD5">
      <w:pPr>
        <w:pStyle w:val="HTMLBody"/>
        <w:tabs>
          <w:tab w:val="left" w:pos="1560"/>
        </w:tabs>
        <w:spacing w:before="120"/>
      </w:pPr>
      <w:r w:rsidRPr="004E0F7D">
        <w:t>In 2000, while working at the University of Western Sydney, I also supervised 30 final year tourism students who were undertaking consulting projects with tourism businesses across the wider Sydney region.</w:t>
      </w:r>
    </w:p>
    <w:p w14:paraId="6A8D7743" w14:textId="77777777" w:rsidR="00392DD5" w:rsidRPr="004E0F7D" w:rsidRDefault="00392DD5" w:rsidP="00392DD5">
      <w:pPr>
        <w:spacing w:before="120" w:line="240" w:lineRule="auto"/>
        <w:jc w:val="both"/>
        <w:rPr>
          <w:rFonts w:cs="Arial"/>
          <w:i/>
          <w:lang w:val="en-AU"/>
        </w:rPr>
      </w:pPr>
      <w:r w:rsidRPr="004E0F7D">
        <w:rPr>
          <w:rFonts w:cs="Arial"/>
          <w:i/>
          <w:lang w:val="en-AU"/>
        </w:rPr>
        <w:t>Mentoring Graduate Students</w:t>
      </w:r>
    </w:p>
    <w:p w14:paraId="50253B5A" w14:textId="77777777" w:rsidR="00392DD5" w:rsidRPr="004E0F7D" w:rsidRDefault="00392DD5" w:rsidP="00392DD5">
      <w:pPr>
        <w:pStyle w:val="HTMLBody"/>
        <w:tabs>
          <w:tab w:val="left" w:pos="1560"/>
        </w:tabs>
        <w:spacing w:before="120"/>
      </w:pPr>
      <w:r w:rsidRPr="004E0F7D">
        <w:t xml:space="preserve">Since 2004 I have actively (informally) mentored several graduate students who have undertaken roles from tutor &amp; casual lecturer to a full-time Assistant Lecturer. Eight are now full-time tenured lecturers in Auckland, Wellington, Sydney, Vancouver Island, Malaysia (three) and Sweden. </w:t>
      </w:r>
    </w:p>
    <w:p w14:paraId="4BBC84E1" w14:textId="77777777" w:rsidR="00392DD5" w:rsidRPr="004E0F7D" w:rsidRDefault="00392DD5" w:rsidP="00392DD5">
      <w:pPr>
        <w:spacing w:before="120" w:line="240" w:lineRule="auto"/>
        <w:jc w:val="both"/>
        <w:rPr>
          <w:rFonts w:cs="Arial"/>
          <w:i/>
          <w:lang w:val="en-AU"/>
        </w:rPr>
      </w:pPr>
      <w:r w:rsidRPr="004E0F7D">
        <w:rPr>
          <w:rFonts w:cs="Arial"/>
          <w:i/>
          <w:lang w:val="en-AU"/>
        </w:rPr>
        <w:t>Teaching innovation, reflection and scholarship</w:t>
      </w:r>
    </w:p>
    <w:p w14:paraId="1A4293BE" w14:textId="77777777" w:rsidR="00392DD5" w:rsidRPr="004E0F7D" w:rsidRDefault="00392DD5" w:rsidP="00392DD5">
      <w:pPr>
        <w:pStyle w:val="HTMLBody"/>
        <w:tabs>
          <w:tab w:val="left" w:pos="1560"/>
        </w:tabs>
        <w:spacing w:before="120"/>
        <w:rPr>
          <w:lang w:val="en-AU"/>
        </w:rPr>
      </w:pPr>
      <w:r w:rsidRPr="004E0F7D">
        <w:t xml:space="preserve">During 2013 I completed the </w:t>
      </w:r>
      <w:r w:rsidRPr="004E0F7D">
        <w:rPr>
          <w:lang w:val="en-AU"/>
        </w:rPr>
        <w:t>Graduate Diploma in Tertiary Education (GDTE) via assessment of prior learning (APL). In their report on my final presentation for the GTDE, the panel (made up of an independent chair, an internal Otago Polytechnic assessor and an assessor from Otago University College of Education) identified clear strengths in innovation, reflection and strategic thinking in education:</w:t>
      </w:r>
    </w:p>
    <w:p w14:paraId="072A9800" w14:textId="77777777" w:rsidR="00392DD5" w:rsidRPr="004E0F7D" w:rsidRDefault="00392DD5" w:rsidP="00392DD5">
      <w:pPr>
        <w:pStyle w:val="HTMLBody"/>
        <w:tabs>
          <w:tab w:val="left" w:pos="1560"/>
        </w:tabs>
        <w:spacing w:before="120"/>
        <w:ind w:left="709" w:right="685"/>
        <w:rPr>
          <w:lang w:val="en-AU"/>
        </w:rPr>
      </w:pPr>
      <w:r w:rsidRPr="004E0F7D">
        <w:rPr>
          <w:lang w:val="en-AU"/>
        </w:rPr>
        <w:t>[Richard] is an innovative teacher and a reflective practitioner and an excellent communicator who is passionate about his work with students. The panel were impressed with his strategic vision and big picture thinking around teaching and learning and the extensive range of work he has undertaken with students in his education career to date.</w:t>
      </w:r>
    </w:p>
    <w:p w14:paraId="0815DF6B" w14:textId="77777777" w:rsidR="00392DD5" w:rsidRPr="004E0F7D" w:rsidRDefault="00392DD5" w:rsidP="00392DD5">
      <w:pPr>
        <w:pStyle w:val="HTMLBody"/>
        <w:tabs>
          <w:tab w:val="left" w:pos="1560"/>
        </w:tabs>
        <w:spacing w:before="120"/>
        <w:ind w:left="709" w:right="685"/>
        <w:jc w:val="right"/>
      </w:pPr>
      <w:r w:rsidRPr="004E0F7D">
        <w:rPr>
          <w:lang w:val="en-AU"/>
        </w:rPr>
        <w:t>GDTE Assessment Panel (10 February 2014)</w:t>
      </w:r>
    </w:p>
    <w:p w14:paraId="4A28ADD0" w14:textId="77777777" w:rsidR="00392DD5" w:rsidRPr="004E0F7D" w:rsidRDefault="00392DD5" w:rsidP="00392DD5">
      <w:pPr>
        <w:pStyle w:val="HTMLBody"/>
        <w:tabs>
          <w:tab w:val="left" w:pos="1560"/>
        </w:tabs>
        <w:spacing w:before="120"/>
      </w:pPr>
      <w:r w:rsidRPr="004E0F7D">
        <w:t xml:space="preserve">At Otago Polytechnic (i.e. since 2012) my teaching has innovated in the area of experience design and the use of live public events that students develop and deliver as both formative and summative assessments. These embrace my philosophy of co-creation, with lecturers and students working </w:t>
      </w:r>
      <w:r w:rsidRPr="004E0F7D">
        <w:lastRenderedPageBreak/>
        <w:t xml:space="preserve">alongside each other in the design and implementation of these innovative events. I have also been instrumental in the development and implementation of project-based learning where real-world problems are solved across several papers (each paper with a slightly different focus). </w:t>
      </w:r>
    </w:p>
    <w:p w14:paraId="15A0E945" w14:textId="77777777" w:rsidR="00392DD5" w:rsidRPr="004E0F7D" w:rsidRDefault="00392DD5" w:rsidP="00392DD5">
      <w:pPr>
        <w:pStyle w:val="HTMLBody"/>
        <w:tabs>
          <w:tab w:val="left" w:pos="1560"/>
        </w:tabs>
        <w:spacing w:before="120"/>
      </w:pPr>
      <w:r w:rsidRPr="004E0F7D">
        <w:t>My strategic approach to curriculum design and my leadership role in the development of the Food Design Institute means that I have also been working on moving the BCA curriculum towards more and more authentic projects. An example of this is the development of Special Topic projects that see students working on commercial events and experiences. This has included designing and delivering food experiences for the local professional theatre company (Fortune Theatre) that are inspired by the play being presented. It has also included the design and delivery of food events at the International Food Design Experience 3-5 July 2014. Ultimately, it is intended that most student learning will have an authentic (commercial, but not necessarily profit-driven) outcome.</w:t>
      </w:r>
    </w:p>
    <w:p w14:paraId="5921B456" w14:textId="77777777" w:rsidR="00392DD5" w:rsidRPr="004E0F7D" w:rsidRDefault="00392DD5" w:rsidP="00392DD5">
      <w:pPr>
        <w:pStyle w:val="HTMLBody"/>
        <w:tabs>
          <w:tab w:val="left" w:pos="1560"/>
        </w:tabs>
        <w:spacing w:before="120"/>
      </w:pPr>
      <w:r w:rsidRPr="004E0F7D">
        <w:t>As part of the teaching process I am always looking for innovative ways to improve the learning of students. As such, I have undertaken a number of teaching initiatives that have resulted in classroom innovations (including in-field workshops, the development of an interactive virtual hotel and intensive wine business courses), teaching and learning grants ($6,832) and reflective presentations and seminars on my teaching and learning.</w:t>
      </w:r>
    </w:p>
    <w:p w14:paraId="7D1030E3" w14:textId="77777777" w:rsidR="00392DD5" w:rsidRPr="004E0F7D" w:rsidRDefault="00392DD5" w:rsidP="00392DD5">
      <w:pPr>
        <w:spacing w:before="120" w:line="240" w:lineRule="auto"/>
        <w:rPr>
          <w:rFonts w:cs="Arial"/>
        </w:rPr>
      </w:pPr>
      <w:r w:rsidRPr="004E0F7D">
        <w:rPr>
          <w:rFonts w:cs="Arial"/>
        </w:rPr>
        <w:t xml:space="preserve">In 2007 I developed a significant innovation for the Department’s summer school teaching: visiting lecturers to coordinate &amp; deliver papers. In 2004 I commenced a 3-year redevelopment of an accommodation management paper that included a CALT Innovation in Teaching Grant for the development of a virtual role-play environment. This required me to develop an understanding of role play methods &amp; virtual learning environments. I also gathered data from the 2006 class in a research project that explored the pedagogical benefits of such a technique &amp; presented these at an international conference. As part of this redevelopment I developed &amp; implemented mid-semester evaluations that were highlighted in Otago’s Academic Audit Portfolio (2006, p.29) as an exemplar of less formal evaluation techniques used at Otago. </w:t>
      </w:r>
    </w:p>
    <w:p w14:paraId="6B9F4E5D" w14:textId="77777777" w:rsidR="00392DD5" w:rsidRPr="004E0F7D" w:rsidRDefault="00392DD5" w:rsidP="00392DD5">
      <w:pPr>
        <w:spacing w:before="120" w:line="240" w:lineRule="auto"/>
        <w:jc w:val="both"/>
        <w:rPr>
          <w:rFonts w:cs="Arial"/>
          <w:i/>
          <w:lang w:val="en-AU"/>
        </w:rPr>
      </w:pPr>
      <w:r w:rsidRPr="004E0F7D">
        <w:rPr>
          <w:rFonts w:cs="Arial"/>
          <w:i/>
          <w:lang w:val="en-AU"/>
        </w:rPr>
        <w:t xml:space="preserve">Academic Quality and Program Review </w:t>
      </w:r>
    </w:p>
    <w:p w14:paraId="598E43BD" w14:textId="77777777" w:rsidR="00392DD5" w:rsidRPr="004E0F7D" w:rsidRDefault="00392DD5" w:rsidP="00392DD5">
      <w:pPr>
        <w:pStyle w:val="HTMLBody"/>
        <w:tabs>
          <w:tab w:val="left" w:pos="1560"/>
        </w:tabs>
        <w:spacing w:before="120"/>
        <w:rPr>
          <w:lang w:val="en-AU"/>
        </w:rPr>
      </w:pPr>
      <w:r w:rsidRPr="004E0F7D">
        <w:rPr>
          <w:lang w:val="en-AU"/>
        </w:rPr>
        <w:t>I am a current member of the Otago Polytechnic Academic Board and Teaching and Learning Committee and one of the academic leaders on the Bachelor Culinary Arts. I have taken a lead role in the design of the curriculum of the Bachelor of Culinary Arts (see above) and, as my colleagues are relatively new to teaching at a degree level, I am one of the main ‘go to people’ for advice on teaching, assessment and wider academic policy.</w:t>
      </w:r>
    </w:p>
    <w:p w14:paraId="41C99089" w14:textId="77777777" w:rsidR="00392DD5" w:rsidRPr="004E0F7D" w:rsidRDefault="00392DD5" w:rsidP="00392DD5">
      <w:pPr>
        <w:pStyle w:val="HTMLBody"/>
        <w:tabs>
          <w:tab w:val="left" w:pos="1560"/>
        </w:tabs>
        <w:spacing w:before="120"/>
        <w:rPr>
          <w:lang w:val="en-AU"/>
        </w:rPr>
      </w:pPr>
      <w:r w:rsidRPr="004E0F7D">
        <w:rPr>
          <w:lang w:val="en-AU"/>
        </w:rPr>
        <w:t>As the Chair of the Department of Tourism Teaching, Learning and Curriculum Group (TLC) (Jan. 2010 – Oct. 2011), I was responsible for leading the department in the development, review and implementation of teaching and learning initiatives. My appointment to this position (one of only three committee leadership roles in the Department) recognises almost eight years of strong contributions and leadership to course and program level development. I was considered the Department’s curriculum expert and I provide advice to the Department and across the University on a wide range of curriculum issues.</w:t>
      </w:r>
    </w:p>
    <w:p w14:paraId="6CBAC0AB" w14:textId="77777777" w:rsidR="00392DD5" w:rsidRPr="004E0F7D" w:rsidRDefault="00392DD5" w:rsidP="00392DD5">
      <w:pPr>
        <w:pStyle w:val="HTMLBody"/>
        <w:tabs>
          <w:tab w:val="left" w:pos="1560"/>
        </w:tabs>
        <w:spacing w:before="120"/>
        <w:rPr>
          <w:lang w:val="en-AU"/>
        </w:rPr>
      </w:pPr>
      <w:r w:rsidRPr="004E0F7D">
        <w:rPr>
          <w:lang w:val="en-AU"/>
        </w:rPr>
        <w:t>One of the roles of this position (and that of Assurance of Learning Champion) was to ensure that the tourism curriculum forms a coherent program of study and that key principles are embedded at the appropriate levels and assessed accordingly. A major review and revisiting of this was commenced in 2010 under my leadership, with a review of 100-level (first year) core papers and the general building blocks of the degree. This framework is being applied to the remaining levels over the next two years. This identifies macro-principles (skills and knowledge) that flow through the degree and highlights how these are operationalised within each paper.</w:t>
      </w:r>
    </w:p>
    <w:p w14:paraId="537E4559" w14:textId="77777777" w:rsidR="00392DD5" w:rsidRPr="004E0F7D" w:rsidRDefault="00392DD5" w:rsidP="00392DD5">
      <w:pPr>
        <w:pStyle w:val="HTMLBody"/>
        <w:tabs>
          <w:tab w:val="left" w:pos="1560"/>
        </w:tabs>
        <w:spacing w:before="120"/>
        <w:rPr>
          <w:lang w:val="en-AU"/>
        </w:rPr>
      </w:pPr>
      <w:r w:rsidRPr="004E0F7D">
        <w:rPr>
          <w:lang w:val="en-AU"/>
        </w:rPr>
        <w:t xml:space="preserve">In 2010, I was an external member of the </w:t>
      </w:r>
      <w:r w:rsidRPr="004E0F7D">
        <w:rPr>
          <w:i/>
          <w:lang w:val="en-AU"/>
        </w:rPr>
        <w:t>Otago Polytechnic Bachelor of Culinary Arts, ITP Quality Programme Evaluation Panel</w:t>
      </w:r>
      <w:r w:rsidRPr="004E0F7D">
        <w:rPr>
          <w:lang w:val="en-AU"/>
        </w:rPr>
        <w:t xml:space="preserve">. Here I was able to both demonstrate the applicability of my academic leadership to the polytechnic sector as well as gain an insight into the protocols of the sector. I have also been an academic review panel member of the Executive Programmes at the University of Otago (see below). </w:t>
      </w:r>
    </w:p>
    <w:p w14:paraId="1B166C47" w14:textId="77777777" w:rsidR="00392DD5" w:rsidRPr="004E0F7D" w:rsidRDefault="00392DD5" w:rsidP="00392DD5">
      <w:pPr>
        <w:spacing w:before="120" w:line="240" w:lineRule="auto"/>
        <w:jc w:val="both"/>
        <w:rPr>
          <w:rFonts w:cs="Arial"/>
          <w:i/>
          <w:lang w:val="en-AU"/>
        </w:rPr>
      </w:pPr>
      <w:r w:rsidRPr="004E0F7D">
        <w:rPr>
          <w:rFonts w:cs="Arial"/>
          <w:i/>
          <w:lang w:val="en-AU"/>
        </w:rPr>
        <w:t>New Program Design</w:t>
      </w:r>
    </w:p>
    <w:p w14:paraId="4644961E" w14:textId="77777777" w:rsidR="00392DD5" w:rsidRPr="004E0F7D" w:rsidRDefault="00392DD5" w:rsidP="00392DD5">
      <w:pPr>
        <w:pStyle w:val="HTMLBody"/>
        <w:tabs>
          <w:tab w:val="left" w:pos="1560"/>
        </w:tabs>
        <w:spacing w:before="120"/>
        <w:rPr>
          <w:lang w:val="en-AU"/>
        </w:rPr>
      </w:pPr>
      <w:r w:rsidRPr="004E0F7D">
        <w:rPr>
          <w:lang w:val="en-AU"/>
        </w:rPr>
        <w:t>As mentioned above, I have been directly and indirectly involved in the development of most of the Bachelor of Culinary Arts (see above).</w:t>
      </w:r>
    </w:p>
    <w:p w14:paraId="503FCAD3" w14:textId="77777777" w:rsidR="00392DD5" w:rsidRPr="004E0F7D" w:rsidRDefault="00392DD5" w:rsidP="00392DD5">
      <w:pPr>
        <w:pStyle w:val="HTMLBody"/>
        <w:tabs>
          <w:tab w:val="left" w:pos="1560"/>
        </w:tabs>
        <w:spacing w:before="120"/>
        <w:rPr>
          <w:lang w:val="en-AU"/>
        </w:rPr>
      </w:pPr>
      <w:r w:rsidRPr="004E0F7D">
        <w:rPr>
          <w:lang w:val="en-AU"/>
        </w:rPr>
        <w:lastRenderedPageBreak/>
        <w:t>Between 2004 and 2007 I was directly responsible for more than 20 formal changes to Tourism curriculum at Otago. My appointment to the Department of Tourism in 2003 included the explicit goal of developing and implementing hospitality curriculum. This included a refocusing of existing hospitality papers (Resorts and Lodgings Management and Wine Tourism) and the development of a hospitality program. The result was that in 2005 I led the development of a Minor in Hospitality, including program level structures, two new papers (approved 2006 and 2007) and consequential changes to the Minor in Tourism. In 2006, I was also responsible for the conversion of the Bachelor of Tourism to Bachelor of Commerce (Tourism), which required changes to the core paper requirements degree and modification of the structure of the degree.</w:t>
      </w:r>
    </w:p>
    <w:p w14:paraId="3A54D6E5" w14:textId="77777777" w:rsidR="00392DD5" w:rsidRPr="004E0F7D" w:rsidRDefault="00392DD5" w:rsidP="00392DD5">
      <w:pPr>
        <w:pStyle w:val="HTMLBody"/>
        <w:tabs>
          <w:tab w:val="left" w:pos="1560"/>
        </w:tabs>
        <w:spacing w:before="120"/>
        <w:rPr>
          <w:lang w:val="en-AU"/>
        </w:rPr>
      </w:pPr>
      <w:r w:rsidRPr="004E0F7D">
        <w:rPr>
          <w:lang w:val="en-AU"/>
        </w:rPr>
        <w:t xml:space="preserve">As well as those already mentioned above, I led the 2004 review of the 400-level tourism curricula. The result was the development of curricula for the Bachelor in Tourism (Honours), the Postgraduate Diploma in Tourism and the Diploma for Graduates (Tourism), which replaced the Graduate Diploma in Tourism that had been in place since 1989. This resulted in 14 changes/additions/deletions to tourism curriculum including four new papers, deletion of four existing papers and the development of course structures at the program level. </w:t>
      </w:r>
    </w:p>
    <w:p w14:paraId="63C4EBA7" w14:textId="77777777" w:rsidR="00392DD5" w:rsidRPr="004E0F7D" w:rsidRDefault="00392DD5" w:rsidP="00392DD5">
      <w:pPr>
        <w:pStyle w:val="HTMLBody"/>
        <w:tabs>
          <w:tab w:val="left" w:pos="1560"/>
        </w:tabs>
        <w:spacing w:before="120"/>
        <w:rPr>
          <w:lang w:val="en-AU"/>
        </w:rPr>
      </w:pPr>
      <w:r w:rsidRPr="004E0F7D">
        <w:rPr>
          <w:lang w:val="en-AU"/>
        </w:rPr>
        <w:t>In 2010, I was also co-leader of a project that developed new draft curriculum for a taught masters in tourism. The resulting proposal has been recognised by the University as an innovative development and it will soon be put to CUAP for final approval.</w:t>
      </w:r>
    </w:p>
    <w:p w14:paraId="1491450E" w14:textId="77777777" w:rsidR="00392DD5" w:rsidRPr="004E0F7D" w:rsidRDefault="00392DD5" w:rsidP="00392DD5">
      <w:pPr>
        <w:pStyle w:val="HTMLBody"/>
        <w:tabs>
          <w:tab w:val="left" w:pos="1560"/>
        </w:tabs>
        <w:spacing w:before="120"/>
        <w:rPr>
          <w:i/>
          <w:lang w:val="en-AU"/>
        </w:rPr>
      </w:pPr>
    </w:p>
    <w:p w14:paraId="2412E655" w14:textId="77777777" w:rsidR="00392DD5" w:rsidRPr="004E0F7D" w:rsidRDefault="00392DD5" w:rsidP="00392DD5">
      <w:pPr>
        <w:rPr>
          <w:rFonts w:cs="Arial"/>
          <w:i/>
          <w:lang w:val="en-AU"/>
        </w:rPr>
      </w:pPr>
      <w:r w:rsidRPr="004E0F7D">
        <w:rPr>
          <w:rFonts w:cs="Arial"/>
          <w:i/>
          <w:lang w:val="en-AU"/>
        </w:rPr>
        <w:t>Professional Development in Teaching and Learning</w:t>
      </w:r>
    </w:p>
    <w:p w14:paraId="041AFFDB" w14:textId="77777777" w:rsidR="00392DD5" w:rsidRPr="004E0F7D" w:rsidRDefault="00392DD5" w:rsidP="00CA2B95">
      <w:pPr>
        <w:pStyle w:val="HTMLBody"/>
        <w:numPr>
          <w:ilvl w:val="0"/>
          <w:numId w:val="107"/>
        </w:numPr>
        <w:tabs>
          <w:tab w:val="left" w:pos="1560"/>
        </w:tabs>
        <w:spacing w:before="120"/>
      </w:pPr>
      <w:r w:rsidRPr="004E0F7D">
        <w:t xml:space="preserve">2014 </w:t>
      </w:r>
      <w:r w:rsidRPr="004E0F7D">
        <w:rPr>
          <w:i/>
        </w:rPr>
        <w:t>Mentoring Learners in Work Placements</w:t>
      </w:r>
      <w:r w:rsidRPr="004E0F7D">
        <w:t>, AKO Aoteroa</w:t>
      </w:r>
    </w:p>
    <w:p w14:paraId="1AD63826" w14:textId="77777777" w:rsidR="00392DD5" w:rsidRPr="004E0F7D" w:rsidRDefault="00392DD5" w:rsidP="00CA2B95">
      <w:pPr>
        <w:pStyle w:val="HTMLBody"/>
        <w:numPr>
          <w:ilvl w:val="0"/>
          <w:numId w:val="107"/>
        </w:numPr>
        <w:tabs>
          <w:tab w:val="left" w:pos="1560"/>
        </w:tabs>
        <w:spacing w:before="120"/>
      </w:pPr>
      <w:r w:rsidRPr="004E0F7D">
        <w:t xml:space="preserve">2014 </w:t>
      </w:r>
      <w:r w:rsidRPr="004E0F7D">
        <w:rPr>
          <w:i/>
        </w:rPr>
        <w:t>Rethinking Education</w:t>
      </w:r>
      <w:r w:rsidRPr="004E0F7D">
        <w:t>, Will Dayble,</w:t>
      </w:r>
      <w:r w:rsidRPr="004E0F7D">
        <w:rPr>
          <w:i/>
        </w:rPr>
        <w:t xml:space="preserve"> </w:t>
      </w:r>
      <w:r w:rsidRPr="004E0F7D">
        <w:t>WAW Gathering, Melbourne, Australia.</w:t>
      </w:r>
    </w:p>
    <w:p w14:paraId="2734B723" w14:textId="77777777" w:rsidR="00392DD5" w:rsidRPr="004E0F7D" w:rsidRDefault="00392DD5" w:rsidP="00CA2B95">
      <w:pPr>
        <w:pStyle w:val="HTMLBody"/>
        <w:numPr>
          <w:ilvl w:val="0"/>
          <w:numId w:val="107"/>
        </w:numPr>
        <w:tabs>
          <w:tab w:val="left" w:pos="1560"/>
        </w:tabs>
        <w:spacing w:before="120"/>
      </w:pPr>
      <w:r w:rsidRPr="004E0F7D">
        <w:t xml:space="preserve">2013 </w:t>
      </w:r>
      <w:r w:rsidRPr="004E0F7D">
        <w:rPr>
          <w:i/>
        </w:rPr>
        <w:t>Graduate Diploma in Tertiary Education</w:t>
      </w:r>
      <w:r w:rsidRPr="004E0F7D">
        <w:t>, Assessment of Prior Learning, Otago Polytechnic.</w:t>
      </w:r>
    </w:p>
    <w:p w14:paraId="2C628F6F" w14:textId="77777777" w:rsidR="00392DD5" w:rsidRPr="004E0F7D" w:rsidRDefault="00392DD5" w:rsidP="00CA2B95">
      <w:pPr>
        <w:pStyle w:val="HTMLBody"/>
        <w:numPr>
          <w:ilvl w:val="0"/>
          <w:numId w:val="107"/>
        </w:numPr>
        <w:tabs>
          <w:tab w:val="left" w:pos="1560"/>
        </w:tabs>
        <w:spacing w:before="120"/>
      </w:pPr>
      <w:r w:rsidRPr="004E0F7D">
        <w:t xml:space="preserve">2013 </w:t>
      </w:r>
      <w:r w:rsidRPr="004E0F7D">
        <w:rPr>
          <w:i/>
        </w:rPr>
        <w:t>Facilitating Creative Thinking in the Classroom,</w:t>
      </w:r>
      <w:r w:rsidRPr="004E0F7D">
        <w:t xml:space="preserve"> Otago Polytechnic (I was one of the presenters).</w:t>
      </w:r>
    </w:p>
    <w:p w14:paraId="5C25675F" w14:textId="77777777" w:rsidR="00392DD5" w:rsidRPr="004E0F7D" w:rsidRDefault="00392DD5" w:rsidP="00CA2B95">
      <w:pPr>
        <w:pStyle w:val="HTMLBody"/>
        <w:numPr>
          <w:ilvl w:val="0"/>
          <w:numId w:val="107"/>
        </w:numPr>
        <w:tabs>
          <w:tab w:val="left" w:pos="1560"/>
        </w:tabs>
        <w:spacing w:before="120"/>
      </w:pPr>
      <w:r w:rsidRPr="004E0F7D">
        <w:t xml:space="preserve">2012 </w:t>
      </w:r>
      <w:r w:rsidRPr="004E0F7D">
        <w:rPr>
          <w:i/>
        </w:rPr>
        <w:t>Moodle Training</w:t>
      </w:r>
      <w:r w:rsidRPr="004E0F7D">
        <w:t>, Otago Polytechnic.</w:t>
      </w:r>
    </w:p>
    <w:p w14:paraId="21FB7D62" w14:textId="77777777" w:rsidR="00392DD5" w:rsidRPr="004E0F7D" w:rsidRDefault="00392DD5" w:rsidP="00CA2B95">
      <w:pPr>
        <w:pStyle w:val="HTMLBody"/>
        <w:numPr>
          <w:ilvl w:val="0"/>
          <w:numId w:val="107"/>
        </w:numPr>
        <w:tabs>
          <w:tab w:val="left" w:pos="1560"/>
        </w:tabs>
        <w:spacing w:before="120"/>
      </w:pPr>
      <w:r w:rsidRPr="004E0F7D">
        <w:rPr>
          <w:iCs/>
        </w:rPr>
        <w:t xml:space="preserve">2009 </w:t>
      </w:r>
      <w:r w:rsidRPr="004E0F7D">
        <w:rPr>
          <w:i/>
        </w:rPr>
        <w:t>Learning with Podcasts</w:t>
      </w:r>
      <w:r w:rsidRPr="004E0F7D">
        <w:t>, Higher Education Development Centre (HEDC), University of Otago.</w:t>
      </w:r>
    </w:p>
    <w:p w14:paraId="4805D239" w14:textId="77777777" w:rsidR="00392DD5" w:rsidRPr="004E0F7D" w:rsidRDefault="00392DD5" w:rsidP="00CA2B95">
      <w:pPr>
        <w:pStyle w:val="HTMLBody"/>
        <w:numPr>
          <w:ilvl w:val="0"/>
          <w:numId w:val="107"/>
        </w:numPr>
        <w:tabs>
          <w:tab w:val="left" w:pos="1560"/>
        </w:tabs>
        <w:spacing w:before="120"/>
      </w:pPr>
      <w:r w:rsidRPr="004E0F7D">
        <w:rPr>
          <w:iCs/>
        </w:rPr>
        <w:t xml:space="preserve">2008 </w:t>
      </w:r>
      <w:r w:rsidRPr="004E0F7D">
        <w:rPr>
          <w:i/>
        </w:rPr>
        <w:t>Voice &amp; Communication Skills in Lecturing &amp; Public Speaking</w:t>
      </w:r>
      <w:r w:rsidRPr="004E0F7D">
        <w:t>, Higher Education Development Centre (HEDC), University of Otago.</w:t>
      </w:r>
    </w:p>
    <w:p w14:paraId="225EA256" w14:textId="77777777" w:rsidR="00392DD5" w:rsidRPr="004E0F7D" w:rsidRDefault="00392DD5" w:rsidP="00CA2B95">
      <w:pPr>
        <w:pStyle w:val="HTMLBody"/>
        <w:numPr>
          <w:ilvl w:val="0"/>
          <w:numId w:val="107"/>
        </w:numPr>
        <w:tabs>
          <w:tab w:val="left" w:pos="1560"/>
        </w:tabs>
        <w:spacing w:before="120"/>
      </w:pPr>
      <w:r w:rsidRPr="004E0F7D">
        <w:rPr>
          <w:iCs/>
        </w:rPr>
        <w:t xml:space="preserve">2006 </w:t>
      </w:r>
      <w:r w:rsidRPr="004E0F7D">
        <w:rPr>
          <w:i/>
        </w:rPr>
        <w:t>Lecture Activities to Engage Students</w:t>
      </w:r>
      <w:r w:rsidRPr="004E0F7D">
        <w:t>, Higher Education Development Centre (HEDC), University of Otago.</w:t>
      </w:r>
    </w:p>
    <w:p w14:paraId="2386779D" w14:textId="77777777" w:rsidR="00392DD5" w:rsidRPr="004E0F7D" w:rsidRDefault="00392DD5" w:rsidP="00CA2B95">
      <w:pPr>
        <w:pStyle w:val="HTMLBody"/>
        <w:numPr>
          <w:ilvl w:val="0"/>
          <w:numId w:val="107"/>
        </w:numPr>
        <w:tabs>
          <w:tab w:val="left" w:pos="1560"/>
        </w:tabs>
        <w:spacing w:before="120"/>
      </w:pPr>
      <w:r w:rsidRPr="004E0F7D">
        <w:rPr>
          <w:iCs/>
        </w:rPr>
        <w:t xml:space="preserve">2005 </w:t>
      </w:r>
      <w:r w:rsidRPr="004E0F7D">
        <w:rPr>
          <w:i/>
          <w:iCs/>
        </w:rPr>
        <w:t>Peer Evaluation of Teaching</w:t>
      </w:r>
      <w:r w:rsidRPr="004E0F7D">
        <w:t>, Higher Education Development Centre (HEDC), University of Otago.</w:t>
      </w:r>
    </w:p>
    <w:p w14:paraId="78A7889D" w14:textId="77777777" w:rsidR="00392DD5" w:rsidRPr="004E0F7D" w:rsidRDefault="00392DD5" w:rsidP="00CA2B95">
      <w:pPr>
        <w:pStyle w:val="HTMLBody"/>
        <w:numPr>
          <w:ilvl w:val="0"/>
          <w:numId w:val="107"/>
        </w:numPr>
        <w:tabs>
          <w:tab w:val="left" w:pos="1560"/>
        </w:tabs>
        <w:spacing w:before="120"/>
      </w:pPr>
      <w:r w:rsidRPr="004E0F7D">
        <w:rPr>
          <w:iCs/>
        </w:rPr>
        <w:t xml:space="preserve">2004 </w:t>
      </w:r>
      <w:r w:rsidRPr="004E0F7D">
        <w:rPr>
          <w:i/>
          <w:iCs/>
        </w:rPr>
        <w:t>Effective Postgraduate Supervision</w:t>
      </w:r>
      <w:r w:rsidRPr="004E0F7D">
        <w:t>, Higher Education Development Centre (HEDC), University of Otago.</w:t>
      </w:r>
    </w:p>
    <w:p w14:paraId="4E30F348" w14:textId="77777777" w:rsidR="00392DD5" w:rsidRPr="004E0F7D" w:rsidRDefault="00392DD5" w:rsidP="00CA2B95">
      <w:pPr>
        <w:pStyle w:val="HTMLBody"/>
        <w:numPr>
          <w:ilvl w:val="0"/>
          <w:numId w:val="107"/>
        </w:numPr>
        <w:tabs>
          <w:tab w:val="left" w:pos="1560"/>
        </w:tabs>
        <w:spacing w:before="120"/>
      </w:pPr>
      <w:r w:rsidRPr="004E0F7D">
        <w:rPr>
          <w:iCs/>
        </w:rPr>
        <w:t xml:space="preserve">2004 </w:t>
      </w:r>
      <w:r w:rsidRPr="004E0F7D">
        <w:rPr>
          <w:i/>
          <w:iCs/>
        </w:rPr>
        <w:t>Lecturing: A small change can made a big difference</w:t>
      </w:r>
      <w:r w:rsidRPr="004E0F7D">
        <w:t>, Higher Education Development Centre (HEDC), University of Otago.</w:t>
      </w:r>
    </w:p>
    <w:p w14:paraId="46F201EC" w14:textId="77777777" w:rsidR="00392DD5" w:rsidRPr="004E0F7D" w:rsidRDefault="00392DD5" w:rsidP="00392DD5">
      <w:pPr>
        <w:rPr>
          <w:rFonts w:cs="Arial"/>
          <w:b/>
          <w:lang w:val="en-AU"/>
        </w:rPr>
      </w:pPr>
    </w:p>
    <w:p w14:paraId="4D40A2BC" w14:textId="77777777" w:rsidR="00392DD5" w:rsidRPr="004E0F7D" w:rsidRDefault="00392DD5" w:rsidP="00392DD5">
      <w:pPr>
        <w:rPr>
          <w:rFonts w:cs="Arial"/>
          <w:lang w:val="en-AU"/>
        </w:rPr>
      </w:pPr>
      <w:r w:rsidRPr="004E0F7D">
        <w:rPr>
          <w:rFonts w:cs="Arial"/>
          <w:lang w:val="en-AU"/>
        </w:rPr>
        <w:t>I am also an active and regular watcher of TED Talks that have an education focus and read/view widely in the areas of culinary arts and design and creativity education.</w:t>
      </w:r>
    </w:p>
    <w:p w14:paraId="4DE2E8A0" w14:textId="77777777" w:rsidR="00392DD5" w:rsidRPr="004E0F7D" w:rsidRDefault="00392DD5" w:rsidP="00392DD5">
      <w:pPr>
        <w:spacing w:before="120" w:line="240" w:lineRule="auto"/>
        <w:jc w:val="both"/>
        <w:rPr>
          <w:rFonts w:cs="Arial"/>
          <w:b/>
          <w:lang w:val="en-AU"/>
        </w:rPr>
      </w:pPr>
      <w:r w:rsidRPr="004E0F7D">
        <w:rPr>
          <w:rFonts w:cs="Arial"/>
          <w:b/>
          <w:lang w:val="en-AU"/>
        </w:rPr>
        <w:t>Section D:</w:t>
      </w:r>
      <w:r w:rsidRPr="004E0F7D">
        <w:rPr>
          <w:rFonts w:cs="Arial"/>
          <w:b/>
          <w:lang w:val="en-AU"/>
        </w:rPr>
        <w:tab/>
        <w:t>Research</w:t>
      </w:r>
    </w:p>
    <w:p w14:paraId="150330CC" w14:textId="77777777" w:rsidR="00392DD5" w:rsidRPr="004E0F7D" w:rsidRDefault="00392DD5" w:rsidP="00392DD5">
      <w:pPr>
        <w:spacing w:before="120" w:line="240" w:lineRule="auto"/>
        <w:rPr>
          <w:rFonts w:cs="Arial"/>
          <w:b/>
          <w:i/>
          <w:lang w:val="en-AU"/>
        </w:rPr>
      </w:pPr>
      <w:r w:rsidRPr="004E0F7D">
        <w:rPr>
          <w:rFonts w:cs="Arial"/>
          <w:b/>
          <w:i/>
          <w:lang w:val="en-AU"/>
        </w:rPr>
        <w:t>Research Outputs</w:t>
      </w:r>
    </w:p>
    <w:p w14:paraId="3673C073"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b/>
          <w:szCs w:val="20"/>
          <w:lang w:val="en-AU"/>
        </w:rPr>
      </w:pPr>
      <w:r w:rsidRPr="004E0F7D">
        <w:rPr>
          <w:rFonts w:cs="Arial"/>
          <w:b/>
          <w:szCs w:val="20"/>
          <w:lang w:val="en-AU"/>
        </w:rPr>
        <w:t xml:space="preserve">150 research outputs </w:t>
      </w:r>
      <w:r w:rsidRPr="004E0F7D">
        <w:rPr>
          <w:rFonts w:cs="Arial"/>
          <w:szCs w:val="20"/>
          <w:lang w:val="en-AU"/>
        </w:rPr>
        <w:t>(35 since being employed at OP in October 2011)</w:t>
      </w:r>
    </w:p>
    <w:p w14:paraId="11AADA6A"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b/>
          <w:szCs w:val="20"/>
          <w:lang w:val="en-AU"/>
        </w:rPr>
      </w:pPr>
      <w:r w:rsidRPr="004E0F7D">
        <w:rPr>
          <w:rFonts w:cs="Arial"/>
          <w:b/>
          <w:szCs w:val="20"/>
          <w:lang w:val="en-AU"/>
        </w:rPr>
        <w:t xml:space="preserve">77 quality assured </w:t>
      </w:r>
      <w:r w:rsidRPr="004E0F7D">
        <w:rPr>
          <w:rFonts w:cs="Arial"/>
          <w:szCs w:val="20"/>
          <w:lang w:val="en-AU"/>
        </w:rPr>
        <w:t>(19 at OP)</w:t>
      </w:r>
    </w:p>
    <w:p w14:paraId="6289D7CB"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szCs w:val="20"/>
          <w:lang w:val="en-AU"/>
        </w:rPr>
      </w:pPr>
      <w:r w:rsidRPr="004E0F7D">
        <w:rPr>
          <w:rFonts w:cs="Arial"/>
          <w:b/>
          <w:szCs w:val="20"/>
          <w:lang w:val="en-AU"/>
        </w:rPr>
        <w:t>8 books</w:t>
      </w:r>
      <w:r w:rsidRPr="004E0F7D">
        <w:rPr>
          <w:rFonts w:cs="Arial"/>
          <w:szCs w:val="20"/>
          <w:lang w:val="en-AU"/>
        </w:rPr>
        <w:t xml:space="preserve"> (2 co-authored text and 1 translation thereof, 1 edited text and translation thereof, 3 conference proceedings) – two texts have been reprinted (1 at OP)</w:t>
      </w:r>
    </w:p>
    <w:p w14:paraId="5D2864EE"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szCs w:val="20"/>
          <w:lang w:val="en-AU"/>
        </w:rPr>
      </w:pPr>
      <w:r w:rsidRPr="004E0F7D">
        <w:rPr>
          <w:rFonts w:cs="Arial"/>
          <w:b/>
          <w:szCs w:val="20"/>
          <w:lang w:val="en-AU"/>
        </w:rPr>
        <w:lastRenderedPageBreak/>
        <w:t>26 book chapters</w:t>
      </w:r>
      <w:r w:rsidRPr="004E0F7D">
        <w:rPr>
          <w:rFonts w:cs="Arial"/>
          <w:szCs w:val="20"/>
          <w:lang w:val="en-AU"/>
        </w:rPr>
        <w:t xml:space="preserve"> (16 invited contributions) (3 at OP)</w:t>
      </w:r>
    </w:p>
    <w:p w14:paraId="71B4E4A9"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szCs w:val="20"/>
          <w:lang w:val="en-AU"/>
        </w:rPr>
      </w:pPr>
      <w:r w:rsidRPr="004E0F7D">
        <w:rPr>
          <w:rFonts w:cs="Arial"/>
          <w:b/>
          <w:szCs w:val="20"/>
          <w:lang w:val="en-AU"/>
        </w:rPr>
        <w:t xml:space="preserve">16 journal articles, </w:t>
      </w:r>
      <w:r w:rsidRPr="004E0F7D">
        <w:rPr>
          <w:rFonts w:cs="Arial"/>
          <w:szCs w:val="20"/>
          <w:lang w:val="en-AU"/>
        </w:rPr>
        <w:t>(journal rank</w:t>
      </w:r>
      <w:bookmarkStart w:id="355" w:name="_Ref293677488"/>
      <w:r w:rsidRPr="004E0F7D">
        <w:rPr>
          <w:rStyle w:val="FootnoteReference"/>
          <w:rFonts w:cs="Arial"/>
          <w:szCs w:val="20"/>
          <w:lang w:val="en-AU"/>
        </w:rPr>
        <w:footnoteReference w:id="4"/>
      </w:r>
      <w:bookmarkEnd w:id="355"/>
      <w:r w:rsidRPr="004E0F7D">
        <w:rPr>
          <w:rFonts w:cs="Arial"/>
          <w:szCs w:val="20"/>
          <w:lang w:val="en-AU"/>
        </w:rPr>
        <w:t xml:space="preserve">: 2 x </w:t>
      </w:r>
      <w:r w:rsidRPr="004E0F7D">
        <w:rPr>
          <w:rFonts w:cs="Arial"/>
          <w:b/>
          <w:szCs w:val="20"/>
          <w:lang w:val="en-AU"/>
        </w:rPr>
        <w:t>A*</w:t>
      </w:r>
      <w:r w:rsidRPr="004E0F7D">
        <w:rPr>
          <w:rFonts w:cs="Arial"/>
          <w:szCs w:val="20"/>
          <w:lang w:val="en-AU"/>
        </w:rPr>
        <w:t xml:space="preserve"> (plus 1 book review), </w:t>
      </w:r>
      <w:r w:rsidRPr="004E0F7D">
        <w:rPr>
          <w:rFonts w:cs="Arial"/>
          <w:b/>
          <w:szCs w:val="20"/>
          <w:lang w:val="en-AU"/>
        </w:rPr>
        <w:t>4 x A</w:t>
      </w:r>
      <w:r w:rsidRPr="004E0F7D">
        <w:rPr>
          <w:rFonts w:cs="Arial"/>
          <w:szCs w:val="20"/>
          <w:lang w:val="en-AU"/>
        </w:rPr>
        <w:t xml:space="preserve">, </w:t>
      </w:r>
      <w:r w:rsidRPr="004E0F7D">
        <w:rPr>
          <w:rFonts w:cs="Arial"/>
          <w:b/>
          <w:szCs w:val="20"/>
          <w:lang w:val="en-AU"/>
        </w:rPr>
        <w:t>2 x B</w:t>
      </w:r>
      <w:r w:rsidRPr="004E0F7D">
        <w:rPr>
          <w:rFonts w:cs="Arial"/>
          <w:szCs w:val="20"/>
          <w:lang w:val="en-AU"/>
        </w:rPr>
        <w:t xml:space="preserve">, </w:t>
      </w:r>
      <w:r w:rsidRPr="004E0F7D">
        <w:rPr>
          <w:rFonts w:cs="Arial"/>
          <w:b/>
          <w:szCs w:val="20"/>
          <w:lang w:val="en-AU"/>
        </w:rPr>
        <w:t>2 x C</w:t>
      </w:r>
      <w:r w:rsidRPr="004E0F7D">
        <w:rPr>
          <w:rFonts w:cs="Arial"/>
          <w:szCs w:val="20"/>
          <w:lang w:val="en-AU"/>
        </w:rPr>
        <w:t>, 5 others) (2 at OP)</w:t>
      </w:r>
    </w:p>
    <w:p w14:paraId="43B51E4E"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szCs w:val="20"/>
          <w:lang w:val="en-AU"/>
        </w:rPr>
      </w:pPr>
      <w:r w:rsidRPr="004E0F7D">
        <w:rPr>
          <w:rFonts w:cs="Arial"/>
          <w:b/>
          <w:szCs w:val="20"/>
          <w:lang w:val="en-AU"/>
        </w:rPr>
        <w:t>22 referred conference papers</w:t>
      </w:r>
      <w:r w:rsidRPr="004E0F7D">
        <w:rPr>
          <w:rFonts w:cs="Arial"/>
          <w:szCs w:val="20"/>
          <w:lang w:val="en-AU"/>
        </w:rPr>
        <w:t xml:space="preserve"> (2 best paper awards, 1 other best paper nomination, 1 in top 10% of papers) (10 at OP)</w:t>
      </w:r>
    </w:p>
    <w:p w14:paraId="16587A5E"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szCs w:val="20"/>
          <w:lang w:val="en-AU"/>
        </w:rPr>
      </w:pPr>
      <w:r w:rsidRPr="004E0F7D">
        <w:rPr>
          <w:rFonts w:cs="Arial"/>
          <w:szCs w:val="20"/>
          <w:lang w:val="en-AU"/>
        </w:rPr>
        <w:t>34 other conference contributions (conferences in 12 countries) (2 since 2011)</w:t>
      </w:r>
    </w:p>
    <w:p w14:paraId="5B5B2E6E"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szCs w:val="20"/>
          <w:lang w:val="en-AU"/>
        </w:rPr>
      </w:pPr>
      <w:r w:rsidRPr="004E0F7D">
        <w:rPr>
          <w:rFonts w:cs="Arial"/>
          <w:szCs w:val="20"/>
          <w:lang w:val="en-AU"/>
        </w:rPr>
        <w:t xml:space="preserve">Creative Direction or food experience for </w:t>
      </w:r>
      <w:r w:rsidRPr="004E0F7D">
        <w:rPr>
          <w:rFonts w:cs="Arial"/>
          <w:b/>
          <w:szCs w:val="20"/>
          <w:lang w:val="en-AU"/>
        </w:rPr>
        <w:t>15 performances</w:t>
      </w:r>
      <w:r w:rsidRPr="004E0F7D">
        <w:rPr>
          <w:rFonts w:cs="Arial"/>
          <w:szCs w:val="20"/>
          <w:lang w:val="en-AU"/>
        </w:rPr>
        <w:t xml:space="preserve"> (12 quality assured or commissioned) (all at OP) </w:t>
      </w:r>
    </w:p>
    <w:p w14:paraId="54111A56"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szCs w:val="20"/>
          <w:lang w:val="en-AU"/>
        </w:rPr>
      </w:pPr>
      <w:r w:rsidRPr="004E0F7D">
        <w:rPr>
          <w:rFonts w:cs="Arial"/>
          <w:szCs w:val="20"/>
          <w:lang w:val="en-AU"/>
        </w:rPr>
        <w:t xml:space="preserve">Creative Direction/Curation for </w:t>
      </w:r>
      <w:r w:rsidRPr="004E0F7D">
        <w:rPr>
          <w:rFonts w:cs="Arial"/>
          <w:b/>
          <w:szCs w:val="20"/>
          <w:lang w:val="en-AU"/>
        </w:rPr>
        <w:t>4 exhibitions.</w:t>
      </w:r>
    </w:p>
    <w:p w14:paraId="2F2C300E"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szCs w:val="20"/>
          <w:lang w:val="en-AU"/>
        </w:rPr>
      </w:pPr>
      <w:r w:rsidRPr="004E0F7D">
        <w:rPr>
          <w:rFonts w:cs="Arial"/>
          <w:szCs w:val="20"/>
          <w:lang w:val="en-AU"/>
        </w:rPr>
        <w:t>27 other works</w:t>
      </w:r>
    </w:p>
    <w:p w14:paraId="218665F1" w14:textId="77777777" w:rsidR="00392DD5" w:rsidRPr="004E0F7D" w:rsidRDefault="00392DD5" w:rsidP="00392DD5">
      <w:pPr>
        <w:spacing w:before="120" w:line="240" w:lineRule="auto"/>
        <w:jc w:val="both"/>
        <w:rPr>
          <w:rFonts w:cs="Arial"/>
          <w:i/>
          <w:lang w:val="en-AU"/>
        </w:rPr>
      </w:pPr>
      <w:r w:rsidRPr="004E0F7D">
        <w:rPr>
          <w:rFonts w:cs="Arial"/>
          <w:i/>
          <w:lang w:val="en-AU"/>
        </w:rPr>
        <w:t>Books (Quality Assured marked with *)</w:t>
      </w:r>
    </w:p>
    <w:p w14:paraId="3C01A1A6" w14:textId="77777777" w:rsidR="00392DD5" w:rsidRPr="004E0F7D" w:rsidRDefault="00392DD5" w:rsidP="008F297A">
      <w:pPr>
        <w:pStyle w:val="Reference"/>
        <w:numPr>
          <w:ilvl w:val="0"/>
          <w:numId w:val="46"/>
        </w:numPr>
        <w:shd w:val="clear" w:color="auto" w:fill="FFFFFF" w:themeFill="background1"/>
        <w:spacing w:before="120" w:after="0"/>
        <w:ind w:left="360"/>
        <w:rPr>
          <w:rFonts w:ascii="Arial" w:hAnsi="Arial" w:cs="Arial"/>
          <w:sz w:val="20"/>
          <w:szCs w:val="20"/>
          <w:lang w:val="en-AU"/>
        </w:rPr>
      </w:pPr>
      <w:r w:rsidRPr="004E0F7D">
        <w:rPr>
          <w:rFonts w:ascii="Arial" w:hAnsi="Arial" w:cs="Arial"/>
          <w:b/>
          <w:sz w:val="20"/>
          <w:szCs w:val="20"/>
          <w:lang w:val="en-AU"/>
        </w:rPr>
        <w:t>Mitchell, R.D.</w:t>
      </w:r>
      <w:r w:rsidRPr="004E0F7D">
        <w:rPr>
          <w:rFonts w:ascii="Arial" w:hAnsi="Arial" w:cs="Arial"/>
          <w:sz w:val="20"/>
          <w:szCs w:val="20"/>
          <w:lang w:val="en-AU"/>
        </w:rPr>
        <w:t xml:space="preserve"> (Ed.) (2014) </w:t>
      </w:r>
      <w:r w:rsidRPr="004E0F7D">
        <w:rPr>
          <w:rFonts w:ascii="Arial" w:hAnsi="Arial" w:cs="Arial"/>
          <w:i/>
          <w:sz w:val="20"/>
          <w:szCs w:val="20"/>
          <w:lang w:val="en-AU"/>
        </w:rPr>
        <w:t>Food Design on the Edge: Proceedings of the International Food Design Conference and Studio 2-4 July 2014, Dunedin, New Zealand</w:t>
      </w:r>
      <w:r w:rsidRPr="004E0F7D">
        <w:rPr>
          <w:rFonts w:ascii="Arial" w:hAnsi="Arial" w:cs="Arial"/>
          <w:sz w:val="20"/>
          <w:szCs w:val="20"/>
          <w:lang w:val="en-AU"/>
        </w:rPr>
        <w:t>. Otago Polytechnic, Dunedin. ISBN 978-0-908846-48-1</w:t>
      </w:r>
    </w:p>
    <w:p w14:paraId="25A321A4" w14:textId="77777777" w:rsidR="00392DD5" w:rsidRPr="004E0F7D" w:rsidRDefault="00392DD5" w:rsidP="008F297A">
      <w:pPr>
        <w:pStyle w:val="Reference"/>
        <w:numPr>
          <w:ilvl w:val="0"/>
          <w:numId w:val="46"/>
        </w:numPr>
        <w:shd w:val="clear" w:color="auto" w:fill="FFFFFF" w:themeFill="background1"/>
        <w:spacing w:before="120" w:after="0"/>
        <w:ind w:left="360"/>
        <w:rPr>
          <w:rFonts w:ascii="Arial" w:hAnsi="Arial" w:cs="Arial"/>
          <w:sz w:val="20"/>
          <w:szCs w:val="20"/>
          <w:lang w:val="en-AU"/>
        </w:rPr>
      </w:pPr>
      <w:r w:rsidRPr="004E0F7D">
        <w:rPr>
          <w:rFonts w:ascii="Arial" w:hAnsi="Arial" w:cs="Arial"/>
          <w:b/>
          <w:bCs/>
          <w:sz w:val="20"/>
          <w:szCs w:val="20"/>
          <w:lang w:val="en-AU"/>
        </w:rPr>
        <w:t xml:space="preserve">Hall C. M., </w:t>
      </w:r>
      <w:r w:rsidRPr="004E0F7D">
        <w:rPr>
          <w:rFonts w:ascii="Arial" w:hAnsi="Arial" w:cs="Arial"/>
          <w:sz w:val="20"/>
          <w:szCs w:val="20"/>
          <w:lang w:val="en-AU"/>
        </w:rPr>
        <w:t>and</w:t>
      </w:r>
      <w:r w:rsidRPr="004E0F7D">
        <w:rPr>
          <w:rFonts w:ascii="Arial" w:hAnsi="Arial" w:cs="Arial"/>
          <w:b/>
          <w:bCs/>
          <w:sz w:val="20"/>
          <w:szCs w:val="20"/>
          <w:lang w:val="en-AU"/>
        </w:rPr>
        <w:t xml:space="preserve"> Mitchell, R.D</w:t>
      </w:r>
      <w:r w:rsidRPr="004E0F7D">
        <w:rPr>
          <w:rFonts w:ascii="Arial" w:hAnsi="Arial" w:cs="Arial"/>
          <w:sz w:val="20"/>
          <w:szCs w:val="20"/>
          <w:lang w:val="en-AU"/>
        </w:rPr>
        <w:t xml:space="preserve"> (2009) Turkish (Cyprus) translation of </w:t>
      </w:r>
      <w:r w:rsidRPr="004E0F7D">
        <w:rPr>
          <w:rFonts w:ascii="Arial" w:hAnsi="Arial" w:cs="Arial"/>
          <w:i/>
          <w:iCs/>
          <w:sz w:val="20"/>
          <w:szCs w:val="20"/>
          <w:lang w:val="en-AU"/>
        </w:rPr>
        <w:t>Wine Marketing: A Practical Guide</w:t>
      </w:r>
      <w:r w:rsidRPr="004E0F7D">
        <w:rPr>
          <w:rFonts w:ascii="Arial" w:hAnsi="Arial" w:cs="Arial"/>
          <w:sz w:val="20"/>
          <w:szCs w:val="20"/>
          <w:lang w:val="en-AU"/>
        </w:rPr>
        <w:t>. Butterworth Heinemann, Oxford. ISBN-10: 0750654201 &amp; ISBN-13: 978-0750654203</w:t>
      </w:r>
    </w:p>
    <w:p w14:paraId="7E4E5D3A" w14:textId="77777777" w:rsidR="00392DD5" w:rsidRPr="004E0F7D" w:rsidRDefault="00392DD5" w:rsidP="008F297A">
      <w:pPr>
        <w:pStyle w:val="Reference"/>
        <w:numPr>
          <w:ilvl w:val="0"/>
          <w:numId w:val="46"/>
        </w:numPr>
        <w:shd w:val="clear" w:color="auto" w:fill="FFFFFF" w:themeFill="background1"/>
        <w:spacing w:before="120" w:after="0"/>
        <w:ind w:left="360"/>
        <w:rPr>
          <w:rFonts w:ascii="Arial" w:hAnsi="Arial" w:cs="Arial"/>
          <w:sz w:val="20"/>
          <w:szCs w:val="20"/>
          <w:lang w:val="en-AU"/>
        </w:rPr>
      </w:pPr>
      <w:r w:rsidRPr="004E0F7D">
        <w:rPr>
          <w:rFonts w:ascii="Arial" w:hAnsi="Arial" w:cs="Arial"/>
          <w:b/>
          <w:bCs/>
          <w:sz w:val="20"/>
          <w:szCs w:val="20"/>
          <w:lang w:val="en-AU"/>
        </w:rPr>
        <w:t xml:space="preserve">*Hall C. M., </w:t>
      </w:r>
      <w:r w:rsidRPr="004E0F7D">
        <w:rPr>
          <w:rFonts w:ascii="Arial" w:hAnsi="Arial" w:cs="Arial"/>
          <w:sz w:val="20"/>
          <w:szCs w:val="20"/>
          <w:lang w:val="en-AU"/>
        </w:rPr>
        <w:t>and</w:t>
      </w:r>
      <w:r w:rsidRPr="004E0F7D">
        <w:rPr>
          <w:rFonts w:ascii="Arial" w:hAnsi="Arial" w:cs="Arial"/>
          <w:b/>
          <w:bCs/>
          <w:sz w:val="20"/>
          <w:szCs w:val="20"/>
          <w:lang w:val="en-AU"/>
        </w:rPr>
        <w:t xml:space="preserve"> Mitchell, R.D</w:t>
      </w:r>
      <w:r w:rsidRPr="004E0F7D">
        <w:rPr>
          <w:rFonts w:ascii="Arial" w:hAnsi="Arial" w:cs="Arial"/>
          <w:sz w:val="20"/>
          <w:szCs w:val="20"/>
          <w:lang w:val="en-AU"/>
        </w:rPr>
        <w:t xml:space="preserve"> (2008) </w:t>
      </w:r>
      <w:r w:rsidRPr="004E0F7D">
        <w:rPr>
          <w:rFonts w:ascii="Arial" w:hAnsi="Arial" w:cs="Arial"/>
          <w:i/>
          <w:iCs/>
          <w:sz w:val="20"/>
          <w:szCs w:val="20"/>
          <w:lang w:val="en-AU"/>
        </w:rPr>
        <w:t>Wine Marketing: A Practical Guide</w:t>
      </w:r>
      <w:r w:rsidRPr="004E0F7D">
        <w:rPr>
          <w:rFonts w:ascii="Arial" w:hAnsi="Arial" w:cs="Arial"/>
          <w:sz w:val="20"/>
          <w:szCs w:val="20"/>
          <w:lang w:val="en-AU"/>
        </w:rPr>
        <w:t>. Butterworth Heinemann, Oxford. ISBN-10: 0750654201 &amp; ISBN-13: 978-0750654203 (more than 3,000 copies sold, reprinted 2010.)</w:t>
      </w:r>
    </w:p>
    <w:p w14:paraId="1F5B734E" w14:textId="77777777" w:rsidR="00392DD5" w:rsidRPr="004E0F7D" w:rsidRDefault="00392DD5" w:rsidP="008F297A">
      <w:pPr>
        <w:pStyle w:val="Reference"/>
        <w:numPr>
          <w:ilvl w:val="0"/>
          <w:numId w:val="46"/>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 xml:space="preserve">*Michael, E. J. </w:t>
      </w:r>
      <w:r w:rsidRPr="004E0F7D">
        <w:rPr>
          <w:rFonts w:ascii="Arial" w:hAnsi="Arial" w:cs="Arial"/>
          <w:bCs/>
          <w:sz w:val="20"/>
          <w:szCs w:val="20"/>
          <w:lang w:val="en-AU"/>
        </w:rPr>
        <w:t xml:space="preserve">with contributions from Frisk, L., Hall, C. M., Johns, N., Lynch, P., Mitchell, R., Morrison, A. and Schreiber, C. (2007), </w:t>
      </w:r>
      <w:r w:rsidRPr="004E0F7D">
        <w:rPr>
          <w:rFonts w:ascii="Arial" w:hAnsi="Arial" w:cs="Arial"/>
          <w:bCs/>
          <w:i/>
          <w:sz w:val="20"/>
          <w:szCs w:val="20"/>
          <w:lang w:val="en-AU"/>
        </w:rPr>
        <w:t>Micro-clusters and Networks: The Growth of Tourism</w:t>
      </w:r>
      <w:r w:rsidRPr="004E0F7D">
        <w:rPr>
          <w:rFonts w:ascii="Arial" w:hAnsi="Arial" w:cs="Arial"/>
          <w:bCs/>
          <w:sz w:val="20"/>
          <w:szCs w:val="20"/>
          <w:lang w:val="en-AU"/>
        </w:rPr>
        <w:t>, Elsevier, Oxford, ISBN 0080450962</w:t>
      </w:r>
    </w:p>
    <w:p w14:paraId="12634D22" w14:textId="77777777" w:rsidR="00392DD5" w:rsidRPr="004E0F7D" w:rsidRDefault="00392DD5" w:rsidP="008F297A">
      <w:pPr>
        <w:pStyle w:val="Reference"/>
        <w:numPr>
          <w:ilvl w:val="0"/>
          <w:numId w:val="46"/>
        </w:numPr>
        <w:spacing w:before="120" w:after="0"/>
        <w:ind w:left="360"/>
        <w:rPr>
          <w:rFonts w:ascii="Arial" w:hAnsi="Arial" w:cs="Arial"/>
          <w:sz w:val="20"/>
          <w:szCs w:val="20"/>
          <w:lang w:val="en-AU"/>
        </w:rPr>
      </w:pPr>
      <w:r w:rsidRPr="004E0F7D">
        <w:rPr>
          <w:rFonts w:ascii="Arial" w:hAnsi="Arial" w:cs="Arial"/>
          <w:b/>
          <w:sz w:val="20"/>
          <w:szCs w:val="20"/>
          <w:lang w:val="en-AU"/>
        </w:rPr>
        <w:t>Hall C. M.</w:t>
      </w:r>
      <w:r w:rsidRPr="004E0F7D">
        <w:rPr>
          <w:rFonts w:ascii="Arial" w:hAnsi="Arial" w:cs="Arial"/>
          <w:sz w:val="20"/>
          <w:szCs w:val="20"/>
          <w:lang w:val="en-AU"/>
        </w:rPr>
        <w:t xml:space="preserve">, </w:t>
      </w:r>
      <w:r w:rsidRPr="004E0F7D">
        <w:rPr>
          <w:rFonts w:ascii="Arial" w:hAnsi="Arial" w:cs="Arial"/>
          <w:b/>
          <w:sz w:val="20"/>
          <w:szCs w:val="20"/>
          <w:lang w:val="en-AU"/>
        </w:rPr>
        <w:t>Sharples, L.</w:t>
      </w:r>
      <w:r w:rsidRPr="004E0F7D">
        <w:rPr>
          <w:rFonts w:ascii="Arial" w:hAnsi="Arial" w:cs="Arial"/>
          <w:sz w:val="20"/>
          <w:szCs w:val="20"/>
          <w:lang w:val="en-AU"/>
        </w:rPr>
        <w:t>, Mitchell, R., Cambourne, B. and Macionis, N. (eds.) (2006), Hindi (Indian) translation of</w:t>
      </w:r>
      <w:r w:rsidRPr="004E0F7D">
        <w:rPr>
          <w:rFonts w:ascii="Arial" w:hAnsi="Arial" w:cs="Arial"/>
          <w:i/>
          <w:iCs/>
          <w:sz w:val="20"/>
          <w:szCs w:val="20"/>
          <w:lang w:val="en-AU"/>
        </w:rPr>
        <w:t xml:space="preserve"> Food Tourism Around The World: Development, Management And Markets</w:t>
      </w:r>
      <w:r w:rsidRPr="004E0F7D">
        <w:rPr>
          <w:rFonts w:ascii="Arial" w:hAnsi="Arial" w:cs="Arial"/>
          <w:sz w:val="20"/>
          <w:szCs w:val="20"/>
          <w:lang w:val="en-AU"/>
        </w:rPr>
        <w:t xml:space="preserve"> Butterworth Heinemann, Oxford. ISBN: 0 7506 5503 8.</w:t>
      </w:r>
    </w:p>
    <w:p w14:paraId="0692C402" w14:textId="77777777" w:rsidR="00392DD5" w:rsidRPr="004E0F7D" w:rsidRDefault="00392DD5" w:rsidP="008F297A">
      <w:pPr>
        <w:pStyle w:val="Reference"/>
        <w:numPr>
          <w:ilvl w:val="0"/>
          <w:numId w:val="46"/>
        </w:numPr>
        <w:spacing w:before="120" w:after="0"/>
        <w:ind w:left="360"/>
        <w:rPr>
          <w:rFonts w:ascii="Arial" w:hAnsi="Arial" w:cs="Arial"/>
          <w:sz w:val="20"/>
          <w:szCs w:val="20"/>
          <w:lang w:val="en-AU"/>
        </w:rPr>
      </w:pPr>
      <w:r w:rsidRPr="004E0F7D">
        <w:rPr>
          <w:rFonts w:ascii="Arial" w:hAnsi="Arial" w:cs="Arial"/>
          <w:b/>
          <w:sz w:val="20"/>
          <w:szCs w:val="20"/>
          <w:lang w:val="en-AU"/>
        </w:rPr>
        <w:t>*Hall C. M.</w:t>
      </w:r>
      <w:r w:rsidRPr="004E0F7D">
        <w:rPr>
          <w:rFonts w:ascii="Arial" w:hAnsi="Arial" w:cs="Arial"/>
          <w:sz w:val="20"/>
          <w:szCs w:val="20"/>
          <w:lang w:val="en-AU"/>
        </w:rPr>
        <w:t xml:space="preserve">, </w:t>
      </w:r>
      <w:r w:rsidRPr="004E0F7D">
        <w:rPr>
          <w:rFonts w:ascii="Arial" w:hAnsi="Arial" w:cs="Arial"/>
          <w:b/>
          <w:sz w:val="20"/>
          <w:szCs w:val="20"/>
          <w:lang w:val="en-AU"/>
        </w:rPr>
        <w:t>Sharples, L.</w:t>
      </w:r>
      <w:r w:rsidRPr="004E0F7D">
        <w:rPr>
          <w:rFonts w:ascii="Arial" w:hAnsi="Arial" w:cs="Arial"/>
          <w:sz w:val="20"/>
          <w:szCs w:val="20"/>
          <w:lang w:val="en-AU"/>
        </w:rPr>
        <w:t xml:space="preserve">, Mitchell, R., Cambourne, B. and Macionis, N. (eds.) (2003), </w:t>
      </w:r>
      <w:r w:rsidRPr="004E0F7D">
        <w:rPr>
          <w:rFonts w:ascii="Arial" w:hAnsi="Arial" w:cs="Arial"/>
          <w:i/>
          <w:iCs/>
          <w:sz w:val="20"/>
          <w:szCs w:val="20"/>
          <w:lang w:val="en-AU"/>
        </w:rPr>
        <w:t>Food Tourism Around The World: Development, Management And Markets</w:t>
      </w:r>
      <w:r w:rsidRPr="004E0F7D">
        <w:rPr>
          <w:rFonts w:ascii="Arial" w:hAnsi="Arial" w:cs="Arial"/>
          <w:sz w:val="20"/>
          <w:szCs w:val="20"/>
          <w:lang w:val="en-AU"/>
        </w:rPr>
        <w:t xml:space="preserve"> Butterworth Heinemann, Oxford. ISBN: 0 7506 5503 8. (reprinted 2004)</w:t>
      </w:r>
    </w:p>
    <w:p w14:paraId="47762C1C" w14:textId="77777777" w:rsidR="00392DD5" w:rsidRPr="004E0F7D" w:rsidRDefault="00392DD5" w:rsidP="008F297A">
      <w:pPr>
        <w:pStyle w:val="Reference"/>
        <w:numPr>
          <w:ilvl w:val="0"/>
          <w:numId w:val="46"/>
        </w:numPr>
        <w:spacing w:before="120" w:after="0"/>
        <w:ind w:left="360"/>
        <w:rPr>
          <w:rFonts w:ascii="Arial" w:hAnsi="Arial" w:cs="Arial"/>
          <w:sz w:val="20"/>
          <w:szCs w:val="20"/>
          <w:lang w:val="en-AU"/>
        </w:rPr>
      </w:pPr>
      <w:r w:rsidRPr="004E0F7D">
        <w:rPr>
          <w:rFonts w:ascii="Arial" w:hAnsi="Arial" w:cs="Arial"/>
          <w:b/>
          <w:sz w:val="20"/>
          <w:szCs w:val="20"/>
          <w:lang w:val="en-AU"/>
        </w:rPr>
        <w:t>Mitchell R. D., Ritchie, B.</w:t>
      </w:r>
      <w:r w:rsidRPr="004E0F7D">
        <w:rPr>
          <w:rFonts w:ascii="Arial" w:hAnsi="Arial" w:cs="Arial"/>
          <w:sz w:val="20"/>
          <w:szCs w:val="20"/>
          <w:lang w:val="en-AU"/>
        </w:rPr>
        <w:t xml:space="preserve"> W., Thyne, M. A. &amp; Carr, A. M. (Eds.) (1999) </w:t>
      </w:r>
      <w:r w:rsidRPr="004E0F7D">
        <w:rPr>
          <w:rFonts w:ascii="Arial" w:hAnsi="Arial" w:cs="Arial"/>
          <w:i/>
          <w:iCs/>
          <w:sz w:val="20"/>
          <w:szCs w:val="20"/>
          <w:lang w:val="en-AU"/>
        </w:rPr>
        <w:t>Pacific Rim Tourism: Past, present and future: Proceedings of Second National Tourism Students’ Conference, 21-22 August 1998.</w:t>
      </w:r>
      <w:r w:rsidRPr="004E0F7D">
        <w:rPr>
          <w:rFonts w:ascii="Arial" w:hAnsi="Arial" w:cs="Arial"/>
          <w:sz w:val="20"/>
          <w:szCs w:val="20"/>
          <w:lang w:val="en-AU"/>
        </w:rPr>
        <w:t xml:space="preserve"> University of Otago, Dunedin, Tourism Club. ISBN 0-473-06000-0.</w:t>
      </w:r>
    </w:p>
    <w:p w14:paraId="1B870E88" w14:textId="77777777" w:rsidR="00392DD5" w:rsidRPr="004E0F7D" w:rsidRDefault="00392DD5" w:rsidP="008F297A">
      <w:pPr>
        <w:pStyle w:val="Reference"/>
        <w:numPr>
          <w:ilvl w:val="0"/>
          <w:numId w:val="46"/>
        </w:numPr>
        <w:spacing w:before="120" w:after="0"/>
        <w:ind w:left="360"/>
        <w:rPr>
          <w:rFonts w:ascii="Arial" w:hAnsi="Arial" w:cs="Arial"/>
          <w:sz w:val="20"/>
          <w:szCs w:val="20"/>
          <w:lang w:val="en-AU"/>
        </w:rPr>
      </w:pPr>
      <w:r w:rsidRPr="004E0F7D">
        <w:rPr>
          <w:rFonts w:ascii="Arial" w:hAnsi="Arial" w:cs="Arial"/>
          <w:sz w:val="20"/>
          <w:szCs w:val="20"/>
          <w:lang w:val="en-AU"/>
        </w:rPr>
        <w:t xml:space="preserve">Centre for Tourism (University of Otago) (1999) </w:t>
      </w:r>
      <w:r w:rsidRPr="004E0F7D">
        <w:rPr>
          <w:rFonts w:ascii="Arial" w:hAnsi="Arial" w:cs="Arial"/>
          <w:i/>
          <w:iCs/>
          <w:sz w:val="20"/>
          <w:szCs w:val="20"/>
          <w:lang w:val="en-AU"/>
        </w:rPr>
        <w:t>Tourism Policy and Planning: Proceedings of International Geographic Union Sustainable Tourism Study Group &amp; International Tourism Students’ Conference. Oamaru,</w:t>
      </w:r>
      <w:r w:rsidRPr="004E0F7D">
        <w:rPr>
          <w:rFonts w:ascii="Arial" w:hAnsi="Arial" w:cs="Arial"/>
          <w:sz w:val="20"/>
          <w:szCs w:val="20"/>
          <w:lang w:val="en-AU"/>
        </w:rPr>
        <w:t xml:space="preserve"> Otago, New Zealand 30 August – 2 September 1999. Centre for Tourism, University of Otago. ISBN 0-473-06226-7.</w:t>
      </w:r>
    </w:p>
    <w:p w14:paraId="26EF0AB8" w14:textId="30E44D38" w:rsidR="00392DD5" w:rsidRPr="004E0F7D" w:rsidRDefault="00392DD5" w:rsidP="00E54474">
      <w:pPr>
        <w:tabs>
          <w:tab w:val="num" w:pos="698"/>
        </w:tabs>
        <w:spacing w:before="120" w:line="240" w:lineRule="auto"/>
        <w:jc w:val="both"/>
        <w:rPr>
          <w:rFonts w:cs="Arial"/>
          <w:i/>
          <w:lang w:val="en-AU"/>
        </w:rPr>
      </w:pPr>
      <w:r w:rsidRPr="004E0F7D">
        <w:rPr>
          <w:rFonts w:cs="Arial"/>
          <w:i/>
          <w:lang w:val="en-AU"/>
        </w:rPr>
        <w:t>Book</w:t>
      </w:r>
      <w:r w:rsidR="00E54474">
        <w:rPr>
          <w:rFonts w:cs="Arial"/>
          <w:i/>
          <w:lang w:val="en-AU"/>
        </w:rPr>
        <w:t xml:space="preserve"> </w:t>
      </w:r>
      <w:r w:rsidRPr="004E0F7D">
        <w:rPr>
          <w:rFonts w:cs="Arial"/>
          <w:i/>
          <w:lang w:val="en-AU"/>
        </w:rPr>
        <w:t>Chapters (All QA, except where indicated)</w:t>
      </w:r>
    </w:p>
    <w:p w14:paraId="3B7AFD4D" w14:textId="77777777" w:rsidR="00392DD5" w:rsidRPr="004E0F7D" w:rsidRDefault="00392DD5" w:rsidP="008F297A">
      <w:pPr>
        <w:pStyle w:val="Reference"/>
        <w:numPr>
          <w:ilvl w:val="0"/>
          <w:numId w:val="45"/>
        </w:numPr>
        <w:shd w:val="clear" w:color="auto" w:fill="FFFFFF" w:themeFill="background1"/>
        <w:spacing w:before="120" w:after="0"/>
        <w:ind w:left="360"/>
        <w:rPr>
          <w:rFonts w:ascii="Arial" w:hAnsi="Arial" w:cs="Arial"/>
          <w:sz w:val="20"/>
          <w:szCs w:val="20"/>
          <w:lang w:val="en-AU"/>
        </w:rPr>
      </w:pPr>
      <w:r w:rsidRPr="004E0F7D">
        <w:rPr>
          <w:rFonts w:ascii="Arial" w:hAnsi="Arial" w:cs="Arial"/>
          <w:sz w:val="20"/>
          <w:szCs w:val="20"/>
          <w:lang w:val="en-AU"/>
        </w:rPr>
        <w:t xml:space="preserve">Charters, S and </w:t>
      </w:r>
      <w:r w:rsidRPr="004E0F7D">
        <w:rPr>
          <w:rFonts w:ascii="Arial" w:hAnsi="Arial" w:cs="Arial"/>
          <w:b/>
          <w:sz w:val="20"/>
          <w:szCs w:val="20"/>
          <w:lang w:val="en-AU"/>
        </w:rPr>
        <w:t>Mitchell, R</w:t>
      </w:r>
      <w:r w:rsidRPr="004E0F7D">
        <w:rPr>
          <w:rFonts w:ascii="Arial" w:hAnsi="Arial" w:cs="Arial"/>
          <w:sz w:val="20"/>
          <w:szCs w:val="20"/>
          <w:lang w:val="en-AU"/>
        </w:rPr>
        <w:t xml:space="preserve"> (2014) Food and Wine Events in Europe and the New World: a comparison in Cavicchi, A. and Santini, C. (eds.). </w:t>
      </w:r>
      <w:r w:rsidRPr="004E0F7D">
        <w:rPr>
          <w:rFonts w:ascii="Arial" w:hAnsi="Arial" w:cs="Arial"/>
          <w:i/>
          <w:sz w:val="20"/>
          <w:szCs w:val="20"/>
          <w:lang w:val="en-AU"/>
        </w:rPr>
        <w:t>Food and Wine Events in Europe: A Stakeholder Approach</w:t>
      </w:r>
      <w:r w:rsidRPr="004E0F7D">
        <w:rPr>
          <w:rFonts w:ascii="Arial" w:hAnsi="Arial" w:cs="Arial"/>
          <w:sz w:val="20"/>
          <w:szCs w:val="20"/>
          <w:lang w:val="en-AU"/>
        </w:rPr>
        <w:t>, pp 15-27. Routledge, Oxon. ISBN 978-0-415-82781-2. Invited.</w:t>
      </w:r>
    </w:p>
    <w:p w14:paraId="78543F3F" w14:textId="77777777" w:rsidR="00392DD5" w:rsidRPr="004E0F7D" w:rsidRDefault="00392DD5" w:rsidP="008F297A">
      <w:pPr>
        <w:pStyle w:val="Reference"/>
        <w:numPr>
          <w:ilvl w:val="0"/>
          <w:numId w:val="45"/>
        </w:numPr>
        <w:shd w:val="clear" w:color="auto" w:fill="FFFFFF" w:themeFill="background1"/>
        <w:spacing w:before="120" w:after="0"/>
        <w:ind w:left="360"/>
        <w:rPr>
          <w:rFonts w:ascii="Arial" w:hAnsi="Arial" w:cs="Arial"/>
          <w:sz w:val="20"/>
          <w:szCs w:val="20"/>
          <w:lang w:val="en-AU"/>
        </w:rPr>
      </w:pPr>
      <w:r w:rsidRPr="004E0F7D">
        <w:rPr>
          <w:rFonts w:ascii="Arial" w:hAnsi="Arial" w:cs="Arial"/>
          <w:sz w:val="20"/>
          <w:szCs w:val="20"/>
          <w:lang w:val="en-AU"/>
        </w:rPr>
        <w:t xml:space="preserve">Mitchell, R. (2014) Foreword Food Design on the Edge: </w:t>
      </w:r>
      <w:r w:rsidRPr="004E0F7D">
        <w:rPr>
          <w:rFonts w:ascii="Arial" w:hAnsi="Arial" w:cs="Arial"/>
          <w:i/>
          <w:sz w:val="20"/>
          <w:szCs w:val="20"/>
          <w:lang w:val="en-AU"/>
        </w:rPr>
        <w:t>Proceedings of the International Food Design Conference and Studio, 2-4 July 2014, Dunedin, New Zealand</w:t>
      </w:r>
      <w:r w:rsidRPr="004E0F7D">
        <w:rPr>
          <w:rFonts w:ascii="Arial" w:hAnsi="Arial" w:cs="Arial"/>
          <w:sz w:val="20"/>
          <w:szCs w:val="20"/>
          <w:lang w:val="en-AU"/>
        </w:rPr>
        <w:t xml:space="preserve">. Otago Polytechnic, Dunedin. p.3 </w:t>
      </w:r>
      <w:r w:rsidRPr="004E0F7D">
        <w:rPr>
          <w:rFonts w:ascii="Arial" w:hAnsi="Arial" w:cs="Arial"/>
          <w:b/>
          <w:sz w:val="20"/>
          <w:szCs w:val="20"/>
          <w:lang w:val="en-AU"/>
        </w:rPr>
        <w:t>(non-QA)</w:t>
      </w:r>
    </w:p>
    <w:p w14:paraId="530B50A4" w14:textId="77777777" w:rsidR="00392DD5" w:rsidRPr="004E0F7D" w:rsidRDefault="00392DD5" w:rsidP="008F297A">
      <w:pPr>
        <w:pStyle w:val="Reference"/>
        <w:numPr>
          <w:ilvl w:val="0"/>
          <w:numId w:val="45"/>
        </w:numPr>
        <w:shd w:val="clear" w:color="auto" w:fill="FFFFFF" w:themeFill="background1"/>
        <w:spacing w:before="120" w:after="0"/>
        <w:ind w:left="360"/>
        <w:rPr>
          <w:rFonts w:ascii="Arial" w:hAnsi="Arial" w:cs="Arial"/>
          <w:sz w:val="20"/>
          <w:szCs w:val="20"/>
          <w:lang w:val="en-AU"/>
        </w:rPr>
      </w:pPr>
      <w:r w:rsidRPr="004E0F7D">
        <w:rPr>
          <w:rFonts w:ascii="Arial" w:hAnsi="Arial" w:cs="Arial"/>
          <w:b/>
          <w:sz w:val="20"/>
          <w:szCs w:val="20"/>
          <w:lang w:val="en-AU"/>
        </w:rPr>
        <w:t>Mitchell, R.</w:t>
      </w:r>
      <w:r w:rsidRPr="004E0F7D">
        <w:rPr>
          <w:rFonts w:ascii="Arial" w:hAnsi="Arial" w:cs="Arial"/>
          <w:sz w:val="20"/>
          <w:szCs w:val="20"/>
          <w:lang w:val="en-AU"/>
        </w:rPr>
        <w:t xml:space="preserve"> and Scott, D. (2013) A Critical Turn in Hospitality and Tourism Research? </w:t>
      </w:r>
      <w:r w:rsidRPr="004E0F7D">
        <w:rPr>
          <w:rFonts w:ascii="Arial" w:hAnsi="Arial" w:cs="Arial"/>
          <w:i/>
          <w:sz w:val="20"/>
          <w:szCs w:val="20"/>
          <w:lang w:val="en-AU"/>
        </w:rPr>
        <w:t>The Handbook of Food Research</w:t>
      </w:r>
      <w:r w:rsidRPr="004E0F7D">
        <w:rPr>
          <w:rFonts w:ascii="Arial" w:hAnsi="Arial" w:cs="Arial"/>
          <w:sz w:val="20"/>
          <w:szCs w:val="20"/>
          <w:lang w:val="en-AU"/>
        </w:rPr>
        <w:t>, Murcott, A., Belasco, W. and Jackson, P. (Eds.), Bloomsbury: London/New York. p.229-249. Invited.</w:t>
      </w:r>
    </w:p>
    <w:p w14:paraId="74218E0C" w14:textId="77777777" w:rsidR="00392DD5" w:rsidRPr="004E0F7D" w:rsidRDefault="00392DD5" w:rsidP="008F297A">
      <w:pPr>
        <w:pStyle w:val="Reference"/>
        <w:numPr>
          <w:ilvl w:val="0"/>
          <w:numId w:val="45"/>
        </w:numPr>
        <w:shd w:val="clear" w:color="auto" w:fill="FFFFFF" w:themeFill="background1"/>
        <w:spacing w:before="120" w:after="0"/>
        <w:ind w:left="360"/>
        <w:rPr>
          <w:rFonts w:ascii="Arial" w:hAnsi="Arial" w:cs="Arial"/>
          <w:sz w:val="20"/>
          <w:szCs w:val="20"/>
          <w:lang w:val="en-AU"/>
        </w:rPr>
      </w:pPr>
      <w:r w:rsidRPr="004E0F7D">
        <w:rPr>
          <w:rFonts w:ascii="Arial" w:hAnsi="Arial" w:cs="Arial"/>
          <w:b/>
          <w:sz w:val="20"/>
          <w:szCs w:val="20"/>
          <w:lang w:val="en-AU"/>
        </w:rPr>
        <w:lastRenderedPageBreak/>
        <w:t xml:space="preserve">Mitchell, R. D. </w:t>
      </w:r>
      <w:r w:rsidRPr="004E0F7D">
        <w:rPr>
          <w:rFonts w:ascii="Arial" w:hAnsi="Arial" w:cs="Arial"/>
          <w:sz w:val="20"/>
          <w:szCs w:val="20"/>
          <w:lang w:val="en-AU"/>
        </w:rPr>
        <w:t xml:space="preserve">(2011) A Place of Paradox: Champagne as it is presented to the outsider. In Charters, S. </w:t>
      </w:r>
      <w:r w:rsidRPr="004E0F7D">
        <w:rPr>
          <w:rFonts w:ascii="Arial" w:hAnsi="Arial" w:cs="Arial"/>
          <w:i/>
          <w:sz w:val="20"/>
          <w:szCs w:val="20"/>
          <w:lang w:val="en-AU"/>
        </w:rPr>
        <w:t xml:space="preserve">The Business of Champagne. </w:t>
      </w:r>
      <w:r w:rsidRPr="004E0F7D">
        <w:rPr>
          <w:rFonts w:ascii="Arial" w:hAnsi="Arial" w:cs="Arial"/>
          <w:sz w:val="20"/>
          <w:szCs w:val="20"/>
          <w:lang w:val="en-AU"/>
        </w:rPr>
        <w:t>ISBN-10: 0415594405. (In print, to be released September 2011). Invited</w:t>
      </w:r>
    </w:p>
    <w:p w14:paraId="465366D5" w14:textId="77777777" w:rsidR="00392DD5" w:rsidRPr="004E0F7D" w:rsidRDefault="00392DD5" w:rsidP="008F297A">
      <w:pPr>
        <w:pStyle w:val="Reference"/>
        <w:numPr>
          <w:ilvl w:val="0"/>
          <w:numId w:val="45"/>
        </w:numPr>
        <w:shd w:val="clear" w:color="auto" w:fill="FFFFFF" w:themeFill="background1"/>
        <w:spacing w:before="120" w:after="0"/>
        <w:ind w:left="360"/>
        <w:rPr>
          <w:rFonts w:ascii="Arial" w:hAnsi="Arial" w:cs="Arial"/>
          <w:sz w:val="20"/>
          <w:szCs w:val="20"/>
          <w:lang w:val="en-AU"/>
        </w:rPr>
      </w:pPr>
      <w:r w:rsidRPr="004E0F7D">
        <w:rPr>
          <w:rFonts w:ascii="Arial" w:hAnsi="Arial" w:cs="Arial"/>
          <w:b/>
          <w:sz w:val="20"/>
          <w:szCs w:val="20"/>
          <w:lang w:val="en-AU"/>
        </w:rPr>
        <w:t>Mitchell, R. D.</w:t>
      </w:r>
      <w:r w:rsidRPr="004E0F7D">
        <w:rPr>
          <w:rFonts w:ascii="Arial" w:hAnsi="Arial" w:cs="Arial"/>
          <w:sz w:val="20"/>
          <w:szCs w:val="20"/>
          <w:lang w:val="en-AU"/>
        </w:rPr>
        <w:t xml:space="preserve"> and Scott, D. G. (2008) Farmers’ markets as events for local cultural consumption: The Otago Farmers’ market (Dunedin, New Zealand) explored. In Hall C. M. and Sharples, L. (eds.) </w:t>
      </w:r>
      <w:r w:rsidRPr="004E0F7D">
        <w:rPr>
          <w:rFonts w:ascii="Arial" w:hAnsi="Arial" w:cs="Arial"/>
          <w:i/>
          <w:sz w:val="20"/>
          <w:szCs w:val="20"/>
          <w:lang w:val="en-AU"/>
        </w:rPr>
        <w:t>Food and Wine Festivals and Events Around the World: Development, management and markets</w:t>
      </w:r>
      <w:r w:rsidRPr="004E0F7D">
        <w:rPr>
          <w:rFonts w:ascii="Arial" w:hAnsi="Arial" w:cs="Arial"/>
          <w:sz w:val="20"/>
          <w:szCs w:val="20"/>
          <w:lang w:val="en-AU"/>
        </w:rPr>
        <w:t>. pp. 286-299 ISBN: 978075068307. Invited.</w:t>
      </w:r>
    </w:p>
    <w:p w14:paraId="089CD89E" w14:textId="77777777" w:rsidR="00392DD5" w:rsidRPr="004E0F7D" w:rsidRDefault="00392DD5" w:rsidP="008F297A">
      <w:pPr>
        <w:pStyle w:val="Reference"/>
        <w:numPr>
          <w:ilvl w:val="0"/>
          <w:numId w:val="45"/>
        </w:numPr>
        <w:shd w:val="clear" w:color="auto" w:fill="FFFFFF" w:themeFill="background1"/>
        <w:spacing w:before="120" w:after="0"/>
        <w:ind w:left="360"/>
        <w:rPr>
          <w:rFonts w:ascii="Arial" w:hAnsi="Arial" w:cs="Arial"/>
          <w:sz w:val="20"/>
          <w:szCs w:val="20"/>
          <w:lang w:val="en-AU"/>
        </w:rPr>
      </w:pPr>
      <w:bookmarkStart w:id="356" w:name="OLE_LINK5"/>
      <w:bookmarkStart w:id="357" w:name="OLE_LINK6"/>
      <w:r w:rsidRPr="004E0F7D">
        <w:rPr>
          <w:rFonts w:ascii="Arial" w:hAnsi="Arial" w:cs="Arial"/>
          <w:b/>
          <w:bCs/>
          <w:sz w:val="20"/>
          <w:szCs w:val="20"/>
          <w:lang w:val="en-AU"/>
        </w:rPr>
        <w:t xml:space="preserve">Hall C. M., </w:t>
      </w:r>
      <w:r w:rsidRPr="004E0F7D">
        <w:rPr>
          <w:rFonts w:ascii="Arial" w:hAnsi="Arial" w:cs="Arial"/>
          <w:b/>
          <w:sz w:val="20"/>
          <w:szCs w:val="20"/>
          <w:lang w:val="en-AU"/>
        </w:rPr>
        <w:t>Mitchell, R. D.</w:t>
      </w:r>
      <w:r w:rsidRPr="004E0F7D">
        <w:rPr>
          <w:rFonts w:ascii="Arial" w:hAnsi="Arial" w:cs="Arial"/>
          <w:sz w:val="20"/>
          <w:szCs w:val="20"/>
          <w:lang w:val="en-AU"/>
        </w:rPr>
        <w:t xml:space="preserve">, Scott, D. G. and Sharples, L. (2008) The authentic experience of farmers’ markets. In Hall C. M. and Sharples, L. (eds.) </w:t>
      </w:r>
      <w:r w:rsidRPr="004E0F7D">
        <w:rPr>
          <w:rFonts w:ascii="Arial" w:hAnsi="Arial" w:cs="Arial"/>
          <w:i/>
          <w:sz w:val="20"/>
          <w:szCs w:val="20"/>
          <w:lang w:val="en-AU"/>
        </w:rPr>
        <w:t>Food and Wine Festivals and Events Around the World: Development, management and markets</w:t>
      </w:r>
      <w:r w:rsidRPr="004E0F7D">
        <w:rPr>
          <w:rFonts w:ascii="Arial" w:hAnsi="Arial" w:cs="Arial"/>
          <w:sz w:val="20"/>
          <w:szCs w:val="20"/>
          <w:lang w:val="en-AU"/>
        </w:rPr>
        <w:t>. pp. 197-231. ISBN: 978075068307. Invited</w:t>
      </w:r>
    </w:p>
    <w:bookmarkEnd w:id="356"/>
    <w:bookmarkEnd w:id="357"/>
    <w:p w14:paraId="042ED3B5" w14:textId="77777777" w:rsidR="00392DD5" w:rsidRPr="004E0F7D" w:rsidRDefault="00392DD5" w:rsidP="008F297A">
      <w:pPr>
        <w:pStyle w:val="Reference"/>
        <w:numPr>
          <w:ilvl w:val="0"/>
          <w:numId w:val="45"/>
        </w:numPr>
        <w:shd w:val="clear" w:color="auto" w:fill="FFFFFF" w:themeFill="background1"/>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(2008) International business, intellectual property, and the misappropriation of place: food, wine and tourism. In Coles, T. E. and Hall, C. M. </w:t>
      </w:r>
      <w:r w:rsidRPr="004E0F7D">
        <w:rPr>
          <w:rFonts w:ascii="Arial" w:hAnsi="Arial" w:cs="Arial"/>
          <w:i/>
          <w:iCs/>
          <w:sz w:val="20"/>
          <w:szCs w:val="20"/>
          <w:lang w:val="en-AU"/>
        </w:rPr>
        <w:t xml:space="preserve">International Business and Tourism: Global Issues, Contemporary Interactions. </w:t>
      </w:r>
      <w:r w:rsidRPr="004E0F7D">
        <w:rPr>
          <w:rFonts w:ascii="Arial" w:hAnsi="Arial" w:cs="Arial"/>
          <w:iCs/>
          <w:sz w:val="20"/>
          <w:szCs w:val="20"/>
          <w:lang w:val="en-AU"/>
        </w:rPr>
        <w:t xml:space="preserve">Routledge, London. </w:t>
      </w:r>
      <w:r w:rsidRPr="004E0F7D">
        <w:rPr>
          <w:rFonts w:ascii="Arial" w:hAnsi="Arial" w:cs="Arial"/>
          <w:sz w:val="20"/>
          <w:szCs w:val="20"/>
          <w:lang w:val="en-AU"/>
        </w:rPr>
        <w:t xml:space="preserve">pp. 201-219. ISBN: 9780415424318. Invited. </w:t>
      </w:r>
    </w:p>
    <w:p w14:paraId="137C83F9" w14:textId="77777777" w:rsidR="00392DD5" w:rsidRPr="004E0F7D" w:rsidRDefault="00392DD5" w:rsidP="008F297A">
      <w:pPr>
        <w:pStyle w:val="Reference"/>
        <w:numPr>
          <w:ilvl w:val="0"/>
          <w:numId w:val="45"/>
        </w:numPr>
        <w:spacing w:before="120" w:after="0"/>
        <w:ind w:left="360"/>
        <w:rPr>
          <w:rFonts w:ascii="Arial" w:hAnsi="Arial" w:cs="Arial"/>
          <w:bCs/>
          <w:sz w:val="20"/>
          <w:szCs w:val="20"/>
          <w:lang w:val="en-AU"/>
        </w:rPr>
      </w:pPr>
      <w:r w:rsidRPr="004E0F7D">
        <w:rPr>
          <w:rFonts w:ascii="Arial" w:hAnsi="Arial" w:cs="Arial"/>
          <w:b/>
          <w:bCs/>
          <w:sz w:val="20"/>
          <w:szCs w:val="20"/>
          <w:lang w:val="en-AU"/>
        </w:rPr>
        <w:t xml:space="preserve">Wright, R. </w:t>
      </w:r>
      <w:r w:rsidRPr="004E0F7D">
        <w:rPr>
          <w:rFonts w:ascii="Arial" w:hAnsi="Arial" w:cs="Arial"/>
          <w:bCs/>
          <w:sz w:val="20"/>
          <w:szCs w:val="20"/>
          <w:lang w:val="en-AU"/>
        </w:rPr>
        <w:t xml:space="preserve">Higham, J. E. S, and Mitchell, R. D. (2008) Sport, Nostalgia and Tourism Planning: The Case of the 2005 British and Irish Lions Tour of New Zealand. In Gamon, S. and Ramshaw, G. (eds.) </w:t>
      </w:r>
      <w:r w:rsidRPr="004E0F7D">
        <w:rPr>
          <w:rFonts w:ascii="Arial" w:hAnsi="Arial" w:cs="Arial"/>
          <w:bCs/>
          <w:i/>
          <w:sz w:val="20"/>
          <w:szCs w:val="20"/>
          <w:lang w:val="en-AU"/>
        </w:rPr>
        <w:t xml:space="preserve">Heritage, Sport and Tourism: Sporting pasts – tourist futures. </w:t>
      </w:r>
      <w:r w:rsidRPr="004E0F7D">
        <w:rPr>
          <w:rFonts w:ascii="Arial" w:hAnsi="Arial" w:cs="Arial"/>
          <w:bCs/>
          <w:sz w:val="20"/>
          <w:szCs w:val="20"/>
          <w:lang w:val="en-AU"/>
        </w:rPr>
        <w:t>Routledge, Oxon. ISBN: 0-415-44248-6.</w:t>
      </w:r>
    </w:p>
    <w:p w14:paraId="2ADFAA4B" w14:textId="77777777" w:rsidR="00392DD5" w:rsidRPr="004E0F7D" w:rsidRDefault="00392DD5" w:rsidP="005369BA">
      <w:pPr>
        <w:pStyle w:val="Reference"/>
        <w:keepNext/>
        <w:keepLines/>
        <w:numPr>
          <w:ilvl w:val="0"/>
          <w:numId w:val="45"/>
        </w:numPr>
        <w:spacing w:before="120" w:after="0"/>
        <w:ind w:left="357" w:hanging="357"/>
        <w:rPr>
          <w:rFonts w:ascii="Arial" w:hAnsi="Arial" w:cs="Arial"/>
          <w:sz w:val="20"/>
          <w:szCs w:val="20"/>
          <w:lang w:val="en-AU"/>
        </w:rPr>
      </w:pPr>
      <w:r w:rsidRPr="004E0F7D">
        <w:rPr>
          <w:rFonts w:ascii="Arial" w:hAnsi="Arial" w:cs="Arial"/>
          <w:b/>
          <w:bCs/>
          <w:sz w:val="20"/>
          <w:szCs w:val="20"/>
          <w:lang w:val="en-AU"/>
        </w:rPr>
        <w:t xml:space="preserve">Mitchell, R. D. </w:t>
      </w:r>
      <w:r w:rsidRPr="004E0F7D">
        <w:rPr>
          <w:rFonts w:ascii="Arial" w:hAnsi="Arial" w:cs="Arial"/>
          <w:bCs/>
          <w:sz w:val="20"/>
          <w:szCs w:val="20"/>
          <w:lang w:val="en-AU"/>
        </w:rPr>
        <w:t>and Schreiber, C.</w:t>
      </w:r>
      <w:r w:rsidRPr="004E0F7D">
        <w:rPr>
          <w:rFonts w:ascii="Arial" w:hAnsi="Arial" w:cs="Arial"/>
          <w:b/>
          <w:bCs/>
          <w:sz w:val="20"/>
          <w:szCs w:val="20"/>
          <w:lang w:val="en-AU"/>
        </w:rPr>
        <w:t xml:space="preserve"> </w:t>
      </w:r>
      <w:r w:rsidRPr="004E0F7D">
        <w:rPr>
          <w:rFonts w:ascii="Arial" w:hAnsi="Arial" w:cs="Arial"/>
          <w:sz w:val="20"/>
          <w:szCs w:val="20"/>
          <w:lang w:val="en-AU"/>
        </w:rPr>
        <w:t xml:space="preserve">(2007) Wine Tourism Networks and Clusters: Operation and Barriers in New Zealand. In Michael, E. et al. </w:t>
      </w:r>
      <w:r w:rsidRPr="004E0F7D">
        <w:rPr>
          <w:rFonts w:ascii="Arial" w:hAnsi="Arial" w:cs="Arial"/>
          <w:i/>
          <w:iCs/>
          <w:sz w:val="20"/>
          <w:szCs w:val="20"/>
          <w:lang w:val="en-AU"/>
        </w:rPr>
        <w:t xml:space="preserve">Micro-Clusters and Networks: The Growth of Tourism. </w:t>
      </w:r>
      <w:r w:rsidRPr="004E0F7D">
        <w:rPr>
          <w:rFonts w:ascii="Arial" w:hAnsi="Arial" w:cs="Arial"/>
          <w:iCs/>
          <w:sz w:val="20"/>
          <w:szCs w:val="20"/>
          <w:lang w:val="en-AU"/>
        </w:rPr>
        <w:t>Elsevier, Oxford.</w:t>
      </w:r>
      <w:r w:rsidRPr="004E0F7D">
        <w:rPr>
          <w:rFonts w:ascii="Arial" w:hAnsi="Arial" w:cs="Arial"/>
          <w:i/>
          <w:iCs/>
          <w:sz w:val="20"/>
          <w:szCs w:val="20"/>
          <w:lang w:val="en-AU"/>
        </w:rPr>
        <w:t xml:space="preserve"> </w:t>
      </w:r>
      <w:r w:rsidRPr="004E0F7D">
        <w:rPr>
          <w:rFonts w:ascii="Arial" w:hAnsi="Arial" w:cs="Arial"/>
          <w:sz w:val="20"/>
          <w:szCs w:val="20"/>
          <w:lang w:val="en-AU"/>
        </w:rPr>
        <w:t>pp. 79-106. ISBN: 0-08-045096-2. Invited.</w:t>
      </w:r>
    </w:p>
    <w:p w14:paraId="6194D9FC" w14:textId="77777777" w:rsidR="00392DD5" w:rsidRPr="004E0F7D" w:rsidRDefault="00392DD5" w:rsidP="008F297A">
      <w:pPr>
        <w:pStyle w:val="Reference"/>
        <w:numPr>
          <w:ilvl w:val="0"/>
          <w:numId w:val="45"/>
        </w:numPr>
        <w:spacing w:before="120" w:after="0"/>
        <w:ind w:left="360"/>
        <w:rPr>
          <w:rFonts w:ascii="Arial" w:hAnsi="Arial" w:cs="Arial"/>
          <w:bCs/>
          <w:sz w:val="20"/>
          <w:szCs w:val="20"/>
          <w:lang w:val="en-AU"/>
        </w:rPr>
      </w:pPr>
      <w:r w:rsidRPr="004E0F7D">
        <w:rPr>
          <w:rFonts w:ascii="Arial" w:hAnsi="Arial" w:cs="Arial"/>
          <w:b/>
          <w:bCs/>
          <w:sz w:val="20"/>
          <w:szCs w:val="20"/>
          <w:lang w:val="en-AU"/>
        </w:rPr>
        <w:t xml:space="preserve">Hall, C. M., </w:t>
      </w:r>
      <w:r w:rsidRPr="004E0F7D">
        <w:rPr>
          <w:rFonts w:ascii="Arial" w:hAnsi="Arial" w:cs="Arial"/>
          <w:sz w:val="20"/>
          <w:szCs w:val="20"/>
          <w:lang w:val="en-AU"/>
        </w:rPr>
        <w:t>Lynch, P., Michael E. J. and Mitchell R. (2007). The Contribution of the Micro-Cluster Approach. In Michael, E. et al.</w:t>
      </w:r>
      <w:r w:rsidRPr="004E0F7D">
        <w:rPr>
          <w:rFonts w:ascii="Arial" w:hAnsi="Arial" w:cs="Arial"/>
          <w:i/>
          <w:iCs/>
          <w:sz w:val="20"/>
          <w:szCs w:val="20"/>
          <w:lang w:val="en-AU"/>
        </w:rPr>
        <w:t xml:space="preserve"> Micro-Clusters and Networks: The Growth of Tourism. </w:t>
      </w:r>
      <w:r w:rsidRPr="004E0F7D">
        <w:rPr>
          <w:rFonts w:ascii="Arial" w:hAnsi="Arial" w:cs="Arial"/>
          <w:sz w:val="20"/>
          <w:szCs w:val="20"/>
          <w:lang w:val="en-AU"/>
        </w:rPr>
        <w:t xml:space="preserve">pp.141-152. </w:t>
      </w:r>
      <w:r w:rsidRPr="004E0F7D">
        <w:rPr>
          <w:rFonts w:ascii="Arial" w:hAnsi="Arial" w:cs="Arial"/>
          <w:iCs/>
          <w:sz w:val="20"/>
          <w:szCs w:val="20"/>
          <w:lang w:val="en-AU"/>
        </w:rPr>
        <w:t>Elsevier, Oxford.</w:t>
      </w:r>
      <w:r w:rsidRPr="004E0F7D">
        <w:rPr>
          <w:rFonts w:ascii="Arial" w:hAnsi="Arial" w:cs="Arial"/>
          <w:i/>
          <w:iCs/>
          <w:sz w:val="20"/>
          <w:szCs w:val="20"/>
          <w:lang w:val="en-AU"/>
        </w:rPr>
        <w:t xml:space="preserve"> </w:t>
      </w:r>
      <w:r w:rsidRPr="004E0F7D">
        <w:rPr>
          <w:rFonts w:ascii="Arial" w:hAnsi="Arial" w:cs="Arial"/>
          <w:sz w:val="20"/>
          <w:szCs w:val="20"/>
          <w:lang w:val="en-AU"/>
        </w:rPr>
        <w:t>ISBN: 0-08-045096-2. Invited.</w:t>
      </w:r>
    </w:p>
    <w:p w14:paraId="267B711D" w14:textId="77777777" w:rsidR="00392DD5" w:rsidRPr="004E0F7D" w:rsidRDefault="00392DD5" w:rsidP="008F297A">
      <w:pPr>
        <w:pStyle w:val="ListParagraph"/>
        <w:numPr>
          <w:ilvl w:val="0"/>
          <w:numId w:val="45"/>
        </w:numPr>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xml:space="preserve"> (2006) ‘Influences on post-visit wine purchase (and non-purchase) by New Zealand winery visitors.’ In Carlsen, J. &amp; Charters, S (Eds.) </w:t>
      </w:r>
      <w:r w:rsidRPr="004E0F7D">
        <w:rPr>
          <w:rFonts w:cs="Arial"/>
          <w:i/>
          <w:iCs/>
          <w:szCs w:val="20"/>
          <w:lang w:val="en-AU"/>
        </w:rPr>
        <w:t>Global Wine Tourism: Research, Management &amp; Marketing</w:t>
      </w:r>
      <w:r w:rsidRPr="004E0F7D">
        <w:rPr>
          <w:rFonts w:cs="Arial"/>
          <w:szCs w:val="20"/>
          <w:lang w:val="en-AU"/>
        </w:rPr>
        <w:t>. CABI, Wallingford. pp.95-109. ISBN: 1 8459 3170 X. Invited.</w:t>
      </w:r>
    </w:p>
    <w:p w14:paraId="68AF33D5"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 xml:space="preserve">Hall, C. M. </w:t>
      </w:r>
      <w:r w:rsidRPr="004E0F7D">
        <w:rPr>
          <w:rFonts w:ascii="Arial" w:hAnsi="Arial" w:cs="Arial"/>
          <w:sz w:val="20"/>
          <w:szCs w:val="20"/>
          <w:lang w:val="en-AU"/>
        </w:rPr>
        <w:t xml:space="preserve">and Mitchell, R. (2006), ‘Gastronomy, food and wine tourism’, in Buhalis, D. and Costa, C. (eds.) </w:t>
      </w:r>
      <w:r w:rsidRPr="004E0F7D">
        <w:rPr>
          <w:rFonts w:ascii="Arial" w:hAnsi="Arial" w:cs="Arial"/>
          <w:i/>
          <w:iCs/>
          <w:sz w:val="20"/>
          <w:szCs w:val="20"/>
          <w:lang w:val="en-AU"/>
        </w:rPr>
        <w:t>Tourism Business Frontiers: consumers, products and industry.</w:t>
      </w:r>
      <w:r w:rsidRPr="004E0F7D">
        <w:rPr>
          <w:rFonts w:ascii="Arial" w:hAnsi="Arial" w:cs="Arial"/>
          <w:sz w:val="20"/>
          <w:szCs w:val="20"/>
          <w:lang w:val="en-AU"/>
        </w:rPr>
        <w:t xml:space="preserve"> Butterworth-Heinemann, Oxford. p.137-147 ISBN: 0 7506 6377 4.</w:t>
      </w:r>
    </w:p>
    <w:p w14:paraId="24646B77" w14:textId="77777777" w:rsidR="00392DD5" w:rsidRPr="004E0F7D" w:rsidRDefault="00392DD5" w:rsidP="008F297A">
      <w:pPr>
        <w:pStyle w:val="Reference"/>
        <w:numPr>
          <w:ilvl w:val="0"/>
          <w:numId w:val="45"/>
        </w:numPr>
        <w:spacing w:before="120" w:after="0"/>
        <w:ind w:left="360"/>
        <w:rPr>
          <w:rFonts w:ascii="Arial" w:hAnsi="Arial" w:cs="Arial"/>
          <w:bCs/>
          <w:sz w:val="20"/>
          <w:szCs w:val="20"/>
          <w:lang w:val="en-AU"/>
        </w:rPr>
      </w:pPr>
      <w:r w:rsidRPr="004E0F7D">
        <w:rPr>
          <w:rFonts w:ascii="Arial" w:hAnsi="Arial" w:cs="Arial"/>
          <w:b/>
          <w:bCs/>
          <w:sz w:val="20"/>
          <w:szCs w:val="20"/>
          <w:lang w:val="en-AU"/>
        </w:rPr>
        <w:t xml:space="preserve">Hall, C. M. </w:t>
      </w:r>
      <w:r w:rsidRPr="004E0F7D">
        <w:rPr>
          <w:rFonts w:ascii="Arial" w:hAnsi="Arial" w:cs="Arial"/>
          <w:sz w:val="20"/>
          <w:szCs w:val="20"/>
          <w:lang w:val="en-AU"/>
        </w:rPr>
        <w:t xml:space="preserve">and Mitchell, R. (2005) ‘Food tourism: comparing food and wine tourism experiences’, in Novelli, M. (ed.) </w:t>
      </w:r>
      <w:r w:rsidRPr="004E0F7D">
        <w:rPr>
          <w:rFonts w:ascii="Arial" w:hAnsi="Arial" w:cs="Arial"/>
          <w:i/>
          <w:iCs/>
          <w:sz w:val="20"/>
          <w:szCs w:val="20"/>
          <w:lang w:val="en-AU"/>
        </w:rPr>
        <w:t>Niche Tourism: Contemporary Issues, Trends and Cases</w:t>
      </w:r>
      <w:r w:rsidRPr="004E0F7D">
        <w:rPr>
          <w:rFonts w:ascii="Arial" w:hAnsi="Arial" w:cs="Arial"/>
          <w:sz w:val="20"/>
          <w:szCs w:val="20"/>
          <w:lang w:val="en-AU"/>
        </w:rPr>
        <w:t>, Butterworth Heinemann, Oxford, p. 73-88 ISBN: 0-7506-6133-X.</w:t>
      </w:r>
    </w:p>
    <w:p w14:paraId="3B7B7C16" w14:textId="77777777" w:rsidR="00392DD5" w:rsidRPr="004E0F7D" w:rsidRDefault="00392DD5" w:rsidP="008F297A">
      <w:pPr>
        <w:pStyle w:val="Reference"/>
        <w:numPr>
          <w:ilvl w:val="0"/>
          <w:numId w:val="45"/>
        </w:numPr>
        <w:spacing w:before="120" w:after="0"/>
        <w:ind w:left="360"/>
        <w:rPr>
          <w:rFonts w:ascii="Arial" w:hAnsi="Arial" w:cs="Arial"/>
          <w:iCs/>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C. M. Hall (2003) ‘Seasonality in New Zealand winery visitation: an issue of demand and supply’ in Hall, C. M. (ed.) </w:t>
      </w:r>
      <w:r w:rsidRPr="004E0F7D">
        <w:rPr>
          <w:rFonts w:ascii="Arial" w:hAnsi="Arial" w:cs="Arial"/>
          <w:i/>
          <w:iCs/>
          <w:sz w:val="20"/>
          <w:szCs w:val="20"/>
          <w:lang w:val="en-AU"/>
        </w:rPr>
        <w:t xml:space="preserve">Wine, Food, and Tourism Marketing Binghamton, NY, Haworth Hospitality Press. </w:t>
      </w:r>
      <w:r w:rsidRPr="004E0F7D">
        <w:rPr>
          <w:rFonts w:ascii="Arial" w:hAnsi="Arial" w:cs="Arial"/>
          <w:sz w:val="20"/>
          <w:szCs w:val="20"/>
          <w:lang w:val="en-AU"/>
        </w:rPr>
        <w:t xml:space="preserve">ISBN: 0789000822 (Hardback). Simultaneously published as </w:t>
      </w:r>
      <w:r w:rsidRPr="004E0F7D">
        <w:rPr>
          <w:rFonts w:ascii="Arial" w:hAnsi="Arial" w:cs="Arial"/>
          <w:i/>
          <w:iCs/>
          <w:sz w:val="20"/>
          <w:szCs w:val="20"/>
          <w:lang w:val="en-AU"/>
        </w:rPr>
        <w:t xml:space="preserve">Journal of Travel &amp; Tourism Marketing </w:t>
      </w:r>
      <w:r w:rsidRPr="004E0F7D">
        <w:rPr>
          <w:rFonts w:ascii="Arial" w:hAnsi="Arial" w:cs="Arial"/>
          <w:b/>
          <w:bCs/>
          <w:sz w:val="20"/>
          <w:szCs w:val="20"/>
          <w:lang w:val="en-AU"/>
        </w:rPr>
        <w:t>14</w:t>
      </w:r>
      <w:r w:rsidRPr="004E0F7D">
        <w:rPr>
          <w:rFonts w:ascii="Arial" w:hAnsi="Arial" w:cs="Arial"/>
          <w:sz w:val="20"/>
          <w:szCs w:val="20"/>
          <w:lang w:val="en-AU"/>
        </w:rPr>
        <w:t>(3/4)</w:t>
      </w:r>
    </w:p>
    <w:p w14:paraId="0B543941"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Hall, C. M. (2003) Consuming tourists: food tourism consumer behaviour </w:t>
      </w:r>
      <w:r w:rsidRPr="004E0F7D">
        <w:rPr>
          <w:rFonts w:ascii="Arial" w:hAnsi="Arial" w:cs="Arial"/>
          <w:i/>
          <w:iCs/>
          <w:sz w:val="20"/>
          <w:szCs w:val="20"/>
          <w:lang w:val="en-AU"/>
        </w:rPr>
        <w:t xml:space="preserve">Food Tourism Around the World: development, management and markets </w:t>
      </w:r>
      <w:r w:rsidRPr="004E0F7D">
        <w:rPr>
          <w:rFonts w:ascii="Arial" w:hAnsi="Arial" w:cs="Arial"/>
          <w:sz w:val="20"/>
          <w:szCs w:val="20"/>
          <w:lang w:val="en-AU"/>
        </w:rPr>
        <w:t xml:space="preserve">Hall, C. M., Sharples, L., Mitchell, R. D., Macionis, N., and Cambourne, B. (eds.) Butterworth-Heinemann, Oxford p. 60-80 ISBN: 0 7506 5503 8. </w:t>
      </w:r>
    </w:p>
    <w:p w14:paraId="39251D40"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Mitchell, R. D. and Sharples, L. (2003) Consuming places: the role of food, wine and tourism in regional development. In Hall, C. M., Sharples, L., Mitchell, R., Macionis, N., and Cambourne, B. (eds.) </w:t>
      </w:r>
      <w:r w:rsidRPr="004E0F7D">
        <w:rPr>
          <w:rFonts w:ascii="Arial" w:hAnsi="Arial" w:cs="Arial"/>
          <w:i/>
          <w:iCs/>
          <w:sz w:val="20"/>
          <w:szCs w:val="20"/>
          <w:lang w:val="en-AU"/>
        </w:rPr>
        <w:t>Food tourism around the world: development, management and markets</w:t>
      </w:r>
      <w:r w:rsidRPr="004E0F7D">
        <w:rPr>
          <w:rFonts w:ascii="Arial" w:hAnsi="Arial" w:cs="Arial"/>
          <w:sz w:val="20"/>
          <w:szCs w:val="20"/>
          <w:lang w:val="en-AU"/>
        </w:rPr>
        <w:t xml:space="preserve"> p.25-59 Oxford, Butterworth-Heinemann. p. 25-59 ISBN: 0 7506 5503 8.</w:t>
      </w:r>
    </w:p>
    <w:p w14:paraId="5FDFE149"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sz w:val="20"/>
          <w:szCs w:val="20"/>
          <w:lang w:val="en-AU"/>
        </w:rPr>
        <w:t xml:space="preserve">Hall, C. M and </w:t>
      </w:r>
      <w:r w:rsidRPr="004E0F7D">
        <w:rPr>
          <w:rFonts w:ascii="Arial" w:hAnsi="Arial" w:cs="Arial"/>
          <w:b/>
          <w:bCs/>
          <w:sz w:val="20"/>
          <w:szCs w:val="20"/>
          <w:lang w:val="en-AU"/>
        </w:rPr>
        <w:t>Mitchell, R. D</w:t>
      </w:r>
      <w:r w:rsidRPr="004E0F7D">
        <w:rPr>
          <w:rFonts w:ascii="Arial" w:hAnsi="Arial" w:cs="Arial"/>
          <w:sz w:val="20"/>
          <w:szCs w:val="20"/>
          <w:lang w:val="en-AU"/>
        </w:rPr>
        <w:t xml:space="preserve"> (2002) ‘The tourist terroir of New Zealand wine: the importance of region in he wine tourism experience.’ In Montanari, A. (ed.) </w:t>
      </w:r>
      <w:r w:rsidRPr="004E0F7D">
        <w:rPr>
          <w:rFonts w:ascii="Arial" w:hAnsi="Arial" w:cs="Arial"/>
          <w:i/>
          <w:iCs/>
          <w:sz w:val="20"/>
          <w:szCs w:val="20"/>
          <w:lang w:val="en-AU"/>
        </w:rPr>
        <w:t>Food and Environment: Geographies of Taste</w:t>
      </w:r>
      <w:r w:rsidRPr="004E0F7D">
        <w:rPr>
          <w:rFonts w:ascii="Arial" w:hAnsi="Arial" w:cs="Arial"/>
          <w:sz w:val="20"/>
          <w:szCs w:val="20"/>
          <w:lang w:val="en-AU"/>
        </w:rPr>
        <w:t xml:space="preserve"> Societá Geografica Italiana, Rome. p. 69-91 ISBN: 88-88692-01-0. </w:t>
      </w:r>
    </w:p>
    <w:p w14:paraId="2AD2A0D6"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lastRenderedPageBreak/>
        <w:t>Hall, C. M.</w:t>
      </w:r>
      <w:r w:rsidRPr="004E0F7D">
        <w:rPr>
          <w:rFonts w:ascii="Arial" w:hAnsi="Arial" w:cs="Arial"/>
          <w:sz w:val="20"/>
          <w:szCs w:val="20"/>
          <w:lang w:val="en-AU"/>
        </w:rPr>
        <w:t xml:space="preserve"> and Mitchell, R. D (2002) ‘Tourism as a Force for Gastronomic Globalisation and Localisation’ In Hjalager A. M. and Richards G. </w:t>
      </w:r>
      <w:r w:rsidRPr="004E0F7D">
        <w:rPr>
          <w:rFonts w:ascii="Arial" w:hAnsi="Arial" w:cs="Arial"/>
          <w:i/>
          <w:iCs/>
          <w:sz w:val="20"/>
          <w:szCs w:val="20"/>
          <w:lang w:val="en-AU"/>
        </w:rPr>
        <w:t>Tourism and Gastronomy</w:t>
      </w:r>
      <w:r w:rsidRPr="004E0F7D">
        <w:rPr>
          <w:rFonts w:ascii="Arial" w:hAnsi="Arial" w:cs="Arial"/>
          <w:sz w:val="20"/>
          <w:szCs w:val="20"/>
          <w:lang w:val="en-AU"/>
        </w:rPr>
        <w:t xml:space="preserve"> Routledge, London. p. 71-90 ISBN: 0 4152 73811. Invited.</w:t>
      </w:r>
    </w:p>
    <w:p w14:paraId="6D70FA1F"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and Mitchell, R. D (2002) ‘The changing nature of the relationship between cuisine and tourism in Australia and New Zealand: From Fusion cuisine to Food Networks.’ In Hjalager A. M. and Richards G. </w:t>
      </w:r>
      <w:r w:rsidRPr="004E0F7D">
        <w:rPr>
          <w:rFonts w:ascii="Arial" w:hAnsi="Arial" w:cs="Arial"/>
          <w:i/>
          <w:iCs/>
          <w:sz w:val="20"/>
          <w:szCs w:val="20"/>
          <w:lang w:val="en-AU"/>
        </w:rPr>
        <w:t>Tourism and Gastronomy</w:t>
      </w:r>
      <w:r w:rsidRPr="004E0F7D">
        <w:rPr>
          <w:rFonts w:ascii="Arial" w:hAnsi="Arial" w:cs="Arial"/>
          <w:sz w:val="20"/>
          <w:szCs w:val="20"/>
          <w:lang w:val="en-AU"/>
        </w:rPr>
        <w:t xml:space="preserve"> Routledge, London. p. 186-206 ISBN: 0-4152-73811. Invited. </w:t>
      </w:r>
    </w:p>
    <w:p w14:paraId="223862F0"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Mitchell, R</w:t>
      </w:r>
      <w:r w:rsidRPr="004E0F7D">
        <w:rPr>
          <w:rFonts w:ascii="Arial" w:hAnsi="Arial" w:cs="Arial"/>
          <w:sz w:val="20"/>
          <w:szCs w:val="20"/>
          <w:lang w:val="en-AU"/>
        </w:rPr>
        <w:t xml:space="preserve">. Hall, C. M. &amp; Johnson, G. (2001), ‘Food and Drink in the New Zealand Tourism Experience’, In Butcher J. (ed), </w:t>
      </w:r>
      <w:r w:rsidRPr="004E0F7D">
        <w:rPr>
          <w:rFonts w:ascii="Arial" w:hAnsi="Arial" w:cs="Arial"/>
          <w:i/>
          <w:iCs/>
          <w:sz w:val="20"/>
          <w:szCs w:val="20"/>
          <w:lang w:val="en-AU"/>
        </w:rPr>
        <w:t>Innovations in Cultural Tourism</w:t>
      </w:r>
      <w:r w:rsidRPr="004E0F7D">
        <w:rPr>
          <w:rFonts w:ascii="Arial" w:hAnsi="Arial" w:cs="Arial"/>
          <w:sz w:val="20"/>
          <w:szCs w:val="20"/>
          <w:lang w:val="en-AU"/>
        </w:rPr>
        <w:t>, ATLAS, Tilburg. p.75-92 ISBN: 90-75775-07-5. Invited.</w:t>
      </w:r>
    </w:p>
    <w:p w14:paraId="68384569"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and Mitchell, R. D (2001) ‘Wine and Food Tourism’ In N. Douglas, N. Douglas and N. Derrett (eds.)</w:t>
      </w:r>
      <w:r w:rsidRPr="004E0F7D">
        <w:rPr>
          <w:rFonts w:ascii="Arial" w:hAnsi="Arial" w:cs="Arial"/>
          <w:i/>
          <w:iCs/>
          <w:sz w:val="20"/>
          <w:szCs w:val="20"/>
          <w:lang w:val="en-AU"/>
        </w:rPr>
        <w:t xml:space="preserve"> Special Interest Tourism</w:t>
      </w:r>
      <w:r w:rsidRPr="004E0F7D">
        <w:rPr>
          <w:rFonts w:ascii="Arial" w:hAnsi="Arial" w:cs="Arial"/>
          <w:sz w:val="20"/>
          <w:szCs w:val="20"/>
          <w:lang w:val="en-AU"/>
        </w:rPr>
        <w:t xml:space="preserve"> John Wiley, Brisbane. p.307-329 ISBN: 0-4714-21715</w:t>
      </w:r>
    </w:p>
    <w:p w14:paraId="51CBBE23"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Hall, C. M. and McIntosh, A. J. (2000) ‘Wine tourism and consumer behaviour.’ In C. M. Hall, E. Sharples, B. Cambourne, N. Macionis, (Eds.) </w:t>
      </w:r>
      <w:r w:rsidRPr="004E0F7D">
        <w:rPr>
          <w:rFonts w:ascii="Arial" w:hAnsi="Arial" w:cs="Arial"/>
          <w:i/>
          <w:iCs/>
          <w:sz w:val="20"/>
          <w:szCs w:val="20"/>
          <w:lang w:val="en-AU"/>
        </w:rPr>
        <w:t>Wine and Tourism Around the World</w:t>
      </w:r>
      <w:r w:rsidRPr="004E0F7D">
        <w:rPr>
          <w:rFonts w:ascii="Arial" w:hAnsi="Arial" w:cs="Arial"/>
          <w:sz w:val="20"/>
          <w:szCs w:val="20"/>
          <w:lang w:val="en-AU"/>
        </w:rPr>
        <w:t>. Butterworth Heinemann, Oxford. p.115-135 ISBN: 0 7506 45300 X. Invited.</w:t>
      </w:r>
    </w:p>
    <w:p w14:paraId="104A1B43"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Longo, A. M., Mitchell, R. D. and Johnson, G. R. (2000) ‘Wine tourism in New Zealand.’ In C. M. Hall, E. Sharples, B. Cambourne, N. Macionis, (Eds.) </w:t>
      </w:r>
      <w:r w:rsidRPr="004E0F7D">
        <w:rPr>
          <w:rFonts w:ascii="Arial" w:hAnsi="Arial" w:cs="Arial"/>
          <w:i/>
          <w:iCs/>
          <w:sz w:val="20"/>
          <w:szCs w:val="20"/>
          <w:lang w:val="en-AU"/>
        </w:rPr>
        <w:t>Wine and Tourism Around the World</w:t>
      </w:r>
      <w:r w:rsidRPr="004E0F7D">
        <w:rPr>
          <w:rFonts w:ascii="Arial" w:hAnsi="Arial" w:cs="Arial"/>
          <w:sz w:val="20"/>
          <w:szCs w:val="20"/>
          <w:lang w:val="en-AU"/>
        </w:rPr>
        <w:t>. Butterworth Heinemann, Oxford. p.150-174 ISBN: 0 7506 45300 X. Invited.</w:t>
      </w:r>
    </w:p>
    <w:p w14:paraId="060484F4"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Johnson, G. R. and Mitchell, R. D. (2000) ‘Wine tourism and regional development.’ In C. M. Hall, E. Sharples, B. Cambourne, N. Macionis, (Eds.) </w:t>
      </w:r>
      <w:r w:rsidRPr="004E0F7D">
        <w:rPr>
          <w:rFonts w:ascii="Arial" w:hAnsi="Arial" w:cs="Arial"/>
          <w:i/>
          <w:iCs/>
          <w:sz w:val="20"/>
          <w:szCs w:val="20"/>
          <w:lang w:val="en-AU"/>
        </w:rPr>
        <w:t>Wine and Tourism Around the World</w:t>
      </w:r>
      <w:r w:rsidRPr="004E0F7D">
        <w:rPr>
          <w:rFonts w:ascii="Arial" w:hAnsi="Arial" w:cs="Arial"/>
          <w:sz w:val="20"/>
          <w:szCs w:val="20"/>
          <w:lang w:val="en-AU"/>
        </w:rPr>
        <w:t>. Butterworth Heinemann, Oxford. p.196-225 ISBN: 0 7506 45300 X. Invited.</w:t>
      </w:r>
    </w:p>
    <w:p w14:paraId="766D2D2D"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Johnson, G. R., Cambourne, B., Macionis, N., Mitchell, R. D. and Sharples, E. (2000) ‘Wine tourism: an introduction.’ In C. M. Hall, E. Sharples, B. Cambourne, N. Macionis, (Eds.) </w:t>
      </w:r>
      <w:r w:rsidRPr="004E0F7D">
        <w:rPr>
          <w:rFonts w:ascii="Arial" w:hAnsi="Arial" w:cs="Arial"/>
          <w:i/>
          <w:iCs/>
          <w:sz w:val="20"/>
          <w:szCs w:val="20"/>
          <w:lang w:val="en-AU"/>
        </w:rPr>
        <w:t>Wine and Tourism Around the World</w:t>
      </w:r>
      <w:r w:rsidRPr="004E0F7D">
        <w:rPr>
          <w:rFonts w:ascii="Arial" w:hAnsi="Arial" w:cs="Arial"/>
          <w:sz w:val="20"/>
          <w:szCs w:val="20"/>
          <w:lang w:val="en-AU"/>
        </w:rPr>
        <w:t>. Butterworth Heinemann, Oxford. p.1-23 ISBN: 0 7506 45300 X. Invited.</w:t>
      </w:r>
    </w:p>
    <w:p w14:paraId="556AFB73" w14:textId="77777777" w:rsidR="00392DD5" w:rsidRPr="004E0F7D" w:rsidRDefault="00392DD5" w:rsidP="008F297A">
      <w:pPr>
        <w:pStyle w:val="Reference"/>
        <w:numPr>
          <w:ilvl w:val="0"/>
          <w:numId w:val="45"/>
        </w:numPr>
        <w:spacing w:before="120" w:after="0"/>
        <w:ind w:left="360"/>
        <w:rPr>
          <w:rFonts w:ascii="Arial" w:hAnsi="Arial" w:cs="Arial"/>
          <w:sz w:val="20"/>
          <w:szCs w:val="20"/>
          <w:lang w:val="en-AU"/>
        </w:rPr>
      </w:pPr>
      <w:r w:rsidRPr="004E0F7D">
        <w:rPr>
          <w:rFonts w:ascii="Arial" w:hAnsi="Arial" w:cs="Arial"/>
          <w:b/>
          <w:bCs/>
          <w:sz w:val="20"/>
          <w:szCs w:val="20"/>
          <w:lang w:val="en-AU"/>
        </w:rPr>
        <w:t>Cambourne B</w:t>
      </w:r>
      <w:r w:rsidRPr="004E0F7D">
        <w:rPr>
          <w:rFonts w:ascii="Arial" w:hAnsi="Arial" w:cs="Arial"/>
          <w:sz w:val="20"/>
          <w:szCs w:val="20"/>
          <w:lang w:val="en-AU"/>
        </w:rPr>
        <w:t xml:space="preserve">., Hall, C. M., Johnson, G.R., Macionis, N., Mitchell, R. D. and Sharples, E. (2000) ‘The maturing wine tourism product: an international overview.’ In C. M. Hall, E. Sharples, B. Cambourne, N. Macionis, (Eds.) </w:t>
      </w:r>
      <w:r w:rsidRPr="004E0F7D">
        <w:rPr>
          <w:rFonts w:ascii="Arial" w:hAnsi="Arial" w:cs="Arial"/>
          <w:i/>
          <w:iCs/>
          <w:sz w:val="20"/>
          <w:szCs w:val="20"/>
          <w:lang w:val="en-AU"/>
        </w:rPr>
        <w:t>Wine and Tourism Around the World</w:t>
      </w:r>
      <w:r w:rsidRPr="004E0F7D">
        <w:rPr>
          <w:rFonts w:ascii="Arial" w:hAnsi="Arial" w:cs="Arial"/>
          <w:sz w:val="20"/>
          <w:szCs w:val="20"/>
          <w:lang w:val="en-AU"/>
        </w:rPr>
        <w:t>. Butterworth Heinemann, Oxford. p.24-66 pp209-216 ISBN: 0 7506 45300 X. Invited.</w:t>
      </w:r>
    </w:p>
    <w:p w14:paraId="415B0695" w14:textId="2B81C9CE" w:rsidR="00392DD5" w:rsidRPr="004E0F7D" w:rsidRDefault="00392DD5" w:rsidP="00AA0A60">
      <w:pPr>
        <w:tabs>
          <w:tab w:val="num" w:pos="698"/>
        </w:tabs>
        <w:spacing w:before="120" w:line="240" w:lineRule="auto"/>
        <w:jc w:val="both"/>
        <w:rPr>
          <w:rFonts w:cs="Arial"/>
          <w:i/>
          <w:lang w:val="en-AU"/>
        </w:rPr>
      </w:pPr>
      <w:r w:rsidRPr="004E0F7D">
        <w:rPr>
          <w:rFonts w:cs="Arial"/>
          <w:lang w:val="en-AU"/>
        </w:rPr>
        <w:t xml:space="preserve"> </w:t>
      </w:r>
      <w:r w:rsidRPr="004E0F7D">
        <w:rPr>
          <w:rFonts w:cs="Arial"/>
          <w:i/>
          <w:lang w:val="en-AU"/>
        </w:rPr>
        <w:t>Refereed Journal Articles (All Quality Assured)</w:t>
      </w:r>
    </w:p>
    <w:p w14:paraId="5C185D51" w14:textId="77777777" w:rsidR="00392DD5" w:rsidRPr="004E0F7D" w:rsidRDefault="00392DD5" w:rsidP="008F297A">
      <w:pPr>
        <w:pStyle w:val="ListParagraph"/>
        <w:numPr>
          <w:ilvl w:val="0"/>
          <w:numId w:val="47"/>
        </w:numPr>
        <w:shd w:val="clear" w:color="auto" w:fill="FFFFFF" w:themeFill="background1"/>
        <w:tabs>
          <w:tab w:val="left" w:pos="709"/>
        </w:tabs>
        <w:spacing w:before="120" w:line="240" w:lineRule="auto"/>
        <w:ind w:left="360"/>
        <w:contextualSpacing w:val="0"/>
        <w:jc w:val="both"/>
        <w:rPr>
          <w:rFonts w:cs="Arial"/>
          <w:bCs/>
          <w:szCs w:val="20"/>
          <w:lang w:val="en-AU"/>
        </w:rPr>
      </w:pPr>
      <w:r w:rsidRPr="004E0F7D">
        <w:rPr>
          <w:rFonts w:cs="Arial"/>
          <w:b/>
          <w:bCs/>
          <w:szCs w:val="20"/>
          <w:lang w:val="en-AU"/>
        </w:rPr>
        <w:t>Mitchell, R.,</w:t>
      </w:r>
      <w:r w:rsidRPr="004E0F7D">
        <w:rPr>
          <w:rFonts w:cs="Arial"/>
          <w:bCs/>
          <w:szCs w:val="20"/>
          <w:lang w:val="en-AU"/>
        </w:rPr>
        <w:t xml:space="preserve"> Woodhouse, A., Heptinstall, T. and Camp, J. (2013) Why use design methodology in culinary arts education? </w:t>
      </w:r>
      <w:r w:rsidRPr="004E0F7D">
        <w:rPr>
          <w:rFonts w:cs="Arial"/>
          <w:bCs/>
          <w:i/>
          <w:szCs w:val="20"/>
          <w:lang w:val="en-AU"/>
        </w:rPr>
        <w:t>Hospitality &amp; Society.</w:t>
      </w:r>
      <w:r w:rsidRPr="004E0F7D">
        <w:rPr>
          <w:rFonts w:cs="Arial"/>
          <w:bCs/>
          <w:szCs w:val="20"/>
          <w:lang w:val="en-AU"/>
        </w:rPr>
        <w:t xml:space="preserve"> </w:t>
      </w:r>
      <w:r w:rsidRPr="004E0F7D">
        <w:rPr>
          <w:rFonts w:cs="Arial"/>
          <w:b/>
          <w:bCs/>
          <w:szCs w:val="20"/>
          <w:lang w:val="en-AU"/>
        </w:rPr>
        <w:t>3</w:t>
      </w:r>
      <w:r w:rsidRPr="004E0F7D">
        <w:rPr>
          <w:rFonts w:cs="Arial"/>
          <w:bCs/>
          <w:szCs w:val="20"/>
          <w:lang w:val="en-AU"/>
        </w:rPr>
        <w:t>(3), p. 241–262. (C ranked journal, but emerging as founded in 2011)</w:t>
      </w:r>
    </w:p>
    <w:p w14:paraId="2DC0C870" w14:textId="77777777" w:rsidR="00392DD5" w:rsidRPr="004E0F7D" w:rsidRDefault="00392DD5" w:rsidP="008F297A">
      <w:pPr>
        <w:pStyle w:val="ListParagraph"/>
        <w:numPr>
          <w:ilvl w:val="0"/>
          <w:numId w:val="47"/>
        </w:numPr>
        <w:shd w:val="clear" w:color="auto" w:fill="FFFFFF" w:themeFill="background1"/>
        <w:tabs>
          <w:tab w:val="left" w:pos="709"/>
        </w:tabs>
        <w:spacing w:before="120" w:line="240" w:lineRule="auto"/>
        <w:ind w:left="360"/>
        <w:contextualSpacing w:val="0"/>
        <w:jc w:val="both"/>
        <w:rPr>
          <w:rFonts w:cs="Arial"/>
          <w:bCs/>
          <w:szCs w:val="20"/>
          <w:lang w:val="en-AU"/>
        </w:rPr>
      </w:pPr>
      <w:r w:rsidRPr="004E0F7D">
        <w:rPr>
          <w:rFonts w:cs="Arial"/>
          <w:b/>
          <w:bCs/>
          <w:szCs w:val="20"/>
          <w:lang w:val="en-AU"/>
        </w:rPr>
        <w:t>Mitchell, R. D.,</w:t>
      </w:r>
      <w:r w:rsidRPr="004E0F7D">
        <w:rPr>
          <w:rFonts w:cs="Arial"/>
          <w:bCs/>
          <w:szCs w:val="20"/>
          <w:lang w:val="en-AU"/>
        </w:rPr>
        <w:t xml:space="preserve"> Charters, S., and Albrecht, J. (2012). Cultural systems and the wine tourism product. </w:t>
      </w:r>
      <w:r w:rsidRPr="004E0F7D">
        <w:rPr>
          <w:rFonts w:cs="Arial"/>
          <w:bCs/>
          <w:i/>
          <w:szCs w:val="20"/>
          <w:lang w:val="en-AU"/>
        </w:rPr>
        <w:t>Annals of Tourism Research</w:t>
      </w:r>
      <w:r w:rsidRPr="004E0F7D">
        <w:rPr>
          <w:rFonts w:cs="Arial"/>
          <w:bCs/>
          <w:szCs w:val="20"/>
          <w:lang w:val="en-AU"/>
        </w:rPr>
        <w:t xml:space="preserve">. </w:t>
      </w:r>
      <w:r w:rsidRPr="004E0F7D">
        <w:rPr>
          <w:rFonts w:cs="Arial"/>
          <w:b/>
          <w:bCs/>
          <w:szCs w:val="20"/>
          <w:lang w:val="en-AU"/>
        </w:rPr>
        <w:t>39</w:t>
      </w:r>
      <w:r w:rsidRPr="004E0F7D">
        <w:rPr>
          <w:rFonts w:cs="Arial"/>
          <w:bCs/>
          <w:szCs w:val="20"/>
          <w:lang w:val="en-AU"/>
        </w:rPr>
        <w:t>(1). p. 311–335 (</w:t>
      </w:r>
      <w:r w:rsidRPr="004E0F7D">
        <w:rPr>
          <w:rFonts w:cs="Arial"/>
          <w:b/>
          <w:bCs/>
          <w:szCs w:val="20"/>
          <w:lang w:val="en-AU"/>
        </w:rPr>
        <w:t>A* journal</w:t>
      </w:r>
      <w:r w:rsidRPr="004E0F7D">
        <w:rPr>
          <w:rFonts w:cs="Arial"/>
          <w:bCs/>
          <w:szCs w:val="20"/>
          <w:lang w:val="en-AU"/>
        </w:rPr>
        <w:t>)</w:t>
      </w:r>
    </w:p>
    <w:p w14:paraId="57D64CA0" w14:textId="77777777" w:rsidR="00392DD5" w:rsidRPr="004E0F7D" w:rsidRDefault="00392DD5" w:rsidP="008F297A">
      <w:pPr>
        <w:pStyle w:val="ListParagraph"/>
        <w:numPr>
          <w:ilvl w:val="0"/>
          <w:numId w:val="47"/>
        </w:numPr>
        <w:shd w:val="clear" w:color="auto" w:fill="FFFFFF" w:themeFill="background1"/>
        <w:tabs>
          <w:tab w:val="left" w:pos="709"/>
        </w:tabs>
        <w:spacing w:before="120" w:line="240" w:lineRule="auto"/>
        <w:ind w:left="360"/>
        <w:contextualSpacing w:val="0"/>
        <w:jc w:val="both"/>
        <w:rPr>
          <w:rFonts w:cs="Arial"/>
          <w:bCs/>
          <w:szCs w:val="20"/>
          <w:lang w:val="en-AU"/>
        </w:rPr>
      </w:pPr>
      <w:r w:rsidRPr="004E0F7D">
        <w:rPr>
          <w:rFonts w:cs="Arial"/>
          <w:b/>
          <w:bCs/>
          <w:szCs w:val="20"/>
          <w:lang w:val="en-AU"/>
        </w:rPr>
        <w:t xml:space="preserve">Galloway, G., Mitchell, R., </w:t>
      </w:r>
      <w:r w:rsidRPr="004E0F7D">
        <w:rPr>
          <w:rFonts w:cs="Arial"/>
          <w:bCs/>
          <w:szCs w:val="20"/>
          <w:lang w:val="en-AU"/>
        </w:rPr>
        <w:t xml:space="preserve">Getz, D., Crouch, G., Ong, B. (2008) Sensation seeking and the prediction of attitudes and behaviours of wine tourists. </w:t>
      </w:r>
      <w:r w:rsidRPr="004E0F7D">
        <w:rPr>
          <w:rFonts w:cs="Arial"/>
          <w:bCs/>
          <w:i/>
          <w:szCs w:val="20"/>
          <w:lang w:val="en-AU"/>
        </w:rPr>
        <w:t>Tourism Management</w:t>
      </w:r>
      <w:r w:rsidRPr="004E0F7D">
        <w:rPr>
          <w:rFonts w:cs="Arial"/>
          <w:bCs/>
          <w:szCs w:val="20"/>
          <w:lang w:val="en-AU"/>
        </w:rPr>
        <w:t xml:space="preserve">. </w:t>
      </w:r>
      <w:r w:rsidRPr="004E0F7D">
        <w:rPr>
          <w:rFonts w:cs="Arial"/>
          <w:b/>
          <w:bCs/>
          <w:szCs w:val="20"/>
          <w:lang w:val="en-AU"/>
        </w:rPr>
        <w:t>29</w:t>
      </w:r>
      <w:r w:rsidRPr="004E0F7D">
        <w:rPr>
          <w:rFonts w:cs="Arial"/>
          <w:bCs/>
          <w:szCs w:val="20"/>
          <w:lang w:val="en-AU"/>
        </w:rPr>
        <w:t xml:space="preserve">(5) p. 950-966. </w:t>
      </w:r>
      <w:r w:rsidRPr="004E0F7D">
        <w:rPr>
          <w:rFonts w:cs="Arial"/>
          <w:b/>
          <w:bCs/>
          <w:szCs w:val="20"/>
          <w:lang w:val="en-AU"/>
        </w:rPr>
        <w:t>(A* journal)</w:t>
      </w:r>
    </w:p>
    <w:p w14:paraId="53466B18" w14:textId="77777777" w:rsidR="00392DD5" w:rsidRPr="004E0F7D" w:rsidRDefault="00392DD5" w:rsidP="008F297A">
      <w:pPr>
        <w:pStyle w:val="ListParagraph"/>
        <w:numPr>
          <w:ilvl w:val="0"/>
          <w:numId w:val="47"/>
        </w:numPr>
        <w:shd w:val="clear" w:color="auto" w:fill="FFFFFF" w:themeFill="background1"/>
        <w:spacing w:before="120" w:line="240" w:lineRule="auto"/>
        <w:ind w:left="360"/>
        <w:contextualSpacing w:val="0"/>
        <w:jc w:val="both"/>
        <w:rPr>
          <w:rFonts w:cs="Arial"/>
          <w:szCs w:val="20"/>
          <w:lang w:val="en-AU"/>
        </w:rPr>
      </w:pPr>
      <w:r w:rsidRPr="004E0F7D">
        <w:rPr>
          <w:rFonts w:cs="Arial"/>
          <w:b/>
          <w:szCs w:val="20"/>
          <w:lang w:val="en-AU"/>
        </w:rPr>
        <w:t>Randall, C.</w:t>
      </w:r>
      <w:r w:rsidRPr="004E0F7D">
        <w:rPr>
          <w:rFonts w:cs="Arial"/>
          <w:szCs w:val="20"/>
          <w:lang w:val="en-AU"/>
        </w:rPr>
        <w:t xml:space="preserve"> and Mitchell, R. (2008) Wine tourism marketing alliances: application of importance-performance analysis. </w:t>
      </w:r>
      <w:r w:rsidRPr="004E0F7D">
        <w:rPr>
          <w:rFonts w:cs="Arial"/>
          <w:i/>
          <w:szCs w:val="20"/>
          <w:lang w:val="en-AU"/>
        </w:rPr>
        <w:t xml:space="preserve">Tourism Recreation Research. </w:t>
      </w:r>
      <w:r w:rsidRPr="004E0F7D">
        <w:rPr>
          <w:rFonts w:cs="Arial"/>
          <w:b/>
          <w:szCs w:val="20"/>
          <w:lang w:val="en-AU"/>
        </w:rPr>
        <w:t>33</w:t>
      </w:r>
      <w:r w:rsidRPr="004E0F7D">
        <w:rPr>
          <w:rFonts w:cs="Arial"/>
          <w:szCs w:val="20"/>
          <w:lang w:val="en-AU"/>
        </w:rPr>
        <w:t xml:space="preserve">(3). p. 289-302. </w:t>
      </w:r>
      <w:r w:rsidRPr="004E0F7D">
        <w:rPr>
          <w:rFonts w:cs="Arial"/>
          <w:b/>
          <w:szCs w:val="20"/>
          <w:lang w:val="en-AU"/>
        </w:rPr>
        <w:t>(A journal)</w:t>
      </w:r>
    </w:p>
    <w:p w14:paraId="4F8750CF" w14:textId="77777777" w:rsidR="00392DD5" w:rsidRPr="004E0F7D" w:rsidRDefault="00392DD5" w:rsidP="008F297A">
      <w:pPr>
        <w:pStyle w:val="ListParagraph"/>
        <w:numPr>
          <w:ilvl w:val="0"/>
          <w:numId w:val="47"/>
        </w:numPr>
        <w:tabs>
          <w:tab w:val="left" w:pos="709"/>
        </w:tabs>
        <w:spacing w:before="120" w:line="240" w:lineRule="auto"/>
        <w:ind w:left="360"/>
        <w:contextualSpacing w:val="0"/>
        <w:jc w:val="both"/>
        <w:rPr>
          <w:rFonts w:cs="Arial"/>
          <w:szCs w:val="20"/>
          <w:lang w:val="en-AU"/>
        </w:rPr>
      </w:pPr>
      <w:r w:rsidRPr="004E0F7D">
        <w:rPr>
          <w:rFonts w:cs="Arial"/>
          <w:b/>
          <w:bCs/>
          <w:szCs w:val="20"/>
          <w:lang w:val="en-AU"/>
        </w:rPr>
        <w:t xml:space="preserve">Mitchell, R. D. </w:t>
      </w:r>
      <w:r w:rsidRPr="004E0F7D">
        <w:rPr>
          <w:rFonts w:cs="Arial"/>
          <w:szCs w:val="20"/>
          <w:lang w:val="en-AU"/>
        </w:rPr>
        <w:t xml:space="preserve">and Hall C .M. (2006) ‘Wine Tourism Research: The State of Play’ </w:t>
      </w:r>
      <w:r w:rsidRPr="004E0F7D">
        <w:rPr>
          <w:rFonts w:cs="Arial"/>
          <w:i/>
          <w:iCs/>
          <w:szCs w:val="20"/>
          <w:lang w:val="en-AU"/>
        </w:rPr>
        <w:t xml:space="preserve">Tourism Review International </w:t>
      </w:r>
      <w:r w:rsidRPr="004E0F7D">
        <w:rPr>
          <w:rFonts w:cs="Arial"/>
          <w:b/>
          <w:bCs/>
          <w:szCs w:val="20"/>
          <w:lang w:val="en-AU"/>
        </w:rPr>
        <w:t>9</w:t>
      </w:r>
      <w:r w:rsidRPr="004E0F7D">
        <w:rPr>
          <w:rFonts w:cs="Arial"/>
          <w:szCs w:val="20"/>
          <w:lang w:val="en-AU"/>
        </w:rPr>
        <w:t xml:space="preserve">(4) p.307-332. </w:t>
      </w:r>
      <w:r w:rsidRPr="004E0F7D">
        <w:rPr>
          <w:rFonts w:cs="Arial"/>
          <w:b/>
          <w:szCs w:val="20"/>
          <w:lang w:val="en-AU"/>
        </w:rPr>
        <w:t>(C journal)</w:t>
      </w:r>
    </w:p>
    <w:p w14:paraId="1533EDEB" w14:textId="77777777" w:rsidR="00392DD5" w:rsidRPr="004E0F7D" w:rsidRDefault="00392DD5" w:rsidP="008F297A">
      <w:pPr>
        <w:pStyle w:val="ListParagraph"/>
        <w:numPr>
          <w:ilvl w:val="0"/>
          <w:numId w:val="47"/>
        </w:numPr>
        <w:tabs>
          <w:tab w:val="left" w:pos="709"/>
        </w:tabs>
        <w:spacing w:before="120" w:line="240" w:lineRule="auto"/>
        <w:ind w:left="360"/>
        <w:contextualSpacing w:val="0"/>
        <w:jc w:val="both"/>
        <w:rPr>
          <w:rFonts w:cs="Arial"/>
          <w:szCs w:val="20"/>
          <w:lang w:val="en-AU"/>
        </w:rPr>
      </w:pPr>
      <w:r w:rsidRPr="004E0F7D">
        <w:rPr>
          <w:rFonts w:cs="Arial"/>
          <w:b/>
          <w:bCs/>
          <w:szCs w:val="20"/>
          <w:lang w:val="en-AU"/>
        </w:rPr>
        <w:t>Hall, C. M.</w:t>
      </w:r>
      <w:r w:rsidRPr="004E0F7D">
        <w:rPr>
          <w:rFonts w:cs="Arial"/>
          <w:szCs w:val="20"/>
          <w:lang w:val="en-AU"/>
        </w:rPr>
        <w:t xml:space="preserve"> and Mitchell, R. D. (2005) ‘Wine Marlborough: A Profile of Visitors to New Zealand’s Oldest Wine Festival’ </w:t>
      </w:r>
      <w:r w:rsidRPr="004E0F7D">
        <w:rPr>
          <w:rFonts w:cs="Arial"/>
          <w:i/>
          <w:iCs/>
          <w:szCs w:val="20"/>
          <w:lang w:val="en-AU"/>
        </w:rPr>
        <w:t>Journal of Hospitality and Tourism</w:t>
      </w:r>
      <w:r w:rsidRPr="004E0F7D">
        <w:rPr>
          <w:rFonts w:cs="Arial"/>
          <w:szCs w:val="20"/>
          <w:lang w:val="en-AU"/>
        </w:rPr>
        <w:t xml:space="preserve"> </w:t>
      </w:r>
      <w:r w:rsidRPr="004E0F7D">
        <w:rPr>
          <w:rFonts w:cs="Arial"/>
          <w:b/>
          <w:bCs/>
          <w:szCs w:val="20"/>
          <w:lang w:val="en-AU"/>
        </w:rPr>
        <w:t>3</w:t>
      </w:r>
      <w:r w:rsidRPr="004E0F7D">
        <w:rPr>
          <w:rFonts w:cs="Arial"/>
          <w:szCs w:val="20"/>
          <w:lang w:val="en-AU"/>
        </w:rPr>
        <w:t>(1) p.77-90. (unranked journal)</w:t>
      </w:r>
    </w:p>
    <w:p w14:paraId="043B0640" w14:textId="77777777" w:rsidR="00392DD5" w:rsidRPr="004E0F7D" w:rsidRDefault="00392DD5" w:rsidP="008F297A">
      <w:pPr>
        <w:pStyle w:val="Reference"/>
        <w:numPr>
          <w:ilvl w:val="0"/>
          <w:numId w:val="47"/>
        </w:numPr>
        <w:spacing w:before="120" w:after="0"/>
        <w:ind w:left="360"/>
        <w:rPr>
          <w:rFonts w:ascii="Arial" w:hAnsi="Arial" w:cs="Arial"/>
          <w:sz w:val="20"/>
          <w:szCs w:val="20"/>
          <w:lang w:val="en-AU"/>
        </w:rPr>
      </w:pPr>
      <w:r w:rsidRPr="004E0F7D">
        <w:rPr>
          <w:rFonts w:ascii="Arial" w:hAnsi="Arial" w:cs="Arial"/>
          <w:b/>
          <w:bCs/>
          <w:sz w:val="20"/>
          <w:szCs w:val="20"/>
          <w:lang w:val="en-AU"/>
        </w:rPr>
        <w:t xml:space="preserve">Mitchell, R. D. </w:t>
      </w:r>
      <w:r w:rsidRPr="004E0F7D">
        <w:rPr>
          <w:rFonts w:ascii="Arial" w:hAnsi="Arial" w:cs="Arial"/>
          <w:sz w:val="20"/>
          <w:szCs w:val="20"/>
          <w:lang w:val="en-AU"/>
        </w:rPr>
        <w:t xml:space="preserve">and Hall C .M. (2004). ‘The Post-Visit Consumer Behaviour of New Zealand Winery Visitors.’ </w:t>
      </w:r>
      <w:r w:rsidRPr="004E0F7D">
        <w:rPr>
          <w:rFonts w:ascii="Arial" w:hAnsi="Arial" w:cs="Arial"/>
          <w:i/>
          <w:iCs/>
          <w:sz w:val="20"/>
          <w:szCs w:val="20"/>
          <w:lang w:val="en-AU"/>
        </w:rPr>
        <w:t>Journal of Wine Research</w:t>
      </w:r>
      <w:r w:rsidRPr="004E0F7D">
        <w:rPr>
          <w:rFonts w:ascii="Arial" w:hAnsi="Arial" w:cs="Arial"/>
          <w:sz w:val="20"/>
          <w:szCs w:val="20"/>
          <w:lang w:val="en-AU"/>
        </w:rPr>
        <w:t xml:space="preserve"> </w:t>
      </w:r>
      <w:r w:rsidRPr="004E0F7D">
        <w:rPr>
          <w:rFonts w:ascii="Arial" w:hAnsi="Arial" w:cs="Arial"/>
          <w:b/>
          <w:bCs/>
          <w:sz w:val="20"/>
          <w:szCs w:val="20"/>
          <w:lang w:val="en-AU"/>
        </w:rPr>
        <w:t>15</w:t>
      </w:r>
      <w:r w:rsidRPr="004E0F7D">
        <w:rPr>
          <w:rFonts w:ascii="Arial" w:hAnsi="Arial" w:cs="Arial"/>
          <w:sz w:val="20"/>
          <w:szCs w:val="20"/>
          <w:lang w:val="en-AU"/>
        </w:rPr>
        <w:t>(1) p.37-47.  (unranked journal)</w:t>
      </w:r>
    </w:p>
    <w:p w14:paraId="676B695D" w14:textId="77777777" w:rsidR="00392DD5" w:rsidRPr="004E0F7D" w:rsidRDefault="00392DD5" w:rsidP="008F297A">
      <w:pPr>
        <w:pStyle w:val="Reference"/>
        <w:numPr>
          <w:ilvl w:val="0"/>
          <w:numId w:val="47"/>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Hall, C. M. (2003) ‘Seasonality in New Zealand winery visitation: an issue of demand and supply’ </w:t>
      </w:r>
      <w:r w:rsidRPr="004E0F7D">
        <w:rPr>
          <w:rFonts w:ascii="Arial" w:hAnsi="Arial" w:cs="Arial"/>
          <w:i/>
          <w:iCs/>
          <w:sz w:val="20"/>
          <w:szCs w:val="20"/>
          <w:lang w:val="en-AU"/>
        </w:rPr>
        <w:t xml:space="preserve">Journal of Travel &amp; Tourism Marketing* </w:t>
      </w:r>
      <w:r w:rsidRPr="004E0F7D">
        <w:rPr>
          <w:rFonts w:ascii="Arial" w:hAnsi="Arial" w:cs="Arial"/>
          <w:b/>
          <w:bCs/>
          <w:sz w:val="20"/>
          <w:szCs w:val="20"/>
          <w:lang w:val="en-AU"/>
        </w:rPr>
        <w:t>14</w:t>
      </w:r>
      <w:r w:rsidRPr="004E0F7D">
        <w:rPr>
          <w:rFonts w:ascii="Arial" w:hAnsi="Arial" w:cs="Arial"/>
          <w:sz w:val="20"/>
          <w:szCs w:val="20"/>
          <w:lang w:val="en-AU"/>
        </w:rPr>
        <w:t xml:space="preserve">(3/4) p.155-173. </w:t>
      </w:r>
      <w:r w:rsidRPr="004E0F7D">
        <w:rPr>
          <w:rFonts w:ascii="Arial" w:hAnsi="Arial" w:cs="Arial"/>
          <w:b/>
          <w:sz w:val="20"/>
          <w:szCs w:val="20"/>
          <w:lang w:val="en-AU"/>
        </w:rPr>
        <w:t>(A journal)</w:t>
      </w:r>
      <w:r w:rsidRPr="004E0F7D">
        <w:rPr>
          <w:rFonts w:ascii="Arial" w:hAnsi="Arial" w:cs="Arial"/>
          <w:sz w:val="20"/>
          <w:szCs w:val="20"/>
          <w:lang w:val="en-AU"/>
        </w:rPr>
        <w:t xml:space="preserve"> Simultaneously published as Hall, C. M. (ed) (2004) </w:t>
      </w:r>
      <w:r w:rsidRPr="004E0F7D">
        <w:rPr>
          <w:rFonts w:ascii="Arial" w:hAnsi="Arial" w:cs="Arial"/>
          <w:i/>
          <w:iCs/>
          <w:sz w:val="20"/>
          <w:szCs w:val="20"/>
          <w:lang w:val="en-AU"/>
        </w:rPr>
        <w:t>Wine, Food, and Tourism Marketing</w:t>
      </w:r>
    </w:p>
    <w:p w14:paraId="1EB603C2" w14:textId="77777777" w:rsidR="00392DD5" w:rsidRPr="004E0F7D" w:rsidRDefault="00392DD5" w:rsidP="008F297A">
      <w:pPr>
        <w:pStyle w:val="ListParagraph"/>
        <w:numPr>
          <w:ilvl w:val="0"/>
          <w:numId w:val="47"/>
        </w:numPr>
        <w:spacing w:before="120" w:line="240" w:lineRule="auto"/>
        <w:ind w:left="360"/>
        <w:contextualSpacing w:val="0"/>
        <w:jc w:val="both"/>
        <w:rPr>
          <w:rFonts w:cs="Arial"/>
          <w:szCs w:val="20"/>
          <w:lang w:val="en-AU"/>
        </w:rPr>
      </w:pPr>
      <w:r w:rsidRPr="004E0F7D">
        <w:rPr>
          <w:rFonts w:cs="Arial"/>
          <w:b/>
          <w:bCs/>
          <w:szCs w:val="20"/>
          <w:lang w:val="en-AU"/>
        </w:rPr>
        <w:lastRenderedPageBreak/>
        <w:t xml:space="preserve">Mitchell, R. D. </w:t>
      </w:r>
      <w:r w:rsidRPr="004E0F7D">
        <w:rPr>
          <w:rFonts w:cs="Arial"/>
          <w:szCs w:val="20"/>
          <w:lang w:val="en-AU"/>
        </w:rPr>
        <w:t>(2003)</w:t>
      </w:r>
      <w:r w:rsidRPr="004E0F7D">
        <w:rPr>
          <w:rFonts w:cs="Arial"/>
          <w:b/>
          <w:bCs/>
          <w:szCs w:val="20"/>
          <w:lang w:val="en-AU"/>
        </w:rPr>
        <w:t xml:space="preserve"> ‘</w:t>
      </w:r>
      <w:r w:rsidRPr="004E0F7D">
        <w:rPr>
          <w:rFonts w:cs="Arial"/>
          <w:szCs w:val="20"/>
          <w:lang w:val="en-AU"/>
        </w:rPr>
        <w:t xml:space="preserve">Review of Explore Wine Tourism: Management, Development &amp; Destinations by Donald Getz’ </w:t>
      </w:r>
      <w:r w:rsidRPr="004E0F7D">
        <w:rPr>
          <w:rFonts w:cs="Arial"/>
          <w:i/>
          <w:iCs/>
          <w:szCs w:val="20"/>
          <w:lang w:val="en-AU"/>
        </w:rPr>
        <w:t>Journal of Sustainable Tourism</w:t>
      </w:r>
      <w:r w:rsidRPr="004E0F7D">
        <w:rPr>
          <w:rFonts w:cs="Arial"/>
          <w:szCs w:val="20"/>
          <w:lang w:val="en-AU"/>
        </w:rPr>
        <w:t xml:space="preserve"> </w:t>
      </w:r>
      <w:r w:rsidRPr="004E0F7D">
        <w:rPr>
          <w:rFonts w:cs="Arial"/>
          <w:b/>
          <w:bCs/>
          <w:szCs w:val="20"/>
          <w:lang w:val="en-AU"/>
        </w:rPr>
        <w:t>11</w:t>
      </w:r>
      <w:r w:rsidRPr="004E0F7D">
        <w:rPr>
          <w:rFonts w:cs="Arial"/>
          <w:szCs w:val="20"/>
          <w:lang w:val="en-AU"/>
        </w:rPr>
        <w:t xml:space="preserve">(5) p. 448-449. </w:t>
      </w:r>
      <w:r w:rsidRPr="004E0F7D">
        <w:rPr>
          <w:rFonts w:cs="Arial"/>
          <w:b/>
          <w:szCs w:val="20"/>
          <w:lang w:val="en-AU"/>
        </w:rPr>
        <w:t>(A* journal)</w:t>
      </w:r>
    </w:p>
    <w:p w14:paraId="47BADD54" w14:textId="77777777" w:rsidR="00392DD5" w:rsidRPr="004E0F7D" w:rsidRDefault="00392DD5" w:rsidP="008F297A">
      <w:pPr>
        <w:pStyle w:val="Reference"/>
        <w:numPr>
          <w:ilvl w:val="0"/>
          <w:numId w:val="47"/>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Hall, C. M. (2001) ‘Lifestyle behaviours of New Zealand winery visitors: wine club activities, wine cellars and place of purchase’ </w:t>
      </w:r>
      <w:r w:rsidRPr="004E0F7D">
        <w:rPr>
          <w:rFonts w:ascii="Arial" w:hAnsi="Arial" w:cs="Arial"/>
          <w:i/>
          <w:iCs/>
          <w:sz w:val="20"/>
          <w:szCs w:val="20"/>
          <w:lang w:val="en-AU"/>
        </w:rPr>
        <w:t xml:space="preserve">International Journal of Wine Marketing </w:t>
      </w:r>
      <w:r w:rsidRPr="004E0F7D">
        <w:rPr>
          <w:rFonts w:ascii="Arial" w:hAnsi="Arial" w:cs="Arial"/>
          <w:b/>
          <w:bCs/>
          <w:sz w:val="20"/>
          <w:szCs w:val="20"/>
          <w:lang w:val="en-AU"/>
        </w:rPr>
        <w:t>13</w:t>
      </w:r>
      <w:r w:rsidRPr="004E0F7D">
        <w:rPr>
          <w:rFonts w:ascii="Arial" w:hAnsi="Arial" w:cs="Arial"/>
          <w:sz w:val="20"/>
          <w:szCs w:val="20"/>
          <w:lang w:val="en-AU"/>
        </w:rPr>
        <w:t xml:space="preserve">(3) p.82-93. (rebranded as International Journal of Wine Business Research </w:t>
      </w:r>
      <w:r w:rsidRPr="004E0F7D">
        <w:rPr>
          <w:rFonts w:ascii="Arial" w:hAnsi="Arial" w:cs="Arial"/>
          <w:b/>
          <w:sz w:val="20"/>
          <w:szCs w:val="20"/>
          <w:lang w:val="en-AU"/>
        </w:rPr>
        <w:t>B journal</w:t>
      </w:r>
      <w:r w:rsidRPr="004E0F7D">
        <w:rPr>
          <w:rFonts w:ascii="Arial" w:hAnsi="Arial" w:cs="Arial"/>
          <w:sz w:val="20"/>
          <w:szCs w:val="20"/>
          <w:lang w:val="en-AU"/>
        </w:rPr>
        <w:t>)</w:t>
      </w:r>
    </w:p>
    <w:p w14:paraId="66C9ADAA" w14:textId="77777777" w:rsidR="00392DD5" w:rsidRPr="004E0F7D" w:rsidRDefault="00392DD5" w:rsidP="008F297A">
      <w:pPr>
        <w:pStyle w:val="Reference"/>
        <w:numPr>
          <w:ilvl w:val="0"/>
          <w:numId w:val="47"/>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Hall C. M. (2001) ‘Wine at home: self-ascribed wine knowledge and the wine behaviour of New Zealand winery visitors.’ </w:t>
      </w:r>
      <w:r w:rsidRPr="004E0F7D">
        <w:rPr>
          <w:rFonts w:ascii="Arial" w:hAnsi="Arial" w:cs="Arial"/>
          <w:i/>
          <w:iCs/>
          <w:sz w:val="20"/>
          <w:szCs w:val="20"/>
          <w:lang w:val="en-AU"/>
        </w:rPr>
        <w:t>Australian and New Zealand Wine Industry Journal</w:t>
      </w:r>
      <w:r w:rsidRPr="004E0F7D">
        <w:rPr>
          <w:rFonts w:ascii="Arial" w:hAnsi="Arial" w:cs="Arial"/>
          <w:sz w:val="20"/>
          <w:szCs w:val="20"/>
          <w:lang w:val="en-AU"/>
        </w:rPr>
        <w:t xml:space="preserve"> </w:t>
      </w:r>
      <w:r w:rsidRPr="004E0F7D">
        <w:rPr>
          <w:rFonts w:ascii="Arial" w:hAnsi="Arial" w:cs="Arial"/>
          <w:b/>
          <w:bCs/>
          <w:sz w:val="20"/>
          <w:szCs w:val="20"/>
          <w:lang w:val="en-AU"/>
        </w:rPr>
        <w:t>16</w:t>
      </w:r>
      <w:r w:rsidRPr="004E0F7D">
        <w:rPr>
          <w:rFonts w:ascii="Arial" w:hAnsi="Arial" w:cs="Arial"/>
          <w:sz w:val="20"/>
          <w:szCs w:val="20"/>
          <w:lang w:val="en-AU"/>
        </w:rPr>
        <w:t>(6) p.115-122. (unranked journal)</w:t>
      </w:r>
    </w:p>
    <w:p w14:paraId="62183DE7" w14:textId="77777777" w:rsidR="00392DD5" w:rsidRPr="004E0F7D" w:rsidRDefault="00392DD5" w:rsidP="008F297A">
      <w:pPr>
        <w:pStyle w:val="Reference"/>
        <w:numPr>
          <w:ilvl w:val="0"/>
          <w:numId w:val="47"/>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Hall, C. M. (2001) ‘The Influence of Gender and Region on the New Zealand Winery Visit.’ </w:t>
      </w:r>
      <w:r w:rsidRPr="004E0F7D">
        <w:rPr>
          <w:rFonts w:ascii="Arial" w:hAnsi="Arial" w:cs="Arial"/>
          <w:i/>
          <w:iCs/>
          <w:sz w:val="20"/>
          <w:szCs w:val="20"/>
          <w:lang w:val="en-AU"/>
        </w:rPr>
        <w:t>Tourism Recreation Research</w:t>
      </w:r>
      <w:r w:rsidRPr="004E0F7D">
        <w:rPr>
          <w:rFonts w:ascii="Arial" w:hAnsi="Arial" w:cs="Arial"/>
          <w:sz w:val="20"/>
          <w:szCs w:val="20"/>
          <w:lang w:val="en-AU"/>
        </w:rPr>
        <w:t xml:space="preserve"> </w:t>
      </w:r>
      <w:r w:rsidRPr="004E0F7D">
        <w:rPr>
          <w:rFonts w:ascii="Arial" w:hAnsi="Arial" w:cs="Arial"/>
          <w:b/>
          <w:bCs/>
          <w:sz w:val="20"/>
          <w:szCs w:val="20"/>
          <w:lang w:val="en-AU"/>
        </w:rPr>
        <w:t>2</w:t>
      </w:r>
      <w:r w:rsidRPr="004E0F7D">
        <w:rPr>
          <w:rFonts w:ascii="Arial" w:hAnsi="Arial" w:cs="Arial"/>
          <w:sz w:val="20"/>
          <w:szCs w:val="20"/>
          <w:lang w:val="en-AU"/>
        </w:rPr>
        <w:t xml:space="preserve">(1) p.63-75. </w:t>
      </w:r>
      <w:r w:rsidRPr="004E0F7D">
        <w:rPr>
          <w:rFonts w:ascii="Arial" w:hAnsi="Arial" w:cs="Arial"/>
          <w:b/>
          <w:sz w:val="20"/>
          <w:szCs w:val="20"/>
          <w:lang w:val="en-AU"/>
        </w:rPr>
        <w:t>(A journal)</w:t>
      </w:r>
    </w:p>
    <w:p w14:paraId="570BBD61" w14:textId="77777777" w:rsidR="00392DD5" w:rsidRPr="004E0F7D" w:rsidRDefault="00392DD5" w:rsidP="008F297A">
      <w:pPr>
        <w:pStyle w:val="Reference"/>
        <w:numPr>
          <w:ilvl w:val="0"/>
          <w:numId w:val="47"/>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and Mitchell, R. D. (2001) ‘We are what we eat: tourism, culture and the globalisation and localisation of cuisine.’ </w:t>
      </w:r>
      <w:r w:rsidRPr="004E0F7D">
        <w:rPr>
          <w:rFonts w:ascii="Arial" w:hAnsi="Arial" w:cs="Arial"/>
          <w:i/>
          <w:iCs/>
          <w:sz w:val="20"/>
          <w:szCs w:val="20"/>
          <w:lang w:val="en-AU"/>
        </w:rPr>
        <w:t>Tourism Culture and Communication</w:t>
      </w:r>
      <w:r w:rsidRPr="004E0F7D">
        <w:rPr>
          <w:rFonts w:ascii="Arial" w:hAnsi="Arial" w:cs="Arial"/>
          <w:sz w:val="20"/>
          <w:szCs w:val="20"/>
          <w:lang w:val="en-AU"/>
        </w:rPr>
        <w:t xml:space="preserve"> </w:t>
      </w:r>
      <w:r w:rsidRPr="004E0F7D">
        <w:rPr>
          <w:rFonts w:ascii="Arial" w:hAnsi="Arial" w:cs="Arial"/>
          <w:b/>
          <w:bCs/>
          <w:sz w:val="20"/>
          <w:szCs w:val="20"/>
          <w:lang w:val="en-AU"/>
        </w:rPr>
        <w:t>2</w:t>
      </w:r>
      <w:r w:rsidRPr="004E0F7D">
        <w:rPr>
          <w:rFonts w:ascii="Arial" w:hAnsi="Arial" w:cs="Arial"/>
          <w:sz w:val="20"/>
          <w:szCs w:val="20"/>
          <w:lang w:val="en-AU"/>
        </w:rPr>
        <w:t>(1) p.29-37. Invited contribution. (unranked journal)</w:t>
      </w:r>
    </w:p>
    <w:p w14:paraId="786D12BE" w14:textId="77777777" w:rsidR="00392DD5" w:rsidRPr="004E0F7D" w:rsidRDefault="00392DD5" w:rsidP="008F297A">
      <w:pPr>
        <w:pStyle w:val="Reference"/>
        <w:numPr>
          <w:ilvl w:val="0"/>
          <w:numId w:val="47"/>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and </w:t>
      </w:r>
      <w:r w:rsidRPr="004E0F7D">
        <w:rPr>
          <w:rFonts w:ascii="Arial" w:hAnsi="Arial" w:cs="Arial"/>
          <w:b/>
          <w:bCs/>
          <w:sz w:val="20"/>
          <w:szCs w:val="20"/>
          <w:lang w:val="en-AU"/>
        </w:rPr>
        <w:t>Mitchell,</w:t>
      </w:r>
      <w:r w:rsidRPr="004E0F7D">
        <w:rPr>
          <w:rFonts w:ascii="Arial" w:hAnsi="Arial" w:cs="Arial"/>
          <w:sz w:val="20"/>
          <w:szCs w:val="20"/>
          <w:lang w:val="en-AU"/>
        </w:rPr>
        <w:t xml:space="preserve"> </w:t>
      </w:r>
      <w:r w:rsidRPr="004E0F7D">
        <w:rPr>
          <w:rFonts w:ascii="Arial" w:hAnsi="Arial" w:cs="Arial"/>
          <w:b/>
          <w:bCs/>
          <w:sz w:val="20"/>
          <w:szCs w:val="20"/>
          <w:lang w:val="en-AU"/>
        </w:rPr>
        <w:t xml:space="preserve">R. D. </w:t>
      </w:r>
      <w:r w:rsidRPr="004E0F7D">
        <w:rPr>
          <w:rFonts w:ascii="Arial" w:hAnsi="Arial" w:cs="Arial"/>
          <w:sz w:val="20"/>
          <w:szCs w:val="20"/>
          <w:lang w:val="en-AU"/>
        </w:rPr>
        <w:t xml:space="preserve">(2000) ‘Wine tourism and rural restructuring and reimaging.’ </w:t>
      </w:r>
      <w:r w:rsidRPr="004E0F7D">
        <w:rPr>
          <w:rFonts w:ascii="Arial" w:hAnsi="Arial" w:cs="Arial"/>
          <w:i/>
          <w:iCs/>
          <w:sz w:val="20"/>
          <w:szCs w:val="20"/>
          <w:lang w:val="en-AU"/>
        </w:rPr>
        <w:t>Mediterranean Thunderbird International Business Review Special Issue: “Mediterranean Tourism in the Global Economy: Transition and Restructuring”</w:t>
      </w:r>
      <w:r w:rsidRPr="004E0F7D">
        <w:rPr>
          <w:rFonts w:ascii="Arial" w:hAnsi="Arial" w:cs="Arial"/>
          <w:sz w:val="20"/>
          <w:szCs w:val="20"/>
          <w:lang w:val="en-AU"/>
        </w:rPr>
        <w:t xml:space="preserve">. </w:t>
      </w:r>
      <w:r w:rsidRPr="004E0F7D">
        <w:rPr>
          <w:rFonts w:ascii="Arial" w:hAnsi="Arial" w:cs="Arial"/>
          <w:b/>
          <w:bCs/>
          <w:sz w:val="20"/>
          <w:szCs w:val="20"/>
          <w:lang w:val="en-AU"/>
        </w:rPr>
        <w:t>42</w:t>
      </w:r>
      <w:r w:rsidRPr="004E0F7D">
        <w:rPr>
          <w:rFonts w:ascii="Arial" w:hAnsi="Arial" w:cs="Arial"/>
          <w:sz w:val="20"/>
          <w:szCs w:val="20"/>
          <w:lang w:val="en-AU"/>
        </w:rPr>
        <w:t xml:space="preserve">(4) p. 443-463. </w:t>
      </w:r>
      <w:r w:rsidRPr="004E0F7D">
        <w:rPr>
          <w:rFonts w:ascii="Arial" w:hAnsi="Arial" w:cs="Arial"/>
          <w:b/>
          <w:sz w:val="20"/>
          <w:szCs w:val="20"/>
          <w:lang w:val="en-AU"/>
        </w:rPr>
        <w:t>(B journal)</w:t>
      </w:r>
    </w:p>
    <w:p w14:paraId="0B75016E" w14:textId="77777777" w:rsidR="00392DD5" w:rsidRPr="004E0F7D" w:rsidRDefault="00392DD5" w:rsidP="008F297A">
      <w:pPr>
        <w:pStyle w:val="Reference"/>
        <w:numPr>
          <w:ilvl w:val="0"/>
          <w:numId w:val="47"/>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(1999) ‘“I hated Mondays…” An investigation of the visitor experience at the Otago Settlers Museum.’ </w:t>
      </w:r>
      <w:r w:rsidRPr="004E0F7D">
        <w:rPr>
          <w:rFonts w:ascii="Arial" w:hAnsi="Arial" w:cs="Arial"/>
          <w:i/>
          <w:iCs/>
          <w:sz w:val="20"/>
          <w:szCs w:val="20"/>
          <w:lang w:val="en-AU"/>
        </w:rPr>
        <w:t>Pacific Tourism Review</w:t>
      </w:r>
      <w:r w:rsidRPr="004E0F7D">
        <w:rPr>
          <w:rFonts w:ascii="Arial" w:hAnsi="Arial" w:cs="Arial"/>
          <w:sz w:val="20"/>
          <w:szCs w:val="20"/>
          <w:lang w:val="en-AU"/>
        </w:rPr>
        <w:t xml:space="preserve"> </w:t>
      </w:r>
      <w:r w:rsidRPr="004E0F7D">
        <w:rPr>
          <w:rFonts w:ascii="Arial" w:hAnsi="Arial" w:cs="Arial"/>
          <w:b/>
          <w:bCs/>
          <w:sz w:val="20"/>
          <w:szCs w:val="20"/>
          <w:lang w:val="en-AU"/>
        </w:rPr>
        <w:t>3</w:t>
      </w:r>
      <w:r w:rsidRPr="004E0F7D">
        <w:rPr>
          <w:rFonts w:ascii="Arial" w:hAnsi="Arial" w:cs="Arial"/>
          <w:sz w:val="20"/>
          <w:szCs w:val="20"/>
          <w:lang w:val="en-AU"/>
        </w:rPr>
        <w:t>(2). p. 151-160. Invited contribution. (unranked journal)</w:t>
      </w:r>
    </w:p>
    <w:p w14:paraId="22C49CEC" w14:textId="77777777" w:rsidR="00392DD5" w:rsidRPr="004E0F7D" w:rsidRDefault="00392DD5" w:rsidP="008F297A">
      <w:pPr>
        <w:pStyle w:val="Reference"/>
        <w:numPr>
          <w:ilvl w:val="0"/>
          <w:numId w:val="47"/>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(1998) ‘Learning through play and pleasure travel: using play literature to enhance research into touristic learning.’ </w:t>
      </w:r>
      <w:r w:rsidRPr="004E0F7D">
        <w:rPr>
          <w:rFonts w:ascii="Arial" w:hAnsi="Arial" w:cs="Arial"/>
          <w:i/>
          <w:iCs/>
          <w:sz w:val="20"/>
          <w:szCs w:val="20"/>
          <w:lang w:val="en-AU"/>
        </w:rPr>
        <w:t>Current Issues in Tourism</w:t>
      </w:r>
      <w:r w:rsidRPr="004E0F7D">
        <w:rPr>
          <w:rFonts w:ascii="Arial" w:hAnsi="Arial" w:cs="Arial"/>
          <w:sz w:val="20"/>
          <w:szCs w:val="20"/>
          <w:lang w:val="en-AU"/>
        </w:rPr>
        <w:t xml:space="preserve">, </w:t>
      </w:r>
      <w:r w:rsidRPr="004E0F7D">
        <w:rPr>
          <w:rFonts w:ascii="Arial" w:hAnsi="Arial" w:cs="Arial"/>
          <w:b/>
          <w:bCs/>
          <w:sz w:val="20"/>
          <w:szCs w:val="20"/>
          <w:lang w:val="en-AU"/>
        </w:rPr>
        <w:t>1</w:t>
      </w:r>
      <w:r w:rsidRPr="004E0F7D">
        <w:rPr>
          <w:rFonts w:ascii="Arial" w:hAnsi="Arial" w:cs="Arial"/>
          <w:sz w:val="20"/>
          <w:szCs w:val="20"/>
          <w:lang w:val="en-AU"/>
        </w:rPr>
        <w:t xml:space="preserve">(2). p.176-188. </w:t>
      </w:r>
      <w:r w:rsidRPr="004E0F7D">
        <w:rPr>
          <w:rFonts w:ascii="Arial" w:hAnsi="Arial" w:cs="Arial"/>
          <w:b/>
          <w:sz w:val="20"/>
          <w:szCs w:val="20"/>
          <w:lang w:val="en-AU"/>
        </w:rPr>
        <w:t>(A journal)</w:t>
      </w:r>
    </w:p>
    <w:p w14:paraId="79E880C1" w14:textId="77777777" w:rsidR="00392DD5" w:rsidRPr="004E0F7D" w:rsidRDefault="00392DD5" w:rsidP="00392DD5">
      <w:pPr>
        <w:spacing w:before="120" w:line="240" w:lineRule="auto"/>
        <w:jc w:val="both"/>
        <w:rPr>
          <w:rFonts w:cs="Arial"/>
          <w:i/>
          <w:lang w:val="en-AU"/>
        </w:rPr>
      </w:pPr>
      <w:r w:rsidRPr="004E0F7D">
        <w:rPr>
          <w:rFonts w:cs="Arial"/>
          <w:i/>
          <w:lang w:val="en-AU"/>
        </w:rPr>
        <w:t>Refereed Conference Proceedings (Quality Assured)</w:t>
      </w:r>
    </w:p>
    <w:p w14:paraId="67A06678"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Woodhouse, A. and Gillespie, D. (2013) Using Foraging to Uncover New Food and Emergent Food Cultures. </w:t>
      </w:r>
      <w:r w:rsidRPr="004E0F7D">
        <w:rPr>
          <w:rFonts w:ascii="Arial" w:hAnsi="Arial" w:cs="Arial"/>
          <w:bCs/>
          <w:i/>
          <w:sz w:val="20"/>
          <w:szCs w:val="20"/>
          <w:lang w:val="en-AU"/>
        </w:rPr>
        <w:t>Foodscapes: Access to Food – Excess of Food, Book of Abstracts</w:t>
      </w:r>
      <w:r w:rsidRPr="004E0F7D">
        <w:rPr>
          <w:rFonts w:ascii="Arial" w:hAnsi="Arial" w:cs="Arial"/>
          <w:bCs/>
          <w:sz w:val="20"/>
          <w:szCs w:val="20"/>
          <w:lang w:val="en-AU"/>
        </w:rPr>
        <w:t>. Department of Geography and Regional Science, University of Graz 22-25 September 2013, Castle Seggau, Austria. p. 28.</w:t>
      </w:r>
    </w:p>
    <w:p w14:paraId="0F87FB43"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Ellwood, S</w:t>
      </w:r>
      <w:r w:rsidRPr="004E0F7D">
        <w:rPr>
          <w:rFonts w:ascii="Arial" w:hAnsi="Arial" w:cs="Arial"/>
          <w:bCs/>
          <w:sz w:val="20"/>
          <w:szCs w:val="20"/>
          <w:lang w:val="en-AU"/>
        </w:rPr>
        <w:t xml:space="preserve">. and Mitchell, R. (2013) Food Media and the Tension Between Access and Excess </w:t>
      </w:r>
      <w:r w:rsidRPr="004E0F7D">
        <w:rPr>
          <w:rFonts w:ascii="Arial" w:hAnsi="Arial" w:cs="Arial"/>
          <w:bCs/>
          <w:i/>
          <w:sz w:val="20"/>
          <w:szCs w:val="20"/>
          <w:lang w:val="en-AU"/>
        </w:rPr>
        <w:t>Foodscapes: Access to Food – Excess of Food, Book of Abstracts</w:t>
      </w:r>
      <w:r w:rsidRPr="004E0F7D">
        <w:rPr>
          <w:rFonts w:ascii="Arial" w:hAnsi="Arial" w:cs="Arial"/>
          <w:bCs/>
          <w:sz w:val="20"/>
          <w:szCs w:val="20"/>
          <w:lang w:val="en-AU"/>
        </w:rPr>
        <w:t>. Department of Geography and Regional Science, University of Graz 22-25 September 2013, Castle Seggau, Austria. p. 58.</w:t>
      </w:r>
    </w:p>
    <w:p w14:paraId="6EBF01DE"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Woodhouse, A. Heptinstall, T. and Camp, J. (2012) Why Use Design Thinking in Culinary Arts Education. </w:t>
      </w:r>
      <w:r w:rsidRPr="004E0F7D">
        <w:rPr>
          <w:rFonts w:ascii="Arial" w:hAnsi="Arial" w:cs="Arial"/>
          <w:bCs/>
          <w:i/>
          <w:sz w:val="20"/>
          <w:szCs w:val="20"/>
          <w:lang w:val="en-AU"/>
        </w:rPr>
        <w:t>International Conference on Designing Food and Designing for Food (iFood Design Conference),</w:t>
      </w:r>
      <w:r w:rsidRPr="004E0F7D">
        <w:rPr>
          <w:rFonts w:ascii="Arial" w:hAnsi="Arial" w:cs="Arial"/>
          <w:bCs/>
          <w:sz w:val="20"/>
          <w:szCs w:val="20"/>
          <w:lang w:val="en-AU"/>
        </w:rPr>
        <w:t xml:space="preserve"> London Metropolitan University, London, 28-29 June 2012. (full paper, CD-ROM, n.p.)</w:t>
      </w:r>
    </w:p>
    <w:p w14:paraId="30B79B42"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Charters, S., Mitchell, R. D.</w:t>
      </w:r>
      <w:r w:rsidRPr="004E0F7D">
        <w:rPr>
          <w:rFonts w:ascii="Arial" w:hAnsi="Arial" w:cs="Arial"/>
          <w:bCs/>
          <w:sz w:val="20"/>
          <w:szCs w:val="20"/>
          <w:lang w:val="en-AU"/>
        </w:rPr>
        <w:t xml:space="preserve"> and Menival, D. (2012) The old and the new: Wine tourism in Champagne and Central Otago. </w:t>
      </w:r>
      <w:r w:rsidRPr="004E0F7D">
        <w:rPr>
          <w:rFonts w:ascii="Arial" w:hAnsi="Arial" w:cs="Arial"/>
          <w:bCs/>
          <w:i/>
          <w:sz w:val="20"/>
          <w:szCs w:val="20"/>
          <w:lang w:val="en-AU"/>
        </w:rPr>
        <w:t xml:space="preserve">Australian and New Zealand Marketing Academy Conference (ANZMAC) 2012, </w:t>
      </w:r>
      <w:r w:rsidRPr="004E0F7D">
        <w:rPr>
          <w:rFonts w:ascii="Arial" w:hAnsi="Arial" w:cs="Arial"/>
          <w:bCs/>
          <w:sz w:val="20"/>
          <w:szCs w:val="20"/>
          <w:lang w:val="en-AU"/>
        </w:rPr>
        <w:t>3-5 December 2012, Adelaide. (4 page CD-ROM, n.p.)</w:t>
      </w:r>
    </w:p>
    <w:p w14:paraId="0ECC0553"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(2011) Terroir, Territory and Terra Firma: Landscape and the regional cultures of wine. </w:t>
      </w:r>
      <w:r w:rsidRPr="004E0F7D">
        <w:rPr>
          <w:rFonts w:ascii="Arial" w:hAnsi="Arial" w:cs="Arial"/>
          <w:bCs/>
          <w:i/>
          <w:sz w:val="20"/>
          <w:szCs w:val="20"/>
          <w:lang w:val="en-AU"/>
        </w:rPr>
        <w:t xml:space="preserve">Australasian Regional Food Cultures and Networks Food Conference. </w:t>
      </w:r>
      <w:r w:rsidRPr="004E0F7D">
        <w:rPr>
          <w:rFonts w:ascii="Arial" w:hAnsi="Arial" w:cs="Arial"/>
          <w:bCs/>
          <w:sz w:val="20"/>
          <w:szCs w:val="20"/>
          <w:lang w:val="en-AU"/>
        </w:rPr>
        <w:t>Salt Beach, Australia. 28th November – 1 December 2011. (peer-reviewed abstract CD-ROM, n.p.)</w:t>
      </w:r>
    </w:p>
    <w:p w14:paraId="43F50C88"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and Scott, D. (2011) Learning about Food Culture through the Everyday: A critical approach. </w:t>
      </w:r>
      <w:r w:rsidRPr="004E0F7D">
        <w:rPr>
          <w:rFonts w:ascii="Arial" w:hAnsi="Arial" w:cs="Arial"/>
          <w:bCs/>
          <w:i/>
          <w:sz w:val="20"/>
          <w:szCs w:val="20"/>
          <w:lang w:val="en-AU"/>
        </w:rPr>
        <w:t>Australasian Regional Food Cultures and Networks Food Conference.</w:t>
      </w:r>
      <w:r w:rsidRPr="004E0F7D">
        <w:rPr>
          <w:rFonts w:ascii="Arial" w:hAnsi="Arial" w:cs="Arial"/>
          <w:bCs/>
          <w:sz w:val="20"/>
          <w:szCs w:val="20"/>
          <w:lang w:val="en-AU"/>
        </w:rPr>
        <w:t xml:space="preserve"> Salt Beach, Australia. 28th November – 1 December 2011. (peer-reviewed abstract CD-ROM, n.p.)</w:t>
      </w:r>
    </w:p>
    <w:p w14:paraId="2AEE8CE8"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Heptinstall, T., Woodhouse, A., Mitchell, R.</w:t>
      </w:r>
      <w:r w:rsidRPr="004E0F7D">
        <w:rPr>
          <w:rFonts w:ascii="Arial" w:hAnsi="Arial" w:cs="Arial"/>
          <w:bCs/>
          <w:sz w:val="20"/>
          <w:szCs w:val="20"/>
          <w:lang w:val="en-AU"/>
        </w:rPr>
        <w:t xml:space="preserve"> and Camp, J. (2011) Exploration, Experimentation and Experience: Multiple drivers for the future of culinary education. </w:t>
      </w:r>
      <w:r w:rsidRPr="004E0F7D">
        <w:rPr>
          <w:rFonts w:ascii="Arial" w:hAnsi="Arial" w:cs="Arial"/>
          <w:bCs/>
          <w:i/>
          <w:sz w:val="20"/>
          <w:szCs w:val="20"/>
          <w:lang w:val="en-AU"/>
        </w:rPr>
        <w:t>Australasian Regional Food Cultures and Networks Food Conference</w:t>
      </w:r>
      <w:r w:rsidRPr="004E0F7D">
        <w:rPr>
          <w:rFonts w:ascii="Arial" w:hAnsi="Arial" w:cs="Arial"/>
          <w:bCs/>
          <w:sz w:val="20"/>
          <w:szCs w:val="20"/>
          <w:lang w:val="en-AU"/>
        </w:rPr>
        <w:t>. Salt Beach, Australia. 28th November – 1 December 2011. (peer-reviewed abstract CD-ROM, n.p.)</w:t>
      </w:r>
    </w:p>
    <w:p w14:paraId="1CA06F68"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Charters, S</w:t>
      </w:r>
      <w:r w:rsidRPr="004E0F7D">
        <w:rPr>
          <w:rFonts w:ascii="Arial" w:hAnsi="Arial" w:cs="Arial"/>
          <w:bCs/>
          <w:sz w:val="20"/>
          <w:szCs w:val="20"/>
          <w:lang w:val="en-AU"/>
        </w:rPr>
        <w:t>. and Mitchell, R.</w:t>
      </w:r>
      <w:r w:rsidRPr="004E0F7D">
        <w:rPr>
          <w:rFonts w:ascii="Arial" w:hAnsi="Arial" w:cs="Arial"/>
          <w:b/>
          <w:bCs/>
          <w:sz w:val="20"/>
          <w:szCs w:val="20"/>
          <w:lang w:val="en-AU"/>
        </w:rPr>
        <w:t xml:space="preserve"> </w:t>
      </w:r>
      <w:r w:rsidRPr="004E0F7D">
        <w:rPr>
          <w:rFonts w:ascii="Arial" w:hAnsi="Arial" w:cs="Arial"/>
          <w:bCs/>
          <w:sz w:val="20"/>
          <w:szCs w:val="20"/>
          <w:lang w:val="en-AU"/>
        </w:rPr>
        <w:t>(2011)</w:t>
      </w:r>
      <w:r w:rsidRPr="004E0F7D">
        <w:rPr>
          <w:rFonts w:ascii="Arial" w:hAnsi="Arial" w:cs="Arial"/>
          <w:b/>
          <w:bCs/>
          <w:sz w:val="20"/>
          <w:szCs w:val="20"/>
          <w:lang w:val="en-AU"/>
        </w:rPr>
        <w:t xml:space="preserve"> </w:t>
      </w:r>
      <w:r w:rsidRPr="004E0F7D">
        <w:rPr>
          <w:rFonts w:ascii="Arial" w:hAnsi="Arial" w:cs="Arial"/>
          <w:bCs/>
          <w:sz w:val="20"/>
          <w:szCs w:val="20"/>
          <w:lang w:val="en-AU"/>
        </w:rPr>
        <w:t xml:space="preserve">Critical Success Factors for an Emerging Territorial Brand: The Case of Central Otago Wines. </w:t>
      </w:r>
      <w:r w:rsidRPr="004E0F7D">
        <w:rPr>
          <w:rFonts w:ascii="Arial" w:hAnsi="Arial" w:cs="Arial"/>
          <w:bCs/>
          <w:i/>
          <w:sz w:val="20"/>
          <w:szCs w:val="20"/>
          <w:lang w:val="en-AU"/>
        </w:rPr>
        <w:t>Australia and New Zealand Marketing Academy Conference.</w:t>
      </w:r>
      <w:r w:rsidRPr="004E0F7D">
        <w:rPr>
          <w:rFonts w:ascii="Arial" w:hAnsi="Arial" w:cs="Arial"/>
          <w:bCs/>
          <w:sz w:val="20"/>
          <w:szCs w:val="20"/>
          <w:lang w:val="en-AU"/>
        </w:rPr>
        <w:t xml:space="preserve"> Perth Convention Exhibition Centre, Perth, Western Australia, 28 – 30 November 2011, ISBN: 978-0-646-56330-5. (4-page paper, CD-ROM, n.p.)</w:t>
      </w:r>
    </w:p>
    <w:p w14:paraId="51DEBB6D"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lastRenderedPageBreak/>
        <w:t xml:space="preserve">Mitchell, R. </w:t>
      </w:r>
      <w:r w:rsidRPr="004E0F7D">
        <w:rPr>
          <w:rFonts w:ascii="Arial" w:hAnsi="Arial" w:cs="Arial"/>
          <w:bCs/>
          <w:sz w:val="20"/>
          <w:szCs w:val="20"/>
          <w:lang w:val="en-AU"/>
        </w:rPr>
        <w:t>and Charters, S.</w:t>
      </w:r>
      <w:r w:rsidRPr="004E0F7D">
        <w:rPr>
          <w:rFonts w:ascii="Arial" w:hAnsi="Arial" w:cs="Arial"/>
          <w:b/>
          <w:bCs/>
          <w:sz w:val="20"/>
          <w:szCs w:val="20"/>
          <w:lang w:val="en-AU"/>
        </w:rPr>
        <w:t xml:space="preserve"> </w:t>
      </w:r>
      <w:r w:rsidRPr="004E0F7D">
        <w:rPr>
          <w:rFonts w:ascii="Arial" w:hAnsi="Arial" w:cs="Arial"/>
          <w:bCs/>
          <w:sz w:val="20"/>
          <w:szCs w:val="20"/>
          <w:lang w:val="en-AU"/>
        </w:rPr>
        <w:t xml:space="preserve">(2011) Industrialised Nature: A Champagne Myth. </w:t>
      </w:r>
      <w:r w:rsidRPr="004E0F7D">
        <w:rPr>
          <w:rFonts w:ascii="Arial" w:hAnsi="Arial" w:cs="Arial"/>
          <w:bCs/>
          <w:i/>
          <w:sz w:val="20"/>
          <w:szCs w:val="20"/>
          <w:lang w:val="en-AU"/>
        </w:rPr>
        <w:t xml:space="preserve">Australia and New Zealand Marketing Academy Conference. </w:t>
      </w:r>
      <w:r w:rsidRPr="004E0F7D">
        <w:rPr>
          <w:rFonts w:ascii="Arial" w:hAnsi="Arial" w:cs="Arial"/>
          <w:bCs/>
          <w:sz w:val="20"/>
          <w:szCs w:val="20"/>
          <w:lang w:val="en-AU"/>
        </w:rPr>
        <w:t>Perth Convention Exhibition Centre, Perth, Western Australia, 28 – 30 November 2011, ISBN: 978-0-646-56330-5. (4-page paper, CD-ROM, n.p.)</w:t>
      </w:r>
    </w:p>
    <w:p w14:paraId="68C92BD9"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 xml:space="preserve">Charters S., </w:t>
      </w:r>
      <w:r w:rsidRPr="004E0F7D">
        <w:rPr>
          <w:rFonts w:ascii="Arial" w:hAnsi="Arial" w:cs="Arial"/>
          <w:bCs/>
          <w:sz w:val="20"/>
          <w:szCs w:val="20"/>
          <w:lang w:val="en-AU"/>
        </w:rPr>
        <w:t>Menival, D. and Mitchell, R. D.</w:t>
      </w:r>
      <w:r w:rsidRPr="004E0F7D">
        <w:rPr>
          <w:rFonts w:ascii="Arial" w:hAnsi="Arial" w:cs="Arial"/>
          <w:b/>
          <w:bCs/>
          <w:sz w:val="20"/>
          <w:szCs w:val="20"/>
          <w:lang w:val="en-AU"/>
        </w:rPr>
        <w:t xml:space="preserve"> </w:t>
      </w:r>
      <w:r w:rsidRPr="004E0F7D">
        <w:rPr>
          <w:rFonts w:ascii="Arial" w:hAnsi="Arial" w:cs="Arial"/>
          <w:bCs/>
          <w:sz w:val="20"/>
          <w:szCs w:val="20"/>
          <w:lang w:val="en-AU"/>
        </w:rPr>
        <w:t>(2011)</w:t>
      </w:r>
      <w:r w:rsidRPr="004E0F7D">
        <w:rPr>
          <w:rFonts w:ascii="Arial" w:hAnsi="Arial" w:cs="Arial"/>
          <w:b/>
          <w:bCs/>
          <w:sz w:val="20"/>
          <w:szCs w:val="20"/>
          <w:lang w:val="en-AU"/>
        </w:rPr>
        <w:t xml:space="preserve"> </w:t>
      </w:r>
      <w:r w:rsidRPr="004E0F7D">
        <w:rPr>
          <w:rFonts w:ascii="Arial" w:hAnsi="Arial" w:cs="Arial"/>
          <w:bCs/>
          <w:sz w:val="20"/>
          <w:szCs w:val="20"/>
          <w:lang w:val="en-AU"/>
        </w:rPr>
        <w:t xml:space="preserve">The territorial brand in wine. In </w:t>
      </w:r>
      <w:r w:rsidRPr="004E0F7D">
        <w:rPr>
          <w:rFonts w:ascii="Arial" w:hAnsi="Arial" w:cs="Arial"/>
          <w:bCs/>
          <w:i/>
          <w:sz w:val="20"/>
          <w:szCs w:val="20"/>
          <w:lang w:val="en-AU"/>
        </w:rPr>
        <w:t xml:space="preserve">Proceedings of 5th Academy of Wine Business Research Conference, 9-11 June 2011, Bordeaux, France. </w:t>
      </w:r>
      <w:r w:rsidRPr="004E0F7D">
        <w:rPr>
          <w:rFonts w:ascii="Arial" w:hAnsi="Arial" w:cs="Arial"/>
          <w:bCs/>
          <w:sz w:val="20"/>
          <w:szCs w:val="20"/>
          <w:lang w:val="en-AU"/>
        </w:rPr>
        <w:t>(CD-ROM, n.p.)</w:t>
      </w:r>
    </w:p>
    <w:p w14:paraId="08A40937"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 xml:space="preserve">Mitchell, R. D. </w:t>
      </w:r>
      <w:r w:rsidRPr="004E0F7D">
        <w:rPr>
          <w:rFonts w:ascii="Arial" w:hAnsi="Arial" w:cs="Arial"/>
          <w:bCs/>
          <w:sz w:val="20"/>
          <w:szCs w:val="20"/>
          <w:lang w:val="en-AU"/>
        </w:rPr>
        <w:t xml:space="preserve">and van der Linden, J. (2010) Adding Value Through Cooperation: A study of the New Zealand Food and Wine Tourism Network. In </w:t>
      </w:r>
      <w:r w:rsidRPr="004E0F7D">
        <w:rPr>
          <w:rFonts w:ascii="Arial" w:hAnsi="Arial" w:cs="Arial"/>
          <w:bCs/>
          <w:i/>
          <w:sz w:val="20"/>
          <w:szCs w:val="20"/>
          <w:lang w:val="en-AU"/>
        </w:rPr>
        <w:t xml:space="preserve">Proceedings of 5th Academy of Wine Business Research Conference, 8-10 February 2010, Auckland (NZ). </w:t>
      </w:r>
      <w:r w:rsidRPr="004E0F7D">
        <w:rPr>
          <w:rFonts w:ascii="Arial" w:hAnsi="Arial" w:cs="Arial"/>
          <w:bCs/>
          <w:sz w:val="20"/>
          <w:szCs w:val="20"/>
          <w:lang w:val="en-AU"/>
        </w:rPr>
        <w:t xml:space="preserve">CD-ROM (n.p.) </w:t>
      </w:r>
      <w:r w:rsidRPr="004E0F7D">
        <w:rPr>
          <w:rFonts w:ascii="Arial" w:hAnsi="Arial" w:cs="Arial"/>
          <w:sz w:val="20"/>
          <w:szCs w:val="20"/>
          <w:lang w:val="en-AU"/>
        </w:rPr>
        <w:t>(</w:t>
      </w:r>
      <w:r w:rsidRPr="004E0F7D">
        <w:rPr>
          <w:rFonts w:ascii="Arial" w:hAnsi="Arial" w:cs="Arial"/>
          <w:b/>
          <w:sz w:val="20"/>
          <w:szCs w:val="20"/>
          <w:lang w:val="en-AU"/>
        </w:rPr>
        <w:t>Best Paper Award, 1 of 3</w:t>
      </w:r>
      <w:r w:rsidRPr="004E0F7D">
        <w:rPr>
          <w:rFonts w:ascii="Arial" w:hAnsi="Arial" w:cs="Arial"/>
          <w:sz w:val="20"/>
          <w:szCs w:val="20"/>
          <w:lang w:val="en-AU"/>
        </w:rPr>
        <w:t>).</w:t>
      </w:r>
    </w:p>
    <w:p w14:paraId="18022D3E" w14:textId="77777777" w:rsidR="00392DD5" w:rsidRPr="004E0F7D" w:rsidRDefault="00392DD5" w:rsidP="008F297A">
      <w:pPr>
        <w:pStyle w:val="Reference"/>
        <w:numPr>
          <w:ilvl w:val="0"/>
          <w:numId w:val="51"/>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 xml:space="preserve">Mitchell, R. D. </w:t>
      </w:r>
      <w:r w:rsidRPr="004E0F7D">
        <w:rPr>
          <w:rFonts w:ascii="Arial" w:hAnsi="Arial" w:cs="Arial"/>
          <w:bCs/>
          <w:sz w:val="20"/>
          <w:szCs w:val="20"/>
          <w:lang w:val="en-AU"/>
        </w:rPr>
        <w:t>and Charters S. (2008)</w:t>
      </w:r>
      <w:r w:rsidRPr="004E0F7D">
        <w:rPr>
          <w:rFonts w:ascii="Arial" w:hAnsi="Arial" w:cs="Arial"/>
          <w:b/>
          <w:bCs/>
          <w:sz w:val="20"/>
          <w:szCs w:val="20"/>
          <w:lang w:val="en-AU"/>
        </w:rPr>
        <w:t xml:space="preserve"> </w:t>
      </w:r>
      <w:r w:rsidRPr="004E0F7D">
        <w:rPr>
          <w:rFonts w:ascii="Arial" w:hAnsi="Arial" w:cs="Arial"/>
          <w:bCs/>
          <w:sz w:val="20"/>
          <w:szCs w:val="20"/>
          <w:lang w:val="en-AU"/>
        </w:rPr>
        <w:t xml:space="preserve">Looking at things Sideways: Interpreting the consumption of wine and wine country in the motion picture Sideways. </w:t>
      </w:r>
      <w:r w:rsidRPr="004E0F7D">
        <w:rPr>
          <w:rFonts w:ascii="Arial" w:hAnsi="Arial" w:cs="Arial"/>
          <w:bCs/>
          <w:i/>
          <w:sz w:val="20"/>
          <w:szCs w:val="20"/>
          <w:lang w:val="en-AU"/>
        </w:rPr>
        <w:t>In Proceedings of Academy of Marketing Annual Conference (Reflective marketing in a material world.) The Robert Gordon University, 7-9 July 2008.</w:t>
      </w:r>
      <w:r w:rsidRPr="004E0F7D">
        <w:rPr>
          <w:rFonts w:ascii="Arial" w:hAnsi="Arial" w:cs="Arial"/>
          <w:bCs/>
          <w:sz w:val="20"/>
          <w:szCs w:val="20"/>
          <w:lang w:val="en-AU"/>
        </w:rPr>
        <w:t xml:space="preserve"> (CD-ROM) (4-page peer reviewed paper) (Note: not presented at conference due to illness, but paper still published).</w:t>
      </w:r>
    </w:p>
    <w:p w14:paraId="268E6816" w14:textId="77777777" w:rsidR="00392DD5" w:rsidRPr="004E0F7D" w:rsidRDefault="00392DD5" w:rsidP="008F297A">
      <w:pPr>
        <w:pStyle w:val="ListParagraph"/>
        <w:numPr>
          <w:ilvl w:val="0"/>
          <w:numId w:val="51"/>
        </w:numPr>
        <w:shd w:val="clear" w:color="auto" w:fill="FFFFFF" w:themeFill="background1"/>
        <w:adjustRightInd w:val="0"/>
        <w:spacing w:before="120" w:line="240" w:lineRule="auto"/>
        <w:ind w:left="360"/>
        <w:contextualSpacing w:val="0"/>
        <w:jc w:val="both"/>
        <w:rPr>
          <w:rFonts w:cs="Arial"/>
          <w:szCs w:val="20"/>
          <w:lang w:val="en-AU"/>
        </w:rPr>
      </w:pPr>
      <w:r w:rsidRPr="004E0F7D">
        <w:rPr>
          <w:rFonts w:cs="Arial"/>
          <w:b/>
          <w:bCs/>
          <w:szCs w:val="20"/>
          <w:lang w:val="en-AU"/>
        </w:rPr>
        <w:t xml:space="preserve">Randall, C. </w:t>
      </w:r>
      <w:r w:rsidRPr="004E0F7D">
        <w:rPr>
          <w:rFonts w:cs="Arial"/>
          <w:bCs/>
          <w:szCs w:val="20"/>
          <w:lang w:val="en-AU"/>
        </w:rPr>
        <w:t xml:space="preserve">and Mitchell, R. D. (2007) </w:t>
      </w:r>
      <w:r w:rsidRPr="004E0F7D">
        <w:rPr>
          <w:rFonts w:cs="Arial"/>
          <w:szCs w:val="20"/>
          <w:lang w:val="en-AU"/>
        </w:rPr>
        <w:t xml:space="preserve">Wine tourism marketing networks: Application of Importance Performance Analysis. In Andreu, L., Gnoth, J. &amp; Kozak, M (eds.) </w:t>
      </w:r>
      <w:r w:rsidRPr="004E0F7D">
        <w:rPr>
          <w:rFonts w:cs="Arial"/>
          <w:i/>
          <w:szCs w:val="20"/>
          <w:lang w:val="en-AU"/>
        </w:rPr>
        <w:t>Proceedings of Advances in Tourism Marketing Conference, Valencia, Spain, September 10-12, 2007</w:t>
      </w:r>
      <w:r w:rsidRPr="004E0F7D">
        <w:rPr>
          <w:rFonts w:cs="Arial"/>
          <w:szCs w:val="20"/>
          <w:lang w:val="en-AU"/>
        </w:rPr>
        <w:t xml:space="preserve">. Publicacions de la Universitat de València, València. p. 64 </w:t>
      </w:r>
      <w:r w:rsidRPr="004E0F7D">
        <w:rPr>
          <w:rFonts w:cs="Arial"/>
          <w:b/>
          <w:szCs w:val="20"/>
          <w:lang w:val="en-AU"/>
        </w:rPr>
        <w:t xml:space="preserve">* </w:t>
      </w:r>
      <w:r w:rsidRPr="004E0F7D">
        <w:rPr>
          <w:rFonts w:cs="Arial"/>
          <w:b/>
          <w:i/>
          <w:szCs w:val="20"/>
          <w:lang w:val="en-AU"/>
        </w:rPr>
        <w:t>Acknowledged as</w:t>
      </w:r>
      <w:r w:rsidRPr="004E0F7D">
        <w:rPr>
          <w:rFonts w:cs="Arial"/>
          <w:b/>
          <w:szCs w:val="20"/>
          <w:lang w:val="en-AU"/>
        </w:rPr>
        <w:t xml:space="preserve"> </w:t>
      </w:r>
      <w:r w:rsidRPr="004E0F7D">
        <w:rPr>
          <w:rFonts w:cs="Arial"/>
          <w:b/>
          <w:i/>
          <w:szCs w:val="20"/>
          <w:lang w:val="en-AU"/>
        </w:rPr>
        <w:t>Top 10% of papers by editors</w:t>
      </w:r>
      <w:r w:rsidRPr="004E0F7D">
        <w:rPr>
          <w:rFonts w:cs="Arial"/>
          <w:i/>
          <w:szCs w:val="20"/>
          <w:lang w:val="en-AU"/>
        </w:rPr>
        <w:t>.</w:t>
      </w:r>
      <w:r w:rsidRPr="004E0F7D">
        <w:rPr>
          <w:rFonts w:cs="Arial"/>
          <w:szCs w:val="20"/>
          <w:lang w:val="en-AU"/>
        </w:rPr>
        <w:t xml:space="preserve"> </w:t>
      </w:r>
      <w:r w:rsidRPr="004E0F7D">
        <w:rPr>
          <w:rFonts w:cs="Arial"/>
          <w:bCs/>
          <w:szCs w:val="20"/>
          <w:lang w:val="en-AU"/>
        </w:rPr>
        <w:t xml:space="preserve">(Note: full paper refereed but only abstracts published – paper later published in </w:t>
      </w:r>
      <w:r w:rsidRPr="004E0F7D">
        <w:rPr>
          <w:rFonts w:cs="Arial"/>
          <w:bCs/>
          <w:i/>
          <w:szCs w:val="20"/>
          <w:lang w:val="en-AU"/>
        </w:rPr>
        <w:t xml:space="preserve">Tourism Recreation Research - </w:t>
      </w:r>
      <w:r w:rsidRPr="004E0F7D">
        <w:rPr>
          <w:rFonts w:cs="Arial"/>
          <w:bCs/>
          <w:szCs w:val="20"/>
          <w:lang w:val="en-AU"/>
        </w:rPr>
        <w:t>see above).</w:t>
      </w:r>
    </w:p>
    <w:p w14:paraId="403BCF30" w14:textId="77777777" w:rsidR="00392DD5" w:rsidRPr="004E0F7D" w:rsidRDefault="00392DD5" w:rsidP="008F297A">
      <w:pPr>
        <w:pStyle w:val="Reference"/>
        <w:numPr>
          <w:ilvl w:val="0"/>
          <w:numId w:val="51"/>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Hall, C. M. (2004) The Post-Visit Consumer Behaviour of New Zealand Winery Visitors. In </w:t>
      </w:r>
      <w:r w:rsidRPr="004E0F7D">
        <w:rPr>
          <w:rFonts w:ascii="Arial" w:hAnsi="Arial" w:cs="Arial"/>
          <w:i/>
          <w:iCs/>
          <w:sz w:val="20"/>
          <w:szCs w:val="20"/>
          <w:lang w:val="en-AU"/>
        </w:rPr>
        <w:t>Proceedings of The First International Wine Tourism Conference</w:t>
      </w:r>
      <w:r w:rsidRPr="004E0F7D">
        <w:rPr>
          <w:rFonts w:ascii="Arial" w:hAnsi="Arial" w:cs="Arial"/>
          <w:sz w:val="20"/>
          <w:szCs w:val="20"/>
          <w:lang w:val="en-AU"/>
        </w:rPr>
        <w:t>, Margaret River, 2-6 May 2004 (CDROM)</w:t>
      </w:r>
    </w:p>
    <w:p w14:paraId="51882AF2" w14:textId="77777777" w:rsidR="00392DD5" w:rsidRPr="004E0F7D" w:rsidRDefault="00392DD5" w:rsidP="008F297A">
      <w:pPr>
        <w:pStyle w:val="Reference"/>
        <w:numPr>
          <w:ilvl w:val="0"/>
          <w:numId w:val="51"/>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and Mitchell, R. D. (2004) ‘BMW Wine Marlborough 2003: A profile of visitors to New Zealand’s oldest wine festival.’ In Cooper, C., Arcodia, C., Soinet, D. and Whitford, M. (eds.) Creating Tourism Knowledge, 14th International Research Conference of the Council for Australian University Tourism and Hospitality Education, 10-13 February. School of Tourism and Leisure Management, University of Queensland Brisbane. (CDROM)</w:t>
      </w:r>
    </w:p>
    <w:p w14:paraId="6FE45CD4" w14:textId="77777777" w:rsidR="00392DD5" w:rsidRPr="004E0F7D" w:rsidRDefault="00392DD5" w:rsidP="008F297A">
      <w:pPr>
        <w:pStyle w:val="Reference"/>
        <w:numPr>
          <w:ilvl w:val="0"/>
          <w:numId w:val="51"/>
        </w:numPr>
        <w:spacing w:before="120" w:after="0"/>
        <w:ind w:left="360"/>
        <w:rPr>
          <w:rFonts w:ascii="Arial" w:hAnsi="Arial" w:cs="Arial"/>
          <w:sz w:val="20"/>
          <w:szCs w:val="20"/>
          <w:lang w:val="en-AU"/>
        </w:rPr>
      </w:pPr>
      <w:r w:rsidRPr="004E0F7D">
        <w:rPr>
          <w:rFonts w:ascii="Arial" w:hAnsi="Arial" w:cs="Arial"/>
          <w:b/>
          <w:bCs/>
          <w:sz w:val="20"/>
          <w:szCs w:val="20"/>
          <w:lang w:val="en-AU"/>
        </w:rPr>
        <w:t>Treloar, P. J.,</w:t>
      </w:r>
      <w:r w:rsidRPr="004E0F7D">
        <w:rPr>
          <w:rFonts w:ascii="Arial" w:hAnsi="Arial" w:cs="Arial"/>
          <w:sz w:val="20"/>
          <w:szCs w:val="20"/>
          <w:lang w:val="en-AU"/>
        </w:rPr>
        <w:t xml:space="preserve"> Hall, C. M. and Mitchell, R. D. (2004) ‘Wine tourism and the Generation Y Market: any possibilities?’ In Cooper, C., Arcodia, C., Soinet, D. and Whitford, M. (eds.) Creating Tourism Knowledge, 14th International Research Conference of the Council for Australian University Tourism and Hospitality Education, 10-13 February. School of Tourism and Leisure Management, University of Queensland Brisbane. (CDROM) </w:t>
      </w:r>
      <w:r w:rsidRPr="004E0F7D">
        <w:rPr>
          <w:rFonts w:ascii="Arial" w:hAnsi="Arial" w:cs="Arial"/>
          <w:b/>
          <w:iCs/>
          <w:sz w:val="20"/>
          <w:szCs w:val="20"/>
          <w:lang w:val="en-AU"/>
        </w:rPr>
        <w:t>(Best International Paper Award)</w:t>
      </w:r>
      <w:r w:rsidRPr="004E0F7D">
        <w:rPr>
          <w:rFonts w:ascii="Arial" w:hAnsi="Arial" w:cs="Arial"/>
          <w:i/>
          <w:iCs/>
          <w:sz w:val="20"/>
          <w:szCs w:val="20"/>
          <w:lang w:val="en-AU"/>
        </w:rPr>
        <w:t>.</w:t>
      </w:r>
    </w:p>
    <w:p w14:paraId="26CA25D5" w14:textId="77777777" w:rsidR="00392DD5" w:rsidRPr="004E0F7D" w:rsidRDefault="00392DD5" w:rsidP="008F297A">
      <w:pPr>
        <w:pStyle w:val="Reference"/>
        <w:numPr>
          <w:ilvl w:val="0"/>
          <w:numId w:val="51"/>
        </w:numPr>
        <w:spacing w:before="120" w:after="0"/>
        <w:ind w:left="360"/>
        <w:rPr>
          <w:rFonts w:ascii="Arial" w:hAnsi="Arial" w:cs="Arial"/>
          <w:sz w:val="20"/>
          <w:szCs w:val="20"/>
          <w:lang w:val="en-AU"/>
        </w:rPr>
      </w:pPr>
      <w:r w:rsidRPr="004E0F7D">
        <w:rPr>
          <w:rFonts w:ascii="Arial" w:hAnsi="Arial" w:cs="Arial"/>
          <w:b/>
          <w:bCs/>
          <w:sz w:val="20"/>
          <w:szCs w:val="20"/>
          <w:lang w:val="en-AU"/>
        </w:rPr>
        <w:t>Mitchell, R.</w:t>
      </w:r>
      <w:r w:rsidRPr="004E0F7D">
        <w:rPr>
          <w:rFonts w:ascii="Arial" w:hAnsi="Arial" w:cs="Arial"/>
          <w:sz w:val="20"/>
          <w:szCs w:val="20"/>
          <w:lang w:val="en-AU"/>
        </w:rPr>
        <w:t xml:space="preserve"> and Hall, C. M. (2003) ‘Beyond the limit of the cellar door: an exploration of the post-visit behaviour of New Zealand winery visitors.’ in </w:t>
      </w:r>
      <w:r w:rsidRPr="004E0F7D">
        <w:rPr>
          <w:rFonts w:ascii="Arial" w:hAnsi="Arial" w:cs="Arial"/>
          <w:i/>
          <w:iCs/>
          <w:sz w:val="20"/>
          <w:szCs w:val="20"/>
          <w:lang w:val="en-AU"/>
        </w:rPr>
        <w:t>Proceedings of Taking Tourism to the Limit.</w:t>
      </w:r>
      <w:r w:rsidRPr="004E0F7D">
        <w:rPr>
          <w:rFonts w:ascii="Arial" w:hAnsi="Arial" w:cs="Arial"/>
          <w:sz w:val="20"/>
          <w:szCs w:val="20"/>
          <w:lang w:val="en-AU"/>
        </w:rPr>
        <w:t xml:space="preserve"> December 8-11 Waikato University. (CD-ROM)</w:t>
      </w:r>
    </w:p>
    <w:p w14:paraId="341A16C0" w14:textId="77777777" w:rsidR="00392DD5" w:rsidRPr="004E0F7D" w:rsidRDefault="00392DD5" w:rsidP="008F297A">
      <w:pPr>
        <w:pStyle w:val="Reference"/>
        <w:numPr>
          <w:ilvl w:val="0"/>
          <w:numId w:val="51"/>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(2002) ‘The Generation Game: Generation X and Baby Boomer Wine Tourism In </w:t>
      </w:r>
      <w:r w:rsidRPr="004E0F7D">
        <w:rPr>
          <w:rFonts w:ascii="Arial" w:hAnsi="Arial" w:cs="Arial"/>
          <w:i/>
          <w:iCs/>
          <w:sz w:val="20"/>
          <w:szCs w:val="20"/>
          <w:lang w:val="en-AU"/>
        </w:rPr>
        <w:t>Proceedings of New Zealand Tourism and Hospitality Research Conference</w:t>
      </w:r>
      <w:r w:rsidRPr="004E0F7D">
        <w:rPr>
          <w:rFonts w:ascii="Arial" w:hAnsi="Arial" w:cs="Arial"/>
          <w:sz w:val="20"/>
          <w:szCs w:val="20"/>
          <w:lang w:val="en-AU"/>
        </w:rPr>
        <w:t>, Rotorua, 3-5 December 2002. Croy, G. (ed.) Waiariki Institute of Technology, Rotorua. p.115-127.</w:t>
      </w:r>
    </w:p>
    <w:p w14:paraId="67E78A55" w14:textId="77777777" w:rsidR="00392DD5" w:rsidRPr="004E0F7D" w:rsidRDefault="00392DD5" w:rsidP="008F297A">
      <w:pPr>
        <w:pStyle w:val="Reference"/>
        <w:numPr>
          <w:ilvl w:val="0"/>
          <w:numId w:val="51"/>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Hall, C. M. (2000) ‘Touristic Terroir: The importance of region in the wine tourism experience.’ In </w:t>
      </w:r>
      <w:r w:rsidRPr="004E0F7D">
        <w:rPr>
          <w:rFonts w:ascii="Arial" w:hAnsi="Arial" w:cs="Arial"/>
          <w:i/>
          <w:iCs/>
          <w:sz w:val="20"/>
          <w:szCs w:val="20"/>
          <w:lang w:val="en-AU"/>
        </w:rPr>
        <w:t>Proceedings of Agritourism and Rural Tourism. A key option for Rural Integrated and Sustainable Development, 21-22 September 2000, University of Perugia, Italy</w:t>
      </w:r>
      <w:r w:rsidRPr="004E0F7D">
        <w:rPr>
          <w:rFonts w:ascii="Arial" w:hAnsi="Arial" w:cs="Arial"/>
          <w:sz w:val="20"/>
          <w:szCs w:val="20"/>
          <w:lang w:val="en-AU"/>
        </w:rPr>
        <w:t>. (CD-ROM)</w:t>
      </w:r>
    </w:p>
    <w:p w14:paraId="38B2BCC4" w14:textId="77777777" w:rsidR="00392DD5" w:rsidRPr="004E0F7D" w:rsidRDefault="00392DD5" w:rsidP="008F297A">
      <w:pPr>
        <w:pStyle w:val="Reference"/>
        <w:numPr>
          <w:ilvl w:val="0"/>
          <w:numId w:val="51"/>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(1999) ‘“I hated Mondays…”: An investigation of the visitor experience at the Otago Settlers Museum.’ In R. D. Mitchell, B.W. Ritchie, M.A. Thyne &amp; A.M. Carr (Eds.) </w:t>
      </w:r>
      <w:r w:rsidRPr="004E0F7D">
        <w:rPr>
          <w:rFonts w:ascii="Arial" w:hAnsi="Arial" w:cs="Arial"/>
          <w:i/>
          <w:iCs/>
          <w:sz w:val="20"/>
          <w:szCs w:val="20"/>
          <w:lang w:val="en-AU"/>
        </w:rPr>
        <w:t xml:space="preserve">Proceedings of Second National Tourism Students’ Conference: Tourism in the Pacific Rim: Past, present and future, 21-22 August 1998. </w:t>
      </w:r>
      <w:r w:rsidRPr="004E0F7D">
        <w:rPr>
          <w:rFonts w:ascii="Arial" w:hAnsi="Arial" w:cs="Arial"/>
          <w:sz w:val="20"/>
          <w:szCs w:val="20"/>
          <w:lang w:val="en-AU"/>
        </w:rPr>
        <w:t>University of Otago, Dunedin, Tourism Club. p.71-79.</w:t>
      </w:r>
    </w:p>
    <w:p w14:paraId="3C007588" w14:textId="77777777" w:rsidR="00392DD5" w:rsidRPr="004E0F7D" w:rsidRDefault="00392DD5" w:rsidP="008F297A">
      <w:pPr>
        <w:pStyle w:val="Reference"/>
        <w:numPr>
          <w:ilvl w:val="0"/>
          <w:numId w:val="51"/>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(1997) ‘Travelling through our mind: an exploration of the role of learning and interpretation in tourism.’ In G. Kearsley &amp; J. Higham (Eds.),</w:t>
      </w:r>
      <w:r w:rsidRPr="004E0F7D">
        <w:rPr>
          <w:rFonts w:ascii="Arial" w:hAnsi="Arial" w:cs="Arial"/>
          <w:i/>
          <w:iCs/>
          <w:sz w:val="20"/>
          <w:szCs w:val="20"/>
          <w:lang w:val="en-AU"/>
        </w:rPr>
        <w:t xml:space="preserve"> Proceedings of Trails, Tourism and Regional Development</w:t>
      </w:r>
      <w:r w:rsidRPr="004E0F7D">
        <w:rPr>
          <w:rFonts w:ascii="Arial" w:hAnsi="Arial" w:cs="Arial"/>
          <w:sz w:val="20"/>
          <w:szCs w:val="20"/>
          <w:lang w:val="en-AU"/>
        </w:rPr>
        <w:t xml:space="preserve">, </w:t>
      </w:r>
      <w:r w:rsidRPr="004E0F7D">
        <w:rPr>
          <w:rFonts w:ascii="Arial" w:hAnsi="Arial" w:cs="Arial"/>
          <w:i/>
          <w:iCs/>
          <w:sz w:val="20"/>
          <w:szCs w:val="20"/>
          <w:lang w:val="en-AU"/>
        </w:rPr>
        <w:t>Cromwell, New Zealand, 2-5 December 1997</w:t>
      </w:r>
      <w:r w:rsidRPr="004E0F7D">
        <w:rPr>
          <w:rFonts w:ascii="Arial" w:hAnsi="Arial" w:cs="Arial"/>
          <w:sz w:val="20"/>
          <w:szCs w:val="20"/>
          <w:lang w:val="en-AU"/>
        </w:rPr>
        <w:t xml:space="preserve"> Centre for Tourism, University of Otago, Dunedin. p.237-250. </w:t>
      </w:r>
    </w:p>
    <w:p w14:paraId="78A9C36F" w14:textId="77777777" w:rsidR="00392DD5" w:rsidRPr="004E0F7D" w:rsidRDefault="00392DD5" w:rsidP="008F297A">
      <w:pPr>
        <w:pStyle w:val="Reference"/>
        <w:numPr>
          <w:ilvl w:val="0"/>
          <w:numId w:val="51"/>
        </w:numPr>
        <w:spacing w:before="120" w:after="0"/>
        <w:ind w:left="360"/>
        <w:rPr>
          <w:rFonts w:ascii="Arial" w:hAnsi="Arial" w:cs="Arial"/>
          <w:sz w:val="20"/>
          <w:szCs w:val="20"/>
          <w:lang w:val="en-AU"/>
        </w:rPr>
      </w:pPr>
      <w:r w:rsidRPr="004E0F7D">
        <w:rPr>
          <w:rFonts w:ascii="Arial" w:hAnsi="Arial" w:cs="Arial"/>
          <w:b/>
          <w:bCs/>
          <w:sz w:val="20"/>
          <w:szCs w:val="20"/>
          <w:lang w:val="en-AU"/>
        </w:rPr>
        <w:lastRenderedPageBreak/>
        <w:t>Mitchell, R. D.</w:t>
      </w:r>
      <w:r w:rsidRPr="004E0F7D">
        <w:rPr>
          <w:rFonts w:ascii="Arial" w:hAnsi="Arial" w:cs="Arial"/>
          <w:sz w:val="20"/>
          <w:szCs w:val="20"/>
          <w:lang w:val="en-AU"/>
        </w:rPr>
        <w:t xml:space="preserve"> (1997) ‘Method in the madness: qualitative methods in motivation, experience, tourist interpretation and learning.’ In G.R. Johnson (Ed.), </w:t>
      </w:r>
      <w:r w:rsidRPr="004E0F7D">
        <w:rPr>
          <w:rFonts w:ascii="Arial" w:hAnsi="Arial" w:cs="Arial"/>
          <w:i/>
          <w:iCs/>
          <w:sz w:val="20"/>
          <w:szCs w:val="20"/>
          <w:lang w:val="en-AU"/>
        </w:rPr>
        <w:t>Quality Tourism: Beyond the Masses. Proceedings of the First National Tourism Students' Conference</w:t>
      </w:r>
      <w:r w:rsidRPr="004E0F7D">
        <w:rPr>
          <w:rFonts w:ascii="Arial" w:hAnsi="Arial" w:cs="Arial"/>
          <w:sz w:val="20"/>
          <w:szCs w:val="20"/>
          <w:lang w:val="en-AU"/>
        </w:rPr>
        <w:t xml:space="preserve">, </w:t>
      </w:r>
      <w:r w:rsidRPr="004E0F7D">
        <w:rPr>
          <w:rFonts w:ascii="Arial" w:hAnsi="Arial" w:cs="Arial"/>
          <w:i/>
          <w:iCs/>
          <w:sz w:val="20"/>
          <w:szCs w:val="20"/>
          <w:lang w:val="en-AU"/>
        </w:rPr>
        <w:t>Dunedin, New Zealand, September 26-27 1997.</w:t>
      </w:r>
      <w:r w:rsidRPr="004E0F7D">
        <w:rPr>
          <w:rFonts w:ascii="Arial" w:hAnsi="Arial" w:cs="Arial"/>
          <w:sz w:val="20"/>
          <w:szCs w:val="20"/>
          <w:lang w:val="en-AU"/>
        </w:rPr>
        <w:t xml:space="preserve"> p.42-47. </w:t>
      </w:r>
    </w:p>
    <w:p w14:paraId="6B7C92D7" w14:textId="77777777" w:rsidR="00392DD5" w:rsidRPr="004E0F7D" w:rsidRDefault="00392DD5" w:rsidP="00392DD5">
      <w:pPr>
        <w:spacing w:before="120" w:line="240" w:lineRule="auto"/>
        <w:jc w:val="both"/>
        <w:rPr>
          <w:rFonts w:cs="Arial"/>
          <w:i/>
          <w:lang w:val="en-AU"/>
        </w:rPr>
      </w:pPr>
      <w:r w:rsidRPr="004E0F7D">
        <w:rPr>
          <w:rFonts w:cs="Arial"/>
          <w:i/>
          <w:lang w:val="en-AU"/>
        </w:rPr>
        <w:t>Other Significant Conference Involvement</w:t>
      </w:r>
    </w:p>
    <w:p w14:paraId="251A344C" w14:textId="77777777" w:rsidR="00392DD5" w:rsidRPr="004E0F7D" w:rsidRDefault="00392DD5" w:rsidP="008F297A">
      <w:pPr>
        <w:pStyle w:val="ListParagraph"/>
        <w:numPr>
          <w:ilvl w:val="0"/>
          <w:numId w:val="50"/>
        </w:numPr>
        <w:spacing w:before="120" w:line="240" w:lineRule="auto"/>
        <w:ind w:left="360"/>
        <w:contextualSpacing w:val="0"/>
        <w:jc w:val="both"/>
        <w:rPr>
          <w:rFonts w:cs="Arial"/>
          <w:szCs w:val="20"/>
          <w:lang w:val="en-AU"/>
        </w:rPr>
      </w:pPr>
      <w:r w:rsidRPr="004E0F7D">
        <w:rPr>
          <w:rFonts w:cs="Arial"/>
          <w:szCs w:val="20"/>
          <w:lang w:val="en-AU"/>
        </w:rPr>
        <w:t xml:space="preserve">Woodhouse, A. and </w:t>
      </w:r>
      <w:r w:rsidRPr="004E0F7D">
        <w:rPr>
          <w:rFonts w:cs="Arial"/>
          <w:b/>
          <w:szCs w:val="20"/>
          <w:lang w:val="en-AU"/>
        </w:rPr>
        <w:t>Mitchell, R.</w:t>
      </w:r>
      <w:r w:rsidRPr="004E0F7D">
        <w:rPr>
          <w:rFonts w:cs="Arial"/>
          <w:szCs w:val="20"/>
          <w:lang w:val="en-AU"/>
        </w:rPr>
        <w:t xml:space="preserve"> (2014) </w:t>
      </w:r>
      <w:r w:rsidRPr="004E0F7D">
        <w:rPr>
          <w:rFonts w:cs="Arial"/>
          <w:szCs w:val="20"/>
        </w:rPr>
        <w:t xml:space="preserve">Culinary Education: The Missing Piece of the Puzzle, 4 May 2015, </w:t>
      </w:r>
      <w:r w:rsidRPr="004E0F7D">
        <w:rPr>
          <w:rFonts w:cs="Arial"/>
          <w:i/>
          <w:szCs w:val="20"/>
        </w:rPr>
        <w:t>ConversatioNZ</w:t>
      </w:r>
      <w:r w:rsidRPr="004E0F7D">
        <w:rPr>
          <w:rFonts w:cs="Arial"/>
          <w:szCs w:val="20"/>
        </w:rPr>
        <w:t>, Christchurch, New Zealand. (</w:t>
      </w:r>
      <w:r w:rsidRPr="004E0F7D">
        <w:rPr>
          <w:rFonts w:cs="Arial"/>
          <w:b/>
          <w:szCs w:val="20"/>
        </w:rPr>
        <w:t>Invited speaker</w:t>
      </w:r>
      <w:r w:rsidRPr="004E0F7D">
        <w:rPr>
          <w:rFonts w:cs="Arial"/>
          <w:szCs w:val="20"/>
        </w:rPr>
        <w:t>)</w:t>
      </w:r>
    </w:p>
    <w:p w14:paraId="79551A8D" w14:textId="77777777" w:rsidR="00392DD5" w:rsidRPr="004E0F7D" w:rsidRDefault="00392DD5" w:rsidP="008F297A">
      <w:pPr>
        <w:pStyle w:val="ListParagraph"/>
        <w:numPr>
          <w:ilvl w:val="0"/>
          <w:numId w:val="50"/>
        </w:numPr>
        <w:spacing w:before="120" w:line="240" w:lineRule="auto"/>
        <w:ind w:left="360"/>
        <w:contextualSpacing w:val="0"/>
        <w:jc w:val="both"/>
        <w:rPr>
          <w:rFonts w:cs="Arial"/>
          <w:szCs w:val="20"/>
          <w:lang w:val="en-AU"/>
        </w:rPr>
      </w:pPr>
      <w:r w:rsidRPr="004E0F7D">
        <w:rPr>
          <w:rFonts w:cs="Arial"/>
          <w:szCs w:val="20"/>
          <w:lang w:val="en-AU"/>
        </w:rPr>
        <w:t xml:space="preserve">Mitchell, R. D. (2014) </w:t>
      </w:r>
      <w:r w:rsidRPr="004E0F7D">
        <w:rPr>
          <w:rFonts w:cs="Arial"/>
          <w:i/>
          <w:szCs w:val="20"/>
          <w:lang w:val="en-AU"/>
        </w:rPr>
        <w:t>Opening Address: International Food Design Experience (Conference and Studio)</w:t>
      </w:r>
      <w:r w:rsidRPr="004E0F7D">
        <w:rPr>
          <w:rFonts w:cs="Arial"/>
          <w:szCs w:val="20"/>
          <w:lang w:val="en-AU"/>
        </w:rPr>
        <w:t>, 2-4 July 2014, Dunedin, New Zealand. Otago Polytechnic, Dunedin</w:t>
      </w:r>
    </w:p>
    <w:p w14:paraId="50E89659" w14:textId="77777777" w:rsidR="00392DD5" w:rsidRPr="004E0F7D" w:rsidRDefault="00392DD5" w:rsidP="008F297A">
      <w:pPr>
        <w:pStyle w:val="ListParagraph"/>
        <w:numPr>
          <w:ilvl w:val="0"/>
          <w:numId w:val="50"/>
        </w:numPr>
        <w:spacing w:before="120" w:line="240" w:lineRule="auto"/>
        <w:ind w:left="360"/>
        <w:contextualSpacing w:val="0"/>
        <w:jc w:val="both"/>
        <w:rPr>
          <w:rFonts w:cs="Arial"/>
          <w:szCs w:val="20"/>
          <w:lang w:val="en-AU"/>
        </w:rPr>
      </w:pPr>
      <w:r w:rsidRPr="004E0F7D">
        <w:rPr>
          <w:rFonts w:cs="Arial"/>
          <w:b/>
          <w:szCs w:val="20"/>
          <w:lang w:val="en-AU"/>
        </w:rPr>
        <w:t>Mitchell, R. D.</w:t>
      </w:r>
      <w:r w:rsidRPr="004E0F7D">
        <w:rPr>
          <w:rFonts w:cs="Arial"/>
          <w:szCs w:val="20"/>
          <w:lang w:val="en-AU"/>
        </w:rPr>
        <w:t xml:space="preserve"> (with Charters, S.) (2010) Looking at things Sideways: knowing &amp; engaging your visitor. </w:t>
      </w:r>
      <w:r w:rsidRPr="004E0F7D">
        <w:rPr>
          <w:rFonts w:cs="Arial"/>
          <w:i/>
          <w:szCs w:val="20"/>
          <w:lang w:val="en-AU"/>
        </w:rPr>
        <w:t>Bragato 2010, Blenheim, 26-28 August 2010</w:t>
      </w:r>
      <w:r w:rsidRPr="004E0F7D">
        <w:rPr>
          <w:rFonts w:cs="Arial"/>
          <w:szCs w:val="20"/>
          <w:lang w:val="en-AU"/>
        </w:rPr>
        <w:t>. (</w:t>
      </w:r>
      <w:r w:rsidRPr="004E0F7D">
        <w:rPr>
          <w:rFonts w:cs="Arial"/>
          <w:b/>
          <w:szCs w:val="20"/>
          <w:lang w:val="en-AU"/>
        </w:rPr>
        <w:t>Invited speaker</w:t>
      </w:r>
      <w:r w:rsidRPr="004E0F7D">
        <w:rPr>
          <w:rFonts w:cs="Arial"/>
          <w:szCs w:val="20"/>
          <w:lang w:val="en-AU"/>
        </w:rPr>
        <w:t>).</w:t>
      </w:r>
    </w:p>
    <w:p w14:paraId="05DCA93B" w14:textId="77777777" w:rsidR="00392DD5" w:rsidRPr="004E0F7D" w:rsidRDefault="00392DD5" w:rsidP="008F297A">
      <w:pPr>
        <w:pStyle w:val="ListParagraph"/>
        <w:numPr>
          <w:ilvl w:val="0"/>
          <w:numId w:val="50"/>
        </w:numPr>
        <w:spacing w:before="120" w:line="240" w:lineRule="auto"/>
        <w:ind w:left="360"/>
        <w:contextualSpacing w:val="0"/>
        <w:jc w:val="both"/>
        <w:rPr>
          <w:rFonts w:cs="Arial"/>
          <w:szCs w:val="20"/>
          <w:lang w:val="en-AU"/>
        </w:rPr>
      </w:pPr>
      <w:r w:rsidRPr="004E0F7D">
        <w:rPr>
          <w:rFonts w:cs="Arial"/>
          <w:b/>
          <w:szCs w:val="20"/>
          <w:lang w:val="en-AU"/>
        </w:rPr>
        <w:t>Mitchell, R. D.</w:t>
      </w:r>
      <w:r w:rsidRPr="004E0F7D">
        <w:rPr>
          <w:rFonts w:cs="Arial"/>
          <w:szCs w:val="20"/>
          <w:lang w:val="en-AU"/>
        </w:rPr>
        <w:t xml:space="preserve"> and Fountain, J. (2010) Focus on the Local: Wine, Tourism and the Value of Local. </w:t>
      </w:r>
      <w:r w:rsidRPr="004E0F7D">
        <w:rPr>
          <w:rFonts w:cs="Arial"/>
          <w:i/>
          <w:szCs w:val="20"/>
          <w:lang w:val="en-AU"/>
        </w:rPr>
        <w:t>Wine Discovery New Zealand 2010, Great Wine Capitals Global Network International Conference, Christchurch, 31 October – 4 November 2010</w:t>
      </w:r>
      <w:r w:rsidRPr="004E0F7D">
        <w:rPr>
          <w:rFonts w:cs="Arial"/>
          <w:szCs w:val="20"/>
          <w:lang w:val="en-AU"/>
        </w:rPr>
        <w:t>. (</w:t>
      </w:r>
      <w:r w:rsidRPr="004E0F7D">
        <w:rPr>
          <w:rFonts w:cs="Arial"/>
          <w:b/>
          <w:szCs w:val="20"/>
          <w:lang w:val="en-AU"/>
        </w:rPr>
        <w:t>Invited speaker</w:t>
      </w:r>
      <w:r w:rsidRPr="004E0F7D">
        <w:rPr>
          <w:rFonts w:cs="Arial"/>
          <w:szCs w:val="20"/>
          <w:lang w:val="en-AU"/>
        </w:rPr>
        <w:t>)</w:t>
      </w:r>
    </w:p>
    <w:p w14:paraId="7D54E830" w14:textId="77777777" w:rsidR="00392DD5" w:rsidRPr="004E0F7D" w:rsidRDefault="00392DD5" w:rsidP="008F297A">
      <w:pPr>
        <w:pStyle w:val="ListParagraph"/>
        <w:numPr>
          <w:ilvl w:val="0"/>
          <w:numId w:val="50"/>
        </w:numPr>
        <w:spacing w:before="120" w:line="240" w:lineRule="auto"/>
        <w:ind w:left="360"/>
        <w:contextualSpacing w:val="0"/>
        <w:jc w:val="both"/>
        <w:rPr>
          <w:rFonts w:cs="Arial"/>
          <w:szCs w:val="20"/>
          <w:lang w:val="en-AU"/>
        </w:rPr>
      </w:pPr>
      <w:bookmarkStart w:id="358" w:name="OLE_LINK9"/>
      <w:bookmarkStart w:id="359" w:name="OLE_LINK10"/>
      <w:bookmarkEnd w:id="358"/>
      <w:r w:rsidRPr="004E0F7D">
        <w:rPr>
          <w:rFonts w:cs="Arial"/>
          <w:b/>
          <w:szCs w:val="20"/>
          <w:lang w:val="en-AU"/>
        </w:rPr>
        <w:t>Mitchell, R. D.</w:t>
      </w:r>
      <w:r w:rsidRPr="004E0F7D">
        <w:rPr>
          <w:rFonts w:cs="Arial"/>
          <w:szCs w:val="20"/>
          <w:lang w:val="en-AU"/>
        </w:rPr>
        <w:t xml:space="preserve"> (with Charters, S.) (2010) Looking at things Sideways. </w:t>
      </w:r>
      <w:r w:rsidRPr="004E0F7D">
        <w:rPr>
          <w:rFonts w:cs="Arial"/>
          <w:i/>
          <w:szCs w:val="20"/>
          <w:lang w:val="en-AU"/>
        </w:rPr>
        <w:t>Adelaide Food Summit, National Wine Centre of Australia, Adelaide, 3 - 4 May, 2010.</w:t>
      </w:r>
      <w:r w:rsidRPr="004E0F7D">
        <w:rPr>
          <w:rFonts w:cs="Arial"/>
          <w:szCs w:val="20"/>
          <w:lang w:val="en-AU"/>
        </w:rPr>
        <w:t xml:space="preserve"> (</w:t>
      </w:r>
      <w:r w:rsidRPr="004E0F7D">
        <w:rPr>
          <w:rFonts w:cs="Arial"/>
          <w:b/>
          <w:szCs w:val="20"/>
          <w:lang w:val="en-AU"/>
        </w:rPr>
        <w:t xml:space="preserve">Invited </w:t>
      </w:r>
      <w:bookmarkEnd w:id="359"/>
      <w:r w:rsidRPr="004E0F7D">
        <w:rPr>
          <w:rFonts w:cs="Arial"/>
          <w:b/>
          <w:szCs w:val="20"/>
          <w:lang w:val="en-AU"/>
        </w:rPr>
        <w:t>presentation to media and government officials</w:t>
      </w:r>
      <w:r w:rsidRPr="004E0F7D">
        <w:rPr>
          <w:rFonts w:cs="Arial"/>
          <w:szCs w:val="20"/>
          <w:lang w:val="en-AU"/>
        </w:rPr>
        <w:t>).</w:t>
      </w:r>
    </w:p>
    <w:p w14:paraId="3D5C7CA3" w14:textId="77777777" w:rsidR="00392DD5" w:rsidRPr="004E0F7D" w:rsidRDefault="00392DD5" w:rsidP="008F297A">
      <w:pPr>
        <w:pStyle w:val="ListParagraph"/>
        <w:numPr>
          <w:ilvl w:val="0"/>
          <w:numId w:val="50"/>
        </w:numPr>
        <w:spacing w:before="120" w:line="240" w:lineRule="auto"/>
        <w:ind w:left="360"/>
        <w:contextualSpacing w:val="0"/>
        <w:jc w:val="both"/>
        <w:rPr>
          <w:rFonts w:cs="Arial"/>
          <w:szCs w:val="20"/>
          <w:lang w:val="en-AU"/>
        </w:rPr>
      </w:pPr>
      <w:r w:rsidRPr="004E0F7D">
        <w:rPr>
          <w:rFonts w:cs="Arial"/>
          <w:b/>
          <w:szCs w:val="20"/>
          <w:lang w:val="en-AU"/>
        </w:rPr>
        <w:t>Mitchell, R. D.</w:t>
      </w:r>
      <w:r w:rsidRPr="004E0F7D">
        <w:rPr>
          <w:rFonts w:cs="Arial"/>
          <w:szCs w:val="20"/>
          <w:lang w:val="en-AU"/>
        </w:rPr>
        <w:t xml:space="preserve"> (with Charters, S.) (2010) Looking at things Sideways: Uncut. </w:t>
      </w:r>
      <w:r w:rsidRPr="004E0F7D">
        <w:rPr>
          <w:rFonts w:cs="Arial"/>
          <w:i/>
          <w:szCs w:val="20"/>
          <w:lang w:val="en-AU"/>
        </w:rPr>
        <w:t>Adelaide Food Summit, National Wine Centre of Australia, Adelaide, 3 - 4 May, 2010</w:t>
      </w:r>
      <w:r w:rsidRPr="004E0F7D">
        <w:rPr>
          <w:rFonts w:cs="Arial"/>
          <w:szCs w:val="20"/>
          <w:lang w:val="en-AU"/>
        </w:rPr>
        <w:t>. (</w:t>
      </w:r>
      <w:r w:rsidRPr="004E0F7D">
        <w:rPr>
          <w:rFonts w:cs="Arial"/>
          <w:b/>
          <w:szCs w:val="20"/>
          <w:lang w:val="en-AU"/>
        </w:rPr>
        <w:t>Invited presentation to industry representatives</w:t>
      </w:r>
      <w:r w:rsidRPr="004E0F7D">
        <w:rPr>
          <w:rFonts w:cs="Arial"/>
          <w:szCs w:val="20"/>
          <w:lang w:val="en-AU"/>
        </w:rPr>
        <w:t>).</w:t>
      </w:r>
    </w:p>
    <w:p w14:paraId="20265527" w14:textId="77777777" w:rsidR="00392DD5" w:rsidRPr="004E0F7D" w:rsidRDefault="00392DD5" w:rsidP="008F297A">
      <w:pPr>
        <w:pStyle w:val="ListParagraph"/>
        <w:numPr>
          <w:ilvl w:val="0"/>
          <w:numId w:val="50"/>
        </w:numPr>
        <w:spacing w:before="120" w:line="240" w:lineRule="auto"/>
        <w:ind w:left="360"/>
        <w:contextualSpacing w:val="0"/>
        <w:jc w:val="both"/>
        <w:rPr>
          <w:rFonts w:cs="Arial"/>
          <w:szCs w:val="20"/>
          <w:lang w:val="en-AU"/>
        </w:rPr>
      </w:pPr>
      <w:r w:rsidRPr="004E0F7D">
        <w:rPr>
          <w:rFonts w:cs="Arial"/>
          <w:b/>
          <w:szCs w:val="20"/>
          <w:lang w:val="en-AU"/>
        </w:rPr>
        <w:t>Boluk, K.,</w:t>
      </w:r>
      <w:r w:rsidRPr="004E0F7D">
        <w:rPr>
          <w:rFonts w:cs="Arial"/>
          <w:szCs w:val="20"/>
          <w:lang w:val="en-AU"/>
        </w:rPr>
        <w:t xml:space="preserve"> Lovelock, B. and Mitchell, R. (2009) Fair Trade Tourism South Africa: A progressive approach to sustainable tourism? </w:t>
      </w:r>
      <w:r w:rsidRPr="004E0F7D">
        <w:rPr>
          <w:rFonts w:cs="Arial"/>
          <w:i/>
          <w:szCs w:val="20"/>
          <w:lang w:val="en-AU"/>
        </w:rPr>
        <w:t>ATLAS Africa, University Of Botswana, Gaborone, Botswana, 1-3 July, 2009.</w:t>
      </w:r>
      <w:r w:rsidRPr="004E0F7D">
        <w:rPr>
          <w:rFonts w:cs="Arial"/>
          <w:szCs w:val="20"/>
          <w:lang w:val="en-AU"/>
        </w:rPr>
        <w:t xml:space="preserve"> (Abstract only – CD-ROM)</w:t>
      </w:r>
    </w:p>
    <w:p w14:paraId="799D8E22" w14:textId="77777777" w:rsidR="00392DD5" w:rsidRPr="004E0F7D" w:rsidRDefault="00392DD5" w:rsidP="008F297A">
      <w:pPr>
        <w:pStyle w:val="ListParagraph"/>
        <w:numPr>
          <w:ilvl w:val="0"/>
          <w:numId w:val="50"/>
        </w:numPr>
        <w:shd w:val="clear" w:color="auto" w:fill="FFFFFF" w:themeFill="background1"/>
        <w:spacing w:before="120" w:line="240" w:lineRule="auto"/>
        <w:ind w:left="360"/>
        <w:contextualSpacing w:val="0"/>
        <w:jc w:val="both"/>
        <w:rPr>
          <w:rFonts w:cs="Arial"/>
          <w:szCs w:val="20"/>
          <w:lang w:val="en-AU"/>
        </w:rPr>
      </w:pPr>
      <w:r w:rsidRPr="004E0F7D">
        <w:rPr>
          <w:rFonts w:cs="Arial"/>
          <w:b/>
          <w:szCs w:val="20"/>
          <w:lang w:val="en-AU"/>
        </w:rPr>
        <w:t>Mitchell, R.</w:t>
      </w:r>
      <w:r w:rsidRPr="004E0F7D">
        <w:rPr>
          <w:rFonts w:cs="Arial"/>
          <w:szCs w:val="20"/>
          <w:lang w:val="en-AU"/>
        </w:rPr>
        <w:t xml:space="preserve"> and Nicholls, C. (2008) ‘Wine as fashion: can fashion theory inform wine business research?’</w:t>
      </w:r>
      <w:r w:rsidRPr="004E0F7D">
        <w:rPr>
          <w:rFonts w:cs="Arial"/>
          <w:i/>
          <w:szCs w:val="20"/>
          <w:lang w:val="en-AU"/>
        </w:rPr>
        <w:t xml:space="preserve"> 4th International Academy of Wine Business Research Conference, </w:t>
      </w:r>
      <w:r w:rsidRPr="004E0F7D">
        <w:rPr>
          <w:rFonts w:cs="Arial"/>
          <w:szCs w:val="20"/>
          <w:lang w:val="en-AU"/>
        </w:rPr>
        <w:t>Siena, 17-19 July, 2008. (Abstract only – CD-ROM)</w:t>
      </w:r>
    </w:p>
    <w:p w14:paraId="2C62ADCE" w14:textId="77777777" w:rsidR="00392DD5" w:rsidRPr="004E0F7D" w:rsidRDefault="00392DD5" w:rsidP="008F297A">
      <w:pPr>
        <w:pStyle w:val="Reference"/>
        <w:numPr>
          <w:ilvl w:val="0"/>
          <w:numId w:val="50"/>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and Charters, S. (2007). Unspoken Language of Wine. </w:t>
      </w:r>
      <w:r w:rsidRPr="004E0F7D">
        <w:rPr>
          <w:rFonts w:ascii="Arial" w:hAnsi="Arial" w:cs="Arial"/>
          <w:bCs/>
          <w:i/>
          <w:sz w:val="20"/>
          <w:szCs w:val="20"/>
          <w:lang w:val="en-AU"/>
        </w:rPr>
        <w:t>Integrative Session on the Language of Wine: Bacchus at Brock, The 3rd International Interdisciplinary Wine Conference, Brock University, Canada, 7-9 June 2007</w:t>
      </w:r>
      <w:r w:rsidRPr="004E0F7D">
        <w:rPr>
          <w:rFonts w:ascii="Arial" w:hAnsi="Arial" w:cs="Arial"/>
          <w:bCs/>
          <w:sz w:val="20"/>
          <w:szCs w:val="20"/>
          <w:lang w:val="en-AU"/>
        </w:rPr>
        <w:t>. Closing session of the conference. (Presentation only.)</w:t>
      </w:r>
    </w:p>
    <w:p w14:paraId="60B290A0" w14:textId="77777777" w:rsidR="00392DD5" w:rsidRPr="004E0F7D" w:rsidRDefault="00392DD5" w:rsidP="008F297A">
      <w:pPr>
        <w:pStyle w:val="Reference"/>
        <w:numPr>
          <w:ilvl w:val="0"/>
          <w:numId w:val="50"/>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(2007). Sacralization and Secular Pilgrimage of Winery Visitation. In </w:t>
      </w:r>
      <w:r w:rsidRPr="004E0F7D">
        <w:rPr>
          <w:rFonts w:ascii="Arial" w:hAnsi="Arial" w:cs="Arial"/>
          <w:bCs/>
          <w:i/>
          <w:sz w:val="20"/>
          <w:szCs w:val="20"/>
          <w:lang w:val="en-AU"/>
        </w:rPr>
        <w:t>Proceedings of Bacchus at Brock, The 3rd International Interdisciplinary Wine Conference, Brock University, Canada, 7-9 June 2007</w:t>
      </w:r>
      <w:r w:rsidRPr="004E0F7D">
        <w:rPr>
          <w:rFonts w:ascii="Arial" w:hAnsi="Arial" w:cs="Arial"/>
          <w:bCs/>
          <w:sz w:val="20"/>
          <w:szCs w:val="20"/>
          <w:lang w:val="en-AU"/>
        </w:rPr>
        <w:t>. CD-ROM (Abstract only).</w:t>
      </w:r>
    </w:p>
    <w:p w14:paraId="3D632D55" w14:textId="77777777" w:rsidR="00392DD5" w:rsidRPr="004E0F7D" w:rsidRDefault="00392DD5" w:rsidP="005369BA">
      <w:pPr>
        <w:pStyle w:val="Reference"/>
        <w:keepNext/>
        <w:keepLines/>
        <w:numPr>
          <w:ilvl w:val="0"/>
          <w:numId w:val="50"/>
        </w:numPr>
        <w:shd w:val="clear" w:color="auto" w:fill="FFFFFF" w:themeFill="background1"/>
        <w:spacing w:before="120" w:after="0"/>
        <w:ind w:left="357" w:hanging="357"/>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and </w:t>
      </w:r>
      <w:r w:rsidRPr="004E0F7D">
        <w:rPr>
          <w:rFonts w:ascii="Arial" w:hAnsi="Arial" w:cs="Arial"/>
          <w:b/>
          <w:bCs/>
          <w:sz w:val="20"/>
          <w:szCs w:val="20"/>
          <w:lang w:val="en-AU"/>
        </w:rPr>
        <w:t>Randall, C.</w:t>
      </w:r>
      <w:r w:rsidRPr="004E0F7D">
        <w:rPr>
          <w:rFonts w:ascii="Arial" w:hAnsi="Arial" w:cs="Arial"/>
          <w:bCs/>
          <w:sz w:val="20"/>
          <w:szCs w:val="20"/>
          <w:lang w:val="en-AU"/>
        </w:rPr>
        <w:t xml:space="preserve"> (2007). The Researcher’s Role in Development of Wine Tourism Networks. In </w:t>
      </w:r>
      <w:r w:rsidRPr="004E0F7D">
        <w:rPr>
          <w:rFonts w:ascii="Arial" w:hAnsi="Arial" w:cs="Arial"/>
          <w:bCs/>
          <w:i/>
          <w:sz w:val="20"/>
          <w:szCs w:val="20"/>
          <w:lang w:val="en-AU"/>
        </w:rPr>
        <w:t>Proceedings of Bacchus at Brock, The 3rd International Interdisciplinary Wine Conference, Brock University, Canada, 7-9 June 2007.</w:t>
      </w:r>
      <w:r w:rsidRPr="004E0F7D">
        <w:rPr>
          <w:rFonts w:ascii="Arial" w:hAnsi="Arial" w:cs="Arial"/>
          <w:bCs/>
          <w:sz w:val="20"/>
          <w:szCs w:val="20"/>
          <w:lang w:val="en-AU"/>
        </w:rPr>
        <w:t xml:space="preserve"> CD-ROM (Abstract only).</w:t>
      </w:r>
    </w:p>
    <w:p w14:paraId="20CEDC3D"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 xml:space="preserve">Mitchell, R. D. and Schreiber, C. </w:t>
      </w:r>
      <w:r w:rsidRPr="004E0F7D">
        <w:rPr>
          <w:rFonts w:ascii="Arial" w:hAnsi="Arial" w:cs="Arial"/>
          <w:sz w:val="20"/>
          <w:szCs w:val="20"/>
          <w:lang w:val="en-AU"/>
        </w:rPr>
        <w:t xml:space="preserve">(2006) Barriers to Vertical Integration between the Wine and Tourism Industries: The Case of Central Otago, New Zealand. In </w:t>
      </w:r>
      <w:r w:rsidRPr="004E0F7D">
        <w:rPr>
          <w:rFonts w:ascii="Arial" w:hAnsi="Arial" w:cs="Arial"/>
          <w:i/>
          <w:iCs/>
          <w:sz w:val="20"/>
          <w:szCs w:val="20"/>
          <w:lang w:val="en-AU"/>
        </w:rPr>
        <w:t>Proceedings of the Third International Wine Business Research Conference, Montpellier, 6-7-8 July 2006</w:t>
      </w:r>
      <w:r w:rsidRPr="004E0F7D">
        <w:rPr>
          <w:rFonts w:ascii="Arial" w:hAnsi="Arial" w:cs="Arial"/>
          <w:sz w:val="20"/>
          <w:szCs w:val="20"/>
          <w:lang w:val="en-AU"/>
        </w:rPr>
        <w:t xml:space="preserve"> (CD-ROM) – 18 page working paper</w:t>
      </w:r>
    </w:p>
    <w:p w14:paraId="3AE3D924" w14:textId="77777777" w:rsidR="00392DD5" w:rsidRPr="004E0F7D" w:rsidRDefault="00392DD5" w:rsidP="008F297A">
      <w:pPr>
        <w:pStyle w:val="NormalWeb"/>
        <w:numPr>
          <w:ilvl w:val="0"/>
          <w:numId w:val="50"/>
        </w:numPr>
        <w:spacing w:beforeLines="0" w:before="120" w:afterLines="0"/>
        <w:ind w:left="360"/>
        <w:jc w:val="both"/>
        <w:rPr>
          <w:rFonts w:ascii="Arial" w:hAnsi="Arial" w:cs="Arial"/>
          <w:iCs/>
        </w:rPr>
      </w:pPr>
      <w:r w:rsidRPr="004E0F7D">
        <w:rPr>
          <w:rFonts w:ascii="Arial" w:hAnsi="Arial" w:cs="Arial"/>
          <w:b/>
          <w:bCs/>
        </w:rPr>
        <w:t>Evans-Turner, T.</w:t>
      </w:r>
      <w:r w:rsidRPr="004E0F7D">
        <w:rPr>
          <w:rFonts w:ascii="Arial" w:hAnsi="Arial" w:cs="Arial"/>
        </w:rPr>
        <w:t xml:space="preserve"> and Mitchell, R. D. (2006). Qualitative Projective Methods and Holistic Components of Destination. Book of Abstracts, p.61. </w:t>
      </w:r>
      <w:r w:rsidRPr="004E0F7D">
        <w:rPr>
          <w:rFonts w:ascii="Arial" w:hAnsi="Arial" w:cs="Arial"/>
          <w:i/>
          <w:iCs/>
        </w:rPr>
        <w:t xml:space="preserve">Beyond Nature: New Zealand Tourism and Hospitality Research Conference Proceedings, 2006. </w:t>
      </w:r>
      <w:r w:rsidRPr="004E0F7D">
        <w:rPr>
          <w:rFonts w:ascii="Arial" w:hAnsi="Arial" w:cs="Arial"/>
        </w:rPr>
        <w:t>(CDRom) ISBN 978-0-473-12056-6</w:t>
      </w:r>
    </w:p>
    <w:p w14:paraId="520E10C5" w14:textId="77777777" w:rsidR="00392DD5" w:rsidRPr="004E0F7D" w:rsidRDefault="00392DD5" w:rsidP="008F297A">
      <w:pPr>
        <w:pStyle w:val="NormalWeb"/>
        <w:numPr>
          <w:ilvl w:val="0"/>
          <w:numId w:val="50"/>
        </w:numPr>
        <w:spacing w:beforeLines="0" w:before="120" w:afterLines="0"/>
        <w:ind w:left="360"/>
        <w:jc w:val="both"/>
        <w:rPr>
          <w:rFonts w:ascii="Arial" w:hAnsi="Arial" w:cs="Arial"/>
          <w:iCs/>
        </w:rPr>
      </w:pPr>
      <w:r w:rsidRPr="004E0F7D">
        <w:rPr>
          <w:rFonts w:ascii="Arial" w:hAnsi="Arial" w:cs="Arial"/>
          <w:b/>
          <w:bCs/>
        </w:rPr>
        <w:t>Wright, R.</w:t>
      </w:r>
      <w:r w:rsidRPr="004E0F7D">
        <w:rPr>
          <w:rFonts w:ascii="Arial" w:hAnsi="Arial" w:cs="Arial"/>
        </w:rPr>
        <w:t xml:space="preserve"> and Mitchell, R. D. (2006). Co-opetition Amongst Regional Tourism Organisations during the 2005 Lions Tour of New Zealand. Book of Abstracts, p.36. </w:t>
      </w:r>
      <w:r w:rsidRPr="004E0F7D">
        <w:rPr>
          <w:rFonts w:ascii="Arial" w:hAnsi="Arial" w:cs="Arial"/>
          <w:i/>
          <w:iCs/>
        </w:rPr>
        <w:t xml:space="preserve">Beyond Nature: New Zealand Tourism and Hospitality Research Conference Proceedings, 2006. </w:t>
      </w:r>
      <w:r w:rsidRPr="004E0F7D">
        <w:rPr>
          <w:rFonts w:ascii="Arial" w:hAnsi="Arial" w:cs="Arial"/>
        </w:rPr>
        <w:t>(CDRom) ISBN 978-0-473-12056-6</w:t>
      </w:r>
    </w:p>
    <w:p w14:paraId="00A6357B" w14:textId="77777777" w:rsidR="00392DD5" w:rsidRPr="004E0F7D" w:rsidRDefault="00392DD5" w:rsidP="008F297A">
      <w:pPr>
        <w:pStyle w:val="ListParagraph"/>
        <w:numPr>
          <w:ilvl w:val="0"/>
          <w:numId w:val="50"/>
        </w:numPr>
        <w:tabs>
          <w:tab w:val="left" w:pos="540"/>
        </w:tabs>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xml:space="preserve">, Christensen, D. &amp; Galloway, G. (2006).Wine clubs, wine tourists, enduring involvement and personality traits. In J. Carlsen (ed.) </w:t>
      </w:r>
      <w:r w:rsidRPr="004E0F7D">
        <w:rPr>
          <w:rFonts w:cs="Arial"/>
          <w:i/>
          <w:iCs/>
          <w:szCs w:val="20"/>
          <w:lang w:val="en-AU"/>
        </w:rPr>
        <w:t>World Wine and Travel Summit and Exhibition Academic Stream Proceedings</w:t>
      </w:r>
      <w:r w:rsidRPr="004E0F7D">
        <w:rPr>
          <w:rFonts w:cs="Arial"/>
          <w:szCs w:val="20"/>
          <w:lang w:val="en-AU"/>
        </w:rPr>
        <w:t>, Perth: Curtin University.</w:t>
      </w:r>
      <w:r w:rsidRPr="004E0F7D">
        <w:rPr>
          <w:rFonts w:cs="Arial"/>
          <w:i/>
          <w:iCs/>
          <w:szCs w:val="20"/>
          <w:lang w:val="en-AU"/>
        </w:rPr>
        <w:t xml:space="preserve"> </w:t>
      </w:r>
      <w:r w:rsidRPr="004E0F7D">
        <w:rPr>
          <w:rFonts w:cs="Arial"/>
          <w:szCs w:val="20"/>
          <w:lang w:val="en-AU"/>
        </w:rPr>
        <w:t xml:space="preserve">pp. 50. </w:t>
      </w:r>
    </w:p>
    <w:p w14:paraId="035E4FFB"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lastRenderedPageBreak/>
        <w:t xml:space="preserve">Mitchell, R. D., </w:t>
      </w:r>
      <w:r w:rsidRPr="004E0F7D">
        <w:rPr>
          <w:rFonts w:ascii="Arial" w:hAnsi="Arial" w:cs="Arial"/>
          <w:sz w:val="20"/>
          <w:szCs w:val="20"/>
          <w:lang w:val="en-AU"/>
        </w:rPr>
        <w:t xml:space="preserve">McCaw, C., Scott, D., Kean, M. and Findlay, M. (2005) ‘Using a Creative Virtual Environment in Tourism Education: The Creation of Hotel A.L.I.V.E.’ Working paper presented at </w:t>
      </w:r>
      <w:r w:rsidRPr="004E0F7D">
        <w:rPr>
          <w:rFonts w:ascii="Arial" w:hAnsi="Arial" w:cs="Arial"/>
          <w:i/>
          <w:iCs/>
          <w:sz w:val="20"/>
          <w:szCs w:val="20"/>
          <w:lang w:val="en-AU"/>
        </w:rPr>
        <w:t>Association for Tourism and Leisure Education (ATLAS) Conference (2005), Tourism, Creativity and Development</w:t>
      </w:r>
      <w:r w:rsidRPr="004E0F7D">
        <w:rPr>
          <w:rFonts w:ascii="Arial" w:hAnsi="Arial" w:cs="Arial"/>
          <w:sz w:val="20"/>
          <w:szCs w:val="20"/>
          <w:lang w:val="en-AU"/>
        </w:rPr>
        <w:t>, University of Barcelona, Catalonia, Spain, 2 - 4 November 2005</w:t>
      </w:r>
    </w:p>
    <w:p w14:paraId="542F0EAD"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 xml:space="preserve">Mitchell, R. D. </w:t>
      </w:r>
      <w:r w:rsidRPr="004E0F7D">
        <w:rPr>
          <w:rFonts w:ascii="Arial" w:hAnsi="Arial" w:cs="Arial"/>
          <w:sz w:val="20"/>
          <w:szCs w:val="20"/>
          <w:lang w:val="en-AU"/>
        </w:rPr>
        <w:t>and</w:t>
      </w:r>
      <w:r w:rsidRPr="004E0F7D">
        <w:rPr>
          <w:rFonts w:ascii="Arial" w:hAnsi="Arial" w:cs="Arial"/>
          <w:b/>
          <w:bCs/>
          <w:sz w:val="20"/>
          <w:szCs w:val="20"/>
          <w:lang w:val="en-AU"/>
        </w:rPr>
        <w:t xml:space="preserve"> </w:t>
      </w:r>
      <w:r w:rsidRPr="004E0F7D">
        <w:rPr>
          <w:rFonts w:ascii="Arial" w:hAnsi="Arial" w:cs="Arial"/>
          <w:sz w:val="20"/>
          <w:szCs w:val="20"/>
          <w:lang w:val="en-AU"/>
        </w:rPr>
        <w:t>Galloway, G.</w:t>
      </w:r>
      <w:r w:rsidRPr="004E0F7D">
        <w:rPr>
          <w:rFonts w:ascii="Arial" w:hAnsi="Arial" w:cs="Arial"/>
          <w:b/>
          <w:bCs/>
          <w:sz w:val="20"/>
          <w:szCs w:val="20"/>
          <w:lang w:val="en-AU"/>
        </w:rPr>
        <w:t xml:space="preserve"> </w:t>
      </w:r>
      <w:r w:rsidRPr="004E0F7D">
        <w:rPr>
          <w:rFonts w:ascii="Arial" w:hAnsi="Arial" w:cs="Arial"/>
          <w:sz w:val="20"/>
          <w:szCs w:val="20"/>
          <w:lang w:val="en-AU"/>
        </w:rPr>
        <w:t xml:space="preserve">(2005) ‘Sensation Seeking and Winery Visitation.’ Working paper presented at </w:t>
      </w:r>
      <w:r w:rsidRPr="004E0F7D">
        <w:rPr>
          <w:rFonts w:ascii="Arial" w:hAnsi="Arial" w:cs="Arial"/>
          <w:i/>
          <w:iCs/>
          <w:sz w:val="20"/>
          <w:szCs w:val="20"/>
          <w:lang w:val="en-AU"/>
        </w:rPr>
        <w:t>Association for Tourism and Leisure Education (ATLAS) Conference (2005), Tourism, Creativity and Development</w:t>
      </w:r>
      <w:r w:rsidRPr="004E0F7D">
        <w:rPr>
          <w:rFonts w:ascii="Arial" w:hAnsi="Arial" w:cs="Arial"/>
          <w:sz w:val="20"/>
          <w:szCs w:val="20"/>
          <w:lang w:val="en-AU"/>
        </w:rPr>
        <w:t>, University of Barcelona, Catalonia, Spain, 2 - 4 November 2005</w:t>
      </w:r>
    </w:p>
    <w:p w14:paraId="2C52D48F"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 xml:space="preserve">Mitchell, R., </w:t>
      </w:r>
      <w:r w:rsidRPr="004E0F7D">
        <w:rPr>
          <w:rFonts w:ascii="Arial" w:hAnsi="Arial" w:cs="Arial"/>
          <w:sz w:val="20"/>
          <w:szCs w:val="20"/>
          <w:lang w:val="en-AU"/>
        </w:rPr>
        <w:t>Hall, C. M. and Christensen, D. (2004) ‘Seasonality in New Zealand winery visitation', in Creating Tourism Knowledge, 14th International Research Conference of the Council for Australian University Tourism and Hospitality Education, Book of Abstracts, 10-13 February, School of Tourism and Leisure Management, University of Queensland. p.292-6</w:t>
      </w:r>
    </w:p>
    <w:p w14:paraId="00B13BAF"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Christensen, D.</w:t>
      </w:r>
      <w:r w:rsidRPr="004E0F7D">
        <w:rPr>
          <w:rFonts w:ascii="Arial" w:hAnsi="Arial" w:cs="Arial"/>
          <w:sz w:val="20"/>
          <w:szCs w:val="20"/>
          <w:lang w:val="en-AU"/>
        </w:rPr>
        <w:t>, Hall, C. M. and Mitchell R. D. (2004) The 2003 New Zealand Wineries’ Survey in Creating Tourism Knowledge, 14th International Research Conference of the Council for Australian University Tourism and Hospitality Education, Book of Abstracts, 10-13 February, School of Tourism and Leisure Management, University of Queensland. p. 144-149</w:t>
      </w:r>
    </w:p>
    <w:p w14:paraId="2A4B51DD"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 xml:space="preserve">Mitchell, R. </w:t>
      </w:r>
      <w:r w:rsidRPr="004E0F7D">
        <w:rPr>
          <w:rFonts w:ascii="Arial" w:hAnsi="Arial" w:cs="Arial"/>
          <w:sz w:val="20"/>
          <w:szCs w:val="20"/>
          <w:lang w:val="en-AU"/>
        </w:rPr>
        <w:t>and</w:t>
      </w:r>
      <w:r w:rsidRPr="004E0F7D">
        <w:rPr>
          <w:rFonts w:ascii="Arial" w:hAnsi="Arial" w:cs="Arial"/>
          <w:b/>
          <w:bCs/>
          <w:sz w:val="20"/>
          <w:szCs w:val="20"/>
          <w:lang w:val="en-AU"/>
        </w:rPr>
        <w:t xml:space="preserve"> Hall, C. M. </w:t>
      </w:r>
      <w:r w:rsidRPr="004E0F7D">
        <w:rPr>
          <w:rFonts w:ascii="Arial" w:hAnsi="Arial" w:cs="Arial"/>
          <w:sz w:val="20"/>
          <w:szCs w:val="20"/>
          <w:lang w:val="en-AU"/>
        </w:rPr>
        <w:t xml:space="preserve">(2004) ‘Knowing your customer.’ in </w:t>
      </w:r>
      <w:r w:rsidRPr="004E0F7D">
        <w:rPr>
          <w:rFonts w:ascii="Arial" w:hAnsi="Arial" w:cs="Arial"/>
          <w:i/>
          <w:iCs/>
          <w:sz w:val="20"/>
          <w:szCs w:val="20"/>
          <w:lang w:val="en-AU"/>
        </w:rPr>
        <w:t>First International Conference on Culinary Tourism, Victoria, British Columbia May 15-18, 2004.</w:t>
      </w:r>
      <w:r w:rsidRPr="004E0F7D">
        <w:rPr>
          <w:rFonts w:ascii="Arial" w:hAnsi="Arial" w:cs="Arial"/>
          <w:sz w:val="20"/>
          <w:szCs w:val="20"/>
          <w:lang w:val="en-AU"/>
        </w:rPr>
        <w:t xml:space="preserve"> [CD-ROM]</w:t>
      </w:r>
    </w:p>
    <w:p w14:paraId="269041FC"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and Mitchell, R. D. (2001) Wine tourism in New Zealand: the characteristics and behaviours of the winery visitor’ in </w:t>
      </w:r>
      <w:r w:rsidRPr="004E0F7D">
        <w:rPr>
          <w:rFonts w:ascii="Arial" w:hAnsi="Arial" w:cs="Arial"/>
          <w:i/>
          <w:iCs/>
          <w:sz w:val="20"/>
          <w:szCs w:val="20"/>
          <w:lang w:val="en-AU"/>
        </w:rPr>
        <w:t>Proceedings of the 8</w:t>
      </w:r>
      <w:r w:rsidRPr="004E0F7D">
        <w:rPr>
          <w:rFonts w:ascii="Arial" w:hAnsi="Arial" w:cs="Arial"/>
          <w:i/>
          <w:iCs/>
          <w:sz w:val="20"/>
          <w:szCs w:val="20"/>
          <w:vertAlign w:val="superscript"/>
          <w:lang w:val="en-AU"/>
        </w:rPr>
        <w:t>th</w:t>
      </w:r>
      <w:r w:rsidRPr="004E0F7D">
        <w:rPr>
          <w:rFonts w:ascii="Arial" w:hAnsi="Arial" w:cs="Arial"/>
          <w:i/>
          <w:iCs/>
          <w:sz w:val="20"/>
          <w:szCs w:val="20"/>
          <w:lang w:val="en-AU"/>
        </w:rPr>
        <w:t xml:space="preserve"> Congreso Latinoamericano De Viticultura Y Enologia, Canelones, Uruguay, November 2001.</w:t>
      </w:r>
      <w:r w:rsidRPr="004E0F7D">
        <w:rPr>
          <w:rFonts w:ascii="Arial" w:hAnsi="Arial" w:cs="Arial"/>
          <w:sz w:val="20"/>
          <w:szCs w:val="20"/>
          <w:lang w:val="en-AU"/>
        </w:rPr>
        <w:t xml:space="preserve"> Instituto Nacional De Vitivinicultura Uruguay (CD-ROM)</w:t>
      </w:r>
    </w:p>
    <w:p w14:paraId="07403675"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and Mitchell, R. D. (2001) ‘The New Zealand wine tourism survey: regional perspectives’ in </w:t>
      </w:r>
      <w:r w:rsidRPr="004E0F7D">
        <w:rPr>
          <w:rFonts w:ascii="Arial" w:hAnsi="Arial" w:cs="Arial"/>
          <w:i/>
          <w:iCs/>
          <w:sz w:val="20"/>
          <w:szCs w:val="20"/>
          <w:lang w:val="en-AU"/>
        </w:rPr>
        <w:t>Proceedings of the First New Zealand Wine Tourism Conference Blenheim, New Zealand, 21-23 November 2000.</w:t>
      </w:r>
      <w:r w:rsidRPr="004E0F7D">
        <w:rPr>
          <w:rFonts w:ascii="Arial" w:hAnsi="Arial" w:cs="Arial"/>
          <w:sz w:val="20"/>
          <w:szCs w:val="20"/>
          <w:lang w:val="en-AU"/>
        </w:rPr>
        <w:t xml:space="preserve"> Destination Marlborough, Blenheim (n.p.)</w:t>
      </w:r>
    </w:p>
    <w:p w14:paraId="4575D06D"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Hall, C. M. (2000) ‘Touristic terroir: regionalism and the wine tourism experience.’ In </w:t>
      </w:r>
      <w:r w:rsidRPr="004E0F7D">
        <w:rPr>
          <w:rFonts w:ascii="Arial" w:hAnsi="Arial" w:cs="Arial"/>
          <w:i/>
          <w:iCs/>
          <w:sz w:val="20"/>
          <w:szCs w:val="20"/>
          <w:lang w:val="en-AU"/>
        </w:rPr>
        <w:t>Proceedings of the Future of Sustainable Tourism: Perspectives and Prospects 2000 Seoul IGC Pre-Congress Conference August 10 - 13, 2000 - Cheju, Korea.</w:t>
      </w:r>
    </w:p>
    <w:p w14:paraId="53C9C458"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sz w:val="20"/>
          <w:szCs w:val="20"/>
          <w:lang w:val="en-AU"/>
        </w:rPr>
        <w:t>Mitchell R. D.,</w:t>
      </w:r>
      <w:r w:rsidRPr="004E0F7D">
        <w:rPr>
          <w:rFonts w:ascii="Arial" w:hAnsi="Arial" w:cs="Arial"/>
          <w:sz w:val="20"/>
          <w:szCs w:val="20"/>
          <w:lang w:val="en-AU"/>
        </w:rPr>
        <w:t xml:space="preserve"> Ritchie, B. W., Thyne, M. A. &amp; Carr, A. M. (Eds.) (1999) </w:t>
      </w:r>
      <w:r w:rsidRPr="004E0F7D">
        <w:rPr>
          <w:rFonts w:ascii="Arial" w:hAnsi="Arial" w:cs="Arial"/>
          <w:i/>
          <w:iCs/>
          <w:sz w:val="20"/>
          <w:szCs w:val="20"/>
          <w:lang w:val="en-AU"/>
        </w:rPr>
        <w:t>Pacific Rim Tourism: Past, present and future: Proceedings of Second National Tourism Students’ Conference, 21-22 August 1998.</w:t>
      </w:r>
      <w:r w:rsidRPr="004E0F7D">
        <w:rPr>
          <w:rFonts w:ascii="Arial" w:hAnsi="Arial" w:cs="Arial"/>
          <w:sz w:val="20"/>
          <w:szCs w:val="20"/>
          <w:lang w:val="en-AU"/>
        </w:rPr>
        <w:t xml:space="preserve"> University of Otago, Dunedin, Tourism Club. ISBN 0-473-06000-0</w:t>
      </w:r>
    </w:p>
    <w:p w14:paraId="7E7E44EC"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sz w:val="20"/>
          <w:szCs w:val="20"/>
          <w:lang w:val="en-AU"/>
        </w:rPr>
        <w:t xml:space="preserve">Centre for Tourism (University of Otago) (1999) </w:t>
      </w:r>
      <w:r w:rsidRPr="004E0F7D">
        <w:rPr>
          <w:rFonts w:ascii="Arial" w:hAnsi="Arial" w:cs="Arial"/>
          <w:i/>
          <w:iCs/>
          <w:sz w:val="20"/>
          <w:szCs w:val="20"/>
          <w:lang w:val="en-AU"/>
        </w:rPr>
        <w:t>Tourism Policy and Planning: Proceedings of International Geographic Union Sustainable Tourism Study Group &amp; International Tourism Students’ Conference. Oamaru,</w:t>
      </w:r>
      <w:r w:rsidRPr="004E0F7D">
        <w:rPr>
          <w:rFonts w:ascii="Arial" w:hAnsi="Arial" w:cs="Arial"/>
          <w:sz w:val="20"/>
          <w:szCs w:val="20"/>
          <w:lang w:val="en-AU"/>
        </w:rPr>
        <w:t xml:space="preserve"> Otago, New Zealand 30 August – 2 September 1999. Centre for Tourism, University of Otago. ISBN 0-473-06226-7</w:t>
      </w:r>
    </w:p>
    <w:p w14:paraId="4D271396"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Sharples, L.,</w:t>
      </w:r>
      <w:r w:rsidRPr="004E0F7D">
        <w:rPr>
          <w:rFonts w:ascii="Arial" w:hAnsi="Arial" w:cs="Arial"/>
          <w:sz w:val="20"/>
          <w:szCs w:val="20"/>
          <w:lang w:val="en-AU"/>
        </w:rPr>
        <w:t xml:space="preserve"> Hall, M., Cambourne, B., Macionis, N. and Mitchell, R. (1999) Tasting Places: Wine Tourism Around the World, presented at the </w:t>
      </w:r>
      <w:r w:rsidRPr="004E0F7D">
        <w:rPr>
          <w:rFonts w:ascii="Arial" w:hAnsi="Arial" w:cs="Arial"/>
          <w:i/>
          <w:iCs/>
          <w:sz w:val="20"/>
          <w:szCs w:val="20"/>
          <w:lang w:val="en-AU"/>
        </w:rPr>
        <w:t>First European Wine Tourism Conference in Surrey</w:t>
      </w:r>
      <w:r w:rsidRPr="004E0F7D">
        <w:rPr>
          <w:rFonts w:ascii="Arial" w:hAnsi="Arial" w:cs="Arial"/>
          <w:sz w:val="20"/>
          <w:szCs w:val="20"/>
          <w:lang w:val="en-AU"/>
        </w:rPr>
        <w:t>, England, September</w:t>
      </w:r>
    </w:p>
    <w:p w14:paraId="6F273316"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Hall, C. M., Cambourne, B., Macionis, N. and Sharples, E. (1999) ‘Tasting places: wine tourism around the world.’ In </w:t>
      </w:r>
      <w:r w:rsidRPr="004E0F7D">
        <w:rPr>
          <w:rFonts w:ascii="Arial" w:hAnsi="Arial" w:cs="Arial"/>
          <w:i/>
          <w:sz w:val="20"/>
          <w:szCs w:val="20"/>
          <w:lang w:val="en-AU"/>
        </w:rPr>
        <w:t>Tourism Policy and Planning: Proceedings of International Geographic Union Sustainable Tourism Study Group &amp; International Tourism Students’ Conference. Oamaru, Otago, New Zealand 30</w:t>
      </w:r>
      <w:r w:rsidRPr="004E0F7D">
        <w:rPr>
          <w:rFonts w:ascii="Arial" w:hAnsi="Arial" w:cs="Arial"/>
          <w:i/>
          <w:sz w:val="20"/>
          <w:szCs w:val="20"/>
          <w:vertAlign w:val="superscript"/>
          <w:lang w:val="en-AU"/>
        </w:rPr>
        <w:t xml:space="preserve"> </w:t>
      </w:r>
      <w:r w:rsidRPr="004E0F7D">
        <w:rPr>
          <w:rFonts w:ascii="Arial" w:hAnsi="Arial" w:cs="Arial"/>
          <w:i/>
          <w:sz w:val="20"/>
          <w:szCs w:val="20"/>
          <w:lang w:val="en-AU"/>
        </w:rPr>
        <w:t>August – 2 September 1999</w:t>
      </w:r>
      <w:r w:rsidRPr="004E0F7D">
        <w:rPr>
          <w:rFonts w:ascii="Arial" w:hAnsi="Arial" w:cs="Arial"/>
          <w:sz w:val="20"/>
          <w:szCs w:val="20"/>
          <w:lang w:val="en-AU"/>
        </w:rPr>
        <w:t xml:space="preserve"> p.97</w:t>
      </w:r>
    </w:p>
    <w:p w14:paraId="4DDFCBC7"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Kearsley, G. W.</w:t>
      </w:r>
      <w:r w:rsidRPr="004E0F7D">
        <w:rPr>
          <w:rFonts w:ascii="Arial" w:hAnsi="Arial" w:cs="Arial"/>
          <w:sz w:val="20"/>
          <w:szCs w:val="20"/>
          <w:lang w:val="en-AU"/>
        </w:rPr>
        <w:t xml:space="preserve">, Russell, S. and Mitchell, R. (1999) ‘The prospects for increased crowding and dissatisfaction in New Zealand’s natural environments and their implications.’ </w:t>
      </w:r>
      <w:r w:rsidRPr="004E0F7D">
        <w:rPr>
          <w:rFonts w:ascii="Arial" w:hAnsi="Arial" w:cs="Arial"/>
          <w:iCs/>
          <w:sz w:val="20"/>
          <w:szCs w:val="20"/>
          <w:lang w:val="en-AU"/>
        </w:rPr>
        <w:t>In</w:t>
      </w:r>
      <w:r w:rsidRPr="004E0F7D">
        <w:rPr>
          <w:rFonts w:ascii="Arial" w:hAnsi="Arial" w:cs="Arial"/>
          <w:i/>
          <w:iCs/>
          <w:sz w:val="20"/>
          <w:szCs w:val="20"/>
          <w:lang w:val="en-AU"/>
        </w:rPr>
        <w:t xml:space="preserve"> Tourism Policy and Planning: Proceedings of International Geographic Union Sustainable Tourism Study Group &amp; International Tourism Students’ Conference. Oamaru, Otago, New Zealand 30</w:t>
      </w:r>
      <w:r w:rsidRPr="004E0F7D">
        <w:rPr>
          <w:rFonts w:ascii="Arial" w:hAnsi="Arial" w:cs="Arial"/>
          <w:i/>
          <w:iCs/>
          <w:sz w:val="20"/>
          <w:szCs w:val="20"/>
          <w:vertAlign w:val="superscript"/>
          <w:lang w:val="en-AU"/>
        </w:rPr>
        <w:t xml:space="preserve"> </w:t>
      </w:r>
      <w:r w:rsidRPr="004E0F7D">
        <w:rPr>
          <w:rFonts w:ascii="Arial" w:hAnsi="Arial" w:cs="Arial"/>
          <w:i/>
          <w:iCs/>
          <w:sz w:val="20"/>
          <w:szCs w:val="20"/>
          <w:lang w:val="en-AU"/>
        </w:rPr>
        <w:t>August – 2 September 1999</w:t>
      </w:r>
      <w:r w:rsidRPr="004E0F7D">
        <w:rPr>
          <w:rFonts w:ascii="Arial" w:hAnsi="Arial" w:cs="Arial"/>
          <w:sz w:val="20"/>
          <w:szCs w:val="20"/>
          <w:lang w:val="en-AU"/>
        </w:rPr>
        <w:t xml:space="preserve"> p.161</w:t>
      </w:r>
    </w:p>
    <w:p w14:paraId="1D9963A4"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McIntosh, A. J. (1999) ‘Investigating the sensory and affective nature of the wine tourism experience.’ In J. Molloy and J. Davies </w:t>
      </w:r>
      <w:r w:rsidRPr="004E0F7D">
        <w:rPr>
          <w:rFonts w:ascii="Arial" w:hAnsi="Arial" w:cs="Arial"/>
          <w:i/>
          <w:iCs/>
          <w:sz w:val="20"/>
          <w:szCs w:val="20"/>
          <w:lang w:val="en-AU"/>
        </w:rPr>
        <w:t xml:space="preserve">Tourism &amp; Hospitality: Delighting the Senses 1999 Part Two Proceedings of the Ninth Australian Tourism Hospitality and Tourism Research </w:t>
      </w:r>
      <w:r w:rsidRPr="004E0F7D">
        <w:rPr>
          <w:rFonts w:ascii="Arial" w:hAnsi="Arial" w:cs="Arial"/>
          <w:i/>
          <w:iCs/>
          <w:sz w:val="20"/>
          <w:szCs w:val="20"/>
          <w:lang w:val="en-AU"/>
        </w:rPr>
        <w:lastRenderedPageBreak/>
        <w:t>Conference Council of the Australian University Tourism and Hospitality Education (CAUTHE) 10-13 February 1999, Adelaide, South Australia</w:t>
      </w:r>
      <w:r w:rsidRPr="004E0F7D">
        <w:rPr>
          <w:rFonts w:ascii="Arial" w:hAnsi="Arial" w:cs="Arial"/>
          <w:sz w:val="20"/>
          <w:szCs w:val="20"/>
          <w:lang w:val="en-AU"/>
        </w:rPr>
        <w:t>. p. 96</w:t>
      </w:r>
    </w:p>
    <w:p w14:paraId="209055F5"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and Mitchell, R. D. (1999) ‘We are where we ate’: tourism, culture, globalisation and cuisine. In J. Molloy and J. Davies </w:t>
      </w:r>
      <w:r w:rsidRPr="004E0F7D">
        <w:rPr>
          <w:rFonts w:ascii="Arial" w:hAnsi="Arial" w:cs="Arial"/>
          <w:i/>
          <w:iCs/>
          <w:sz w:val="20"/>
          <w:szCs w:val="20"/>
          <w:lang w:val="en-AU"/>
        </w:rPr>
        <w:t>Tourism &amp; Hospitality: Delighting the Senses 1999 Part Two Proceedings of the Ninth Australian Tourism Hospitality and Tourism Research Conference Council of the Australian University Tourism and Hospitality Education (CAUTHE) 10-13 February 1999, Adelaide, South Australia</w:t>
      </w:r>
      <w:r w:rsidRPr="004E0F7D">
        <w:rPr>
          <w:rFonts w:ascii="Arial" w:hAnsi="Arial" w:cs="Arial"/>
          <w:sz w:val="20"/>
          <w:szCs w:val="20"/>
          <w:lang w:val="en-AU"/>
        </w:rPr>
        <w:t>. p. 57</w:t>
      </w:r>
    </w:p>
    <w:p w14:paraId="5C3E6780" w14:textId="77777777" w:rsidR="00392DD5" w:rsidRPr="004E0F7D" w:rsidRDefault="00392DD5" w:rsidP="005369BA">
      <w:pPr>
        <w:pStyle w:val="Reference"/>
        <w:keepNext/>
        <w:keepLines/>
        <w:numPr>
          <w:ilvl w:val="0"/>
          <w:numId w:val="50"/>
        </w:numPr>
        <w:spacing w:before="120" w:after="0"/>
        <w:ind w:left="357" w:hanging="357"/>
        <w:rPr>
          <w:rFonts w:ascii="Arial" w:hAnsi="Arial" w:cs="Arial"/>
          <w:sz w:val="20"/>
          <w:szCs w:val="20"/>
          <w:lang w:val="en-AU"/>
        </w:rPr>
      </w:pPr>
      <w:r w:rsidRPr="004E0F7D">
        <w:rPr>
          <w:rFonts w:ascii="Arial" w:hAnsi="Arial" w:cs="Arial"/>
          <w:b/>
          <w:bCs/>
          <w:sz w:val="20"/>
          <w:szCs w:val="20"/>
          <w:lang w:val="en-AU"/>
        </w:rPr>
        <w:t>Kearsley, G. W.</w:t>
      </w:r>
      <w:r w:rsidRPr="004E0F7D">
        <w:rPr>
          <w:rFonts w:ascii="Arial" w:hAnsi="Arial" w:cs="Arial"/>
          <w:sz w:val="20"/>
          <w:szCs w:val="20"/>
          <w:lang w:val="en-AU"/>
        </w:rPr>
        <w:t xml:space="preserve">, Russell, S. and Mitchell, R. (1999) ‘The prospects for increased crowding and dissatisfaction in New Zealand’s natural environments and their implications.’ In </w:t>
      </w:r>
      <w:r w:rsidRPr="004E0F7D">
        <w:rPr>
          <w:rFonts w:ascii="Arial" w:hAnsi="Arial" w:cs="Arial"/>
          <w:i/>
          <w:iCs/>
          <w:sz w:val="20"/>
          <w:szCs w:val="20"/>
          <w:lang w:val="en-AU"/>
        </w:rPr>
        <w:t>Proceedings of ISSRM Conference, 7-10 July 1999, Brisbane, Australia.</w:t>
      </w:r>
    </w:p>
    <w:p w14:paraId="61158EFC"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Kearsley, G. W.</w:t>
      </w:r>
      <w:r w:rsidRPr="004E0F7D">
        <w:rPr>
          <w:rFonts w:ascii="Arial" w:hAnsi="Arial" w:cs="Arial"/>
          <w:sz w:val="20"/>
          <w:szCs w:val="20"/>
          <w:lang w:val="en-AU"/>
        </w:rPr>
        <w:t xml:space="preserve"> and Mitchell, R. D. (1998) ‘Perceptions of sustainability in the New Zealand tourism industry, some preliminary results.’ In J. Kandampully, </w:t>
      </w:r>
      <w:r w:rsidRPr="004E0F7D">
        <w:rPr>
          <w:rFonts w:ascii="Arial" w:hAnsi="Arial" w:cs="Arial"/>
          <w:i/>
          <w:iCs/>
          <w:sz w:val="20"/>
          <w:szCs w:val="20"/>
          <w:lang w:val="en-AU"/>
        </w:rPr>
        <w:t>Proceedings of New Zealand Tourism and Hospitality Research Conference: Advances in Research. Part 2 Akaroa, 1-4 December 1998.</w:t>
      </w:r>
      <w:r w:rsidRPr="004E0F7D">
        <w:rPr>
          <w:rFonts w:ascii="Arial" w:hAnsi="Arial" w:cs="Arial"/>
          <w:sz w:val="20"/>
          <w:szCs w:val="20"/>
          <w:lang w:val="en-AU"/>
        </w:rPr>
        <w:t xml:space="preserve"> </w:t>
      </w:r>
    </w:p>
    <w:p w14:paraId="131B528F"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Hall, C. M.</w:t>
      </w:r>
      <w:r w:rsidRPr="004E0F7D">
        <w:rPr>
          <w:rFonts w:ascii="Arial" w:hAnsi="Arial" w:cs="Arial"/>
          <w:sz w:val="20"/>
          <w:szCs w:val="20"/>
          <w:lang w:val="en-AU"/>
        </w:rPr>
        <w:t xml:space="preserve"> and Mitchell, R .D. (1998) ‘We are what we eat: tourism, culture and the globalisation and localisation of cuisine.’ In </w:t>
      </w:r>
      <w:r w:rsidRPr="004E0F7D">
        <w:rPr>
          <w:rFonts w:ascii="Arial" w:hAnsi="Arial" w:cs="Arial"/>
          <w:i/>
          <w:iCs/>
          <w:sz w:val="20"/>
          <w:szCs w:val="20"/>
          <w:lang w:val="en-AU"/>
        </w:rPr>
        <w:t>Proceedings of ATLAS 1998: Innovatory Approaches to Culture and Tourism, Rethymno, Crete, 22-24 October 1998.</w:t>
      </w:r>
    </w:p>
    <w:p w14:paraId="1A3AF8D7" w14:textId="77777777" w:rsidR="00392DD5" w:rsidRPr="004E0F7D" w:rsidRDefault="00392DD5" w:rsidP="008F297A">
      <w:pPr>
        <w:pStyle w:val="Reference"/>
        <w:numPr>
          <w:ilvl w:val="0"/>
          <w:numId w:val="50"/>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Hall, C. M. and Johnson, G. R. (1998) ‘Food and wine in the New Zealand tourism experience.’ In </w:t>
      </w:r>
      <w:r w:rsidRPr="004E0F7D">
        <w:rPr>
          <w:rFonts w:ascii="Arial" w:hAnsi="Arial" w:cs="Arial"/>
          <w:i/>
          <w:iCs/>
          <w:sz w:val="20"/>
          <w:szCs w:val="20"/>
          <w:lang w:val="en-AU"/>
        </w:rPr>
        <w:t>Proceedings of ATLAS 1998: Innovatory Approaches to Culture and Tourism, Rethymno, Crete, 22-24 October 1998</w:t>
      </w:r>
      <w:r w:rsidRPr="004E0F7D">
        <w:rPr>
          <w:rFonts w:ascii="Arial" w:hAnsi="Arial" w:cs="Arial"/>
          <w:sz w:val="20"/>
          <w:szCs w:val="20"/>
          <w:lang w:val="en-AU"/>
        </w:rPr>
        <w:t>.</w:t>
      </w:r>
    </w:p>
    <w:p w14:paraId="5075E8E2" w14:textId="77777777" w:rsidR="00392DD5" w:rsidRPr="004E0F7D" w:rsidRDefault="00392DD5" w:rsidP="00392DD5">
      <w:pPr>
        <w:pStyle w:val="Reference"/>
        <w:numPr>
          <w:ilvl w:val="0"/>
          <w:numId w:val="0"/>
        </w:numPr>
        <w:autoSpaceDE w:val="0"/>
        <w:autoSpaceDN w:val="0"/>
        <w:spacing w:before="120" w:after="0"/>
        <w:rPr>
          <w:rFonts w:ascii="Arial" w:hAnsi="Arial" w:cs="Arial"/>
          <w:i/>
          <w:sz w:val="20"/>
          <w:szCs w:val="20"/>
          <w:lang w:val="en-AU"/>
        </w:rPr>
      </w:pPr>
      <w:r w:rsidRPr="004E0F7D">
        <w:rPr>
          <w:rFonts w:ascii="Arial" w:hAnsi="Arial" w:cs="Arial"/>
          <w:i/>
          <w:sz w:val="20"/>
          <w:szCs w:val="20"/>
          <w:lang w:val="en-AU"/>
        </w:rPr>
        <w:t>Performance (QA marked with *)</w:t>
      </w:r>
    </w:p>
    <w:p w14:paraId="56741106" w14:textId="77777777" w:rsidR="00392DD5" w:rsidRPr="004E0F7D" w:rsidRDefault="00392DD5" w:rsidP="00392DD5">
      <w:pPr>
        <w:pStyle w:val="NormalWeb"/>
        <w:spacing w:before="2" w:after="2"/>
        <w:rPr>
          <w:rFonts w:ascii="Arial" w:hAnsi="Arial" w:cs="Arial"/>
          <w:bCs/>
        </w:rPr>
      </w:pPr>
      <w:r w:rsidRPr="004E0F7D">
        <w:rPr>
          <w:rFonts w:ascii="Arial" w:hAnsi="Arial" w:cs="Arial"/>
          <w:bCs/>
        </w:rPr>
        <w:t>*</w:t>
      </w:r>
      <w:r w:rsidRPr="004E0F7D">
        <w:rPr>
          <w:rFonts w:ascii="Arial" w:hAnsi="Arial" w:cs="Arial"/>
          <w:b/>
          <w:bCs/>
        </w:rPr>
        <w:t xml:space="preserve">Mitchell, R. </w:t>
      </w:r>
      <w:r w:rsidRPr="004E0F7D">
        <w:rPr>
          <w:rFonts w:ascii="Arial" w:hAnsi="Arial" w:cs="Arial"/>
          <w:lang w:val="en-NZ" w:eastAsia="en-NZ"/>
        </w:rPr>
        <w:t xml:space="preserve">with Woodhouse, A., Lane, M., Lynch, T., Baldwin, P., Feary-Law, J., Pfyl, D, Gillespie, D., and Schulz, W. </w:t>
      </w:r>
      <w:r w:rsidRPr="004E0F7D">
        <w:rPr>
          <w:rFonts w:ascii="Arial" w:hAnsi="Arial" w:cs="Arial"/>
          <w:bCs/>
        </w:rPr>
        <w:t xml:space="preserve">(2015). </w:t>
      </w:r>
      <w:r w:rsidRPr="004E0F7D">
        <w:rPr>
          <w:rFonts w:ascii="Arial" w:hAnsi="Arial" w:cs="Arial"/>
          <w:bCs/>
          <w:i/>
        </w:rPr>
        <w:t>Black Forest vs White Night</w:t>
      </w:r>
      <w:r w:rsidRPr="004E0F7D">
        <w:rPr>
          <w:rFonts w:ascii="Arial" w:hAnsi="Arial" w:cs="Arial"/>
          <w:bCs/>
        </w:rPr>
        <w:t xml:space="preserve">. </w:t>
      </w:r>
      <w:r w:rsidRPr="004E0F7D">
        <w:rPr>
          <w:rFonts w:ascii="Arial" w:hAnsi="Arial" w:cs="Arial"/>
          <w:bCs/>
          <w:u w:val="single"/>
        </w:rPr>
        <w:t>Creative Director</w:t>
      </w:r>
      <w:r w:rsidRPr="004E0F7D">
        <w:rPr>
          <w:rFonts w:ascii="Arial" w:hAnsi="Arial" w:cs="Arial"/>
          <w:bCs/>
        </w:rPr>
        <w:t xml:space="preserve">, 14 March 2015, Remuera White Night, Auckland Arts Festival. </w:t>
      </w:r>
      <w:hyperlink r:id="rId64" w:history="1">
        <w:r w:rsidRPr="004E0F7D">
          <w:rPr>
            <w:rStyle w:val="Hyperlink"/>
            <w:rFonts w:ascii="Arial" w:hAnsi="Arial" w:cs="Arial"/>
            <w:bCs/>
          </w:rPr>
          <w:t>https://www.youtube.com/watch?v=RanrOqQ-NCM</w:t>
        </w:r>
      </w:hyperlink>
      <w:r w:rsidRPr="004E0F7D">
        <w:rPr>
          <w:rFonts w:ascii="Arial" w:hAnsi="Arial" w:cs="Arial"/>
          <w:bCs/>
        </w:rPr>
        <w:t xml:space="preserve"> </w:t>
      </w:r>
    </w:p>
    <w:p w14:paraId="3DBDF4BD"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(2014) </w:t>
      </w:r>
      <w:r w:rsidRPr="004E0F7D">
        <w:rPr>
          <w:rFonts w:ascii="Arial" w:hAnsi="Arial" w:cs="Arial"/>
          <w:bCs/>
          <w:i/>
          <w:sz w:val="20"/>
          <w:szCs w:val="20"/>
          <w:lang w:val="en-AU"/>
        </w:rPr>
        <w:t>International Food Design Experience (Conference and Studio)</w:t>
      </w:r>
      <w:r w:rsidRPr="004E0F7D">
        <w:rPr>
          <w:rFonts w:ascii="Arial" w:hAnsi="Arial" w:cs="Arial"/>
          <w:bCs/>
          <w:sz w:val="20"/>
          <w:szCs w:val="20"/>
          <w:lang w:val="en-AU"/>
        </w:rPr>
        <w:t xml:space="preserve">. </w:t>
      </w:r>
      <w:r w:rsidRPr="004E0F7D">
        <w:rPr>
          <w:rFonts w:ascii="Arial" w:hAnsi="Arial" w:cs="Arial"/>
          <w:bCs/>
          <w:sz w:val="20"/>
          <w:szCs w:val="20"/>
          <w:u w:val="single"/>
          <w:lang w:val="en-AU"/>
        </w:rPr>
        <w:t>Creative Director</w:t>
      </w:r>
      <w:r w:rsidRPr="004E0F7D">
        <w:rPr>
          <w:rFonts w:ascii="Arial" w:hAnsi="Arial" w:cs="Arial"/>
          <w:bCs/>
          <w:sz w:val="20"/>
          <w:szCs w:val="20"/>
          <w:lang w:val="en-AU"/>
        </w:rPr>
        <w:t>, 3-5 July, Otago Polytechnic. (9 food experiences, academic program, workshop program and pop-up festival).</w:t>
      </w:r>
    </w:p>
    <w:p w14:paraId="3B62BD2B"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Cs/>
          <w:sz w:val="20"/>
          <w:szCs w:val="20"/>
          <w:lang w:val="en-AU"/>
        </w:rPr>
        <w:t>*</w:t>
      </w:r>
      <w:r w:rsidRPr="004E0F7D">
        <w:rPr>
          <w:rFonts w:ascii="Arial" w:hAnsi="Arial" w:cs="Arial"/>
          <w:b/>
          <w:bCs/>
          <w:sz w:val="20"/>
          <w:szCs w:val="20"/>
          <w:lang w:val="en-AU"/>
        </w:rPr>
        <w:t xml:space="preserve">Morris, C and Christensen, L </w:t>
      </w:r>
      <w:r w:rsidRPr="004E0F7D">
        <w:rPr>
          <w:rFonts w:ascii="Arial" w:hAnsi="Arial" w:cs="Arial"/>
          <w:bCs/>
          <w:sz w:val="20"/>
          <w:szCs w:val="20"/>
          <w:lang w:val="en-AU"/>
        </w:rPr>
        <w:t xml:space="preserve">(2014) </w:t>
      </w:r>
      <w:r w:rsidRPr="004E0F7D">
        <w:rPr>
          <w:rFonts w:ascii="Arial" w:hAnsi="Arial" w:cs="Arial"/>
          <w:bCs/>
          <w:i/>
          <w:sz w:val="20"/>
          <w:szCs w:val="20"/>
          <w:lang w:val="en-AU"/>
        </w:rPr>
        <w:t>International Food Design Experience Gala Dinner</w:t>
      </w:r>
      <w:r w:rsidRPr="004E0F7D">
        <w:rPr>
          <w:rFonts w:ascii="Arial" w:hAnsi="Arial" w:cs="Arial"/>
          <w:bCs/>
          <w:sz w:val="20"/>
          <w:szCs w:val="20"/>
          <w:lang w:val="en-AU"/>
        </w:rPr>
        <w:t xml:space="preserve">. Creative Director (Concept/Story): Chloe Morris (Edible Stories) and Liz Christensen (Food Design Institute). Creative Director (Realisation): Liz Christensen. </w:t>
      </w:r>
      <w:r w:rsidRPr="004E0F7D">
        <w:rPr>
          <w:rFonts w:ascii="Arial" w:hAnsi="Arial" w:cs="Arial"/>
          <w:bCs/>
          <w:sz w:val="20"/>
          <w:szCs w:val="20"/>
          <w:u w:val="single"/>
          <w:lang w:val="en-AU"/>
        </w:rPr>
        <w:t>Food Experience Design</w:t>
      </w:r>
      <w:r w:rsidRPr="004E0F7D">
        <w:rPr>
          <w:rFonts w:ascii="Arial" w:hAnsi="Arial" w:cs="Arial"/>
          <w:bCs/>
          <w:sz w:val="20"/>
          <w:szCs w:val="20"/>
          <w:lang w:val="en-AU"/>
        </w:rPr>
        <w:t xml:space="preserve">: Liz Christensen, Sarah Stevens, </w:t>
      </w:r>
      <w:r w:rsidRPr="004E0F7D">
        <w:rPr>
          <w:rFonts w:ascii="Arial" w:hAnsi="Arial" w:cs="Arial"/>
          <w:b/>
          <w:bCs/>
          <w:sz w:val="20"/>
          <w:szCs w:val="20"/>
          <w:lang w:val="en-AU"/>
        </w:rPr>
        <w:t>Richard Mitchell</w:t>
      </w:r>
      <w:r w:rsidRPr="004E0F7D">
        <w:rPr>
          <w:rFonts w:ascii="Arial" w:hAnsi="Arial" w:cs="Arial"/>
          <w:bCs/>
          <w:sz w:val="20"/>
          <w:szCs w:val="20"/>
          <w:lang w:val="en-AU"/>
        </w:rPr>
        <w:t>, Adrian Woodhouse, Tony Heptinstall, Daniel Pfyl, Stephen Ellwood, Julie Feary-Law, Mark Lane, Tim Lynch, David Gillespie, Timothy Lynch, Rosie McLean, Ron Bull, Simon Kaan and Denni Barwick. Set and Environmental Design: Tessa Hewlett, Regina Speer, Irene van der Meer, Lynda Henderson &amp; Eva Gluyas. 5 July 2013, Otago Polytechnic.</w:t>
      </w:r>
    </w:p>
    <w:p w14:paraId="55FFF189"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(with Lane, M.) (2014) </w:t>
      </w:r>
      <w:r w:rsidRPr="004E0F7D">
        <w:rPr>
          <w:rFonts w:ascii="Arial" w:hAnsi="Arial" w:cs="Arial"/>
          <w:bCs/>
          <w:i/>
          <w:sz w:val="20"/>
          <w:szCs w:val="20"/>
          <w:lang w:val="en-AU"/>
        </w:rPr>
        <w:t>Dunedin: A Menu. Beyond the heritage facade.</w:t>
      </w:r>
      <w:r w:rsidRPr="004E0F7D">
        <w:rPr>
          <w:rFonts w:ascii="Arial" w:hAnsi="Arial" w:cs="Arial"/>
          <w:bCs/>
          <w:sz w:val="20"/>
          <w:szCs w:val="20"/>
          <w:lang w:val="en-AU"/>
        </w:rPr>
        <w:t xml:space="preserve"> Commissioned by Tourism Dunedin. </w:t>
      </w:r>
      <w:r w:rsidRPr="004E0F7D">
        <w:rPr>
          <w:rFonts w:ascii="Arial" w:hAnsi="Arial" w:cs="Arial"/>
          <w:bCs/>
          <w:sz w:val="20"/>
          <w:szCs w:val="20"/>
          <w:u w:val="single"/>
          <w:lang w:val="en-AU"/>
        </w:rPr>
        <w:t>Creative Director.</w:t>
      </w:r>
      <w:r w:rsidRPr="004E0F7D">
        <w:rPr>
          <w:rFonts w:ascii="Arial" w:hAnsi="Arial" w:cs="Arial"/>
          <w:bCs/>
          <w:sz w:val="20"/>
          <w:szCs w:val="20"/>
          <w:lang w:val="en-AU"/>
        </w:rPr>
        <w:t xml:space="preserve"> 3 April 2014, </w:t>
      </w:r>
      <w:r w:rsidRPr="004E0F7D">
        <w:rPr>
          <w:rFonts w:ascii="Arial" w:hAnsi="Arial" w:cs="Arial"/>
          <w:sz w:val="20"/>
          <w:szCs w:val="20"/>
        </w:rPr>
        <w:t>HS Skinner Annex, Otago Museum.</w:t>
      </w:r>
    </w:p>
    <w:p w14:paraId="56E20995"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and </w:t>
      </w:r>
      <w:r w:rsidRPr="004E0F7D">
        <w:rPr>
          <w:rFonts w:ascii="Arial" w:hAnsi="Arial" w:cs="Arial"/>
          <w:b/>
          <w:bCs/>
          <w:sz w:val="20"/>
          <w:szCs w:val="20"/>
          <w:lang w:val="en-AU"/>
        </w:rPr>
        <w:t>Woodhouse, A.</w:t>
      </w:r>
      <w:r w:rsidRPr="004E0F7D">
        <w:rPr>
          <w:rFonts w:ascii="Arial" w:hAnsi="Arial" w:cs="Arial"/>
          <w:bCs/>
          <w:sz w:val="20"/>
          <w:szCs w:val="20"/>
          <w:lang w:val="en-AU"/>
        </w:rPr>
        <w:t xml:space="preserve"> (2013) ‘</w:t>
      </w:r>
      <w:r w:rsidRPr="004E0F7D">
        <w:rPr>
          <w:rFonts w:ascii="Arial" w:hAnsi="Arial" w:cs="Arial"/>
          <w:bCs/>
          <w:i/>
          <w:sz w:val="20"/>
          <w:szCs w:val="20"/>
          <w:lang w:val="en-AU"/>
        </w:rPr>
        <w:t>You Can Always Hand Them Back’ After Theatre Culinary Performance</w:t>
      </w:r>
      <w:r w:rsidRPr="004E0F7D">
        <w:rPr>
          <w:rFonts w:ascii="Arial" w:hAnsi="Arial" w:cs="Arial"/>
          <w:bCs/>
          <w:sz w:val="20"/>
          <w:szCs w:val="20"/>
          <w:lang w:val="en-AU"/>
        </w:rPr>
        <w:t>. Fortune Theatre Opening Night of ‘You Can Always Hand Them Back’,</w:t>
      </w:r>
      <w:r w:rsidRPr="004E0F7D">
        <w:rPr>
          <w:rFonts w:ascii="Arial" w:hAnsi="Arial" w:cs="Arial"/>
          <w:bCs/>
          <w:i/>
          <w:sz w:val="20"/>
          <w:szCs w:val="20"/>
          <w:lang w:val="en-AU"/>
        </w:rPr>
        <w:t xml:space="preserve"> </w:t>
      </w:r>
      <w:r w:rsidRPr="004E0F7D">
        <w:rPr>
          <w:rFonts w:ascii="Arial" w:hAnsi="Arial" w:cs="Arial"/>
          <w:bCs/>
          <w:sz w:val="20"/>
          <w:szCs w:val="20"/>
          <w:u w:val="single"/>
          <w:lang w:val="en-AU"/>
        </w:rPr>
        <w:t>Creative Director.</w:t>
      </w:r>
      <w:r w:rsidRPr="004E0F7D">
        <w:rPr>
          <w:rFonts w:ascii="Arial" w:hAnsi="Arial" w:cs="Arial"/>
          <w:bCs/>
          <w:sz w:val="20"/>
          <w:szCs w:val="20"/>
          <w:lang w:val="en-AU"/>
        </w:rPr>
        <w:t xml:space="preserve"> 27 April 2013, Fortune Theatre. Commissioned by Fortune Theatre.</w:t>
      </w:r>
    </w:p>
    <w:p w14:paraId="389679CA"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*Mitchell, R., Ellwood, S. and Gillespie, D.</w:t>
      </w:r>
      <w:r w:rsidRPr="004E0F7D">
        <w:rPr>
          <w:rFonts w:ascii="Arial" w:hAnsi="Arial" w:cs="Arial"/>
          <w:bCs/>
          <w:sz w:val="20"/>
          <w:szCs w:val="20"/>
          <w:lang w:val="en-AU"/>
        </w:rPr>
        <w:t xml:space="preserve"> (2013) </w:t>
      </w:r>
      <w:r w:rsidRPr="004E0F7D">
        <w:rPr>
          <w:rFonts w:ascii="Arial" w:hAnsi="Arial" w:cs="Arial"/>
          <w:bCs/>
          <w:i/>
          <w:sz w:val="20"/>
          <w:szCs w:val="20"/>
          <w:lang w:val="en-AU"/>
        </w:rPr>
        <w:t>Art and Money Food Experience.</w:t>
      </w:r>
      <w:r w:rsidRPr="004E0F7D">
        <w:rPr>
          <w:rFonts w:ascii="Arial" w:hAnsi="Arial" w:cs="Arial"/>
          <w:bCs/>
          <w:sz w:val="20"/>
          <w:szCs w:val="20"/>
          <w:lang w:val="en-AU"/>
        </w:rPr>
        <w:t xml:space="preserve"> Art and Money Symposium, </w:t>
      </w:r>
      <w:r w:rsidRPr="004E0F7D">
        <w:rPr>
          <w:rFonts w:ascii="Arial" w:hAnsi="Arial" w:cs="Arial"/>
          <w:bCs/>
          <w:sz w:val="20"/>
          <w:szCs w:val="20"/>
          <w:u w:val="single"/>
          <w:lang w:val="en-AU"/>
        </w:rPr>
        <w:t>Creative Director.</w:t>
      </w:r>
      <w:r w:rsidRPr="004E0F7D">
        <w:rPr>
          <w:rFonts w:ascii="Arial" w:hAnsi="Arial" w:cs="Arial"/>
          <w:bCs/>
          <w:sz w:val="20"/>
          <w:szCs w:val="20"/>
          <w:lang w:val="en-AU"/>
        </w:rPr>
        <w:t xml:space="preserve"> 30 April 2013, Old BNZ Building, Dunedin. Commissioned by Dunedin School of Art.</w:t>
      </w:r>
    </w:p>
    <w:p w14:paraId="7FCAF9FE"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 xml:space="preserve">*Mitchell, R. &amp; Woodhouse, A. </w:t>
      </w:r>
      <w:r w:rsidRPr="004E0F7D">
        <w:rPr>
          <w:rFonts w:ascii="Arial" w:hAnsi="Arial" w:cs="Arial"/>
          <w:bCs/>
          <w:sz w:val="20"/>
          <w:szCs w:val="20"/>
          <w:lang w:val="en-AU"/>
        </w:rPr>
        <w:t xml:space="preserve">(2013) </w:t>
      </w:r>
      <w:r w:rsidRPr="004E0F7D">
        <w:rPr>
          <w:rFonts w:ascii="Arial" w:hAnsi="Arial" w:cs="Arial"/>
          <w:bCs/>
          <w:i/>
          <w:sz w:val="20"/>
          <w:szCs w:val="20"/>
          <w:lang w:val="en-AU"/>
        </w:rPr>
        <w:t>Barely Legal Dining Experience</w:t>
      </w:r>
      <w:r w:rsidRPr="004E0F7D">
        <w:rPr>
          <w:rFonts w:ascii="Arial" w:hAnsi="Arial" w:cs="Arial"/>
          <w:bCs/>
          <w:sz w:val="20"/>
          <w:szCs w:val="20"/>
          <w:lang w:val="en-AU"/>
        </w:rPr>
        <w:t xml:space="preserve">. Commissioned by Anderson Lloyd Lawyers, </w:t>
      </w:r>
      <w:r w:rsidRPr="004E0F7D">
        <w:rPr>
          <w:rFonts w:ascii="Arial" w:hAnsi="Arial" w:cs="Arial"/>
          <w:bCs/>
          <w:sz w:val="20"/>
          <w:szCs w:val="20"/>
          <w:u w:val="single"/>
          <w:lang w:val="en-AU"/>
        </w:rPr>
        <w:t>Creative Director.</w:t>
      </w:r>
      <w:r w:rsidRPr="004E0F7D">
        <w:rPr>
          <w:rFonts w:ascii="Arial" w:hAnsi="Arial" w:cs="Arial"/>
          <w:bCs/>
          <w:sz w:val="20"/>
          <w:szCs w:val="20"/>
          <w:lang w:val="en-AU"/>
        </w:rPr>
        <w:t xml:space="preserve"> 23 April 2013, </w:t>
      </w:r>
      <w:r w:rsidRPr="004E0F7D">
        <w:rPr>
          <w:rStyle w:val="usercontentsecondary"/>
          <w:rFonts w:ascii="Arial" w:hAnsi="Arial" w:cs="Arial"/>
          <w:sz w:val="20"/>
          <w:szCs w:val="20"/>
        </w:rPr>
        <w:t>49 Water Street, Dunedin.</w:t>
      </w:r>
    </w:p>
    <w:p w14:paraId="28E58DA5"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 xml:space="preserve">*Mitchell, R. </w:t>
      </w:r>
      <w:r w:rsidRPr="004E0F7D">
        <w:rPr>
          <w:rFonts w:ascii="Arial" w:hAnsi="Arial" w:cs="Arial"/>
          <w:bCs/>
          <w:sz w:val="20"/>
          <w:szCs w:val="20"/>
          <w:lang w:val="en-AU"/>
        </w:rPr>
        <w:t xml:space="preserve">(2013) </w:t>
      </w:r>
      <w:r w:rsidRPr="004E0F7D">
        <w:rPr>
          <w:rFonts w:ascii="Arial" w:hAnsi="Arial" w:cs="Arial"/>
          <w:bCs/>
          <w:i/>
          <w:sz w:val="20"/>
          <w:szCs w:val="20"/>
          <w:lang w:val="en-AU"/>
        </w:rPr>
        <w:t>Tribes After-Theatre Culinary Performance</w:t>
      </w:r>
      <w:r w:rsidRPr="004E0F7D">
        <w:rPr>
          <w:rFonts w:ascii="Arial" w:hAnsi="Arial" w:cs="Arial"/>
          <w:bCs/>
          <w:sz w:val="20"/>
          <w:szCs w:val="20"/>
          <w:lang w:val="en-AU"/>
        </w:rPr>
        <w:t xml:space="preserve">. Opening of </w:t>
      </w:r>
      <w:r w:rsidRPr="004E0F7D">
        <w:rPr>
          <w:rFonts w:ascii="Arial" w:hAnsi="Arial" w:cs="Arial"/>
          <w:bCs/>
          <w:i/>
          <w:sz w:val="20"/>
          <w:szCs w:val="20"/>
          <w:lang w:val="en-AU"/>
        </w:rPr>
        <w:t>Tribes</w:t>
      </w:r>
      <w:r w:rsidRPr="004E0F7D">
        <w:rPr>
          <w:rFonts w:ascii="Arial" w:hAnsi="Arial" w:cs="Arial"/>
          <w:bCs/>
          <w:sz w:val="20"/>
          <w:szCs w:val="20"/>
          <w:lang w:val="en-AU"/>
        </w:rPr>
        <w:t xml:space="preserve">, </w:t>
      </w:r>
      <w:r w:rsidRPr="004E0F7D">
        <w:rPr>
          <w:rFonts w:ascii="Arial" w:hAnsi="Arial" w:cs="Arial"/>
          <w:bCs/>
          <w:sz w:val="20"/>
          <w:szCs w:val="20"/>
          <w:u w:val="single"/>
          <w:lang w:val="en-AU"/>
        </w:rPr>
        <w:t>Creative Director.</w:t>
      </w:r>
      <w:r w:rsidRPr="004E0F7D">
        <w:rPr>
          <w:rFonts w:ascii="Arial" w:hAnsi="Arial" w:cs="Arial"/>
          <w:bCs/>
          <w:sz w:val="20"/>
          <w:szCs w:val="20"/>
          <w:lang w:val="en-AU"/>
        </w:rPr>
        <w:t xml:space="preserve"> 15 June 2013, Fortune Theatre. Commissioned by Fortune Theatre.</w:t>
      </w:r>
    </w:p>
    <w:p w14:paraId="0977BCE6"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*Ronke, N.</w:t>
      </w:r>
      <w:r w:rsidRPr="004E0F7D">
        <w:rPr>
          <w:rFonts w:ascii="Arial" w:hAnsi="Arial" w:cs="Arial"/>
          <w:bCs/>
          <w:sz w:val="20"/>
          <w:szCs w:val="20"/>
          <w:lang w:val="en-AU"/>
        </w:rPr>
        <w:t xml:space="preserve"> and Mitchell, R. (2013) </w:t>
      </w:r>
      <w:r w:rsidRPr="004E0F7D">
        <w:rPr>
          <w:rFonts w:ascii="Arial" w:hAnsi="Arial" w:cs="Arial"/>
          <w:bCs/>
          <w:i/>
          <w:sz w:val="20"/>
          <w:szCs w:val="20"/>
          <w:lang w:val="en-AU"/>
        </w:rPr>
        <w:t>Altar Boyz After-Theatre Culinary Performance</w:t>
      </w:r>
      <w:r w:rsidRPr="004E0F7D">
        <w:rPr>
          <w:rFonts w:ascii="Arial" w:hAnsi="Arial" w:cs="Arial"/>
          <w:bCs/>
          <w:sz w:val="20"/>
          <w:szCs w:val="20"/>
          <w:lang w:val="en-AU"/>
        </w:rPr>
        <w:t xml:space="preserve">. Opening of Altar Boyz, </w:t>
      </w:r>
      <w:r w:rsidRPr="004E0F7D">
        <w:rPr>
          <w:rFonts w:ascii="Arial" w:hAnsi="Arial" w:cs="Arial"/>
          <w:bCs/>
          <w:sz w:val="20"/>
          <w:szCs w:val="20"/>
          <w:u w:val="single"/>
          <w:lang w:val="en-AU"/>
        </w:rPr>
        <w:t>Assistant Creative Director.</w:t>
      </w:r>
      <w:r w:rsidRPr="004E0F7D">
        <w:rPr>
          <w:rFonts w:ascii="Arial" w:hAnsi="Arial" w:cs="Arial"/>
          <w:bCs/>
          <w:sz w:val="20"/>
          <w:szCs w:val="20"/>
          <w:lang w:val="en-AU"/>
        </w:rPr>
        <w:t xml:space="preserve"> 3 August 2013, Fortune Theatre. Commissioned by Fortune Theatre.</w:t>
      </w:r>
    </w:p>
    <w:p w14:paraId="519681BF"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lastRenderedPageBreak/>
        <w:t xml:space="preserve">*Ronke, N. </w:t>
      </w:r>
      <w:r w:rsidRPr="004E0F7D">
        <w:rPr>
          <w:rFonts w:ascii="Arial" w:hAnsi="Arial" w:cs="Arial"/>
          <w:bCs/>
          <w:sz w:val="20"/>
          <w:szCs w:val="20"/>
          <w:lang w:val="en-AU"/>
        </w:rPr>
        <w:t xml:space="preserve">and Mitchell, R. (2013) </w:t>
      </w:r>
      <w:r w:rsidRPr="004E0F7D">
        <w:rPr>
          <w:rFonts w:ascii="Arial" w:hAnsi="Arial" w:cs="Arial"/>
          <w:bCs/>
          <w:i/>
          <w:sz w:val="20"/>
          <w:szCs w:val="20"/>
          <w:lang w:val="en-AU"/>
        </w:rPr>
        <w:t>Gifted</w:t>
      </w:r>
      <w:r w:rsidRPr="004E0F7D">
        <w:rPr>
          <w:rFonts w:ascii="Arial" w:hAnsi="Arial" w:cs="Arial"/>
          <w:bCs/>
          <w:sz w:val="20"/>
          <w:szCs w:val="20"/>
          <w:lang w:val="en-AU"/>
        </w:rPr>
        <w:t xml:space="preserve"> </w:t>
      </w:r>
      <w:r w:rsidRPr="004E0F7D">
        <w:rPr>
          <w:rFonts w:ascii="Arial" w:hAnsi="Arial" w:cs="Arial"/>
          <w:bCs/>
          <w:i/>
          <w:sz w:val="20"/>
          <w:szCs w:val="20"/>
          <w:lang w:val="en-AU"/>
        </w:rPr>
        <w:t>After-Theatre Culinary Performance.</w:t>
      </w:r>
      <w:r w:rsidRPr="004E0F7D">
        <w:rPr>
          <w:rFonts w:ascii="Arial" w:hAnsi="Arial" w:cs="Arial"/>
          <w:bCs/>
          <w:sz w:val="20"/>
          <w:szCs w:val="20"/>
          <w:lang w:val="en-AU"/>
        </w:rPr>
        <w:t xml:space="preserve"> Opening of </w:t>
      </w:r>
      <w:r w:rsidRPr="004E0F7D">
        <w:rPr>
          <w:rFonts w:ascii="Arial" w:hAnsi="Arial" w:cs="Arial"/>
          <w:bCs/>
          <w:i/>
          <w:sz w:val="20"/>
          <w:szCs w:val="20"/>
          <w:lang w:val="en-AU"/>
        </w:rPr>
        <w:t>Gifted</w:t>
      </w:r>
      <w:r w:rsidRPr="004E0F7D">
        <w:rPr>
          <w:rFonts w:ascii="Arial" w:hAnsi="Arial" w:cs="Arial"/>
          <w:bCs/>
          <w:sz w:val="20"/>
          <w:szCs w:val="20"/>
          <w:lang w:val="en-AU"/>
        </w:rPr>
        <w:t xml:space="preserve">, </w:t>
      </w:r>
      <w:r w:rsidRPr="004E0F7D">
        <w:rPr>
          <w:rFonts w:ascii="Arial" w:hAnsi="Arial" w:cs="Arial"/>
          <w:bCs/>
          <w:sz w:val="20"/>
          <w:szCs w:val="20"/>
          <w:u w:val="single"/>
          <w:lang w:val="en-AU"/>
        </w:rPr>
        <w:t>Assistant Creative Director.</w:t>
      </w:r>
      <w:r w:rsidRPr="004E0F7D">
        <w:rPr>
          <w:rFonts w:ascii="Arial" w:hAnsi="Arial" w:cs="Arial"/>
          <w:bCs/>
          <w:sz w:val="20"/>
          <w:szCs w:val="20"/>
          <w:lang w:val="en-AU"/>
        </w:rPr>
        <w:t xml:space="preserve"> 14 September 2013, Fortune Theatre. Commissioned by Fortune Theatre.</w:t>
      </w:r>
    </w:p>
    <w:p w14:paraId="15FC4D16"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 xml:space="preserve">*Ronke, N, Soper, R., </w:t>
      </w:r>
      <w:r w:rsidRPr="004E0F7D">
        <w:rPr>
          <w:rFonts w:ascii="Arial" w:hAnsi="Arial" w:cs="Arial"/>
          <w:bCs/>
          <w:sz w:val="20"/>
          <w:szCs w:val="20"/>
          <w:lang w:val="en-AU"/>
        </w:rPr>
        <w:t xml:space="preserve">and Mitchell, R. (2013) </w:t>
      </w:r>
      <w:r w:rsidRPr="004E0F7D">
        <w:rPr>
          <w:rFonts w:ascii="Arial" w:hAnsi="Arial" w:cs="Arial"/>
          <w:bCs/>
          <w:i/>
          <w:sz w:val="20"/>
          <w:szCs w:val="20"/>
          <w:lang w:val="en-AU"/>
        </w:rPr>
        <w:t>Boeing Boeing</w:t>
      </w:r>
      <w:r w:rsidRPr="004E0F7D">
        <w:rPr>
          <w:rFonts w:ascii="Arial" w:hAnsi="Arial" w:cs="Arial"/>
          <w:bCs/>
          <w:sz w:val="20"/>
          <w:szCs w:val="20"/>
          <w:lang w:val="en-AU"/>
        </w:rPr>
        <w:t xml:space="preserve"> </w:t>
      </w:r>
      <w:r w:rsidRPr="004E0F7D">
        <w:rPr>
          <w:rFonts w:ascii="Arial" w:hAnsi="Arial" w:cs="Arial"/>
          <w:bCs/>
          <w:i/>
          <w:sz w:val="20"/>
          <w:szCs w:val="20"/>
          <w:lang w:val="en-AU"/>
        </w:rPr>
        <w:t>After-Theatre Culinary Performance</w:t>
      </w:r>
      <w:r w:rsidRPr="004E0F7D">
        <w:rPr>
          <w:rFonts w:ascii="Arial" w:hAnsi="Arial" w:cs="Arial"/>
          <w:bCs/>
          <w:sz w:val="20"/>
          <w:szCs w:val="20"/>
          <w:lang w:val="en-AU"/>
        </w:rPr>
        <w:t xml:space="preserve">. Opening of </w:t>
      </w:r>
      <w:r w:rsidRPr="004E0F7D">
        <w:rPr>
          <w:rFonts w:ascii="Arial" w:hAnsi="Arial" w:cs="Arial"/>
          <w:bCs/>
          <w:i/>
          <w:sz w:val="20"/>
          <w:szCs w:val="20"/>
          <w:lang w:val="en-AU"/>
        </w:rPr>
        <w:t>Boeing Boeing</w:t>
      </w:r>
      <w:r w:rsidRPr="004E0F7D">
        <w:rPr>
          <w:rFonts w:ascii="Arial" w:hAnsi="Arial" w:cs="Arial"/>
          <w:bCs/>
          <w:sz w:val="20"/>
          <w:szCs w:val="20"/>
          <w:lang w:val="en-AU"/>
        </w:rPr>
        <w:t xml:space="preserve">, </w:t>
      </w:r>
      <w:r w:rsidRPr="004E0F7D">
        <w:rPr>
          <w:rFonts w:ascii="Arial" w:hAnsi="Arial" w:cs="Arial"/>
          <w:bCs/>
          <w:sz w:val="20"/>
          <w:szCs w:val="20"/>
          <w:u w:val="single"/>
          <w:lang w:val="en-AU"/>
        </w:rPr>
        <w:t>Assistant Creative Director.</w:t>
      </w:r>
      <w:r w:rsidRPr="004E0F7D">
        <w:rPr>
          <w:rFonts w:ascii="Arial" w:hAnsi="Arial" w:cs="Arial"/>
          <w:bCs/>
          <w:sz w:val="20"/>
          <w:szCs w:val="20"/>
          <w:lang w:val="en-AU"/>
        </w:rPr>
        <w:t xml:space="preserve"> Fortune Theatre, 16 November 2013. Commissioned by Fortune Theatre.</w:t>
      </w:r>
    </w:p>
    <w:p w14:paraId="0B261086"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*Mitchell, R &amp; Woodhouse, A.</w:t>
      </w:r>
      <w:r w:rsidRPr="004E0F7D">
        <w:rPr>
          <w:rFonts w:ascii="Arial" w:hAnsi="Arial" w:cs="Arial"/>
          <w:bCs/>
          <w:sz w:val="20"/>
          <w:szCs w:val="20"/>
          <w:lang w:val="en-AU"/>
        </w:rPr>
        <w:t xml:space="preserve"> (2012) ‘</w:t>
      </w:r>
      <w:r w:rsidRPr="004E0F7D">
        <w:rPr>
          <w:rFonts w:ascii="Arial" w:hAnsi="Arial" w:cs="Arial"/>
          <w:bCs/>
          <w:i/>
          <w:sz w:val="20"/>
          <w:szCs w:val="20"/>
          <w:lang w:val="en-AU"/>
        </w:rPr>
        <w:t>Art &amp; Food’ Food Experience Symposium</w:t>
      </w:r>
      <w:r w:rsidRPr="004E0F7D">
        <w:rPr>
          <w:rFonts w:ascii="Arial" w:hAnsi="Arial" w:cs="Arial"/>
          <w:bCs/>
          <w:sz w:val="20"/>
          <w:szCs w:val="20"/>
          <w:lang w:val="en-AU"/>
        </w:rPr>
        <w:t xml:space="preserve">. </w:t>
      </w:r>
      <w:r w:rsidRPr="004E0F7D">
        <w:rPr>
          <w:rFonts w:ascii="Arial" w:hAnsi="Arial" w:cs="Arial"/>
          <w:bCs/>
          <w:sz w:val="20"/>
          <w:szCs w:val="20"/>
          <w:u w:val="single"/>
          <w:lang w:val="en-AU"/>
        </w:rPr>
        <w:t>Creative Director.</w:t>
      </w:r>
      <w:r w:rsidRPr="004E0F7D">
        <w:rPr>
          <w:rFonts w:ascii="Arial" w:hAnsi="Arial" w:cs="Arial"/>
          <w:bCs/>
          <w:sz w:val="20"/>
          <w:szCs w:val="20"/>
          <w:lang w:val="en-AU"/>
        </w:rPr>
        <w:t xml:space="preserve"> 24 August 2012, Art and Food Symposium, Otago Polytechnic. Commissioned by Dunedin School of Art.</w:t>
      </w:r>
    </w:p>
    <w:p w14:paraId="4E549BC0"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(2012) </w:t>
      </w:r>
      <w:r w:rsidRPr="004E0F7D">
        <w:rPr>
          <w:rFonts w:ascii="Arial" w:hAnsi="Arial" w:cs="Arial"/>
          <w:bCs/>
          <w:i/>
          <w:sz w:val="20"/>
          <w:szCs w:val="20"/>
          <w:lang w:val="en-AU"/>
        </w:rPr>
        <w:t>Spring Harvest Feast Dining Experience</w:t>
      </w:r>
      <w:r w:rsidRPr="004E0F7D">
        <w:rPr>
          <w:rFonts w:ascii="Arial" w:hAnsi="Arial" w:cs="Arial"/>
          <w:bCs/>
          <w:sz w:val="20"/>
          <w:szCs w:val="20"/>
          <w:lang w:val="en-AU"/>
        </w:rPr>
        <w:t xml:space="preserve">. </w:t>
      </w:r>
      <w:r w:rsidRPr="004E0F7D">
        <w:rPr>
          <w:rFonts w:ascii="Arial" w:hAnsi="Arial" w:cs="Arial"/>
          <w:bCs/>
          <w:sz w:val="20"/>
          <w:szCs w:val="20"/>
          <w:u w:val="single"/>
          <w:lang w:val="en-AU"/>
        </w:rPr>
        <w:t>Creative Director</w:t>
      </w:r>
      <w:r w:rsidRPr="004E0F7D">
        <w:rPr>
          <w:rFonts w:ascii="Arial" w:hAnsi="Arial" w:cs="Arial"/>
          <w:bCs/>
          <w:sz w:val="20"/>
          <w:szCs w:val="20"/>
          <w:lang w:val="en-AU"/>
        </w:rPr>
        <w:t xml:space="preserve">, 27 October 2012, Manaaki Building, Otago Polytechnic. </w:t>
      </w:r>
    </w:p>
    <w:p w14:paraId="1EE801FF"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 xml:space="preserve">*Mitchell, R. and Heptinstall, T. (2012) </w:t>
      </w:r>
      <w:r w:rsidRPr="004E0F7D">
        <w:rPr>
          <w:rFonts w:ascii="Arial" w:hAnsi="Arial" w:cs="Arial"/>
          <w:bCs/>
          <w:i/>
          <w:sz w:val="20"/>
          <w:szCs w:val="20"/>
          <w:lang w:val="en-AU"/>
        </w:rPr>
        <w:t>'Lives We Leave Behind' Book Launch Food Experience</w:t>
      </w:r>
      <w:r w:rsidRPr="004E0F7D">
        <w:rPr>
          <w:rFonts w:ascii="Arial" w:hAnsi="Arial" w:cs="Arial"/>
          <w:bCs/>
          <w:sz w:val="20"/>
          <w:szCs w:val="20"/>
          <w:lang w:val="en-AU"/>
        </w:rPr>
        <w:t xml:space="preserve">. </w:t>
      </w:r>
      <w:r w:rsidRPr="004E0F7D">
        <w:rPr>
          <w:rFonts w:ascii="Arial" w:hAnsi="Arial" w:cs="Arial"/>
          <w:bCs/>
          <w:sz w:val="20"/>
          <w:szCs w:val="20"/>
          <w:u w:val="single"/>
          <w:lang w:val="en-AU"/>
        </w:rPr>
        <w:t>Creative Director</w:t>
      </w:r>
      <w:r w:rsidRPr="004E0F7D">
        <w:rPr>
          <w:rFonts w:ascii="Arial" w:hAnsi="Arial" w:cs="Arial"/>
          <w:bCs/>
          <w:sz w:val="20"/>
          <w:szCs w:val="20"/>
          <w:lang w:val="en-AU"/>
        </w:rPr>
        <w:t>, 13 November 2012, Manaaki Building, Otago Polytechnic. Commissioned by Penguin Books and Maxine Alterio.</w:t>
      </w:r>
    </w:p>
    <w:p w14:paraId="45A16708" w14:textId="77777777" w:rsidR="00392DD5" w:rsidRPr="004E0F7D" w:rsidRDefault="00392DD5" w:rsidP="00CA2B95">
      <w:pPr>
        <w:pStyle w:val="Reference"/>
        <w:numPr>
          <w:ilvl w:val="0"/>
          <w:numId w:val="95"/>
        </w:numPr>
        <w:spacing w:before="120" w:after="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(2012) </w:t>
      </w:r>
      <w:r w:rsidRPr="004E0F7D">
        <w:rPr>
          <w:rFonts w:ascii="Arial" w:hAnsi="Arial" w:cs="Arial"/>
          <w:bCs/>
          <w:i/>
          <w:sz w:val="20"/>
          <w:szCs w:val="20"/>
          <w:lang w:val="en-AU"/>
        </w:rPr>
        <w:t>Not as it Seems Dining Experience</w:t>
      </w:r>
      <w:r w:rsidRPr="004E0F7D">
        <w:rPr>
          <w:rFonts w:ascii="Arial" w:hAnsi="Arial" w:cs="Arial"/>
          <w:bCs/>
          <w:sz w:val="20"/>
          <w:szCs w:val="20"/>
          <w:lang w:val="en-AU"/>
        </w:rPr>
        <w:t xml:space="preserve">. </w:t>
      </w:r>
      <w:r w:rsidRPr="004E0F7D">
        <w:rPr>
          <w:rFonts w:ascii="Arial" w:hAnsi="Arial" w:cs="Arial"/>
          <w:bCs/>
          <w:sz w:val="20"/>
          <w:szCs w:val="20"/>
          <w:u w:val="single"/>
          <w:lang w:val="en-AU"/>
        </w:rPr>
        <w:t>Creative Director</w:t>
      </w:r>
      <w:r w:rsidRPr="004E0F7D">
        <w:rPr>
          <w:rFonts w:ascii="Arial" w:hAnsi="Arial" w:cs="Arial"/>
          <w:bCs/>
          <w:sz w:val="20"/>
          <w:szCs w:val="20"/>
          <w:lang w:val="en-AU"/>
        </w:rPr>
        <w:t>, 20 October 2013, Former High Tide Cafe, Dunedin.</w:t>
      </w:r>
    </w:p>
    <w:p w14:paraId="33C50111" w14:textId="77777777" w:rsidR="00392DD5" w:rsidRPr="004E0F7D" w:rsidRDefault="00392DD5" w:rsidP="00392DD5">
      <w:pPr>
        <w:pStyle w:val="Reference"/>
        <w:numPr>
          <w:ilvl w:val="0"/>
          <w:numId w:val="0"/>
        </w:numPr>
        <w:autoSpaceDE w:val="0"/>
        <w:autoSpaceDN w:val="0"/>
        <w:spacing w:before="120" w:after="0"/>
        <w:rPr>
          <w:rFonts w:ascii="Arial" w:hAnsi="Arial" w:cs="Arial"/>
          <w:i/>
          <w:sz w:val="20"/>
          <w:szCs w:val="20"/>
          <w:lang w:val="en-AU"/>
        </w:rPr>
      </w:pPr>
      <w:r w:rsidRPr="004E0F7D">
        <w:rPr>
          <w:rFonts w:ascii="Arial" w:hAnsi="Arial" w:cs="Arial"/>
          <w:i/>
          <w:sz w:val="20"/>
          <w:szCs w:val="20"/>
          <w:lang w:val="en-AU"/>
        </w:rPr>
        <w:t>Exhibitions</w:t>
      </w:r>
    </w:p>
    <w:p w14:paraId="27C6BD8C" w14:textId="77777777" w:rsidR="00392DD5" w:rsidRPr="004E0F7D" w:rsidRDefault="00392DD5" w:rsidP="00CA2B95">
      <w:pPr>
        <w:pStyle w:val="Reference"/>
        <w:numPr>
          <w:ilvl w:val="0"/>
          <w:numId w:val="96"/>
        </w:numPr>
        <w:spacing w:before="120" w:after="0"/>
        <w:rPr>
          <w:rFonts w:ascii="Arial" w:hAnsi="Arial" w:cs="Arial"/>
          <w:bCs/>
          <w:sz w:val="20"/>
          <w:szCs w:val="20"/>
          <w:lang w:val="en-AU"/>
        </w:rPr>
      </w:pPr>
      <w:r w:rsidRPr="004E0F7D">
        <w:rPr>
          <w:rFonts w:ascii="Arial" w:hAnsi="Arial" w:cs="Arial"/>
          <w:b/>
          <w:bCs/>
          <w:sz w:val="20"/>
          <w:szCs w:val="20"/>
          <w:lang w:val="en-AU"/>
        </w:rPr>
        <w:t>Mitchell, R.</w:t>
      </w:r>
      <w:r w:rsidRPr="004E0F7D">
        <w:rPr>
          <w:rFonts w:ascii="Arial" w:hAnsi="Arial" w:cs="Arial"/>
          <w:bCs/>
          <w:sz w:val="20"/>
          <w:szCs w:val="20"/>
          <w:lang w:val="en-AU"/>
        </w:rPr>
        <w:t xml:space="preserve"> (2014) </w:t>
      </w:r>
      <w:r w:rsidRPr="004E0F7D">
        <w:rPr>
          <w:rFonts w:ascii="Arial" w:hAnsi="Arial" w:cs="Arial"/>
          <w:bCs/>
          <w:i/>
          <w:sz w:val="20"/>
          <w:szCs w:val="20"/>
          <w:lang w:val="en-AU"/>
        </w:rPr>
        <w:t>Our Edible Future: Feeding Dunedin in 2025.</w:t>
      </w:r>
      <w:r w:rsidRPr="004E0F7D">
        <w:rPr>
          <w:rFonts w:ascii="Arial" w:hAnsi="Arial" w:cs="Arial"/>
          <w:bCs/>
          <w:sz w:val="20"/>
          <w:szCs w:val="20"/>
          <w:lang w:val="en-AU"/>
        </w:rPr>
        <w:t xml:space="preserve"> </w:t>
      </w:r>
      <w:r w:rsidRPr="004E0F7D">
        <w:rPr>
          <w:rFonts w:ascii="Arial" w:hAnsi="Arial" w:cs="Arial"/>
          <w:bCs/>
          <w:sz w:val="20"/>
          <w:szCs w:val="20"/>
          <w:u w:val="single"/>
          <w:lang w:val="en-AU"/>
        </w:rPr>
        <w:t>Creative Director/Curator.</w:t>
      </w:r>
      <w:r w:rsidRPr="004E0F7D">
        <w:rPr>
          <w:rFonts w:ascii="Arial" w:hAnsi="Arial" w:cs="Arial"/>
          <w:bCs/>
          <w:sz w:val="20"/>
          <w:szCs w:val="20"/>
          <w:lang w:val="en-AU"/>
        </w:rPr>
        <w:t xml:space="preserve"> 15 August 2014, </w:t>
      </w:r>
      <w:r w:rsidRPr="004E0F7D">
        <w:rPr>
          <w:rFonts w:ascii="Arial" w:hAnsi="Arial" w:cs="Arial"/>
          <w:sz w:val="20"/>
          <w:szCs w:val="20"/>
        </w:rPr>
        <w:t>Manaaki Building, Otago Polytechnic.</w:t>
      </w:r>
    </w:p>
    <w:p w14:paraId="0E626B92" w14:textId="77777777" w:rsidR="00392DD5" w:rsidRPr="004E0F7D" w:rsidRDefault="00392DD5" w:rsidP="00CA2B95">
      <w:pPr>
        <w:pStyle w:val="Reference"/>
        <w:numPr>
          <w:ilvl w:val="0"/>
          <w:numId w:val="96"/>
        </w:numPr>
        <w:spacing w:before="120" w:after="0"/>
        <w:rPr>
          <w:rFonts w:ascii="Arial" w:hAnsi="Arial" w:cs="Arial"/>
          <w:bCs/>
          <w:sz w:val="20"/>
          <w:szCs w:val="20"/>
          <w:lang w:val="en-AU"/>
        </w:rPr>
      </w:pPr>
      <w:r w:rsidRPr="004E0F7D">
        <w:rPr>
          <w:rFonts w:ascii="Arial" w:hAnsi="Arial" w:cs="Arial"/>
          <w:b/>
          <w:bCs/>
          <w:sz w:val="20"/>
          <w:szCs w:val="20"/>
          <w:lang w:val="en-AU"/>
        </w:rPr>
        <w:t>Woodhouse, A. and Mitchell, R.</w:t>
      </w:r>
      <w:r w:rsidRPr="004E0F7D">
        <w:rPr>
          <w:rFonts w:ascii="Arial" w:hAnsi="Arial" w:cs="Arial"/>
          <w:bCs/>
          <w:sz w:val="20"/>
          <w:szCs w:val="20"/>
          <w:lang w:val="en-AU"/>
        </w:rPr>
        <w:t xml:space="preserve"> (2013) </w:t>
      </w:r>
      <w:r w:rsidRPr="004E0F7D">
        <w:rPr>
          <w:rFonts w:ascii="Arial" w:hAnsi="Arial" w:cs="Arial"/>
          <w:bCs/>
          <w:i/>
          <w:sz w:val="20"/>
          <w:szCs w:val="20"/>
          <w:lang w:val="en-AU"/>
        </w:rPr>
        <w:t>OP Eat Street: Year Two Exhibition.</w:t>
      </w:r>
      <w:r w:rsidRPr="004E0F7D">
        <w:rPr>
          <w:rFonts w:ascii="Arial" w:hAnsi="Arial" w:cs="Arial"/>
          <w:bCs/>
          <w:sz w:val="20"/>
          <w:szCs w:val="20"/>
          <w:lang w:val="en-AU"/>
        </w:rPr>
        <w:t xml:space="preserve"> </w:t>
      </w:r>
      <w:r w:rsidRPr="004E0F7D">
        <w:rPr>
          <w:rFonts w:ascii="Arial" w:hAnsi="Arial" w:cs="Arial"/>
          <w:bCs/>
          <w:sz w:val="20"/>
          <w:szCs w:val="20"/>
          <w:u w:val="single"/>
          <w:lang w:val="en-AU"/>
        </w:rPr>
        <w:t>Creative Director/Curator.</w:t>
      </w:r>
      <w:r w:rsidRPr="004E0F7D">
        <w:rPr>
          <w:rFonts w:ascii="Arial" w:hAnsi="Arial" w:cs="Arial"/>
          <w:bCs/>
          <w:sz w:val="20"/>
          <w:szCs w:val="20"/>
          <w:lang w:val="en-AU"/>
        </w:rPr>
        <w:t xml:space="preserve"> 20 November 2013, Manaaki Building, Otago Polytechnic.</w:t>
      </w:r>
    </w:p>
    <w:p w14:paraId="70C56CFE" w14:textId="77777777" w:rsidR="00392DD5" w:rsidRPr="004E0F7D" w:rsidRDefault="00392DD5" w:rsidP="00CA2B95">
      <w:pPr>
        <w:pStyle w:val="Reference"/>
        <w:numPr>
          <w:ilvl w:val="0"/>
          <w:numId w:val="96"/>
        </w:numPr>
        <w:spacing w:before="120" w:after="0"/>
        <w:rPr>
          <w:rFonts w:ascii="Arial" w:hAnsi="Arial" w:cs="Arial"/>
          <w:bCs/>
          <w:sz w:val="20"/>
          <w:szCs w:val="20"/>
          <w:lang w:val="en-AU"/>
        </w:rPr>
      </w:pPr>
      <w:r w:rsidRPr="004E0F7D">
        <w:rPr>
          <w:rFonts w:ascii="Arial" w:hAnsi="Arial" w:cs="Arial"/>
          <w:b/>
          <w:bCs/>
          <w:sz w:val="20"/>
          <w:szCs w:val="20"/>
          <w:lang w:val="en-AU"/>
        </w:rPr>
        <w:t xml:space="preserve">Mitchell, R., </w:t>
      </w:r>
      <w:r w:rsidRPr="004E0F7D">
        <w:rPr>
          <w:rFonts w:ascii="Arial" w:hAnsi="Arial" w:cs="Arial"/>
          <w:bCs/>
          <w:sz w:val="20"/>
          <w:szCs w:val="20"/>
          <w:lang w:val="en-AU"/>
        </w:rPr>
        <w:t xml:space="preserve">Gillespie, D and Ellwood, S. (2013) </w:t>
      </w:r>
      <w:r w:rsidRPr="004E0F7D">
        <w:rPr>
          <w:rFonts w:ascii="Arial" w:hAnsi="Arial" w:cs="Arial"/>
          <w:bCs/>
          <w:i/>
          <w:sz w:val="20"/>
          <w:szCs w:val="20"/>
          <w:lang w:val="en-AU"/>
        </w:rPr>
        <w:t>OP Eat Street: Year One Exhibition.</w:t>
      </w:r>
      <w:r w:rsidRPr="004E0F7D">
        <w:rPr>
          <w:rFonts w:ascii="Arial" w:hAnsi="Arial" w:cs="Arial"/>
          <w:bCs/>
          <w:sz w:val="20"/>
          <w:szCs w:val="20"/>
          <w:lang w:val="en-AU"/>
        </w:rPr>
        <w:t xml:space="preserve"> </w:t>
      </w:r>
      <w:r w:rsidRPr="004E0F7D">
        <w:rPr>
          <w:rFonts w:ascii="Arial" w:hAnsi="Arial" w:cs="Arial"/>
          <w:bCs/>
          <w:sz w:val="20"/>
          <w:szCs w:val="20"/>
          <w:u w:val="single"/>
          <w:lang w:val="en-AU"/>
        </w:rPr>
        <w:t>Creative Director/Curator.</w:t>
      </w:r>
      <w:r w:rsidRPr="004E0F7D">
        <w:rPr>
          <w:rFonts w:ascii="Arial" w:hAnsi="Arial" w:cs="Arial"/>
          <w:bCs/>
          <w:sz w:val="20"/>
          <w:szCs w:val="20"/>
          <w:lang w:val="en-AU"/>
        </w:rPr>
        <w:t xml:space="preserve"> 20 November 2013, Manaaki Building, Otago Polytechnic.</w:t>
      </w:r>
    </w:p>
    <w:p w14:paraId="60F34BE0" w14:textId="77777777" w:rsidR="00392DD5" w:rsidRPr="004E0F7D" w:rsidRDefault="00392DD5" w:rsidP="00CA2B95">
      <w:pPr>
        <w:pStyle w:val="Reference"/>
        <w:numPr>
          <w:ilvl w:val="0"/>
          <w:numId w:val="96"/>
        </w:numPr>
        <w:spacing w:before="120" w:after="0"/>
        <w:rPr>
          <w:rFonts w:ascii="Arial" w:hAnsi="Arial" w:cs="Arial"/>
          <w:bCs/>
          <w:sz w:val="20"/>
          <w:szCs w:val="20"/>
          <w:lang w:val="en-AU"/>
        </w:rPr>
      </w:pPr>
      <w:r w:rsidRPr="004E0F7D">
        <w:rPr>
          <w:rFonts w:ascii="Arial" w:hAnsi="Arial" w:cs="Arial"/>
          <w:b/>
          <w:bCs/>
          <w:sz w:val="20"/>
          <w:szCs w:val="20"/>
          <w:lang w:val="en-AU"/>
        </w:rPr>
        <w:t xml:space="preserve">Ellwood, S., Heptinstall, T., Gillespie, D., Mitchell, R. and Woodhouse, A. </w:t>
      </w:r>
      <w:r w:rsidRPr="004E0F7D">
        <w:rPr>
          <w:rFonts w:ascii="Arial" w:hAnsi="Arial" w:cs="Arial"/>
          <w:bCs/>
          <w:sz w:val="20"/>
          <w:szCs w:val="20"/>
          <w:lang w:val="en-AU"/>
        </w:rPr>
        <w:t xml:space="preserve">(2013) Reclaim Vogel Street Food Experience. </w:t>
      </w:r>
      <w:r w:rsidRPr="004E0F7D">
        <w:rPr>
          <w:rFonts w:ascii="Arial" w:hAnsi="Arial" w:cs="Arial"/>
          <w:bCs/>
          <w:sz w:val="20"/>
          <w:szCs w:val="20"/>
          <w:u w:val="single"/>
          <w:lang w:val="en-AU"/>
        </w:rPr>
        <w:t>Creative Director/Curator.</w:t>
      </w:r>
      <w:r w:rsidRPr="004E0F7D">
        <w:rPr>
          <w:rFonts w:ascii="Arial" w:hAnsi="Arial" w:cs="Arial"/>
          <w:bCs/>
          <w:sz w:val="20"/>
          <w:szCs w:val="20"/>
          <w:lang w:val="en-AU"/>
        </w:rPr>
        <w:t xml:space="preserve"> Collaboration with Design School, 8 June 2013, Vogel Street.</w:t>
      </w:r>
    </w:p>
    <w:p w14:paraId="2D27A6F9" w14:textId="77777777" w:rsidR="00AA0A60" w:rsidRDefault="00AA0A60" w:rsidP="004E0F7D">
      <w:pPr>
        <w:rPr>
          <w:rFonts w:cs="Arial"/>
          <w:i/>
          <w:lang w:val="en-AU"/>
        </w:rPr>
      </w:pPr>
    </w:p>
    <w:p w14:paraId="631EF240" w14:textId="002473D1" w:rsidR="00392DD5" w:rsidRPr="004E0F7D" w:rsidRDefault="00392DD5" w:rsidP="004E0F7D">
      <w:pPr>
        <w:rPr>
          <w:rFonts w:cs="Arial"/>
          <w:i/>
          <w:lang w:val="en-AU"/>
        </w:rPr>
      </w:pPr>
      <w:r w:rsidRPr="004E0F7D">
        <w:rPr>
          <w:rFonts w:cs="Arial"/>
          <w:i/>
          <w:lang w:val="en-AU"/>
        </w:rPr>
        <w:t>Non-refereed Articles and Reports not included elsewhere</w:t>
      </w:r>
    </w:p>
    <w:p w14:paraId="3540698D" w14:textId="77777777" w:rsidR="00392DD5" w:rsidRPr="004E0F7D" w:rsidRDefault="00392DD5" w:rsidP="008F297A">
      <w:pPr>
        <w:pStyle w:val="Reference"/>
        <w:numPr>
          <w:ilvl w:val="0"/>
          <w:numId w:val="49"/>
        </w:numPr>
        <w:shd w:val="clear" w:color="auto" w:fill="FFFFFF" w:themeFill="background1"/>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w:t>
      </w:r>
      <w:r w:rsidRPr="004E0F7D">
        <w:rPr>
          <w:rFonts w:ascii="Arial" w:hAnsi="Arial" w:cs="Arial"/>
          <w:b/>
          <w:sz w:val="20"/>
          <w:szCs w:val="20"/>
          <w:lang w:val="en-AU"/>
        </w:rPr>
        <w:t>Hebecker, R.</w:t>
      </w:r>
      <w:r w:rsidRPr="004E0F7D">
        <w:rPr>
          <w:rFonts w:ascii="Arial" w:hAnsi="Arial" w:cs="Arial"/>
          <w:sz w:val="20"/>
          <w:szCs w:val="20"/>
          <w:lang w:val="en-AU"/>
        </w:rPr>
        <w:t xml:space="preserve"> (2008) What humble luxury might mean for your business. </w:t>
      </w:r>
      <w:r w:rsidRPr="004E0F7D">
        <w:rPr>
          <w:rFonts w:ascii="Arial" w:hAnsi="Arial" w:cs="Arial"/>
          <w:i/>
          <w:sz w:val="20"/>
          <w:szCs w:val="20"/>
          <w:lang w:val="en-AU"/>
        </w:rPr>
        <w:t>Tourism Business</w:t>
      </w:r>
      <w:r w:rsidRPr="004E0F7D">
        <w:rPr>
          <w:rFonts w:ascii="Arial" w:hAnsi="Arial" w:cs="Arial"/>
          <w:sz w:val="20"/>
          <w:szCs w:val="20"/>
          <w:lang w:val="en-AU"/>
        </w:rPr>
        <w:t xml:space="preserve"> </w:t>
      </w:r>
      <w:r w:rsidRPr="004E0F7D">
        <w:rPr>
          <w:rFonts w:ascii="Arial" w:hAnsi="Arial" w:cs="Arial"/>
          <w:i/>
          <w:sz w:val="20"/>
          <w:szCs w:val="20"/>
          <w:lang w:val="en-AU"/>
        </w:rPr>
        <w:t>Magazine</w:t>
      </w:r>
      <w:r w:rsidRPr="004E0F7D">
        <w:rPr>
          <w:rFonts w:ascii="Arial" w:hAnsi="Arial" w:cs="Arial"/>
          <w:sz w:val="20"/>
          <w:szCs w:val="20"/>
          <w:lang w:val="en-AU"/>
        </w:rPr>
        <w:t>. May/June 2008 .</w:t>
      </w:r>
    </w:p>
    <w:p w14:paraId="031E1A12" w14:textId="77777777" w:rsidR="00392DD5" w:rsidRPr="004E0F7D" w:rsidRDefault="00392DD5" w:rsidP="008F297A">
      <w:pPr>
        <w:pStyle w:val="Reference"/>
        <w:numPr>
          <w:ilvl w:val="0"/>
          <w:numId w:val="49"/>
        </w:numPr>
        <w:shd w:val="clear" w:color="auto" w:fill="FFFFFF" w:themeFill="background1"/>
        <w:spacing w:before="120" w:after="0"/>
        <w:ind w:left="360"/>
        <w:rPr>
          <w:rFonts w:ascii="Arial" w:hAnsi="Arial" w:cs="Arial"/>
          <w:bCs/>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(2007) </w:t>
      </w:r>
      <w:r w:rsidRPr="004E0F7D">
        <w:rPr>
          <w:rFonts w:ascii="Arial" w:hAnsi="Arial" w:cs="Arial"/>
          <w:i/>
          <w:iCs/>
          <w:sz w:val="20"/>
          <w:szCs w:val="20"/>
          <w:lang w:val="en-AU"/>
        </w:rPr>
        <w:t>Making the cellar door work for you: background information.</w:t>
      </w:r>
      <w:r w:rsidRPr="004E0F7D">
        <w:rPr>
          <w:rFonts w:ascii="Arial" w:hAnsi="Arial" w:cs="Arial"/>
          <w:sz w:val="20"/>
          <w:szCs w:val="20"/>
          <w:lang w:val="en-AU"/>
        </w:rPr>
        <w:t xml:space="preserve"> Unpublished report for New Zealand Trade and Enterprise, Enterprise Training Scheme Workshop, 28 March 2007, Cromwell, New Zealand.</w:t>
      </w:r>
    </w:p>
    <w:p w14:paraId="34DAE1D5" w14:textId="77777777" w:rsidR="00392DD5" w:rsidRPr="004E0F7D" w:rsidRDefault="00392DD5" w:rsidP="008F297A">
      <w:pPr>
        <w:pStyle w:val="ListParagraph"/>
        <w:numPr>
          <w:ilvl w:val="0"/>
          <w:numId w:val="49"/>
        </w:numPr>
        <w:shd w:val="clear" w:color="auto" w:fill="FFFFFF" w:themeFill="background1"/>
        <w:spacing w:before="120" w:line="240" w:lineRule="auto"/>
        <w:ind w:left="360"/>
        <w:contextualSpacing w:val="0"/>
        <w:jc w:val="both"/>
        <w:rPr>
          <w:rFonts w:cs="Arial"/>
          <w:szCs w:val="20"/>
          <w:lang w:val="en-AU"/>
        </w:rPr>
      </w:pPr>
      <w:r w:rsidRPr="004E0F7D">
        <w:rPr>
          <w:rFonts w:cs="Arial"/>
          <w:b/>
          <w:bCs/>
          <w:szCs w:val="20"/>
          <w:lang w:val="en-AU"/>
        </w:rPr>
        <w:t xml:space="preserve">Mitchell, R. D. </w:t>
      </w:r>
      <w:r w:rsidRPr="004E0F7D">
        <w:rPr>
          <w:rFonts w:cs="Arial"/>
          <w:szCs w:val="20"/>
          <w:lang w:val="en-AU"/>
        </w:rPr>
        <w:t xml:space="preserve">(2007) Generation X and family-oriented wineries. </w:t>
      </w:r>
      <w:r w:rsidRPr="004E0F7D">
        <w:rPr>
          <w:rFonts w:cs="Arial"/>
          <w:i/>
          <w:iCs/>
          <w:szCs w:val="20"/>
          <w:lang w:val="en-AU"/>
        </w:rPr>
        <w:t>New Zealand Grape Grower</w:t>
      </w:r>
      <w:r w:rsidRPr="004E0F7D">
        <w:rPr>
          <w:rFonts w:cs="Arial"/>
          <w:szCs w:val="20"/>
          <w:lang w:val="en-AU"/>
        </w:rPr>
        <w:t>, 7(2), 11.</w:t>
      </w:r>
    </w:p>
    <w:p w14:paraId="4C16722F" w14:textId="77777777" w:rsidR="00392DD5" w:rsidRPr="004E0F7D" w:rsidRDefault="00392DD5" w:rsidP="008F297A">
      <w:pPr>
        <w:pStyle w:val="ListParagraph"/>
        <w:numPr>
          <w:ilvl w:val="0"/>
          <w:numId w:val="49"/>
        </w:numPr>
        <w:shd w:val="clear" w:color="auto" w:fill="FFFFFF" w:themeFill="background1"/>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xml:space="preserve"> (2007) Sustainability at the cellar door. </w:t>
      </w:r>
      <w:r w:rsidRPr="004E0F7D">
        <w:rPr>
          <w:rFonts w:cs="Arial"/>
          <w:i/>
          <w:iCs/>
          <w:szCs w:val="20"/>
          <w:lang w:val="en-AU"/>
        </w:rPr>
        <w:t xml:space="preserve">New Zealand Grape Grower, </w:t>
      </w:r>
      <w:r w:rsidRPr="004E0F7D">
        <w:rPr>
          <w:rFonts w:cs="Arial"/>
          <w:szCs w:val="20"/>
          <w:lang w:val="en-AU"/>
        </w:rPr>
        <w:t>7(1), 24-25.</w:t>
      </w:r>
    </w:p>
    <w:p w14:paraId="142762B3" w14:textId="77777777" w:rsidR="00392DD5" w:rsidRPr="004E0F7D" w:rsidRDefault="00392DD5" w:rsidP="008F297A">
      <w:pPr>
        <w:pStyle w:val="ListParagraph"/>
        <w:numPr>
          <w:ilvl w:val="0"/>
          <w:numId w:val="49"/>
        </w:numPr>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xml:space="preserve"> (2006) Tourism and wine working together. </w:t>
      </w:r>
      <w:r w:rsidRPr="004E0F7D">
        <w:rPr>
          <w:rFonts w:cs="Arial"/>
          <w:i/>
          <w:iCs/>
          <w:szCs w:val="20"/>
          <w:lang w:val="en-AU"/>
        </w:rPr>
        <w:t xml:space="preserve">New Zealand Grape Grower, </w:t>
      </w:r>
      <w:r w:rsidRPr="004E0F7D">
        <w:rPr>
          <w:rFonts w:cs="Arial"/>
          <w:szCs w:val="20"/>
          <w:lang w:val="en-AU"/>
        </w:rPr>
        <w:t>6(9), 25.</w:t>
      </w:r>
    </w:p>
    <w:p w14:paraId="4602168A" w14:textId="77777777" w:rsidR="00392DD5" w:rsidRPr="004E0F7D" w:rsidRDefault="00392DD5" w:rsidP="008F297A">
      <w:pPr>
        <w:pStyle w:val="ListParagraph"/>
        <w:numPr>
          <w:ilvl w:val="0"/>
          <w:numId w:val="49"/>
        </w:numPr>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xml:space="preserve"> (2006) Creating loyalty via the cellar door. </w:t>
      </w:r>
      <w:r w:rsidRPr="004E0F7D">
        <w:rPr>
          <w:rFonts w:cs="Arial"/>
          <w:i/>
          <w:iCs/>
          <w:szCs w:val="20"/>
          <w:lang w:val="en-AU"/>
        </w:rPr>
        <w:t xml:space="preserve">New Zealand Grape Grower, </w:t>
      </w:r>
      <w:r w:rsidRPr="004E0F7D">
        <w:rPr>
          <w:rFonts w:cs="Arial"/>
          <w:szCs w:val="20"/>
          <w:lang w:val="en-AU"/>
        </w:rPr>
        <w:t>6(8), 26.</w:t>
      </w:r>
    </w:p>
    <w:p w14:paraId="592777BC" w14:textId="77777777" w:rsidR="00392DD5" w:rsidRPr="004E0F7D" w:rsidRDefault="00392DD5" w:rsidP="008F297A">
      <w:pPr>
        <w:pStyle w:val="ListParagraph"/>
        <w:numPr>
          <w:ilvl w:val="0"/>
          <w:numId w:val="49"/>
        </w:numPr>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xml:space="preserve"> (2006) Viva la difference in wine tourism. </w:t>
      </w:r>
      <w:r w:rsidRPr="004E0F7D">
        <w:rPr>
          <w:rFonts w:cs="Arial"/>
          <w:i/>
          <w:iCs/>
          <w:szCs w:val="20"/>
          <w:lang w:val="en-AU"/>
        </w:rPr>
        <w:t xml:space="preserve">New Zealand Grape Grower, </w:t>
      </w:r>
      <w:r w:rsidRPr="004E0F7D">
        <w:rPr>
          <w:rFonts w:cs="Arial"/>
          <w:szCs w:val="20"/>
          <w:lang w:val="en-AU"/>
        </w:rPr>
        <w:t>6(6), 14.</w:t>
      </w:r>
    </w:p>
    <w:p w14:paraId="5A294BB3" w14:textId="77777777" w:rsidR="00392DD5" w:rsidRPr="004E0F7D" w:rsidRDefault="00392DD5" w:rsidP="008F297A">
      <w:pPr>
        <w:pStyle w:val="ListParagraph"/>
        <w:numPr>
          <w:ilvl w:val="0"/>
          <w:numId w:val="49"/>
        </w:numPr>
        <w:spacing w:before="120" w:line="240" w:lineRule="auto"/>
        <w:ind w:left="360"/>
        <w:contextualSpacing w:val="0"/>
        <w:jc w:val="both"/>
        <w:rPr>
          <w:rFonts w:cs="Arial"/>
          <w:szCs w:val="20"/>
          <w:lang w:val="en-AU"/>
        </w:rPr>
      </w:pPr>
      <w:r w:rsidRPr="004E0F7D">
        <w:rPr>
          <w:rFonts w:cs="Arial"/>
          <w:b/>
          <w:bCs/>
          <w:szCs w:val="20"/>
          <w:lang w:val="en-AU"/>
        </w:rPr>
        <w:t xml:space="preserve">New Zealand Food &amp; Wine Tourism Network </w:t>
      </w:r>
      <w:r w:rsidRPr="004E0F7D">
        <w:rPr>
          <w:rFonts w:cs="Arial"/>
          <w:szCs w:val="20"/>
          <w:lang w:val="en-AU"/>
        </w:rPr>
        <w:t>(2006) Are you in the wine experience business? Hillebrand is... New Zealand Trade and Enterprise, New Zealand.</w:t>
      </w:r>
    </w:p>
    <w:p w14:paraId="7D49FB26" w14:textId="77777777" w:rsidR="00392DD5" w:rsidRPr="004E0F7D" w:rsidRDefault="00392DD5" w:rsidP="008F297A">
      <w:pPr>
        <w:pStyle w:val="ListParagraph"/>
        <w:numPr>
          <w:ilvl w:val="0"/>
          <w:numId w:val="49"/>
        </w:numPr>
        <w:spacing w:before="120" w:line="240" w:lineRule="auto"/>
        <w:ind w:left="360"/>
        <w:contextualSpacing w:val="0"/>
        <w:jc w:val="both"/>
        <w:rPr>
          <w:rFonts w:cs="Arial"/>
          <w:szCs w:val="20"/>
          <w:lang w:val="en-AU"/>
        </w:rPr>
      </w:pPr>
      <w:r w:rsidRPr="004E0F7D">
        <w:rPr>
          <w:rFonts w:cs="Arial"/>
          <w:b/>
          <w:bCs/>
          <w:szCs w:val="20"/>
          <w:lang w:val="en-AU"/>
        </w:rPr>
        <w:t xml:space="preserve">New Zealand Food &amp; Wine Tourism Network </w:t>
      </w:r>
      <w:r w:rsidRPr="004E0F7D">
        <w:rPr>
          <w:rFonts w:cs="Arial"/>
          <w:szCs w:val="20"/>
          <w:lang w:val="en-AU"/>
        </w:rPr>
        <w:t>(2006) Inniskillin: Working together is key - Nobody comes to visit one winery. New Zealand Trade and Enterprise, New Zealand.</w:t>
      </w:r>
    </w:p>
    <w:p w14:paraId="1A34DAF1" w14:textId="77777777" w:rsidR="00392DD5" w:rsidRPr="004E0F7D" w:rsidRDefault="00392DD5" w:rsidP="008F297A">
      <w:pPr>
        <w:pStyle w:val="ListParagraph"/>
        <w:numPr>
          <w:ilvl w:val="0"/>
          <w:numId w:val="49"/>
        </w:numPr>
        <w:spacing w:before="120" w:line="240" w:lineRule="auto"/>
        <w:ind w:left="360"/>
        <w:contextualSpacing w:val="0"/>
        <w:jc w:val="both"/>
        <w:rPr>
          <w:rFonts w:cs="Arial"/>
          <w:szCs w:val="20"/>
          <w:lang w:val="en-AU"/>
        </w:rPr>
      </w:pPr>
      <w:r w:rsidRPr="004E0F7D">
        <w:rPr>
          <w:rFonts w:cs="Arial"/>
          <w:b/>
          <w:bCs/>
          <w:szCs w:val="20"/>
          <w:lang w:val="en-AU"/>
        </w:rPr>
        <w:t xml:space="preserve">New Zealand Food &amp; Wine Tourism Network </w:t>
      </w:r>
      <w:r w:rsidRPr="004E0F7D">
        <w:rPr>
          <w:rFonts w:cs="Arial"/>
          <w:szCs w:val="20"/>
          <w:lang w:val="en-AU"/>
        </w:rPr>
        <w:t>(2006) The destination restaurant that doesn't sell food and wine. New Zealand Trade and Enterprise, New Zealand.</w:t>
      </w:r>
    </w:p>
    <w:p w14:paraId="78C005DF" w14:textId="77777777" w:rsidR="00392DD5" w:rsidRPr="004E0F7D" w:rsidRDefault="00392DD5" w:rsidP="008F297A">
      <w:pPr>
        <w:pStyle w:val="ListParagraph"/>
        <w:numPr>
          <w:ilvl w:val="0"/>
          <w:numId w:val="49"/>
        </w:numPr>
        <w:spacing w:before="120" w:line="240" w:lineRule="auto"/>
        <w:ind w:left="360"/>
        <w:contextualSpacing w:val="0"/>
        <w:jc w:val="both"/>
        <w:rPr>
          <w:rFonts w:cs="Arial"/>
          <w:szCs w:val="20"/>
          <w:lang w:val="en-AU"/>
        </w:rPr>
      </w:pPr>
      <w:r w:rsidRPr="004E0F7D">
        <w:rPr>
          <w:rFonts w:cs="Arial"/>
          <w:b/>
          <w:bCs/>
          <w:szCs w:val="20"/>
          <w:lang w:val="en-AU"/>
        </w:rPr>
        <w:lastRenderedPageBreak/>
        <w:t xml:space="preserve">New Zealand Food &amp; Wine Tourism Network </w:t>
      </w:r>
      <w:r w:rsidRPr="004E0F7D">
        <w:rPr>
          <w:rFonts w:cs="Arial"/>
          <w:szCs w:val="20"/>
          <w:lang w:val="en-AU"/>
        </w:rPr>
        <w:t>(2006) The winery with the hospitality &amp; tourism manager - a case study of Yering Station vineyards. New Zealand Trade and Enterprise, New Zealand.</w:t>
      </w:r>
    </w:p>
    <w:p w14:paraId="79AE304C" w14:textId="77777777" w:rsidR="00392DD5" w:rsidRPr="004E0F7D" w:rsidRDefault="00392DD5" w:rsidP="008F297A">
      <w:pPr>
        <w:pStyle w:val="ListParagraph"/>
        <w:numPr>
          <w:ilvl w:val="0"/>
          <w:numId w:val="49"/>
        </w:numPr>
        <w:tabs>
          <w:tab w:val="left" w:pos="540"/>
        </w:tabs>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Christensen, D. &amp; Galloway, G. (2006).Wine clubs, wine tourists, enduring involvement and personality traits. Unpublished summary report.</w:t>
      </w:r>
    </w:p>
    <w:p w14:paraId="2A7FD037" w14:textId="77777777" w:rsidR="00392DD5" w:rsidRPr="004E0F7D" w:rsidRDefault="00392DD5" w:rsidP="008F297A">
      <w:pPr>
        <w:pStyle w:val="Reference"/>
        <w:numPr>
          <w:ilvl w:val="0"/>
          <w:numId w:val="49"/>
        </w:numPr>
        <w:spacing w:before="120" w:after="0"/>
        <w:ind w:left="360"/>
        <w:rPr>
          <w:rFonts w:ascii="Arial" w:hAnsi="Arial" w:cs="Arial"/>
          <w:bCs/>
          <w:sz w:val="20"/>
          <w:szCs w:val="20"/>
          <w:lang w:val="en-AU"/>
        </w:rPr>
      </w:pPr>
      <w:r w:rsidRPr="004E0F7D">
        <w:rPr>
          <w:rFonts w:ascii="Arial" w:hAnsi="Arial" w:cs="Arial"/>
          <w:b/>
          <w:bCs/>
          <w:sz w:val="20"/>
          <w:szCs w:val="20"/>
          <w:lang w:val="en-AU"/>
        </w:rPr>
        <w:t xml:space="preserve">Mitchell, R. D. &amp; Hall, C. M. </w:t>
      </w:r>
      <w:r w:rsidRPr="004E0F7D">
        <w:rPr>
          <w:rFonts w:ascii="Arial" w:hAnsi="Arial" w:cs="Arial"/>
          <w:sz w:val="20"/>
          <w:szCs w:val="20"/>
          <w:lang w:val="en-AU"/>
        </w:rPr>
        <w:t>(2001)</w:t>
      </w:r>
      <w:r w:rsidRPr="004E0F7D">
        <w:rPr>
          <w:rFonts w:ascii="Arial" w:hAnsi="Arial" w:cs="Arial"/>
          <w:b/>
          <w:bCs/>
          <w:sz w:val="20"/>
          <w:szCs w:val="20"/>
          <w:lang w:val="en-AU"/>
        </w:rPr>
        <w:t xml:space="preserve"> </w:t>
      </w:r>
      <w:r w:rsidRPr="004E0F7D">
        <w:rPr>
          <w:rFonts w:ascii="Arial" w:hAnsi="Arial" w:cs="Arial"/>
          <w:i/>
          <w:iCs/>
          <w:sz w:val="20"/>
          <w:szCs w:val="20"/>
          <w:lang w:val="en-AU"/>
        </w:rPr>
        <w:t>‘Who Visits Wine Regions and Why? The New Zealand Experience.’</w:t>
      </w:r>
      <w:r w:rsidRPr="004E0F7D">
        <w:rPr>
          <w:rFonts w:ascii="Arial" w:hAnsi="Arial" w:cs="Arial"/>
          <w:sz w:val="20"/>
          <w:szCs w:val="20"/>
          <w:lang w:val="en-AU"/>
        </w:rPr>
        <w:t xml:space="preserve"> Unpublished University of Otago Research Report.</w:t>
      </w:r>
    </w:p>
    <w:p w14:paraId="0463AA85" w14:textId="77777777" w:rsidR="00392DD5" w:rsidRPr="004E0F7D" w:rsidRDefault="00392DD5" w:rsidP="008F297A">
      <w:pPr>
        <w:pStyle w:val="Reference"/>
        <w:numPr>
          <w:ilvl w:val="0"/>
          <w:numId w:val="49"/>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(1999) ‘</w:t>
      </w:r>
      <w:r w:rsidRPr="004E0F7D">
        <w:rPr>
          <w:rFonts w:ascii="Arial" w:hAnsi="Arial" w:cs="Arial"/>
          <w:i/>
          <w:iCs/>
          <w:sz w:val="20"/>
          <w:szCs w:val="20"/>
          <w:lang w:val="en-AU"/>
        </w:rPr>
        <w:t>New Zealand Winery Visitors’ Survey: National Summary December 1999.</w:t>
      </w:r>
      <w:r w:rsidRPr="004E0F7D">
        <w:rPr>
          <w:rFonts w:ascii="Arial" w:hAnsi="Arial" w:cs="Arial"/>
          <w:sz w:val="20"/>
          <w:szCs w:val="20"/>
          <w:lang w:val="en-AU"/>
        </w:rPr>
        <w:t>’ Unpublished report to Wine Industry and Tourism bodies from doctoral thesis.</w:t>
      </w:r>
    </w:p>
    <w:p w14:paraId="7E91704D" w14:textId="77777777" w:rsidR="00392DD5" w:rsidRPr="004E0F7D" w:rsidRDefault="00392DD5" w:rsidP="008F297A">
      <w:pPr>
        <w:pStyle w:val="Reference"/>
        <w:numPr>
          <w:ilvl w:val="0"/>
          <w:numId w:val="49"/>
        </w:numPr>
        <w:spacing w:before="120" w:after="0"/>
        <w:ind w:left="360"/>
        <w:rPr>
          <w:rFonts w:ascii="Arial" w:hAnsi="Arial" w:cs="Arial"/>
          <w:sz w:val="20"/>
          <w:szCs w:val="20"/>
          <w:lang w:val="en-AU"/>
        </w:rPr>
      </w:pPr>
      <w:r w:rsidRPr="004E0F7D">
        <w:rPr>
          <w:rFonts w:ascii="Arial" w:hAnsi="Arial" w:cs="Arial"/>
          <w:sz w:val="20"/>
          <w:szCs w:val="20"/>
          <w:lang w:val="en-AU"/>
        </w:rPr>
        <w:t xml:space="preserve">Kearsley, G. W., </w:t>
      </w:r>
      <w:r w:rsidRPr="004E0F7D">
        <w:rPr>
          <w:rFonts w:ascii="Arial" w:hAnsi="Arial" w:cs="Arial"/>
          <w:b/>
          <w:bCs/>
          <w:sz w:val="20"/>
          <w:szCs w:val="20"/>
          <w:lang w:val="en-AU"/>
        </w:rPr>
        <w:t>Mitchell, R. D.</w:t>
      </w:r>
      <w:r w:rsidRPr="004E0F7D">
        <w:rPr>
          <w:rFonts w:ascii="Arial" w:hAnsi="Arial" w:cs="Arial"/>
          <w:sz w:val="20"/>
          <w:szCs w:val="20"/>
          <w:lang w:val="en-AU"/>
        </w:rPr>
        <w:t xml:space="preserve"> and Barton, R. (1999) ‘</w:t>
      </w:r>
      <w:r w:rsidRPr="004E0F7D">
        <w:rPr>
          <w:rFonts w:ascii="Arial" w:hAnsi="Arial" w:cs="Arial"/>
          <w:i/>
          <w:iCs/>
          <w:sz w:val="20"/>
          <w:szCs w:val="20"/>
          <w:lang w:val="en-AU"/>
        </w:rPr>
        <w:t>Milford Road visitor survey: February 1999.</w:t>
      </w:r>
      <w:r w:rsidRPr="004E0F7D">
        <w:rPr>
          <w:rFonts w:ascii="Arial" w:hAnsi="Arial" w:cs="Arial"/>
          <w:sz w:val="20"/>
          <w:szCs w:val="20"/>
          <w:lang w:val="en-AU"/>
        </w:rPr>
        <w:t>’ Unpublished report for Department of Conservation and Transit New Zealand.</w:t>
      </w:r>
    </w:p>
    <w:p w14:paraId="2C8E3ED2" w14:textId="77777777" w:rsidR="00392DD5" w:rsidRPr="004E0F7D" w:rsidRDefault="00392DD5" w:rsidP="008F297A">
      <w:pPr>
        <w:pStyle w:val="Reference"/>
        <w:numPr>
          <w:ilvl w:val="0"/>
          <w:numId w:val="49"/>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Hall, C. M, McIntosh, A.J. and Johnson, G. R. (1999) Getting to know the winery visitor. </w:t>
      </w:r>
      <w:r w:rsidRPr="004E0F7D">
        <w:rPr>
          <w:rFonts w:ascii="Arial" w:hAnsi="Arial" w:cs="Arial"/>
          <w:i/>
          <w:iCs/>
          <w:sz w:val="20"/>
          <w:szCs w:val="20"/>
          <w:lang w:val="en-AU"/>
        </w:rPr>
        <w:t xml:space="preserve">New Zealand Wine Grower </w:t>
      </w:r>
      <w:r w:rsidRPr="004E0F7D">
        <w:rPr>
          <w:rFonts w:ascii="Arial" w:hAnsi="Arial" w:cs="Arial"/>
          <w:sz w:val="20"/>
          <w:szCs w:val="20"/>
          <w:lang w:val="en-AU"/>
        </w:rPr>
        <w:t>2 (3)</w:t>
      </w:r>
      <w:r w:rsidRPr="004E0F7D">
        <w:rPr>
          <w:rFonts w:ascii="Arial" w:hAnsi="Arial" w:cs="Arial"/>
          <w:i/>
          <w:iCs/>
          <w:sz w:val="20"/>
          <w:szCs w:val="20"/>
          <w:lang w:val="en-AU"/>
        </w:rPr>
        <w:t xml:space="preserve"> </w:t>
      </w:r>
      <w:r w:rsidRPr="004E0F7D">
        <w:rPr>
          <w:rFonts w:ascii="Arial" w:hAnsi="Arial" w:cs="Arial"/>
          <w:sz w:val="20"/>
          <w:szCs w:val="20"/>
          <w:lang w:val="en-AU"/>
        </w:rPr>
        <w:t>pp25</w:t>
      </w:r>
    </w:p>
    <w:p w14:paraId="5016F84C" w14:textId="77777777" w:rsidR="00392DD5" w:rsidRPr="004E0F7D" w:rsidRDefault="00392DD5" w:rsidP="005369BA">
      <w:pPr>
        <w:keepNext/>
        <w:keepLines/>
        <w:spacing w:before="120" w:line="240" w:lineRule="auto"/>
        <w:jc w:val="both"/>
        <w:rPr>
          <w:rFonts w:cs="Arial"/>
          <w:i/>
          <w:lang w:val="en-AU"/>
        </w:rPr>
      </w:pPr>
      <w:r w:rsidRPr="004E0F7D">
        <w:rPr>
          <w:rFonts w:cs="Arial"/>
          <w:i/>
          <w:lang w:val="en-AU"/>
        </w:rPr>
        <w:t>Other Creative Works (Quality assured marked with *)</w:t>
      </w:r>
    </w:p>
    <w:p w14:paraId="1C405CF2" w14:textId="77777777" w:rsidR="00392DD5" w:rsidRPr="004E0F7D" w:rsidRDefault="00392DD5" w:rsidP="008F297A">
      <w:pPr>
        <w:pStyle w:val="ListParagraph"/>
        <w:numPr>
          <w:ilvl w:val="0"/>
          <w:numId w:val="52"/>
        </w:numPr>
        <w:shd w:val="clear" w:color="auto" w:fill="FFFFFF" w:themeFill="background1"/>
        <w:spacing w:before="120" w:line="240" w:lineRule="auto"/>
        <w:ind w:left="360"/>
        <w:contextualSpacing w:val="0"/>
        <w:jc w:val="both"/>
        <w:rPr>
          <w:rFonts w:cs="Arial"/>
          <w:bCs/>
          <w:szCs w:val="20"/>
          <w:lang w:val="en-AU"/>
        </w:rPr>
      </w:pPr>
      <w:r w:rsidRPr="004E0F7D">
        <w:rPr>
          <w:rFonts w:cs="Arial"/>
          <w:b/>
          <w:szCs w:val="20"/>
          <w:lang w:val="en-AU"/>
        </w:rPr>
        <w:t>*Christensen, D.</w:t>
      </w:r>
      <w:r w:rsidRPr="004E0F7D">
        <w:rPr>
          <w:rFonts w:cs="Arial"/>
          <w:b/>
          <w:bCs/>
          <w:szCs w:val="20"/>
          <w:lang w:val="en-AU"/>
        </w:rPr>
        <w:t xml:space="preserve"> </w:t>
      </w:r>
      <w:r w:rsidRPr="004E0F7D">
        <w:rPr>
          <w:rFonts w:cs="Arial"/>
          <w:szCs w:val="20"/>
          <w:lang w:val="en-AU"/>
        </w:rPr>
        <w:t xml:space="preserve">and </w:t>
      </w:r>
      <w:r w:rsidRPr="004E0F7D">
        <w:rPr>
          <w:rFonts w:cs="Arial"/>
          <w:b/>
          <w:bCs/>
          <w:szCs w:val="20"/>
          <w:lang w:val="en-AU"/>
        </w:rPr>
        <w:t>Mitchell, R. D.</w:t>
      </w:r>
      <w:r w:rsidRPr="004E0F7D">
        <w:rPr>
          <w:rFonts w:cs="Arial"/>
          <w:szCs w:val="20"/>
          <w:lang w:val="en-AU"/>
        </w:rPr>
        <w:t xml:space="preserve"> (2008) ‘Box 9.3: Wine club members as high involvement consumers’ in</w:t>
      </w:r>
      <w:r w:rsidRPr="004E0F7D">
        <w:rPr>
          <w:rFonts w:cs="Arial"/>
          <w:bCs/>
          <w:szCs w:val="20"/>
          <w:lang w:val="en-AU"/>
        </w:rPr>
        <w:t xml:space="preserve"> Hall C. M., </w:t>
      </w:r>
      <w:r w:rsidRPr="004E0F7D">
        <w:rPr>
          <w:rFonts w:cs="Arial"/>
          <w:szCs w:val="20"/>
          <w:lang w:val="en-AU"/>
        </w:rPr>
        <w:t>and</w:t>
      </w:r>
      <w:r w:rsidRPr="004E0F7D">
        <w:rPr>
          <w:rFonts w:cs="Arial"/>
          <w:bCs/>
          <w:szCs w:val="20"/>
          <w:lang w:val="en-AU"/>
        </w:rPr>
        <w:t xml:space="preserve"> Mitchell, R.D</w:t>
      </w:r>
      <w:r w:rsidRPr="004E0F7D">
        <w:rPr>
          <w:rFonts w:cs="Arial"/>
          <w:i/>
          <w:iCs/>
          <w:szCs w:val="20"/>
          <w:lang w:val="en-AU"/>
        </w:rPr>
        <w:t xml:space="preserve"> Wine Marketing: A Practical Guide</w:t>
      </w:r>
      <w:r w:rsidRPr="004E0F7D">
        <w:rPr>
          <w:rFonts w:cs="Arial"/>
          <w:szCs w:val="20"/>
          <w:lang w:val="en-AU"/>
        </w:rPr>
        <w:t xml:space="preserve">. Butterworth Heinemann, Oxford. </w:t>
      </w:r>
      <w:r w:rsidRPr="004E0F7D">
        <w:rPr>
          <w:rFonts w:cs="Arial"/>
          <w:bCs/>
          <w:szCs w:val="20"/>
          <w:lang w:val="en-AU"/>
        </w:rPr>
        <w:t>p.</w:t>
      </w:r>
      <w:r w:rsidRPr="004E0F7D">
        <w:rPr>
          <w:rFonts w:cs="Arial"/>
          <w:szCs w:val="20"/>
          <w:lang w:val="en-AU"/>
        </w:rPr>
        <w:t>235</w:t>
      </w:r>
      <w:r w:rsidRPr="004E0F7D">
        <w:rPr>
          <w:rFonts w:cs="Arial"/>
          <w:bCs/>
          <w:szCs w:val="20"/>
          <w:lang w:val="en-AU"/>
        </w:rPr>
        <w:t>-237</w:t>
      </w:r>
      <w:r w:rsidRPr="004E0F7D">
        <w:rPr>
          <w:rFonts w:cs="Arial"/>
          <w:szCs w:val="20"/>
          <w:lang w:val="en-AU"/>
        </w:rPr>
        <w:t xml:space="preserve"> ISBN-10: 0750654201 &amp; ISBN-13: 978-0750654203.</w:t>
      </w:r>
    </w:p>
    <w:p w14:paraId="6C3A6184" w14:textId="77777777" w:rsidR="00392DD5" w:rsidRPr="004E0F7D" w:rsidRDefault="00392DD5" w:rsidP="008F297A">
      <w:pPr>
        <w:pStyle w:val="ListParagraph"/>
        <w:numPr>
          <w:ilvl w:val="0"/>
          <w:numId w:val="52"/>
        </w:numPr>
        <w:shd w:val="clear" w:color="auto" w:fill="FFFFFF" w:themeFill="background1"/>
        <w:spacing w:before="120" w:line="240" w:lineRule="auto"/>
        <w:ind w:left="360"/>
        <w:contextualSpacing w:val="0"/>
        <w:jc w:val="both"/>
        <w:rPr>
          <w:rFonts w:cs="Arial"/>
          <w:bCs/>
          <w:szCs w:val="20"/>
          <w:lang w:val="en-AU"/>
        </w:rPr>
      </w:pPr>
      <w:r w:rsidRPr="004E0F7D">
        <w:rPr>
          <w:rFonts w:cs="Arial"/>
          <w:b/>
          <w:szCs w:val="20"/>
          <w:lang w:val="en-AU"/>
        </w:rPr>
        <w:t>*Nichols, C.</w:t>
      </w:r>
      <w:r w:rsidRPr="004E0F7D">
        <w:rPr>
          <w:rFonts w:cs="Arial"/>
          <w:b/>
          <w:bCs/>
          <w:szCs w:val="20"/>
          <w:lang w:val="en-AU"/>
        </w:rPr>
        <w:t xml:space="preserve"> </w:t>
      </w:r>
      <w:r w:rsidRPr="004E0F7D">
        <w:rPr>
          <w:rFonts w:cs="Arial"/>
          <w:szCs w:val="20"/>
          <w:lang w:val="en-AU"/>
        </w:rPr>
        <w:t xml:space="preserve">and </w:t>
      </w:r>
      <w:r w:rsidRPr="004E0F7D">
        <w:rPr>
          <w:rFonts w:cs="Arial"/>
          <w:bCs/>
          <w:szCs w:val="20"/>
          <w:lang w:val="en-AU"/>
        </w:rPr>
        <w:t>Mitchell, R. D.</w:t>
      </w:r>
      <w:r w:rsidRPr="004E0F7D">
        <w:rPr>
          <w:rFonts w:cs="Arial"/>
          <w:szCs w:val="20"/>
          <w:lang w:val="en-AU"/>
        </w:rPr>
        <w:t xml:space="preserve"> (2008) ‘Box 9.5: </w:t>
      </w:r>
      <w:r w:rsidRPr="004E0F7D">
        <w:rPr>
          <w:rFonts w:cs="Arial"/>
          <w:bCs/>
          <w:szCs w:val="20"/>
          <w:lang w:val="en-AU"/>
        </w:rPr>
        <w:t xml:space="preserve">Wine as fashion: Moët &amp; Chandon and Dom Pérignon Hall C. M., </w:t>
      </w:r>
      <w:r w:rsidRPr="004E0F7D">
        <w:rPr>
          <w:rFonts w:cs="Arial"/>
          <w:szCs w:val="20"/>
          <w:lang w:val="en-AU"/>
        </w:rPr>
        <w:t>and</w:t>
      </w:r>
      <w:r w:rsidRPr="004E0F7D">
        <w:rPr>
          <w:rFonts w:cs="Arial"/>
          <w:bCs/>
          <w:szCs w:val="20"/>
          <w:lang w:val="en-AU"/>
        </w:rPr>
        <w:t xml:space="preserve"> Mitchell, R.D</w:t>
      </w:r>
      <w:r w:rsidRPr="004E0F7D">
        <w:rPr>
          <w:rFonts w:cs="Arial"/>
          <w:i/>
          <w:iCs/>
          <w:szCs w:val="20"/>
          <w:lang w:val="en-AU"/>
        </w:rPr>
        <w:t xml:space="preserve"> Wine Marketing: A Practical Guide</w:t>
      </w:r>
      <w:r w:rsidRPr="004E0F7D">
        <w:rPr>
          <w:rFonts w:cs="Arial"/>
          <w:szCs w:val="20"/>
          <w:lang w:val="en-AU"/>
        </w:rPr>
        <w:t xml:space="preserve">. Butterworth Heinemann, Oxford. </w:t>
      </w:r>
      <w:r w:rsidRPr="004E0F7D">
        <w:rPr>
          <w:rFonts w:cs="Arial"/>
          <w:bCs/>
          <w:szCs w:val="20"/>
          <w:lang w:val="en-AU"/>
        </w:rPr>
        <w:t>p.250-253</w:t>
      </w:r>
      <w:r w:rsidRPr="004E0F7D">
        <w:rPr>
          <w:rFonts w:cs="Arial"/>
          <w:szCs w:val="20"/>
          <w:lang w:val="en-AU"/>
        </w:rPr>
        <w:t xml:space="preserve"> ISBN-10: 0750654201 &amp; ISBN-13: 978-0750654203.</w:t>
      </w:r>
    </w:p>
    <w:p w14:paraId="16BBE83C" w14:textId="77777777" w:rsidR="00392DD5" w:rsidRPr="004E0F7D" w:rsidRDefault="00392DD5" w:rsidP="008F297A">
      <w:pPr>
        <w:pStyle w:val="ListParagraph"/>
        <w:numPr>
          <w:ilvl w:val="0"/>
          <w:numId w:val="52"/>
        </w:numPr>
        <w:spacing w:before="120" w:line="240" w:lineRule="auto"/>
        <w:ind w:left="360"/>
        <w:contextualSpacing w:val="0"/>
        <w:jc w:val="both"/>
        <w:rPr>
          <w:rFonts w:cs="Arial"/>
          <w:bCs/>
          <w:szCs w:val="20"/>
          <w:lang w:val="en-AU"/>
        </w:rPr>
      </w:pPr>
      <w:r w:rsidRPr="004E0F7D">
        <w:rPr>
          <w:rFonts w:cs="Arial"/>
          <w:b/>
          <w:bCs/>
          <w:szCs w:val="20"/>
          <w:lang w:val="en-AU"/>
        </w:rPr>
        <w:t xml:space="preserve">New Zealand Food &amp; Wine Tourism Network </w:t>
      </w:r>
      <w:r w:rsidRPr="004E0F7D">
        <w:rPr>
          <w:rFonts w:cs="Arial"/>
          <w:szCs w:val="20"/>
          <w:lang w:val="en-AU"/>
        </w:rPr>
        <w:t>(2006) Best Practice in Food and Wine Tourism. (Background research for two international case studies, filmed interviews for one.) Video presentation. (DVD)</w:t>
      </w:r>
    </w:p>
    <w:p w14:paraId="41C91333" w14:textId="77777777" w:rsidR="00392DD5" w:rsidRPr="004E0F7D" w:rsidRDefault="00392DD5" w:rsidP="008F297A">
      <w:pPr>
        <w:pStyle w:val="ListParagraph"/>
        <w:numPr>
          <w:ilvl w:val="0"/>
          <w:numId w:val="52"/>
        </w:numPr>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xml:space="preserve"> and </w:t>
      </w:r>
      <w:r w:rsidRPr="004E0F7D">
        <w:rPr>
          <w:rFonts w:cs="Arial"/>
          <w:b/>
          <w:bCs/>
          <w:szCs w:val="20"/>
          <w:lang w:val="en-AU"/>
        </w:rPr>
        <w:t xml:space="preserve">Scott, D.G. </w:t>
      </w:r>
      <w:r w:rsidRPr="004E0F7D">
        <w:rPr>
          <w:rFonts w:cs="Arial"/>
          <w:szCs w:val="20"/>
          <w:lang w:val="en-AU"/>
        </w:rPr>
        <w:t xml:space="preserve">(2006) </w:t>
      </w:r>
      <w:r w:rsidRPr="004E0F7D">
        <w:rPr>
          <w:rFonts w:cs="Arial"/>
          <w:i/>
          <w:iCs/>
          <w:szCs w:val="20"/>
          <w:lang w:val="en-AU"/>
        </w:rPr>
        <w:t>Hotel ALIVE: Mount Iron Resort version 2</w:t>
      </w:r>
      <w:r w:rsidRPr="004E0F7D">
        <w:rPr>
          <w:rFonts w:cs="Arial"/>
          <w:szCs w:val="20"/>
          <w:lang w:val="en-AU"/>
        </w:rPr>
        <w:t>.</w:t>
      </w:r>
      <w:r w:rsidRPr="004E0F7D">
        <w:rPr>
          <w:rFonts w:cs="Arial"/>
          <w:i/>
          <w:iCs/>
          <w:szCs w:val="20"/>
          <w:lang w:val="en-AU"/>
        </w:rPr>
        <w:t>0</w:t>
      </w:r>
      <w:r w:rsidRPr="004E0F7D">
        <w:rPr>
          <w:rFonts w:cs="Arial"/>
          <w:szCs w:val="20"/>
          <w:lang w:val="en-AU"/>
        </w:rPr>
        <w:t xml:space="preserve"> A significant update of visual and textual material over previous year’s version (only available on Blackboard).</w:t>
      </w:r>
    </w:p>
    <w:p w14:paraId="59F2575B" w14:textId="77777777" w:rsidR="00392DD5" w:rsidRPr="004E0F7D" w:rsidRDefault="00392DD5" w:rsidP="008F297A">
      <w:pPr>
        <w:pStyle w:val="ListParagraph"/>
        <w:numPr>
          <w:ilvl w:val="0"/>
          <w:numId w:val="52"/>
        </w:numPr>
        <w:spacing w:before="120" w:line="240" w:lineRule="auto"/>
        <w:ind w:left="360"/>
        <w:contextualSpacing w:val="0"/>
        <w:jc w:val="both"/>
        <w:rPr>
          <w:rFonts w:cs="Arial"/>
          <w:szCs w:val="20"/>
          <w:lang w:val="en-AU"/>
        </w:rPr>
      </w:pPr>
      <w:r w:rsidRPr="004E0F7D">
        <w:rPr>
          <w:rFonts w:cs="Arial"/>
          <w:b/>
          <w:bCs/>
          <w:szCs w:val="20"/>
          <w:lang w:val="en-AU"/>
        </w:rPr>
        <w:t>*Hall, C. M.</w:t>
      </w:r>
      <w:r w:rsidRPr="004E0F7D">
        <w:rPr>
          <w:rFonts w:cs="Arial"/>
          <w:szCs w:val="20"/>
          <w:lang w:val="en-AU"/>
        </w:rPr>
        <w:t xml:space="preserve"> and Mitchell, R .D. (2006) Powerpoint presentation (27 slides) to accompany ‘Gastronomy, food and wine tourism’, in Buhalis, D. and Costa, C. (eds.) </w:t>
      </w:r>
      <w:r w:rsidRPr="004E0F7D">
        <w:rPr>
          <w:rFonts w:cs="Arial"/>
          <w:i/>
          <w:iCs/>
          <w:szCs w:val="20"/>
          <w:lang w:val="en-AU"/>
        </w:rPr>
        <w:t>Tourism Business Frontiers: consumers, products and industry.</w:t>
      </w:r>
      <w:r w:rsidRPr="004E0F7D">
        <w:rPr>
          <w:rFonts w:cs="Arial"/>
          <w:szCs w:val="20"/>
          <w:lang w:val="en-AU"/>
        </w:rPr>
        <w:t xml:space="preserve"> Butterworth-Heinemann, Oxford.</w:t>
      </w:r>
    </w:p>
    <w:p w14:paraId="410E1101" w14:textId="77777777" w:rsidR="00392DD5" w:rsidRPr="004E0F7D" w:rsidRDefault="00392DD5" w:rsidP="008F297A">
      <w:pPr>
        <w:pStyle w:val="ListParagraph"/>
        <w:numPr>
          <w:ilvl w:val="0"/>
          <w:numId w:val="52"/>
        </w:numPr>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xml:space="preserve">, </w:t>
      </w:r>
      <w:r w:rsidRPr="004E0F7D">
        <w:rPr>
          <w:rFonts w:cs="Arial"/>
          <w:b/>
          <w:bCs/>
          <w:szCs w:val="20"/>
          <w:lang w:val="en-AU"/>
        </w:rPr>
        <w:t xml:space="preserve">Scott, D.G, </w:t>
      </w:r>
      <w:r w:rsidRPr="004E0F7D">
        <w:rPr>
          <w:rFonts w:cs="Arial"/>
          <w:szCs w:val="20"/>
          <w:lang w:val="en-AU"/>
        </w:rPr>
        <w:t xml:space="preserve">McCaw, C. and Keen, M. (2005) </w:t>
      </w:r>
      <w:r w:rsidRPr="004E0F7D">
        <w:rPr>
          <w:rFonts w:cs="Arial"/>
          <w:i/>
          <w:iCs/>
          <w:szCs w:val="20"/>
          <w:lang w:val="en-AU"/>
        </w:rPr>
        <w:t>Hotel ALIVE: Mount Iron Resort version 1.0</w:t>
      </w:r>
      <w:r w:rsidRPr="004E0F7D">
        <w:rPr>
          <w:rFonts w:cs="Arial"/>
          <w:szCs w:val="20"/>
          <w:lang w:val="en-AU"/>
        </w:rPr>
        <w:t xml:space="preserve"> A virtual on-line hotel designed and operated for teaching purposes in TOUR303. This uses on-line role play software (only available on Blackboard).</w:t>
      </w:r>
    </w:p>
    <w:p w14:paraId="53AF3020" w14:textId="77777777" w:rsidR="00392DD5" w:rsidRPr="004E0F7D" w:rsidRDefault="00392DD5" w:rsidP="008F297A">
      <w:pPr>
        <w:pStyle w:val="ListParagraph"/>
        <w:numPr>
          <w:ilvl w:val="0"/>
          <w:numId w:val="52"/>
        </w:numPr>
        <w:spacing w:before="120" w:line="240" w:lineRule="auto"/>
        <w:ind w:left="360"/>
        <w:contextualSpacing w:val="0"/>
        <w:jc w:val="both"/>
        <w:rPr>
          <w:rFonts w:cs="Arial"/>
          <w:szCs w:val="20"/>
          <w:lang w:val="en-AU"/>
        </w:rPr>
      </w:pPr>
      <w:r w:rsidRPr="004E0F7D">
        <w:rPr>
          <w:rFonts w:cs="Arial"/>
          <w:b/>
          <w:bCs/>
          <w:szCs w:val="20"/>
          <w:lang w:val="en-AU"/>
        </w:rPr>
        <w:t>Mitchell, R. D.</w:t>
      </w:r>
      <w:r w:rsidRPr="004E0F7D">
        <w:rPr>
          <w:rFonts w:cs="Arial"/>
          <w:szCs w:val="20"/>
          <w:lang w:val="en-AU"/>
        </w:rPr>
        <w:t xml:space="preserve"> and </w:t>
      </w:r>
      <w:r w:rsidRPr="004E0F7D">
        <w:rPr>
          <w:rFonts w:cs="Arial"/>
          <w:b/>
          <w:bCs/>
          <w:szCs w:val="20"/>
          <w:lang w:val="en-AU"/>
        </w:rPr>
        <w:t>Treloar, P.</w:t>
      </w:r>
      <w:r w:rsidRPr="004E0F7D">
        <w:rPr>
          <w:rFonts w:cs="Arial"/>
          <w:szCs w:val="20"/>
          <w:lang w:val="en-AU"/>
        </w:rPr>
        <w:t xml:space="preserve"> (2003) </w:t>
      </w:r>
      <w:r w:rsidRPr="004E0F7D">
        <w:rPr>
          <w:rFonts w:cs="Arial"/>
          <w:i/>
          <w:iCs/>
          <w:szCs w:val="20"/>
          <w:lang w:val="en-AU"/>
        </w:rPr>
        <w:t>Bibliography of Wine Tourism Research</w:t>
      </w:r>
      <w:r w:rsidRPr="004E0F7D">
        <w:rPr>
          <w:rFonts w:cs="Arial"/>
          <w:szCs w:val="20"/>
          <w:lang w:val="en-AU"/>
        </w:rPr>
        <w:t>. Winemakers’ Federation of Australia [‘members only’, web-based searchable database].</w:t>
      </w:r>
    </w:p>
    <w:p w14:paraId="02D61086" w14:textId="77777777" w:rsidR="00392DD5" w:rsidRPr="004E0F7D" w:rsidRDefault="00392DD5" w:rsidP="008F297A">
      <w:pPr>
        <w:pStyle w:val="Reference"/>
        <w:numPr>
          <w:ilvl w:val="0"/>
          <w:numId w:val="52"/>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Mitchell, C. J. (2003) ‘Learning and discovery: cornerstones of the marketing of the Sydney Wine Region’ Case Study in Ritchie, B.W. </w:t>
      </w:r>
      <w:r w:rsidRPr="004E0F7D">
        <w:rPr>
          <w:rFonts w:ascii="Arial" w:hAnsi="Arial" w:cs="Arial"/>
          <w:i/>
          <w:iCs/>
          <w:sz w:val="20"/>
          <w:szCs w:val="20"/>
          <w:lang w:val="en-AU"/>
        </w:rPr>
        <w:t>Managing Educational Tourism</w:t>
      </w:r>
      <w:r w:rsidRPr="004E0F7D">
        <w:rPr>
          <w:rFonts w:ascii="Arial" w:hAnsi="Arial" w:cs="Arial"/>
          <w:sz w:val="20"/>
          <w:szCs w:val="20"/>
          <w:lang w:val="en-AU"/>
        </w:rPr>
        <w:t xml:space="preserve"> Channel View Publications p.120-126 ISBN: 1 8731 50512 Invited contribution.</w:t>
      </w:r>
    </w:p>
    <w:p w14:paraId="69449070" w14:textId="77777777" w:rsidR="00392DD5" w:rsidRPr="004E0F7D" w:rsidRDefault="00392DD5" w:rsidP="008F297A">
      <w:pPr>
        <w:pStyle w:val="Reference"/>
        <w:numPr>
          <w:ilvl w:val="0"/>
          <w:numId w:val="52"/>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and Hall. C. M. (2001) ‘Case Study 5.3: Taking advantage of the relationship between wine, food and tourism: joint marketing activities’, in C. M. Hall, C. M. and G.W. Kearsley, </w:t>
      </w:r>
      <w:r w:rsidRPr="004E0F7D">
        <w:rPr>
          <w:rFonts w:ascii="Arial" w:hAnsi="Arial" w:cs="Arial"/>
          <w:i/>
          <w:iCs/>
          <w:sz w:val="20"/>
          <w:szCs w:val="20"/>
          <w:lang w:val="en-AU"/>
        </w:rPr>
        <w:t>Tourism in New Zealand: An Introduction</w:t>
      </w:r>
      <w:r w:rsidRPr="004E0F7D">
        <w:rPr>
          <w:rFonts w:ascii="Arial" w:hAnsi="Arial" w:cs="Arial"/>
          <w:sz w:val="20"/>
          <w:szCs w:val="20"/>
          <w:lang w:val="en-AU"/>
        </w:rPr>
        <w:t xml:space="preserve"> Oxford University Press, Melbourne. p.193-194 ISBN: 0-19-558414-7 Invited contribution.</w:t>
      </w:r>
    </w:p>
    <w:p w14:paraId="0665F588" w14:textId="77777777" w:rsidR="00392DD5" w:rsidRPr="004E0F7D" w:rsidRDefault="00392DD5" w:rsidP="008F297A">
      <w:pPr>
        <w:pStyle w:val="Reference"/>
        <w:numPr>
          <w:ilvl w:val="0"/>
          <w:numId w:val="52"/>
        </w:numPr>
        <w:spacing w:before="120" w:after="0"/>
        <w:ind w:left="360"/>
        <w:rPr>
          <w:rFonts w:ascii="Arial" w:hAnsi="Arial" w:cs="Arial"/>
          <w:sz w:val="20"/>
          <w:szCs w:val="20"/>
          <w:lang w:val="en-AU"/>
        </w:rPr>
      </w:pPr>
      <w:r w:rsidRPr="004E0F7D">
        <w:rPr>
          <w:rFonts w:ascii="Arial" w:hAnsi="Arial" w:cs="Arial"/>
          <w:b/>
          <w:bCs/>
          <w:sz w:val="20"/>
          <w:szCs w:val="20"/>
          <w:lang w:val="en-AU"/>
        </w:rPr>
        <w:t xml:space="preserve">*Mitchell, R. D </w:t>
      </w:r>
      <w:r w:rsidRPr="004E0F7D">
        <w:rPr>
          <w:rFonts w:ascii="Arial" w:hAnsi="Arial" w:cs="Arial"/>
          <w:sz w:val="20"/>
          <w:szCs w:val="20"/>
          <w:lang w:val="en-AU"/>
        </w:rPr>
        <w:t xml:space="preserve">and Hall, C. M. (2001) ‘Case Study 7.3: New Zealand café society and fusion cuisine’, in C. M. Hall and G.W. Kearsley, </w:t>
      </w:r>
      <w:r w:rsidRPr="004E0F7D">
        <w:rPr>
          <w:rFonts w:ascii="Arial" w:hAnsi="Arial" w:cs="Arial"/>
          <w:i/>
          <w:iCs/>
          <w:sz w:val="20"/>
          <w:szCs w:val="20"/>
          <w:lang w:val="en-AU"/>
        </w:rPr>
        <w:t>Tourism in New Zealand: An Introduction</w:t>
      </w:r>
      <w:r w:rsidRPr="004E0F7D">
        <w:rPr>
          <w:rFonts w:ascii="Arial" w:hAnsi="Arial" w:cs="Arial"/>
          <w:sz w:val="20"/>
          <w:szCs w:val="20"/>
          <w:lang w:val="en-AU"/>
        </w:rPr>
        <w:t xml:space="preserve"> Oxford University Press, Melbourne. p.120-121 ISBN: 0-19-558414-7 Invited contribution.</w:t>
      </w:r>
    </w:p>
    <w:p w14:paraId="1089088C" w14:textId="77777777" w:rsidR="00392DD5" w:rsidRPr="004E0F7D" w:rsidRDefault="00392DD5" w:rsidP="008F297A">
      <w:pPr>
        <w:pStyle w:val="Reference"/>
        <w:numPr>
          <w:ilvl w:val="0"/>
          <w:numId w:val="52"/>
        </w:numPr>
        <w:spacing w:before="120" w:after="0"/>
        <w:ind w:left="360"/>
        <w:rPr>
          <w:rFonts w:ascii="Arial" w:hAnsi="Arial" w:cs="Arial"/>
          <w:sz w:val="20"/>
          <w:szCs w:val="20"/>
          <w:lang w:val="en-AU"/>
        </w:rPr>
      </w:pPr>
      <w:r w:rsidRPr="004E0F7D">
        <w:rPr>
          <w:rFonts w:ascii="Arial" w:hAnsi="Arial" w:cs="Arial"/>
          <w:b/>
          <w:bCs/>
          <w:sz w:val="20"/>
          <w:szCs w:val="20"/>
          <w:lang w:val="en-AU"/>
        </w:rPr>
        <w:t>*Mitchell, R. D,</w:t>
      </w:r>
      <w:r w:rsidRPr="004E0F7D">
        <w:rPr>
          <w:rFonts w:ascii="Arial" w:hAnsi="Arial" w:cs="Arial"/>
          <w:sz w:val="20"/>
          <w:szCs w:val="20"/>
          <w:lang w:val="en-AU"/>
        </w:rPr>
        <w:t xml:space="preserve"> Hall, C. M. and Johnson, G. (2001) ‘Case Study 7.2: Wine tourism in New Zealand’, in C. M. Hall and G.W. Kearsley, </w:t>
      </w:r>
      <w:r w:rsidRPr="004E0F7D">
        <w:rPr>
          <w:rFonts w:ascii="Arial" w:hAnsi="Arial" w:cs="Arial"/>
          <w:i/>
          <w:iCs/>
          <w:sz w:val="20"/>
          <w:szCs w:val="20"/>
          <w:lang w:val="en-AU"/>
        </w:rPr>
        <w:t>Tourism in New Zealand: An Introduction</w:t>
      </w:r>
      <w:r w:rsidRPr="004E0F7D">
        <w:rPr>
          <w:rFonts w:ascii="Arial" w:hAnsi="Arial" w:cs="Arial"/>
          <w:sz w:val="20"/>
          <w:szCs w:val="20"/>
          <w:lang w:val="en-AU"/>
        </w:rPr>
        <w:t xml:space="preserve"> Oxford University Press, Melbourne. p.187-189 ISBN: 0-19-558414-7 Invited contribution.</w:t>
      </w:r>
    </w:p>
    <w:p w14:paraId="15FAAF92" w14:textId="77777777" w:rsidR="004E0F7D" w:rsidRDefault="004E0F7D" w:rsidP="004E0F7D">
      <w:pPr>
        <w:rPr>
          <w:rFonts w:cs="Arial"/>
          <w:b/>
          <w:i/>
          <w:lang w:val="en-AU"/>
        </w:rPr>
      </w:pPr>
    </w:p>
    <w:p w14:paraId="653D6EB4" w14:textId="77777777" w:rsidR="00AA0A60" w:rsidRDefault="00AA0A60" w:rsidP="004E0F7D">
      <w:pPr>
        <w:rPr>
          <w:rFonts w:cs="Arial"/>
          <w:b/>
          <w:i/>
          <w:lang w:val="en-AU"/>
        </w:rPr>
      </w:pPr>
    </w:p>
    <w:p w14:paraId="00CCDDD7" w14:textId="77777777" w:rsidR="00AA0A60" w:rsidRDefault="00AA0A60" w:rsidP="004E0F7D">
      <w:pPr>
        <w:rPr>
          <w:rFonts w:cs="Arial"/>
          <w:b/>
          <w:i/>
          <w:lang w:val="en-AU"/>
        </w:rPr>
      </w:pPr>
    </w:p>
    <w:p w14:paraId="18297500" w14:textId="71C10C1D" w:rsidR="00392DD5" w:rsidRPr="004E0F7D" w:rsidRDefault="00392DD5" w:rsidP="004E0F7D">
      <w:pPr>
        <w:rPr>
          <w:rFonts w:cs="Arial"/>
          <w:b/>
          <w:i/>
          <w:lang w:val="en-AU"/>
        </w:rPr>
      </w:pPr>
      <w:r w:rsidRPr="004E0F7D">
        <w:rPr>
          <w:rFonts w:cs="Arial"/>
          <w:b/>
          <w:i/>
          <w:lang w:val="en-AU"/>
        </w:rPr>
        <w:lastRenderedPageBreak/>
        <w:t>Research Plan</w:t>
      </w:r>
    </w:p>
    <w:p w14:paraId="097A3A66" w14:textId="77777777" w:rsidR="00392DD5" w:rsidRPr="004E0F7D" w:rsidRDefault="00392DD5" w:rsidP="00392DD5">
      <w:pPr>
        <w:spacing w:before="120" w:line="240" w:lineRule="auto"/>
        <w:jc w:val="both"/>
        <w:rPr>
          <w:rFonts w:cs="Arial"/>
          <w:i/>
          <w:lang w:val="en-AU"/>
        </w:rPr>
      </w:pPr>
      <w:r w:rsidRPr="004E0F7D">
        <w:rPr>
          <w:rFonts w:cs="Arial"/>
          <w:i/>
          <w:lang w:val="en-AU"/>
        </w:rPr>
        <w:t>Research Focus</w:t>
      </w:r>
    </w:p>
    <w:p w14:paraId="311F13C7" w14:textId="77777777" w:rsidR="00392DD5" w:rsidRPr="004E0F7D" w:rsidRDefault="00392DD5" w:rsidP="00392DD5">
      <w:pPr>
        <w:pStyle w:val="WPNormal"/>
        <w:widowControl/>
        <w:tabs>
          <w:tab w:val="left" w:pos="405"/>
          <w:tab w:val="left" w:pos="884"/>
          <w:tab w:val="left" w:pos="1281"/>
          <w:tab w:val="right" w:leader="dot" w:pos="4626"/>
        </w:tabs>
        <w:spacing w:before="120"/>
        <w:jc w:val="both"/>
        <w:rPr>
          <w:rFonts w:ascii="Arial" w:hAnsi="Arial" w:cs="Arial"/>
          <w:sz w:val="20"/>
          <w:szCs w:val="20"/>
          <w:lang w:val="en-AU"/>
        </w:rPr>
      </w:pPr>
      <w:r w:rsidRPr="004E0F7D">
        <w:rPr>
          <w:rFonts w:ascii="Arial" w:hAnsi="Arial" w:cs="Arial"/>
          <w:sz w:val="20"/>
          <w:szCs w:val="20"/>
          <w:lang w:val="en-AU"/>
        </w:rPr>
        <w:t xml:space="preserve">Over the last 15 years I have developed expertise and knowledge in the </w:t>
      </w:r>
      <w:r w:rsidRPr="004E0F7D">
        <w:rPr>
          <w:rFonts w:ascii="Arial" w:hAnsi="Arial" w:cs="Arial"/>
          <w:b/>
          <w:i/>
          <w:sz w:val="20"/>
          <w:szCs w:val="20"/>
          <w:lang w:val="en-AU"/>
        </w:rPr>
        <w:t>relationship between food, drink, people and place</w:t>
      </w:r>
      <w:r w:rsidRPr="004E0F7D">
        <w:rPr>
          <w:rFonts w:ascii="Arial" w:hAnsi="Arial" w:cs="Arial"/>
          <w:sz w:val="20"/>
          <w:szCs w:val="20"/>
          <w:lang w:val="en-AU"/>
        </w:rPr>
        <w:t>. Prior to my time at Otago Polytechnic I developed this theme across the following areas:</w:t>
      </w:r>
    </w:p>
    <w:p w14:paraId="10468007" w14:textId="77777777" w:rsidR="00392DD5" w:rsidRPr="004E0F7D" w:rsidRDefault="00392DD5" w:rsidP="005369BA">
      <w:pPr>
        <w:pStyle w:val="WPNormal"/>
        <w:widowControl/>
        <w:numPr>
          <w:ilvl w:val="1"/>
          <w:numId w:val="49"/>
        </w:numPr>
        <w:tabs>
          <w:tab w:val="right" w:leader="dot" w:pos="4626"/>
        </w:tabs>
        <w:spacing w:before="120"/>
        <w:ind w:left="340" w:hanging="340"/>
        <w:jc w:val="both"/>
        <w:rPr>
          <w:rFonts w:ascii="Arial" w:hAnsi="Arial" w:cs="Arial"/>
          <w:sz w:val="20"/>
          <w:szCs w:val="20"/>
          <w:lang w:val="en-AU"/>
        </w:rPr>
      </w:pPr>
      <w:r w:rsidRPr="004E0F7D">
        <w:rPr>
          <w:rFonts w:ascii="Arial" w:hAnsi="Arial" w:cs="Arial"/>
          <w:i/>
          <w:sz w:val="20"/>
          <w:szCs w:val="20"/>
          <w:lang w:val="en-AU"/>
        </w:rPr>
        <w:t>business</w:t>
      </w:r>
      <w:r w:rsidRPr="004E0F7D">
        <w:rPr>
          <w:rFonts w:ascii="Arial" w:hAnsi="Arial" w:cs="Arial"/>
          <w:sz w:val="20"/>
          <w:szCs w:val="20"/>
          <w:lang w:val="en-AU"/>
        </w:rPr>
        <w:t xml:space="preserve"> (especially cooperative behaviour, i.e. networks and clusters);</w:t>
      </w:r>
    </w:p>
    <w:p w14:paraId="7BAA5200" w14:textId="77777777" w:rsidR="00392DD5" w:rsidRPr="004E0F7D" w:rsidRDefault="00392DD5" w:rsidP="005369BA">
      <w:pPr>
        <w:pStyle w:val="WPNormal"/>
        <w:widowControl/>
        <w:numPr>
          <w:ilvl w:val="1"/>
          <w:numId w:val="49"/>
        </w:numPr>
        <w:tabs>
          <w:tab w:val="right" w:leader="dot" w:pos="4626"/>
        </w:tabs>
        <w:spacing w:before="120"/>
        <w:ind w:left="340" w:hanging="340"/>
        <w:jc w:val="both"/>
        <w:rPr>
          <w:rFonts w:ascii="Arial" w:hAnsi="Arial" w:cs="Arial"/>
          <w:sz w:val="20"/>
          <w:szCs w:val="20"/>
          <w:lang w:val="en-AU"/>
        </w:rPr>
      </w:pPr>
      <w:r w:rsidRPr="004E0F7D">
        <w:rPr>
          <w:rFonts w:ascii="Arial" w:hAnsi="Arial" w:cs="Arial"/>
          <w:i/>
          <w:sz w:val="20"/>
          <w:szCs w:val="20"/>
          <w:lang w:val="en-AU"/>
        </w:rPr>
        <w:t>consumption</w:t>
      </w:r>
      <w:r w:rsidRPr="004E0F7D">
        <w:rPr>
          <w:rFonts w:ascii="Arial" w:hAnsi="Arial" w:cs="Arial"/>
          <w:sz w:val="20"/>
          <w:szCs w:val="20"/>
          <w:lang w:val="en-AU"/>
        </w:rPr>
        <w:t xml:space="preserve"> (especially consumer behaviour, food wine and tourism and the everyday);</w:t>
      </w:r>
    </w:p>
    <w:p w14:paraId="5018B273" w14:textId="77777777" w:rsidR="00392DD5" w:rsidRPr="004E0F7D" w:rsidRDefault="00392DD5" w:rsidP="005369BA">
      <w:pPr>
        <w:pStyle w:val="WPNormal"/>
        <w:widowControl/>
        <w:numPr>
          <w:ilvl w:val="1"/>
          <w:numId w:val="49"/>
        </w:numPr>
        <w:tabs>
          <w:tab w:val="right" w:leader="dot" w:pos="4626"/>
        </w:tabs>
        <w:spacing w:before="120"/>
        <w:ind w:left="340" w:hanging="340"/>
        <w:jc w:val="both"/>
        <w:rPr>
          <w:rFonts w:ascii="Arial" w:hAnsi="Arial" w:cs="Arial"/>
          <w:sz w:val="20"/>
          <w:szCs w:val="20"/>
          <w:lang w:val="en-AU"/>
        </w:rPr>
      </w:pPr>
      <w:r w:rsidRPr="004E0F7D">
        <w:rPr>
          <w:rFonts w:ascii="Arial" w:hAnsi="Arial" w:cs="Arial"/>
          <w:i/>
          <w:sz w:val="20"/>
          <w:szCs w:val="20"/>
          <w:lang w:val="en-AU"/>
        </w:rPr>
        <w:t>culture</w:t>
      </w:r>
      <w:r w:rsidRPr="004E0F7D">
        <w:rPr>
          <w:rFonts w:ascii="Arial" w:hAnsi="Arial" w:cs="Arial"/>
          <w:sz w:val="20"/>
          <w:szCs w:val="20"/>
          <w:lang w:val="en-AU"/>
        </w:rPr>
        <w:t xml:space="preserve"> (especially in relation to place, consumption and production), and;</w:t>
      </w:r>
    </w:p>
    <w:p w14:paraId="5E82C78F" w14:textId="77777777" w:rsidR="00392DD5" w:rsidRPr="004E0F7D" w:rsidRDefault="00392DD5" w:rsidP="005369BA">
      <w:pPr>
        <w:pStyle w:val="WPNormal"/>
        <w:widowControl/>
        <w:numPr>
          <w:ilvl w:val="1"/>
          <w:numId w:val="49"/>
        </w:numPr>
        <w:tabs>
          <w:tab w:val="right" w:leader="dot" w:pos="4626"/>
        </w:tabs>
        <w:spacing w:before="120"/>
        <w:ind w:left="340" w:hanging="340"/>
        <w:jc w:val="both"/>
        <w:rPr>
          <w:rFonts w:ascii="Arial" w:hAnsi="Arial" w:cs="Arial"/>
          <w:sz w:val="20"/>
          <w:szCs w:val="20"/>
          <w:lang w:val="en-AU"/>
        </w:rPr>
      </w:pPr>
      <w:r w:rsidRPr="004E0F7D">
        <w:rPr>
          <w:rFonts w:ascii="Arial" w:hAnsi="Arial" w:cs="Arial"/>
          <w:i/>
          <w:sz w:val="20"/>
          <w:szCs w:val="20"/>
          <w:lang w:val="en-AU"/>
        </w:rPr>
        <w:t>image</w:t>
      </w:r>
      <w:r w:rsidRPr="004E0F7D">
        <w:rPr>
          <w:rFonts w:ascii="Arial" w:hAnsi="Arial" w:cs="Arial"/>
          <w:sz w:val="20"/>
          <w:szCs w:val="20"/>
          <w:lang w:val="en-AU"/>
        </w:rPr>
        <w:t xml:space="preserve"> (especially in relation to place and consumption) </w:t>
      </w:r>
    </w:p>
    <w:p w14:paraId="5A2E945C" w14:textId="77777777" w:rsidR="00392DD5" w:rsidRPr="004E0F7D" w:rsidRDefault="00392DD5" w:rsidP="00392DD5">
      <w:pPr>
        <w:spacing w:before="120" w:line="240" w:lineRule="auto"/>
        <w:jc w:val="both"/>
        <w:rPr>
          <w:rFonts w:cs="Arial"/>
          <w:lang w:val="en-AU"/>
        </w:rPr>
      </w:pPr>
      <w:r w:rsidRPr="004E0F7D">
        <w:rPr>
          <w:rFonts w:cs="Arial"/>
          <w:lang w:val="en-AU"/>
        </w:rPr>
        <w:t>While the above areas still hold true for my research interests and I have continued to publish in these areas, since joining Otago Polytechnic I have further developed the following interests:</w:t>
      </w:r>
    </w:p>
    <w:p w14:paraId="47FE7E57" w14:textId="77777777" w:rsidR="00392DD5" w:rsidRPr="004E0F7D" w:rsidRDefault="00392DD5" w:rsidP="005369BA">
      <w:pPr>
        <w:pStyle w:val="WPNormal"/>
        <w:widowControl/>
        <w:numPr>
          <w:ilvl w:val="1"/>
          <w:numId w:val="49"/>
        </w:numPr>
        <w:tabs>
          <w:tab w:val="right" w:leader="dot" w:pos="4626"/>
        </w:tabs>
        <w:spacing w:before="120"/>
        <w:ind w:left="340" w:hanging="340"/>
        <w:jc w:val="both"/>
        <w:rPr>
          <w:rFonts w:ascii="Arial" w:hAnsi="Arial" w:cs="Arial"/>
          <w:sz w:val="20"/>
          <w:szCs w:val="20"/>
          <w:lang w:val="en-AU"/>
        </w:rPr>
      </w:pPr>
      <w:r w:rsidRPr="004E0F7D">
        <w:rPr>
          <w:rFonts w:ascii="Arial" w:hAnsi="Arial" w:cs="Arial"/>
          <w:i/>
          <w:sz w:val="20"/>
          <w:szCs w:val="20"/>
          <w:lang w:val="en-AU"/>
        </w:rPr>
        <w:t>food design</w:t>
      </w:r>
      <w:r w:rsidRPr="004E0F7D">
        <w:rPr>
          <w:rFonts w:ascii="Arial" w:hAnsi="Arial" w:cs="Arial"/>
          <w:sz w:val="20"/>
          <w:szCs w:val="20"/>
          <w:lang w:val="en-AU"/>
        </w:rPr>
        <w:t xml:space="preserve"> (especially its use in the performance of food experiences - largely performance and exhibition outputs), and;</w:t>
      </w:r>
    </w:p>
    <w:p w14:paraId="09419F2F" w14:textId="77777777" w:rsidR="00392DD5" w:rsidRPr="004E0F7D" w:rsidRDefault="00392DD5" w:rsidP="005369BA">
      <w:pPr>
        <w:pStyle w:val="WPNormal"/>
        <w:widowControl/>
        <w:numPr>
          <w:ilvl w:val="1"/>
          <w:numId w:val="49"/>
        </w:numPr>
        <w:tabs>
          <w:tab w:val="right" w:leader="dot" w:pos="4626"/>
        </w:tabs>
        <w:spacing w:before="120"/>
        <w:ind w:left="340" w:hanging="340"/>
        <w:jc w:val="both"/>
        <w:rPr>
          <w:rFonts w:ascii="Arial" w:hAnsi="Arial" w:cs="Arial"/>
          <w:sz w:val="20"/>
          <w:szCs w:val="20"/>
          <w:lang w:val="en-AU"/>
        </w:rPr>
      </w:pPr>
      <w:r w:rsidRPr="004E0F7D">
        <w:rPr>
          <w:rFonts w:ascii="Arial" w:hAnsi="Arial" w:cs="Arial"/>
          <w:i/>
          <w:sz w:val="20"/>
          <w:szCs w:val="20"/>
          <w:lang w:val="en-AU"/>
        </w:rPr>
        <w:t xml:space="preserve">culinary arts education </w:t>
      </w:r>
      <w:r w:rsidRPr="004E0F7D">
        <w:rPr>
          <w:rFonts w:ascii="Arial" w:hAnsi="Arial" w:cs="Arial"/>
          <w:sz w:val="20"/>
          <w:szCs w:val="20"/>
          <w:lang w:val="en-AU"/>
        </w:rPr>
        <w:t>(especially food design in culinary arts pedagogy and the exploration of themes in the creative outputs of culinary arts students).</w:t>
      </w:r>
    </w:p>
    <w:p w14:paraId="36DB165D" w14:textId="77777777" w:rsidR="00392DD5" w:rsidRPr="004E0F7D" w:rsidRDefault="00392DD5" w:rsidP="00392DD5">
      <w:pPr>
        <w:spacing w:before="120" w:line="240" w:lineRule="auto"/>
        <w:jc w:val="both"/>
        <w:rPr>
          <w:rFonts w:cs="Arial"/>
          <w:i/>
          <w:lang w:val="en-AU"/>
        </w:rPr>
      </w:pPr>
      <w:r w:rsidRPr="004E0F7D">
        <w:rPr>
          <w:rFonts w:cs="Arial"/>
          <w:i/>
          <w:lang w:val="en-AU"/>
        </w:rPr>
        <w:t>Current and Planned Research Projects</w:t>
      </w:r>
    </w:p>
    <w:p w14:paraId="0DF5AF0D" w14:textId="77777777" w:rsidR="00392DD5" w:rsidRPr="004E0F7D" w:rsidRDefault="00392DD5" w:rsidP="00392DD5">
      <w:pPr>
        <w:spacing w:before="120" w:line="240" w:lineRule="auto"/>
        <w:ind w:left="284" w:hanging="284"/>
        <w:rPr>
          <w:rFonts w:cs="Arial"/>
          <w:u w:val="single"/>
          <w:lang w:val="en-AU"/>
        </w:rPr>
      </w:pPr>
      <w:r w:rsidRPr="004E0F7D">
        <w:rPr>
          <w:rFonts w:cs="Arial"/>
          <w:u w:val="single"/>
          <w:lang w:val="en-AU"/>
        </w:rPr>
        <w:t>Food Experience Performances (on-going):</w:t>
      </w:r>
    </w:p>
    <w:p w14:paraId="25494138" w14:textId="77777777" w:rsidR="00392DD5" w:rsidRPr="004E0F7D" w:rsidRDefault="00392DD5" w:rsidP="00392DD5">
      <w:pPr>
        <w:spacing w:before="120" w:line="240" w:lineRule="auto"/>
        <w:ind w:left="284"/>
        <w:rPr>
          <w:rFonts w:cs="Arial"/>
          <w:lang w:val="en-AU"/>
        </w:rPr>
      </w:pPr>
      <w:r w:rsidRPr="004E0F7D">
        <w:rPr>
          <w:rFonts w:cs="Arial"/>
          <w:lang w:val="en-AU"/>
        </w:rPr>
        <w:t>Personal research area: food design, consumption, culture, place and image</w:t>
      </w:r>
      <w:r w:rsidRPr="004E0F7D">
        <w:rPr>
          <w:rFonts w:cs="Arial"/>
          <w:lang w:val="en-AU"/>
        </w:rPr>
        <w:br/>
        <w:t>Collaborator(s): Various within and outside the Food Design Institute.</w:t>
      </w:r>
      <w:r w:rsidRPr="004E0F7D">
        <w:rPr>
          <w:rFonts w:cs="Arial"/>
          <w:lang w:val="en-AU"/>
        </w:rPr>
        <w:br/>
        <w:t>Output Target: Various performances annually (as they arise – up to 4 per annum)</w:t>
      </w:r>
      <w:r w:rsidRPr="004E0F7D">
        <w:rPr>
          <w:rFonts w:cs="Arial"/>
          <w:i/>
          <w:lang w:val="en-AU"/>
        </w:rPr>
        <w:br/>
      </w:r>
      <w:r w:rsidRPr="004E0F7D">
        <w:rPr>
          <w:rFonts w:cs="Arial"/>
          <w:lang w:val="en-AU"/>
        </w:rPr>
        <w:t>Major Three Year Targets:</w:t>
      </w:r>
    </w:p>
    <w:p w14:paraId="0657BD5D" w14:textId="77777777" w:rsidR="00392DD5" w:rsidRPr="004E0F7D" w:rsidRDefault="00392DD5" w:rsidP="00392DD5">
      <w:pPr>
        <w:spacing w:before="120" w:line="240" w:lineRule="auto"/>
        <w:ind w:left="720"/>
        <w:rPr>
          <w:rFonts w:cs="Arial"/>
          <w:lang w:val="en-AU"/>
        </w:rPr>
      </w:pPr>
      <w:r w:rsidRPr="004E0F7D">
        <w:rPr>
          <w:rFonts w:cs="Arial"/>
          <w:lang w:val="en-AU"/>
        </w:rPr>
        <w:t>2015 White Nights in Remuera at the Auckland Arts Festival (March) and Dunedin Food Design Pop-Up Festival (July)</w:t>
      </w:r>
      <w:r w:rsidRPr="004E0F7D">
        <w:rPr>
          <w:rFonts w:cs="Arial"/>
          <w:lang w:val="en-AU"/>
        </w:rPr>
        <w:br/>
        <w:t>2016 International Food Design Experience (July)</w:t>
      </w:r>
      <w:r w:rsidRPr="004E0F7D">
        <w:rPr>
          <w:rFonts w:cs="Arial"/>
          <w:lang w:val="en-AU"/>
        </w:rPr>
        <w:br/>
        <w:t>2017 Dunedin Food Design Pop-Up Festival (July)</w:t>
      </w:r>
    </w:p>
    <w:p w14:paraId="6F085F37" w14:textId="77777777" w:rsidR="00392DD5" w:rsidRPr="004E0F7D" w:rsidRDefault="00392DD5" w:rsidP="00392DD5">
      <w:pPr>
        <w:spacing w:before="120" w:line="240" w:lineRule="auto"/>
        <w:ind w:left="284" w:hanging="284"/>
        <w:rPr>
          <w:rFonts w:cs="Arial"/>
          <w:u w:val="single"/>
          <w:lang w:val="en-AU"/>
        </w:rPr>
      </w:pPr>
      <w:r w:rsidRPr="004E0F7D">
        <w:rPr>
          <w:rFonts w:cs="Arial"/>
          <w:u w:val="single"/>
          <w:lang w:val="en-AU"/>
        </w:rPr>
        <w:t>Food Design Methods for Culinary Arts (2014-2016):</w:t>
      </w:r>
    </w:p>
    <w:p w14:paraId="2F39B74B" w14:textId="77777777" w:rsidR="00392DD5" w:rsidRPr="004E0F7D" w:rsidRDefault="00392DD5" w:rsidP="00392DD5">
      <w:pPr>
        <w:spacing w:before="120" w:line="240" w:lineRule="auto"/>
        <w:ind w:left="284"/>
        <w:rPr>
          <w:rFonts w:cs="Arial"/>
          <w:lang w:val="en-AU"/>
        </w:rPr>
      </w:pPr>
      <w:r w:rsidRPr="004E0F7D">
        <w:rPr>
          <w:rFonts w:cs="Arial"/>
          <w:lang w:val="en-AU"/>
        </w:rPr>
        <w:t>Personal research area: food design, education, culture</w:t>
      </w:r>
      <w:r w:rsidRPr="004E0F7D">
        <w:rPr>
          <w:rFonts w:cs="Arial"/>
          <w:lang w:val="en-AU"/>
        </w:rPr>
        <w:br/>
        <w:t>Collaborator(s): Adrian Woodhouse.</w:t>
      </w:r>
      <w:r w:rsidRPr="004E0F7D">
        <w:rPr>
          <w:rFonts w:cs="Arial"/>
          <w:lang w:val="en-AU"/>
        </w:rPr>
        <w:br/>
        <w:t>Output Target: Text book published by Fairchild Books in 2016/7</w:t>
      </w:r>
      <w:r w:rsidRPr="004E0F7D">
        <w:rPr>
          <w:rFonts w:cs="Arial"/>
          <w:lang w:val="en-AU"/>
        </w:rPr>
        <w:br/>
        <w:t>I have been invited to submit a book proposal to Fairchild Books (a subsidiary of Bloomsbury Publishing Plc) on using food design in culinary arts. Discussions were held with commissioning editor (Lynsey Brough) between May and July 2014 and an initial outline has been discussed via email. A full proposal has been requested.</w:t>
      </w:r>
    </w:p>
    <w:p w14:paraId="54398AE4" w14:textId="77777777" w:rsidR="00392DD5" w:rsidRPr="004E0F7D" w:rsidRDefault="00392DD5" w:rsidP="00392DD5">
      <w:pPr>
        <w:spacing w:before="120" w:line="240" w:lineRule="auto"/>
        <w:ind w:left="284" w:hanging="284"/>
        <w:rPr>
          <w:rFonts w:cs="Arial"/>
          <w:u w:val="single"/>
          <w:lang w:val="en-AU"/>
        </w:rPr>
      </w:pPr>
      <w:r w:rsidRPr="004E0F7D">
        <w:rPr>
          <w:rFonts w:cs="Arial"/>
          <w:u w:val="single"/>
          <w:lang w:val="en-AU"/>
        </w:rPr>
        <w:t>Food Design Journal Special Issue (2014-2016):</w:t>
      </w:r>
    </w:p>
    <w:p w14:paraId="3E923414" w14:textId="77777777" w:rsidR="00392DD5" w:rsidRPr="004E0F7D" w:rsidRDefault="00392DD5" w:rsidP="00392DD5">
      <w:pPr>
        <w:spacing w:before="120" w:line="240" w:lineRule="auto"/>
        <w:ind w:left="284"/>
        <w:rPr>
          <w:rFonts w:cs="Arial"/>
          <w:lang w:val="en-AU"/>
        </w:rPr>
      </w:pPr>
      <w:r w:rsidRPr="004E0F7D">
        <w:rPr>
          <w:rFonts w:cs="Arial"/>
          <w:lang w:val="en-AU"/>
        </w:rPr>
        <w:t>Personal research area: food design, consumption and culture</w:t>
      </w:r>
      <w:r w:rsidRPr="004E0F7D">
        <w:rPr>
          <w:rFonts w:cs="Arial"/>
          <w:lang w:val="en-AU"/>
        </w:rPr>
        <w:br/>
        <w:t xml:space="preserve">Collaborator(s): </w:t>
      </w:r>
      <w:r w:rsidRPr="004E0F7D">
        <w:rPr>
          <w:rFonts w:cs="Arial"/>
          <w:lang w:val="en-AU"/>
        </w:rPr>
        <w:br/>
        <w:t xml:space="preserve">Output Target: Special issue of </w:t>
      </w:r>
      <w:r w:rsidRPr="004E0F7D">
        <w:rPr>
          <w:rFonts w:cs="Arial"/>
          <w:i/>
          <w:lang w:val="en-AU"/>
        </w:rPr>
        <w:t>Gastronomica</w:t>
      </w:r>
      <w:r w:rsidRPr="004E0F7D">
        <w:rPr>
          <w:rFonts w:cs="Arial"/>
          <w:lang w:val="en-AU"/>
        </w:rPr>
        <w:t xml:space="preserve"> 2016</w:t>
      </w:r>
      <w:r w:rsidRPr="004E0F7D">
        <w:rPr>
          <w:rFonts w:cs="Arial"/>
          <w:lang w:val="en-AU"/>
        </w:rPr>
        <w:br/>
        <w:t xml:space="preserve">I have been invited to submit a proposal for a Food Design special issue to </w:t>
      </w:r>
      <w:r w:rsidRPr="004E0F7D">
        <w:rPr>
          <w:rFonts w:cs="Arial"/>
          <w:i/>
          <w:lang w:val="en-AU"/>
        </w:rPr>
        <w:t>Gastronomica: The Journal of Critical Food Studies</w:t>
      </w:r>
      <w:r w:rsidRPr="004E0F7D">
        <w:rPr>
          <w:rFonts w:cs="Arial"/>
          <w:lang w:val="en-AU"/>
        </w:rPr>
        <w:t xml:space="preserve"> (University of California Press. Discussions with the editor (Professor Melissa Caldwell) took place at the International Food Design Conference and Studio in July 2014.</w:t>
      </w:r>
    </w:p>
    <w:p w14:paraId="09E4C8A6" w14:textId="77777777" w:rsidR="00392DD5" w:rsidRPr="004E0F7D" w:rsidRDefault="00392DD5" w:rsidP="00392DD5">
      <w:pPr>
        <w:spacing w:before="120" w:line="240" w:lineRule="auto"/>
        <w:ind w:left="284" w:hanging="284"/>
        <w:rPr>
          <w:rFonts w:cs="Arial"/>
          <w:u w:val="single"/>
          <w:lang w:val="en-AU"/>
        </w:rPr>
      </w:pPr>
      <w:r w:rsidRPr="004E0F7D">
        <w:rPr>
          <w:rFonts w:cs="Arial"/>
          <w:u w:val="single"/>
          <w:lang w:val="en-AU"/>
        </w:rPr>
        <w:t>Food Design Education and Pedagogy Research (2014-2016)</w:t>
      </w:r>
    </w:p>
    <w:p w14:paraId="28F23291" w14:textId="77777777" w:rsidR="00392DD5" w:rsidRPr="004E0F7D" w:rsidRDefault="00392DD5" w:rsidP="00392DD5">
      <w:pPr>
        <w:spacing w:before="120" w:line="240" w:lineRule="auto"/>
        <w:ind w:left="284"/>
        <w:rPr>
          <w:rFonts w:cs="Arial"/>
          <w:lang w:val="en-AU"/>
        </w:rPr>
      </w:pPr>
      <w:r w:rsidRPr="004E0F7D">
        <w:rPr>
          <w:rFonts w:cs="Arial"/>
          <w:lang w:val="en-AU"/>
        </w:rPr>
        <w:t>Personal research area: food design and education</w:t>
      </w:r>
      <w:r w:rsidRPr="004E0F7D">
        <w:rPr>
          <w:rFonts w:cs="Arial"/>
          <w:lang w:val="en-AU"/>
        </w:rPr>
        <w:br/>
        <w:t>Collaborator(s): Adrian Woodhouse (and others)</w:t>
      </w:r>
      <w:r w:rsidRPr="004E0F7D">
        <w:rPr>
          <w:rFonts w:cs="Arial"/>
          <w:lang w:val="en-AU"/>
        </w:rPr>
        <w:br/>
        <w:t>Output Target: Co-authorship of a series of around three journal articles</w:t>
      </w:r>
      <w:r w:rsidRPr="004E0F7D">
        <w:rPr>
          <w:rFonts w:cs="Arial"/>
          <w:lang w:val="en-AU"/>
        </w:rPr>
        <w:br/>
        <w:t xml:space="preserve">This will include at least one for the </w:t>
      </w:r>
      <w:r w:rsidRPr="004E0F7D">
        <w:rPr>
          <w:rFonts w:cs="Arial"/>
          <w:i/>
          <w:lang w:val="en-AU"/>
        </w:rPr>
        <w:t>International Journal of Food Design</w:t>
      </w:r>
      <w:r w:rsidRPr="004E0F7D">
        <w:rPr>
          <w:rFonts w:cs="Arial"/>
          <w:lang w:val="en-AU"/>
        </w:rPr>
        <w:t xml:space="preserve"> as I am an associate editor of this new journal.</w:t>
      </w:r>
      <w:r w:rsidRPr="004E0F7D">
        <w:rPr>
          <w:rFonts w:cs="Arial"/>
          <w:lang w:val="en-AU"/>
        </w:rPr>
        <w:br/>
      </w:r>
    </w:p>
    <w:p w14:paraId="588B445A" w14:textId="77777777" w:rsidR="00392DD5" w:rsidRPr="004E0F7D" w:rsidRDefault="00392DD5" w:rsidP="00392DD5">
      <w:pPr>
        <w:spacing w:before="120" w:line="240" w:lineRule="auto"/>
        <w:ind w:left="284" w:hanging="284"/>
        <w:rPr>
          <w:rFonts w:cs="Arial"/>
          <w:u w:val="single"/>
          <w:lang w:val="en-AU"/>
        </w:rPr>
      </w:pPr>
      <w:r w:rsidRPr="004E0F7D">
        <w:rPr>
          <w:rFonts w:cs="Arial"/>
          <w:u w:val="single"/>
          <w:lang w:val="en-AU"/>
        </w:rPr>
        <w:lastRenderedPageBreak/>
        <w:t>Wine Tourism Research: The State of Play (an update)</w:t>
      </w:r>
    </w:p>
    <w:p w14:paraId="71CA1D90" w14:textId="77777777" w:rsidR="00392DD5" w:rsidRPr="004E0F7D" w:rsidRDefault="00392DD5" w:rsidP="00392DD5">
      <w:pPr>
        <w:spacing w:before="120" w:line="240" w:lineRule="auto"/>
        <w:ind w:left="284"/>
        <w:rPr>
          <w:rFonts w:cs="Arial"/>
          <w:lang w:val="en-AU"/>
        </w:rPr>
      </w:pPr>
      <w:r w:rsidRPr="004E0F7D">
        <w:rPr>
          <w:rFonts w:cs="Arial"/>
          <w:lang w:val="en-AU"/>
        </w:rPr>
        <w:t>Personal research area: drink, place, business, image, consumption and culture</w:t>
      </w:r>
      <w:r w:rsidRPr="004E0F7D">
        <w:rPr>
          <w:rFonts w:cs="Arial"/>
          <w:lang w:val="en-AU"/>
        </w:rPr>
        <w:br/>
        <w:t>Collaborator(s): Professor Steve Charters.</w:t>
      </w:r>
      <w:r w:rsidRPr="004E0F7D">
        <w:rPr>
          <w:rFonts w:cs="Arial"/>
          <w:lang w:val="en-AU"/>
        </w:rPr>
        <w:br/>
        <w:t>Output Target: Presentation at International Cool Climate Wine Symposium May 2016</w:t>
      </w:r>
      <w:r w:rsidRPr="004E0F7D">
        <w:rPr>
          <w:rFonts w:cs="Arial"/>
          <w:lang w:val="en-AU"/>
        </w:rPr>
        <w:br/>
        <w:t>I have been invited as a keynote speaker in a special session on Oeno-Tourism. This is fully funded by the conference organisers (airfare, accommodations and attendance at the conference).</w:t>
      </w:r>
    </w:p>
    <w:p w14:paraId="4A5207AB" w14:textId="77777777" w:rsidR="00392DD5" w:rsidRPr="004E0F7D" w:rsidRDefault="00392DD5" w:rsidP="00392DD5">
      <w:pPr>
        <w:spacing w:before="120" w:line="240" w:lineRule="auto"/>
        <w:ind w:left="284" w:hanging="284"/>
        <w:rPr>
          <w:rFonts w:cs="Arial"/>
          <w:lang w:val="en-AU"/>
        </w:rPr>
      </w:pPr>
      <w:r w:rsidRPr="004E0F7D">
        <w:rPr>
          <w:rFonts w:cs="Arial"/>
          <w:lang w:val="en-AU"/>
        </w:rPr>
        <w:t xml:space="preserve">The following longstanding projects are lower priority but are progressing as and when time allows: </w:t>
      </w:r>
    </w:p>
    <w:p w14:paraId="027BEE0E" w14:textId="77777777" w:rsidR="00AA0A60" w:rsidRDefault="00AA0A60" w:rsidP="00AA0A60">
      <w:pPr>
        <w:spacing w:line="240" w:lineRule="auto"/>
        <w:ind w:left="284" w:hanging="284"/>
        <w:rPr>
          <w:rFonts w:cs="Arial"/>
          <w:u w:val="single"/>
          <w:lang w:val="en-AU"/>
        </w:rPr>
      </w:pPr>
    </w:p>
    <w:p w14:paraId="66D7DB21" w14:textId="77777777" w:rsidR="00AA0A60" w:rsidRDefault="00392DD5" w:rsidP="00AA0A60">
      <w:pPr>
        <w:spacing w:line="240" w:lineRule="auto"/>
        <w:ind w:left="284" w:hanging="284"/>
        <w:rPr>
          <w:rFonts w:cs="Arial"/>
          <w:u w:val="single"/>
          <w:lang w:val="en-AU"/>
        </w:rPr>
      </w:pPr>
      <w:r w:rsidRPr="004E0F7D">
        <w:rPr>
          <w:rFonts w:cs="Arial"/>
          <w:u w:val="single"/>
          <w:lang w:val="en-AU"/>
        </w:rPr>
        <w:t>Wine region development: international comparisons</w:t>
      </w:r>
      <w:r w:rsidRPr="004E0F7D">
        <w:rPr>
          <w:rFonts w:cs="Arial"/>
          <w:u w:val="single"/>
          <w:lang w:val="en-AU"/>
        </w:rPr>
        <w:br/>
      </w:r>
      <w:r w:rsidRPr="004E0F7D">
        <w:rPr>
          <w:rFonts w:cs="Arial"/>
          <w:lang w:val="en-AU"/>
        </w:rPr>
        <w:t>Personal research area: drink, business and place</w:t>
      </w:r>
      <w:r w:rsidRPr="004E0F7D">
        <w:rPr>
          <w:rFonts w:cs="Arial"/>
          <w:lang w:val="en-AU"/>
        </w:rPr>
        <w:br/>
        <w:t>Collaborator(s): Professor Steve Charters.</w:t>
      </w:r>
      <w:r w:rsidRPr="004E0F7D">
        <w:rPr>
          <w:rFonts w:cs="Arial"/>
          <w:lang w:val="en-AU"/>
        </w:rPr>
        <w:br/>
        <w:t xml:space="preserve">Output Target: TBC </w:t>
      </w:r>
      <w:r w:rsidRPr="004E0F7D">
        <w:rPr>
          <w:rFonts w:cs="Arial"/>
          <w:lang w:val="en-AU"/>
        </w:rPr>
        <w:br/>
      </w:r>
    </w:p>
    <w:p w14:paraId="51BC9724" w14:textId="01FE74FB" w:rsidR="00392DD5" w:rsidRPr="004E0F7D" w:rsidRDefault="00392DD5" w:rsidP="00AA0A60">
      <w:pPr>
        <w:spacing w:line="240" w:lineRule="auto"/>
        <w:ind w:left="284" w:hanging="284"/>
        <w:rPr>
          <w:rFonts w:cs="Arial"/>
          <w:lang w:val="en-AU"/>
        </w:rPr>
      </w:pPr>
      <w:r w:rsidRPr="004E0F7D">
        <w:rPr>
          <w:rFonts w:cs="Arial"/>
          <w:u w:val="single"/>
          <w:lang w:val="en-AU"/>
        </w:rPr>
        <w:t>Wine as a ‘significant product’</w:t>
      </w:r>
      <w:r w:rsidRPr="004E0F7D">
        <w:rPr>
          <w:rFonts w:cs="Arial"/>
          <w:u w:val="single"/>
          <w:lang w:val="en-AU"/>
        </w:rPr>
        <w:br/>
      </w:r>
      <w:r w:rsidRPr="004E0F7D">
        <w:rPr>
          <w:rFonts w:cs="Arial"/>
          <w:lang w:val="en-AU"/>
        </w:rPr>
        <w:t>Personal research area: drink, consumption and culture</w:t>
      </w:r>
      <w:r w:rsidRPr="004E0F7D">
        <w:rPr>
          <w:rFonts w:cs="Arial"/>
          <w:lang w:val="en-AU"/>
        </w:rPr>
        <w:br/>
        <w:t>Collaborator(s): Professor Steve Charters.</w:t>
      </w:r>
      <w:r w:rsidRPr="004E0F7D">
        <w:rPr>
          <w:rFonts w:cs="Arial"/>
          <w:lang w:val="en-AU"/>
        </w:rPr>
        <w:br/>
        <w:t>Output Target: High ranking marketing journal</w:t>
      </w:r>
      <w:r w:rsidRPr="004E0F7D">
        <w:rPr>
          <w:rFonts w:cs="Arial"/>
          <w:lang w:val="en-AU"/>
        </w:rPr>
        <w:br/>
        <w:t>(note: This manuscript was submitted to the Journal of Marketing, but was rejected because it did not fit the focus of the journal, it must be significantly reduced in size for other journals in this field)</w:t>
      </w:r>
    </w:p>
    <w:p w14:paraId="4AFF1DF7" w14:textId="77777777" w:rsidR="00392DD5" w:rsidRPr="004E0F7D" w:rsidRDefault="00392DD5" w:rsidP="00392DD5">
      <w:pPr>
        <w:spacing w:before="120" w:line="240" w:lineRule="auto"/>
        <w:ind w:left="284" w:hanging="284"/>
        <w:rPr>
          <w:rFonts w:cs="Arial"/>
          <w:lang w:val="en-AU"/>
        </w:rPr>
      </w:pPr>
      <w:r w:rsidRPr="004E0F7D">
        <w:rPr>
          <w:rFonts w:cs="Arial"/>
          <w:u w:val="single"/>
          <w:lang w:val="en-AU"/>
        </w:rPr>
        <w:t xml:space="preserve">A deconstruction of the movie </w:t>
      </w:r>
      <w:r w:rsidRPr="004E0F7D">
        <w:rPr>
          <w:rFonts w:cs="Arial"/>
          <w:i/>
          <w:u w:val="single"/>
          <w:lang w:val="en-AU"/>
        </w:rPr>
        <w:t>Sideways</w:t>
      </w:r>
      <w:r w:rsidRPr="004E0F7D">
        <w:rPr>
          <w:rFonts w:cs="Arial"/>
          <w:u w:val="single"/>
          <w:lang w:val="en-AU"/>
        </w:rPr>
        <w:br/>
      </w:r>
      <w:r w:rsidRPr="004E0F7D">
        <w:rPr>
          <w:rFonts w:cs="Arial"/>
          <w:lang w:val="en-AU"/>
        </w:rPr>
        <w:t>Personal research area: drink, place, consumption and culture</w:t>
      </w:r>
      <w:r w:rsidRPr="004E0F7D">
        <w:rPr>
          <w:rFonts w:cs="Arial"/>
          <w:lang w:val="en-AU"/>
        </w:rPr>
        <w:br/>
        <w:t>Collaborator(s): Professor Steve Charters (Reims Management School, France).</w:t>
      </w:r>
      <w:r w:rsidRPr="004E0F7D">
        <w:rPr>
          <w:rFonts w:cs="Arial"/>
          <w:lang w:val="en-AU"/>
        </w:rPr>
        <w:br/>
        <w:t xml:space="preserve">Output Target: </w:t>
      </w:r>
    </w:p>
    <w:p w14:paraId="3E71BB7B" w14:textId="77777777" w:rsidR="00392DD5" w:rsidRPr="004E0F7D" w:rsidRDefault="00392DD5" w:rsidP="00392DD5">
      <w:pPr>
        <w:spacing w:before="120" w:line="240" w:lineRule="auto"/>
        <w:jc w:val="both"/>
        <w:rPr>
          <w:rFonts w:cs="Arial"/>
          <w:b/>
          <w:i/>
          <w:lang w:val="en-AU"/>
        </w:rPr>
      </w:pPr>
      <w:r w:rsidRPr="004E0F7D">
        <w:rPr>
          <w:rFonts w:cs="Arial"/>
          <w:b/>
          <w:i/>
          <w:lang w:val="en-AU"/>
        </w:rPr>
        <w:t>Research Grants/Sponsorships</w:t>
      </w:r>
    </w:p>
    <w:p w14:paraId="1ED3727B" w14:textId="77777777" w:rsidR="00392DD5" w:rsidRPr="004E0F7D" w:rsidRDefault="00392DD5" w:rsidP="005369BA">
      <w:pPr>
        <w:pBdr>
          <w:top w:val="single" w:sz="4" w:space="1" w:color="auto"/>
          <w:left w:val="single" w:sz="4" w:space="4" w:color="auto"/>
          <w:bottom w:val="single" w:sz="4" w:space="1" w:color="auto"/>
          <w:right w:val="single" w:sz="4" w:space="31" w:color="auto"/>
        </w:pBdr>
        <w:shd w:val="clear" w:color="auto" w:fill="BFBFBF" w:themeFill="background1" w:themeFillShade="BF"/>
        <w:spacing w:before="120" w:line="240" w:lineRule="auto"/>
        <w:ind w:left="1134" w:right="1417"/>
        <w:rPr>
          <w:rFonts w:cs="Arial"/>
          <w:b/>
          <w:lang w:val="en-AU"/>
        </w:rPr>
      </w:pPr>
      <w:r w:rsidRPr="004E0F7D">
        <w:rPr>
          <w:rFonts w:cs="Arial"/>
          <w:b/>
          <w:lang w:val="en-AU"/>
        </w:rPr>
        <w:t>16 Grants and Sponsorships: $170,000 (approximate)</w:t>
      </w:r>
    </w:p>
    <w:p w14:paraId="30DBA483" w14:textId="211A77DD" w:rsidR="00392DD5" w:rsidRPr="004E0F7D" w:rsidRDefault="00392DD5" w:rsidP="005369BA">
      <w:pPr>
        <w:pBdr>
          <w:top w:val="single" w:sz="4" w:space="1" w:color="auto"/>
          <w:left w:val="single" w:sz="4" w:space="4" w:color="auto"/>
          <w:bottom w:val="single" w:sz="4" w:space="1" w:color="auto"/>
          <w:right w:val="single" w:sz="4" w:space="31" w:color="auto"/>
        </w:pBdr>
        <w:shd w:val="clear" w:color="auto" w:fill="BFBFBF" w:themeFill="background1" w:themeFillShade="BF"/>
        <w:spacing w:before="120" w:line="240" w:lineRule="auto"/>
        <w:ind w:left="1134" w:right="1417"/>
        <w:rPr>
          <w:rFonts w:cs="Arial"/>
          <w:lang w:val="en-AU"/>
        </w:rPr>
      </w:pPr>
      <w:r w:rsidRPr="004E0F7D">
        <w:rPr>
          <w:rFonts w:cs="Arial"/>
          <w:lang w:val="en-AU"/>
        </w:rPr>
        <w:t>- $21,000 external funding since being at Otago Polytechnic</w:t>
      </w:r>
    </w:p>
    <w:p w14:paraId="75430888" w14:textId="0F751DFF" w:rsidR="00392DD5" w:rsidRPr="004E0F7D" w:rsidRDefault="00392DD5" w:rsidP="005369BA">
      <w:pPr>
        <w:pBdr>
          <w:top w:val="single" w:sz="4" w:space="1" w:color="auto"/>
          <w:left w:val="single" w:sz="4" w:space="4" w:color="auto"/>
          <w:bottom w:val="single" w:sz="4" w:space="1" w:color="auto"/>
          <w:right w:val="single" w:sz="4" w:space="31" w:color="auto"/>
        </w:pBdr>
        <w:shd w:val="clear" w:color="auto" w:fill="BFBFBF" w:themeFill="background1" w:themeFillShade="BF"/>
        <w:spacing w:before="120" w:line="240" w:lineRule="auto"/>
        <w:ind w:left="1134" w:right="1417"/>
        <w:rPr>
          <w:rFonts w:cs="Arial"/>
          <w:b/>
          <w:lang w:val="en-AU"/>
        </w:rPr>
      </w:pPr>
      <w:r w:rsidRPr="004E0F7D">
        <w:rPr>
          <w:rFonts w:cs="Arial"/>
          <w:lang w:val="en-AU"/>
        </w:rPr>
        <w:t>- 9 external/ 7 internal grants</w:t>
      </w:r>
    </w:p>
    <w:p w14:paraId="71A3D24C" w14:textId="77777777" w:rsidR="00392DD5" w:rsidRPr="004E0F7D" w:rsidRDefault="00392DD5" w:rsidP="005369BA">
      <w:pPr>
        <w:pStyle w:val="Reference"/>
        <w:numPr>
          <w:ilvl w:val="0"/>
          <w:numId w:val="64"/>
        </w:numPr>
        <w:spacing w:before="240" w:after="0"/>
        <w:ind w:left="360"/>
        <w:rPr>
          <w:rFonts w:ascii="Arial" w:hAnsi="Arial" w:cs="Arial"/>
          <w:bCs/>
          <w:sz w:val="20"/>
          <w:szCs w:val="20"/>
          <w:lang w:val="en-AU"/>
        </w:rPr>
      </w:pPr>
      <w:r w:rsidRPr="004E0F7D">
        <w:rPr>
          <w:rFonts w:ascii="Arial" w:hAnsi="Arial" w:cs="Arial"/>
          <w:bCs/>
          <w:sz w:val="20"/>
          <w:szCs w:val="20"/>
          <w:lang w:val="en-AU"/>
        </w:rPr>
        <w:t>2014 Silver Fern Farms, International Food Design Experience sponsorship. $10,000 (cash).</w:t>
      </w:r>
    </w:p>
    <w:p w14:paraId="34C7A618"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2014 Glow Consulting, International Food Design Experience sponsorship. $5,000 (services).</w:t>
      </w:r>
    </w:p>
    <w:p w14:paraId="6A3BC38D"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2014 workSpace, International Food Design Experience sponsorship. $5,000 (services).</w:t>
      </w:r>
    </w:p>
    <w:p w14:paraId="11C9FA73"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2014 Emersons, International Food Design Experience sponsorship. $1,000 (product).</w:t>
      </w:r>
    </w:p>
    <w:p w14:paraId="0C99DBC8"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2014 Research and Enterprise funding, International Food Design Experience sponsorship. $10,000.</w:t>
      </w:r>
    </w:p>
    <w:p w14:paraId="05913E82"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2013 Project Pursuits Funding, International Food Design Experience sponsorship. $15,000.</w:t>
      </w:r>
    </w:p>
    <w:p w14:paraId="3017B334"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2010 University of Otago, Research and Study Leave Grant $3,900</w:t>
      </w:r>
    </w:p>
    <w:p w14:paraId="1842B1A7"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2008 Visiting Professor Grant, Bordeaux Business School, €1,000</w:t>
      </w:r>
    </w:p>
    <w:p w14:paraId="51A60C63"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2007 Visiting Professor Grant, Harstad University College, €2,000</w:t>
      </w:r>
    </w:p>
    <w:p w14:paraId="6A361F0F"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2007 University of Otago, Research and Study Leave Grant $9,200</w:t>
      </w:r>
    </w:p>
    <w:p w14:paraId="39526E46"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2007 Reims Management School Visiting Professor Research Grant €5,000</w:t>
      </w:r>
    </w:p>
    <w:p w14:paraId="2A5D3585"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2007 SoBRG Champagne, brand and place $3,600</w:t>
      </w:r>
    </w:p>
    <w:p w14:paraId="54DAEABC"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2004 UORG Personality Traits of Winery Visitors $7,400</w:t>
      </w:r>
    </w:p>
    <w:p w14:paraId="6D6C09B5"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2003 La Trobe University IRIS Grant Personality Traits of Winery Visitors A$12,000</w:t>
      </w:r>
    </w:p>
    <w:p w14:paraId="64BD55AB"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2000 Ian Potter Foundation Travel Grant A$2,500</w:t>
      </w:r>
    </w:p>
    <w:p w14:paraId="4E8C7722" w14:textId="77777777" w:rsidR="00392DD5" w:rsidRPr="004E0F7D" w:rsidRDefault="00392DD5" w:rsidP="008F297A">
      <w:pPr>
        <w:pStyle w:val="Reference"/>
        <w:numPr>
          <w:ilvl w:val="0"/>
          <w:numId w:val="64"/>
        </w:numPr>
        <w:spacing w:before="120" w:after="0"/>
        <w:ind w:left="360"/>
        <w:rPr>
          <w:rFonts w:ascii="Arial" w:hAnsi="Arial" w:cs="Arial"/>
          <w:bCs/>
          <w:sz w:val="20"/>
          <w:szCs w:val="20"/>
          <w:lang w:val="en-AU"/>
        </w:rPr>
      </w:pPr>
      <w:r w:rsidRPr="004E0F7D">
        <w:rPr>
          <w:rFonts w:ascii="Arial" w:hAnsi="Arial" w:cs="Arial"/>
          <w:bCs/>
          <w:sz w:val="20"/>
          <w:szCs w:val="20"/>
          <w:lang w:val="en-AU"/>
        </w:rPr>
        <w:t>1998-00 University of Otago PhD Scholarship $67,500</w:t>
      </w:r>
    </w:p>
    <w:p w14:paraId="7DC33069" w14:textId="77777777" w:rsidR="00392DD5" w:rsidRPr="004E0F7D" w:rsidRDefault="00392DD5" w:rsidP="00392DD5">
      <w:pPr>
        <w:spacing w:before="120" w:line="240" w:lineRule="auto"/>
        <w:jc w:val="both"/>
        <w:rPr>
          <w:rFonts w:cs="Arial"/>
          <w:i/>
          <w:lang w:val="en-AU"/>
        </w:rPr>
      </w:pPr>
      <w:r w:rsidRPr="004E0F7D">
        <w:rPr>
          <w:rFonts w:cs="Arial"/>
          <w:i/>
          <w:lang w:val="en-AU"/>
        </w:rPr>
        <w:lastRenderedPageBreak/>
        <w:t xml:space="preserve">Note: This excludes internal Department of Tourism Research Grants, which were $3,000-$6,000 per annum. These grants were available to academic staff, subject to Head of Department approval for the project. It also excludes annual professorial funds of $10,000 from Otago Polytechnic. </w:t>
      </w:r>
    </w:p>
    <w:p w14:paraId="5ED2FEB8" w14:textId="77777777" w:rsidR="00392DD5" w:rsidRPr="004E0F7D" w:rsidRDefault="00392DD5" w:rsidP="00392DD5">
      <w:pPr>
        <w:spacing w:before="120" w:line="240" w:lineRule="auto"/>
        <w:rPr>
          <w:rFonts w:cs="Arial"/>
          <w:b/>
          <w:i/>
          <w:lang w:val="en-AU"/>
        </w:rPr>
      </w:pPr>
      <w:r w:rsidRPr="004E0F7D">
        <w:rPr>
          <w:rFonts w:cs="Arial"/>
          <w:b/>
          <w:i/>
          <w:lang w:val="en-AU"/>
        </w:rPr>
        <w:t>Graduate Supervisions</w:t>
      </w:r>
    </w:p>
    <w:p w14:paraId="35C58176"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b/>
          <w:szCs w:val="20"/>
          <w:lang w:val="en-AU"/>
        </w:rPr>
      </w:pPr>
      <w:r w:rsidRPr="004E0F7D">
        <w:rPr>
          <w:rFonts w:cs="Arial"/>
          <w:b/>
          <w:szCs w:val="20"/>
          <w:lang w:val="en-AU"/>
        </w:rPr>
        <w:t>46 graduate supervisions</w:t>
      </w:r>
    </w:p>
    <w:p w14:paraId="7504548B"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i/>
          <w:szCs w:val="20"/>
          <w:lang w:val="en-AU"/>
        </w:rPr>
      </w:pPr>
      <w:r w:rsidRPr="004E0F7D">
        <w:rPr>
          <w:rFonts w:cs="Arial"/>
          <w:b/>
          <w:szCs w:val="20"/>
          <w:lang w:val="en-AU"/>
        </w:rPr>
        <w:t xml:space="preserve">16 PhDs: </w:t>
      </w:r>
      <w:r w:rsidRPr="004E0F7D">
        <w:rPr>
          <w:rFonts w:cs="Arial"/>
          <w:i/>
          <w:szCs w:val="20"/>
          <w:lang w:val="en-AU"/>
        </w:rPr>
        <w:t>5 completed (1 ‘exceptional’ thesis award); 5 current (4 primary/sole); 6 others</w:t>
      </w:r>
    </w:p>
    <w:p w14:paraId="422C600B"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i/>
          <w:szCs w:val="20"/>
          <w:lang w:val="en-AU"/>
        </w:rPr>
      </w:pPr>
      <w:r w:rsidRPr="004E0F7D">
        <w:rPr>
          <w:rFonts w:cs="Arial"/>
          <w:b/>
          <w:szCs w:val="20"/>
          <w:lang w:val="en-AU"/>
        </w:rPr>
        <w:t xml:space="preserve">1 Masters: </w:t>
      </w:r>
      <w:r w:rsidRPr="004E0F7D">
        <w:rPr>
          <w:rFonts w:cs="Arial"/>
          <w:szCs w:val="20"/>
          <w:lang w:val="en-AU"/>
        </w:rPr>
        <w:t>1 current,</w:t>
      </w:r>
      <w:r w:rsidRPr="004E0F7D">
        <w:rPr>
          <w:rFonts w:cs="Arial"/>
          <w:b/>
          <w:szCs w:val="20"/>
          <w:lang w:val="en-AU"/>
        </w:rPr>
        <w:t xml:space="preserve"> </w:t>
      </w:r>
      <w:r w:rsidRPr="004E0F7D">
        <w:rPr>
          <w:rFonts w:cs="Arial"/>
          <w:i/>
          <w:szCs w:val="20"/>
          <w:lang w:val="en-AU"/>
        </w:rPr>
        <w:t>8 completed (4 distinctions, 3 credits); 2 other supervisions</w:t>
      </w:r>
    </w:p>
    <w:p w14:paraId="3B6D501A" w14:textId="77777777" w:rsidR="00392DD5" w:rsidRPr="004E0F7D" w:rsidRDefault="00392DD5" w:rsidP="005369B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340" w:hanging="340"/>
        <w:contextualSpacing w:val="0"/>
        <w:rPr>
          <w:rFonts w:cs="Arial"/>
          <w:i/>
          <w:szCs w:val="20"/>
          <w:lang w:val="en-AU"/>
        </w:rPr>
      </w:pPr>
      <w:r w:rsidRPr="004E0F7D">
        <w:rPr>
          <w:rFonts w:cs="Arial"/>
          <w:b/>
          <w:szCs w:val="20"/>
          <w:lang w:val="en-AU"/>
        </w:rPr>
        <w:t xml:space="preserve">19 400/500-level Dissertations: </w:t>
      </w:r>
      <w:r w:rsidRPr="004E0F7D">
        <w:rPr>
          <w:rFonts w:cs="Arial"/>
          <w:i/>
          <w:szCs w:val="20"/>
          <w:lang w:val="en-AU"/>
        </w:rPr>
        <w:t>1 current; 14 completed (2 As, 9 A-s); 4 other supervisions</w:t>
      </w:r>
    </w:p>
    <w:p w14:paraId="775CECDB" w14:textId="77777777" w:rsidR="00392DD5" w:rsidRPr="004E0F7D" w:rsidRDefault="00392DD5" w:rsidP="005369BA">
      <w:pPr>
        <w:spacing w:before="240" w:line="240" w:lineRule="auto"/>
        <w:jc w:val="both"/>
        <w:rPr>
          <w:rFonts w:cs="Arial"/>
          <w:i/>
          <w:lang w:val="en-AU"/>
        </w:rPr>
      </w:pPr>
      <w:r w:rsidRPr="004E0F7D">
        <w:rPr>
          <w:rFonts w:cs="Arial"/>
          <w:i/>
          <w:lang w:val="en-AU"/>
        </w:rPr>
        <w:t>Current Master of Profession Practice students</w:t>
      </w:r>
    </w:p>
    <w:p w14:paraId="42F78046" w14:textId="77777777" w:rsidR="00392DD5" w:rsidRPr="004E0F7D" w:rsidRDefault="00392DD5" w:rsidP="008F297A">
      <w:pPr>
        <w:pStyle w:val="Reference"/>
        <w:numPr>
          <w:ilvl w:val="0"/>
          <w:numId w:val="65"/>
        </w:numPr>
        <w:spacing w:before="120" w:after="0"/>
        <w:ind w:left="360"/>
        <w:rPr>
          <w:rFonts w:ascii="Arial" w:hAnsi="Arial" w:cs="Arial"/>
          <w:bCs/>
          <w:sz w:val="20"/>
          <w:szCs w:val="20"/>
          <w:lang w:val="en-AU"/>
        </w:rPr>
      </w:pPr>
      <w:r w:rsidRPr="004E0F7D">
        <w:rPr>
          <w:rFonts w:ascii="Arial" w:hAnsi="Arial" w:cs="Arial"/>
          <w:bCs/>
          <w:sz w:val="20"/>
          <w:szCs w:val="20"/>
          <w:lang w:val="en-AU"/>
        </w:rPr>
        <w:t>2014-15 Adrian Woodhouse, Culinary Arts Pedagogy. (Primary Supervisor).</w:t>
      </w:r>
    </w:p>
    <w:p w14:paraId="37D93D88" w14:textId="77777777" w:rsidR="00392DD5" w:rsidRPr="004E0F7D" w:rsidRDefault="00392DD5" w:rsidP="00392DD5">
      <w:pPr>
        <w:spacing w:before="120" w:line="240" w:lineRule="auto"/>
        <w:jc w:val="both"/>
        <w:rPr>
          <w:rFonts w:cs="Arial"/>
          <w:i/>
          <w:lang w:val="en-AU"/>
        </w:rPr>
      </w:pPr>
      <w:r w:rsidRPr="004E0F7D">
        <w:rPr>
          <w:rFonts w:cs="Arial"/>
          <w:i/>
          <w:lang w:val="en-AU"/>
        </w:rPr>
        <w:t>PhD Committees</w:t>
      </w:r>
    </w:p>
    <w:p w14:paraId="241A5DCE" w14:textId="77777777" w:rsidR="00392DD5" w:rsidRPr="004E0F7D" w:rsidRDefault="00392DD5" w:rsidP="00392DD5">
      <w:pPr>
        <w:spacing w:before="120" w:line="240" w:lineRule="auto"/>
        <w:jc w:val="both"/>
        <w:rPr>
          <w:rFonts w:cs="Arial"/>
          <w:i/>
          <w:lang w:val="en-AU"/>
        </w:rPr>
      </w:pPr>
      <w:r w:rsidRPr="004E0F7D">
        <w:rPr>
          <w:rFonts w:cs="Arial"/>
          <w:i/>
          <w:lang w:val="en-AU"/>
        </w:rPr>
        <w:t>Graduated</w:t>
      </w:r>
    </w:p>
    <w:p w14:paraId="228D61AF" w14:textId="77777777" w:rsidR="00392DD5" w:rsidRPr="004E0F7D" w:rsidRDefault="00392DD5" w:rsidP="00CA2B95">
      <w:pPr>
        <w:pStyle w:val="Reference"/>
        <w:numPr>
          <w:ilvl w:val="0"/>
          <w:numId w:val="106"/>
        </w:numPr>
        <w:spacing w:before="120" w:after="0"/>
        <w:ind w:left="360"/>
        <w:rPr>
          <w:rFonts w:ascii="Arial" w:hAnsi="Arial" w:cs="Arial"/>
          <w:bCs/>
          <w:sz w:val="20"/>
          <w:szCs w:val="20"/>
          <w:lang w:val="en-AU"/>
        </w:rPr>
      </w:pPr>
      <w:r w:rsidRPr="004E0F7D">
        <w:rPr>
          <w:rFonts w:ascii="Arial" w:hAnsi="Arial" w:cs="Arial"/>
          <w:bCs/>
          <w:sz w:val="20"/>
          <w:szCs w:val="20"/>
          <w:lang w:val="en-AU"/>
        </w:rPr>
        <w:t>2006-9 Julia Albrecht, Tourism planning. Co-supervisor (50%) (Cat. B Pass)</w:t>
      </w:r>
    </w:p>
    <w:p w14:paraId="24E932BE" w14:textId="77777777" w:rsidR="00392DD5" w:rsidRPr="004E0F7D" w:rsidRDefault="00392DD5" w:rsidP="00CA2B95">
      <w:pPr>
        <w:pStyle w:val="Reference"/>
        <w:numPr>
          <w:ilvl w:val="0"/>
          <w:numId w:val="106"/>
        </w:numPr>
        <w:spacing w:before="120" w:after="0"/>
        <w:ind w:left="360"/>
        <w:rPr>
          <w:rFonts w:ascii="Arial" w:hAnsi="Arial" w:cs="Arial"/>
          <w:bCs/>
          <w:sz w:val="20"/>
          <w:szCs w:val="20"/>
          <w:lang w:val="en-AU"/>
        </w:rPr>
      </w:pPr>
      <w:r w:rsidRPr="004E0F7D">
        <w:rPr>
          <w:rFonts w:ascii="Arial" w:hAnsi="Arial" w:cs="Arial"/>
          <w:bCs/>
          <w:sz w:val="20"/>
          <w:szCs w:val="20"/>
          <w:lang w:val="en-AU"/>
        </w:rPr>
        <w:t xml:space="preserve">2006-9 Carleigh Randall, Wine tourism. Primary supervisor (55%) (Dean’s List of outstanding theses and winner of international </w:t>
      </w:r>
      <w:r w:rsidRPr="004E0F7D">
        <w:rPr>
          <w:rFonts w:ascii="Arial" w:hAnsi="Arial" w:cs="Arial"/>
          <w:b/>
          <w:bCs/>
          <w:i/>
          <w:sz w:val="20"/>
          <w:szCs w:val="20"/>
          <w:lang w:val="en-AU"/>
        </w:rPr>
        <w:t>Best Thesis in terms of Scientific Theory</w:t>
      </w:r>
      <w:r w:rsidRPr="004E0F7D">
        <w:rPr>
          <w:rFonts w:ascii="Arial" w:hAnsi="Arial" w:cs="Arial"/>
          <w:bCs/>
          <w:sz w:val="20"/>
          <w:szCs w:val="20"/>
          <w:lang w:val="en-AU"/>
        </w:rPr>
        <w:t>, ITB-Science Award 2011 of the German Society for Tourism Science – an international thesis award)</w:t>
      </w:r>
    </w:p>
    <w:p w14:paraId="214C7765" w14:textId="77777777" w:rsidR="00392DD5" w:rsidRPr="004E0F7D" w:rsidRDefault="00392DD5" w:rsidP="00CA2B95">
      <w:pPr>
        <w:pStyle w:val="Reference"/>
        <w:numPr>
          <w:ilvl w:val="0"/>
          <w:numId w:val="106"/>
        </w:numPr>
        <w:spacing w:before="120" w:after="0"/>
        <w:ind w:left="360"/>
        <w:rPr>
          <w:rFonts w:ascii="Arial" w:hAnsi="Arial" w:cs="Arial"/>
          <w:bCs/>
          <w:sz w:val="20"/>
          <w:szCs w:val="20"/>
          <w:lang w:val="en-AU"/>
        </w:rPr>
      </w:pPr>
      <w:r w:rsidRPr="004E0F7D">
        <w:rPr>
          <w:rFonts w:ascii="Arial" w:hAnsi="Arial" w:cs="Arial"/>
          <w:bCs/>
          <w:sz w:val="20"/>
          <w:szCs w:val="20"/>
          <w:lang w:val="en-AU"/>
        </w:rPr>
        <w:t>2006-9 Paulo Mura, Tourism and fear. Co-supervisor (50%) (Cat. B pass)</w:t>
      </w:r>
    </w:p>
    <w:p w14:paraId="0D8D2567" w14:textId="77777777" w:rsidR="00392DD5" w:rsidRPr="004E0F7D" w:rsidRDefault="00392DD5" w:rsidP="00CA2B95">
      <w:pPr>
        <w:pStyle w:val="Reference"/>
        <w:numPr>
          <w:ilvl w:val="0"/>
          <w:numId w:val="106"/>
        </w:numPr>
        <w:spacing w:before="120" w:after="0"/>
        <w:ind w:left="360"/>
        <w:rPr>
          <w:rFonts w:ascii="Arial" w:hAnsi="Arial" w:cs="Arial"/>
          <w:bCs/>
          <w:sz w:val="20"/>
          <w:szCs w:val="20"/>
          <w:lang w:val="en-AU"/>
        </w:rPr>
      </w:pPr>
      <w:r w:rsidRPr="004E0F7D">
        <w:rPr>
          <w:rFonts w:ascii="Arial" w:hAnsi="Arial" w:cs="Arial"/>
          <w:bCs/>
          <w:sz w:val="20"/>
          <w:szCs w:val="20"/>
          <w:lang w:val="en-AU"/>
        </w:rPr>
        <w:t>2006-10 Richard Wright, Sport tourism. Co-supervisor (50%) (Cat. B pass)</w:t>
      </w:r>
    </w:p>
    <w:p w14:paraId="7AE08D5F" w14:textId="77777777" w:rsidR="00392DD5" w:rsidRPr="004E0F7D" w:rsidRDefault="00392DD5" w:rsidP="00CA2B95">
      <w:pPr>
        <w:pStyle w:val="Reference"/>
        <w:numPr>
          <w:ilvl w:val="0"/>
          <w:numId w:val="106"/>
        </w:numPr>
        <w:spacing w:before="120" w:after="0"/>
        <w:ind w:left="360"/>
        <w:rPr>
          <w:rFonts w:ascii="Arial" w:hAnsi="Arial" w:cs="Arial"/>
          <w:bCs/>
          <w:sz w:val="20"/>
          <w:szCs w:val="20"/>
          <w:lang w:val="en-AU"/>
        </w:rPr>
      </w:pPr>
      <w:r w:rsidRPr="004E0F7D">
        <w:rPr>
          <w:rFonts w:ascii="Arial" w:hAnsi="Arial" w:cs="Arial"/>
          <w:bCs/>
          <w:sz w:val="20"/>
          <w:szCs w:val="20"/>
          <w:lang w:val="en-AU"/>
        </w:rPr>
        <w:t>2006-10 Karla Boluk, Fair trade tourism. Primary Supervisor (50%) (Cat. B pass)</w:t>
      </w:r>
    </w:p>
    <w:p w14:paraId="139C751E" w14:textId="77777777" w:rsidR="00392DD5" w:rsidRPr="004E0F7D" w:rsidRDefault="00392DD5" w:rsidP="00CA2B95">
      <w:pPr>
        <w:pStyle w:val="Reference"/>
        <w:numPr>
          <w:ilvl w:val="0"/>
          <w:numId w:val="106"/>
        </w:numPr>
        <w:spacing w:before="120" w:after="0"/>
        <w:ind w:left="360"/>
        <w:rPr>
          <w:rFonts w:ascii="Arial" w:hAnsi="Arial" w:cs="Arial"/>
          <w:bCs/>
          <w:sz w:val="20"/>
          <w:szCs w:val="20"/>
          <w:lang w:val="en-AU"/>
        </w:rPr>
      </w:pPr>
      <w:r w:rsidRPr="004E0F7D">
        <w:rPr>
          <w:rFonts w:ascii="Arial" w:hAnsi="Arial" w:cs="Arial"/>
          <w:bCs/>
          <w:sz w:val="20"/>
          <w:szCs w:val="20"/>
          <w:lang w:val="en-AU"/>
        </w:rPr>
        <w:t>2006-11 Norhanim Abdul Razak, Myth in tourism promotion. Primary Supervisor (50%) (Cat. B pass)</w:t>
      </w:r>
    </w:p>
    <w:p w14:paraId="7445C042" w14:textId="77777777" w:rsidR="00392DD5" w:rsidRPr="004E0F7D" w:rsidRDefault="00392DD5" w:rsidP="00CA2B95">
      <w:pPr>
        <w:pStyle w:val="Reference"/>
        <w:numPr>
          <w:ilvl w:val="0"/>
          <w:numId w:val="106"/>
        </w:numPr>
        <w:spacing w:before="120" w:after="0"/>
        <w:ind w:left="360"/>
        <w:rPr>
          <w:rFonts w:ascii="Arial" w:hAnsi="Arial" w:cs="Arial"/>
          <w:bCs/>
          <w:sz w:val="20"/>
          <w:szCs w:val="20"/>
          <w:lang w:val="en-AU"/>
        </w:rPr>
      </w:pPr>
      <w:r w:rsidRPr="004E0F7D">
        <w:rPr>
          <w:rFonts w:ascii="Arial" w:hAnsi="Arial" w:cs="Arial"/>
          <w:bCs/>
          <w:sz w:val="20"/>
          <w:szCs w:val="20"/>
          <w:lang w:val="en-AU"/>
        </w:rPr>
        <w:t>2006-11 Lisa Binti Abdul Halim, Food in tourism promotion. Co-supervisor (50%) (Cat. B pass)</w:t>
      </w:r>
    </w:p>
    <w:p w14:paraId="32EDA54E" w14:textId="77777777" w:rsidR="00392DD5" w:rsidRPr="004E0F7D" w:rsidRDefault="00392DD5" w:rsidP="00CA2B95">
      <w:pPr>
        <w:pStyle w:val="Reference"/>
        <w:numPr>
          <w:ilvl w:val="0"/>
          <w:numId w:val="106"/>
        </w:numPr>
        <w:spacing w:before="120" w:after="0"/>
        <w:ind w:left="360"/>
        <w:rPr>
          <w:rFonts w:ascii="Arial" w:hAnsi="Arial" w:cs="Arial"/>
          <w:bCs/>
          <w:sz w:val="20"/>
          <w:szCs w:val="20"/>
          <w:lang w:val="en-AU"/>
        </w:rPr>
      </w:pPr>
      <w:r w:rsidRPr="004E0F7D">
        <w:rPr>
          <w:rFonts w:ascii="Arial" w:hAnsi="Arial" w:cs="Arial"/>
          <w:bCs/>
          <w:sz w:val="20"/>
          <w:szCs w:val="20"/>
          <w:lang w:val="en-AU"/>
        </w:rPr>
        <w:t>2010-11 Sarah Becker, Wine and serious leisure. Sole Supervisor (100%) (Cat. B pass 2014)</w:t>
      </w:r>
    </w:p>
    <w:p w14:paraId="61EB6871" w14:textId="77777777" w:rsidR="00392DD5" w:rsidRPr="004E0F7D" w:rsidRDefault="00392DD5" w:rsidP="00CA2B95">
      <w:pPr>
        <w:pStyle w:val="Reference"/>
        <w:numPr>
          <w:ilvl w:val="0"/>
          <w:numId w:val="106"/>
        </w:numPr>
        <w:spacing w:before="120" w:after="0"/>
        <w:ind w:left="360"/>
        <w:rPr>
          <w:rFonts w:ascii="Arial" w:hAnsi="Arial" w:cs="Arial"/>
          <w:bCs/>
          <w:sz w:val="20"/>
          <w:szCs w:val="20"/>
          <w:lang w:val="en-AU"/>
        </w:rPr>
      </w:pPr>
      <w:r w:rsidRPr="004E0F7D">
        <w:rPr>
          <w:rFonts w:ascii="Arial" w:hAnsi="Arial" w:cs="Arial"/>
          <w:bCs/>
          <w:sz w:val="20"/>
          <w:szCs w:val="20"/>
          <w:lang w:val="en-AU"/>
        </w:rPr>
        <w:t>2006-11 David Scott (part-time), Hotel experiences. Secondary Supervisor (30%) (Cat. B pass 2015)</w:t>
      </w:r>
    </w:p>
    <w:p w14:paraId="2878138B" w14:textId="77777777" w:rsidR="00392DD5" w:rsidRPr="004E0F7D" w:rsidRDefault="00392DD5" w:rsidP="00392DD5">
      <w:pPr>
        <w:spacing w:before="120" w:line="240" w:lineRule="auto"/>
        <w:jc w:val="both"/>
        <w:rPr>
          <w:rFonts w:cs="Arial"/>
          <w:i/>
          <w:lang w:val="en-AU"/>
        </w:rPr>
      </w:pPr>
      <w:r w:rsidRPr="004E0F7D">
        <w:rPr>
          <w:rFonts w:cs="Arial"/>
          <w:i/>
          <w:lang w:val="en-AU"/>
        </w:rPr>
        <w:t>Still completing (years I supervised them)</w:t>
      </w:r>
    </w:p>
    <w:p w14:paraId="219278CA" w14:textId="77777777" w:rsidR="00392DD5" w:rsidRPr="004E0F7D" w:rsidRDefault="00392DD5" w:rsidP="008F297A">
      <w:pPr>
        <w:pStyle w:val="Reference"/>
        <w:numPr>
          <w:ilvl w:val="0"/>
          <w:numId w:val="66"/>
        </w:numPr>
        <w:spacing w:before="120" w:after="0"/>
        <w:ind w:left="360"/>
        <w:rPr>
          <w:rFonts w:ascii="Arial" w:hAnsi="Arial" w:cs="Arial"/>
          <w:bCs/>
          <w:sz w:val="20"/>
          <w:szCs w:val="20"/>
          <w:lang w:val="en-AU"/>
        </w:rPr>
      </w:pPr>
      <w:r w:rsidRPr="004E0F7D">
        <w:rPr>
          <w:rFonts w:ascii="Arial" w:hAnsi="Arial" w:cs="Arial"/>
          <w:bCs/>
          <w:sz w:val="20"/>
          <w:szCs w:val="20"/>
          <w:lang w:val="en-AU"/>
        </w:rPr>
        <w:t>2011 Trudie Walters, luxury and second homes. Sole Supervisor (100%)</w:t>
      </w:r>
    </w:p>
    <w:p w14:paraId="648AB30D" w14:textId="77777777" w:rsidR="00392DD5" w:rsidRPr="004E0F7D" w:rsidRDefault="00392DD5" w:rsidP="00392DD5">
      <w:pPr>
        <w:spacing w:before="120" w:line="240" w:lineRule="auto"/>
        <w:jc w:val="both"/>
        <w:rPr>
          <w:rFonts w:cs="Arial"/>
          <w:i/>
          <w:lang w:val="en-AU"/>
        </w:rPr>
      </w:pPr>
      <w:r w:rsidRPr="004E0F7D">
        <w:rPr>
          <w:rFonts w:cs="Arial"/>
          <w:i/>
          <w:lang w:val="en-AU"/>
        </w:rPr>
        <w:t>Other PhD supervisions</w:t>
      </w:r>
    </w:p>
    <w:p w14:paraId="3803F907" w14:textId="77777777" w:rsidR="00392DD5" w:rsidRPr="004E0F7D" w:rsidRDefault="00392DD5" w:rsidP="008F297A">
      <w:pPr>
        <w:pStyle w:val="Reference"/>
        <w:numPr>
          <w:ilvl w:val="0"/>
          <w:numId w:val="67"/>
        </w:numPr>
        <w:spacing w:before="120" w:after="0"/>
        <w:ind w:left="360"/>
        <w:rPr>
          <w:rFonts w:ascii="Arial" w:hAnsi="Arial" w:cs="Arial"/>
          <w:bCs/>
          <w:sz w:val="20"/>
          <w:szCs w:val="20"/>
          <w:lang w:val="en-AU"/>
        </w:rPr>
      </w:pPr>
      <w:r w:rsidRPr="004E0F7D">
        <w:rPr>
          <w:rFonts w:ascii="Arial" w:hAnsi="Arial" w:cs="Arial"/>
          <w:bCs/>
          <w:sz w:val="20"/>
          <w:szCs w:val="20"/>
          <w:lang w:val="en-AU"/>
        </w:rPr>
        <w:t>2010-11 Wendy London, Cruise industry (transferred to QUT). Sole Supervisor (100%)</w:t>
      </w:r>
    </w:p>
    <w:p w14:paraId="0B754C53" w14:textId="77777777" w:rsidR="00392DD5" w:rsidRPr="004E0F7D" w:rsidRDefault="00392DD5" w:rsidP="008F297A">
      <w:pPr>
        <w:pStyle w:val="Reference"/>
        <w:numPr>
          <w:ilvl w:val="0"/>
          <w:numId w:val="67"/>
        </w:numPr>
        <w:spacing w:before="120" w:after="0"/>
        <w:ind w:left="360"/>
        <w:rPr>
          <w:rFonts w:ascii="Arial" w:hAnsi="Arial" w:cs="Arial"/>
          <w:bCs/>
          <w:sz w:val="20"/>
          <w:szCs w:val="20"/>
          <w:lang w:val="en-AU"/>
        </w:rPr>
      </w:pPr>
      <w:r w:rsidRPr="004E0F7D">
        <w:rPr>
          <w:rFonts w:ascii="Arial" w:hAnsi="Arial" w:cs="Arial"/>
          <w:bCs/>
          <w:sz w:val="20"/>
          <w:szCs w:val="20"/>
          <w:lang w:val="en-AU"/>
        </w:rPr>
        <w:t>2007 Steve Taylor, Mountain biking and destination choice. Co-supervisor (10%)</w:t>
      </w:r>
    </w:p>
    <w:p w14:paraId="2DFDCA45" w14:textId="77777777" w:rsidR="00392DD5" w:rsidRPr="004E0F7D" w:rsidRDefault="00392DD5" w:rsidP="008F297A">
      <w:pPr>
        <w:pStyle w:val="Reference"/>
        <w:numPr>
          <w:ilvl w:val="0"/>
          <w:numId w:val="67"/>
        </w:numPr>
        <w:spacing w:before="120" w:after="0"/>
        <w:ind w:left="360"/>
        <w:rPr>
          <w:rFonts w:ascii="Arial" w:hAnsi="Arial" w:cs="Arial"/>
          <w:bCs/>
          <w:sz w:val="20"/>
          <w:szCs w:val="20"/>
          <w:lang w:val="en-AU"/>
        </w:rPr>
      </w:pPr>
      <w:r w:rsidRPr="004E0F7D">
        <w:rPr>
          <w:rFonts w:ascii="Arial" w:hAnsi="Arial" w:cs="Arial"/>
          <w:bCs/>
          <w:sz w:val="20"/>
          <w:szCs w:val="20"/>
          <w:lang w:val="en-AU"/>
        </w:rPr>
        <w:t>2005-7 Donna Keen (part-time), Rural tourism. (change of topic led to change) (50%)</w:t>
      </w:r>
    </w:p>
    <w:p w14:paraId="7C4582CB" w14:textId="77777777" w:rsidR="00392DD5" w:rsidRPr="004E0F7D" w:rsidRDefault="00392DD5" w:rsidP="008F297A">
      <w:pPr>
        <w:pStyle w:val="Reference"/>
        <w:numPr>
          <w:ilvl w:val="0"/>
          <w:numId w:val="67"/>
        </w:numPr>
        <w:spacing w:before="120" w:after="0"/>
        <w:ind w:left="360"/>
        <w:rPr>
          <w:rFonts w:ascii="Arial" w:hAnsi="Arial" w:cs="Arial"/>
          <w:bCs/>
          <w:sz w:val="20"/>
          <w:szCs w:val="20"/>
          <w:lang w:val="en-AU"/>
        </w:rPr>
      </w:pPr>
      <w:r w:rsidRPr="004E0F7D">
        <w:rPr>
          <w:rFonts w:ascii="Arial" w:hAnsi="Arial" w:cs="Arial"/>
          <w:bCs/>
          <w:sz w:val="20"/>
          <w:szCs w:val="20"/>
          <w:lang w:val="en-AU"/>
        </w:rPr>
        <w:t>2006 Lori Gould, Children and leisure travel (withdrawn due to health issues) (50%)</w:t>
      </w:r>
    </w:p>
    <w:p w14:paraId="11B79BC3" w14:textId="77777777" w:rsidR="00392DD5" w:rsidRPr="004E0F7D" w:rsidRDefault="00392DD5" w:rsidP="008F297A">
      <w:pPr>
        <w:pStyle w:val="Reference"/>
        <w:numPr>
          <w:ilvl w:val="0"/>
          <w:numId w:val="67"/>
        </w:numPr>
        <w:spacing w:before="120" w:after="0"/>
        <w:ind w:left="360"/>
        <w:rPr>
          <w:rFonts w:ascii="Arial" w:hAnsi="Arial" w:cs="Arial"/>
          <w:bCs/>
          <w:sz w:val="20"/>
          <w:szCs w:val="20"/>
          <w:lang w:val="en-AU"/>
        </w:rPr>
      </w:pPr>
      <w:r w:rsidRPr="004E0F7D">
        <w:rPr>
          <w:rFonts w:ascii="Arial" w:hAnsi="Arial" w:cs="Arial"/>
          <w:bCs/>
          <w:sz w:val="20"/>
          <w:szCs w:val="20"/>
          <w:lang w:val="en-AU"/>
        </w:rPr>
        <w:t>2003-6 Joanne Cheyne, Entrepreneurship in tourism. (moved with primary) (50%)</w:t>
      </w:r>
    </w:p>
    <w:p w14:paraId="4BDF3E9D" w14:textId="77777777" w:rsidR="00392DD5" w:rsidRPr="004E0F7D" w:rsidRDefault="00392DD5" w:rsidP="008F297A">
      <w:pPr>
        <w:pStyle w:val="Reference"/>
        <w:numPr>
          <w:ilvl w:val="0"/>
          <w:numId w:val="67"/>
        </w:numPr>
        <w:spacing w:before="120" w:after="0"/>
        <w:ind w:left="360"/>
        <w:rPr>
          <w:rFonts w:ascii="Arial" w:hAnsi="Arial" w:cs="Arial"/>
          <w:bCs/>
          <w:sz w:val="20"/>
          <w:szCs w:val="20"/>
          <w:lang w:val="en-AU"/>
        </w:rPr>
      </w:pPr>
      <w:r w:rsidRPr="004E0F7D">
        <w:rPr>
          <w:rFonts w:ascii="Arial" w:hAnsi="Arial" w:cs="Arial"/>
          <w:bCs/>
          <w:sz w:val="20"/>
          <w:szCs w:val="20"/>
          <w:lang w:val="en-AU"/>
        </w:rPr>
        <w:t xml:space="preserve">2001-3 Kerasia Serigaki, Sustainable tourism. (until I moved to NZ) (Associate) </w:t>
      </w:r>
    </w:p>
    <w:p w14:paraId="016E1FAA" w14:textId="77777777" w:rsidR="00392DD5" w:rsidRPr="004E0F7D" w:rsidRDefault="00392DD5" w:rsidP="00392DD5">
      <w:pPr>
        <w:spacing w:before="120" w:line="240" w:lineRule="auto"/>
        <w:jc w:val="both"/>
        <w:rPr>
          <w:rFonts w:cs="Arial"/>
          <w:i/>
          <w:lang w:val="en-AU"/>
        </w:rPr>
      </w:pPr>
      <w:r w:rsidRPr="004E0F7D">
        <w:rPr>
          <w:rFonts w:cs="Arial"/>
          <w:i/>
          <w:lang w:val="en-AU"/>
        </w:rPr>
        <w:t>Masters Supervision</w:t>
      </w:r>
    </w:p>
    <w:p w14:paraId="78C1751A" w14:textId="77777777" w:rsidR="00392DD5" w:rsidRPr="004E0F7D" w:rsidRDefault="00392DD5" w:rsidP="00392DD5">
      <w:pPr>
        <w:spacing w:before="120" w:line="240" w:lineRule="auto"/>
        <w:jc w:val="both"/>
        <w:rPr>
          <w:rFonts w:cs="Arial"/>
          <w:i/>
          <w:lang w:val="en-AU"/>
        </w:rPr>
      </w:pPr>
      <w:r w:rsidRPr="004E0F7D">
        <w:rPr>
          <w:rFonts w:cs="Arial"/>
          <w:i/>
          <w:lang w:val="en-AU"/>
        </w:rPr>
        <w:t>Completed</w:t>
      </w:r>
    </w:p>
    <w:p w14:paraId="30B65711" w14:textId="77777777" w:rsidR="00392DD5" w:rsidRPr="004E0F7D" w:rsidRDefault="00392DD5" w:rsidP="008F297A">
      <w:pPr>
        <w:pStyle w:val="Reference"/>
        <w:numPr>
          <w:ilvl w:val="0"/>
          <w:numId w:val="68"/>
        </w:numPr>
        <w:spacing w:before="120" w:after="0"/>
        <w:ind w:left="360"/>
        <w:rPr>
          <w:rFonts w:ascii="Arial" w:hAnsi="Arial" w:cs="Arial"/>
          <w:bCs/>
          <w:sz w:val="20"/>
          <w:szCs w:val="20"/>
          <w:lang w:val="en-AU"/>
        </w:rPr>
      </w:pPr>
      <w:r w:rsidRPr="004E0F7D">
        <w:rPr>
          <w:rFonts w:ascii="Arial" w:hAnsi="Arial" w:cs="Arial"/>
          <w:bCs/>
          <w:sz w:val="20"/>
          <w:szCs w:val="20"/>
          <w:lang w:val="en-AU"/>
        </w:rPr>
        <w:t>2008-2010 James Darling, Environmental accreditation in resorts. Sole (pass)</w:t>
      </w:r>
    </w:p>
    <w:p w14:paraId="5E36E657" w14:textId="77777777" w:rsidR="00392DD5" w:rsidRPr="004E0F7D" w:rsidRDefault="00392DD5" w:rsidP="008F297A">
      <w:pPr>
        <w:pStyle w:val="Reference"/>
        <w:numPr>
          <w:ilvl w:val="0"/>
          <w:numId w:val="68"/>
        </w:numPr>
        <w:spacing w:before="120" w:after="0"/>
        <w:ind w:left="360"/>
        <w:rPr>
          <w:rFonts w:ascii="Arial" w:hAnsi="Arial" w:cs="Arial"/>
          <w:bCs/>
          <w:sz w:val="20"/>
          <w:szCs w:val="20"/>
          <w:lang w:val="en-AU"/>
        </w:rPr>
      </w:pPr>
      <w:r w:rsidRPr="004E0F7D">
        <w:rPr>
          <w:rFonts w:ascii="Arial" w:hAnsi="Arial" w:cs="Arial"/>
          <w:bCs/>
          <w:sz w:val="20"/>
          <w:szCs w:val="20"/>
          <w:lang w:val="en-AU"/>
        </w:rPr>
        <w:t>2006-7 Barbara Valentine, WWW &amp; DoC land. Sole (credit)</w:t>
      </w:r>
    </w:p>
    <w:p w14:paraId="7B2F7629" w14:textId="77777777" w:rsidR="00392DD5" w:rsidRPr="004E0F7D" w:rsidRDefault="00392DD5" w:rsidP="008F297A">
      <w:pPr>
        <w:pStyle w:val="Reference"/>
        <w:numPr>
          <w:ilvl w:val="0"/>
          <w:numId w:val="68"/>
        </w:numPr>
        <w:spacing w:before="120" w:after="0"/>
        <w:ind w:left="360"/>
        <w:rPr>
          <w:rFonts w:ascii="Arial" w:hAnsi="Arial" w:cs="Arial"/>
          <w:bCs/>
          <w:sz w:val="20"/>
          <w:szCs w:val="20"/>
          <w:lang w:val="en-AU"/>
        </w:rPr>
      </w:pPr>
      <w:r w:rsidRPr="004E0F7D">
        <w:rPr>
          <w:rFonts w:ascii="Arial" w:hAnsi="Arial" w:cs="Arial"/>
          <w:bCs/>
          <w:sz w:val="20"/>
          <w:szCs w:val="20"/>
          <w:lang w:val="en-AU"/>
        </w:rPr>
        <w:t>2006-7 Teresa Evans-Turner, Domestic tourists &amp; destination image. Sole (credit)</w:t>
      </w:r>
    </w:p>
    <w:p w14:paraId="66D50BF0" w14:textId="77777777" w:rsidR="00392DD5" w:rsidRPr="004E0F7D" w:rsidRDefault="00392DD5" w:rsidP="008F297A">
      <w:pPr>
        <w:pStyle w:val="Reference"/>
        <w:numPr>
          <w:ilvl w:val="0"/>
          <w:numId w:val="68"/>
        </w:numPr>
        <w:spacing w:before="120" w:after="0"/>
        <w:ind w:left="360"/>
        <w:rPr>
          <w:rFonts w:ascii="Arial" w:hAnsi="Arial" w:cs="Arial"/>
          <w:bCs/>
          <w:sz w:val="20"/>
          <w:szCs w:val="20"/>
          <w:lang w:val="en-AU"/>
        </w:rPr>
      </w:pPr>
      <w:r w:rsidRPr="004E0F7D">
        <w:rPr>
          <w:rFonts w:ascii="Arial" w:hAnsi="Arial" w:cs="Arial"/>
          <w:bCs/>
          <w:sz w:val="20"/>
          <w:szCs w:val="20"/>
          <w:lang w:val="en-AU"/>
        </w:rPr>
        <w:t>2005-6 Richard Wright, 2005 Lions Tour of New Zealand. Sole (distinction)</w:t>
      </w:r>
    </w:p>
    <w:p w14:paraId="1637D892" w14:textId="77777777" w:rsidR="00392DD5" w:rsidRPr="004E0F7D" w:rsidRDefault="00392DD5" w:rsidP="008F297A">
      <w:pPr>
        <w:pStyle w:val="Reference"/>
        <w:numPr>
          <w:ilvl w:val="0"/>
          <w:numId w:val="68"/>
        </w:numPr>
        <w:spacing w:before="120" w:after="0"/>
        <w:ind w:left="360"/>
        <w:rPr>
          <w:rFonts w:ascii="Arial" w:hAnsi="Arial" w:cs="Arial"/>
          <w:bCs/>
          <w:sz w:val="20"/>
          <w:szCs w:val="20"/>
          <w:lang w:val="en-AU"/>
        </w:rPr>
      </w:pPr>
      <w:r w:rsidRPr="004E0F7D">
        <w:rPr>
          <w:rFonts w:ascii="Arial" w:hAnsi="Arial" w:cs="Arial"/>
          <w:bCs/>
          <w:sz w:val="20"/>
          <w:szCs w:val="20"/>
          <w:lang w:val="en-AU"/>
        </w:rPr>
        <w:lastRenderedPageBreak/>
        <w:t>2004-6 Antje Zopf, Perceptions of web-based travel services. Sole (distinction)</w:t>
      </w:r>
    </w:p>
    <w:p w14:paraId="777C1F78" w14:textId="77777777" w:rsidR="00392DD5" w:rsidRPr="004E0F7D" w:rsidRDefault="00392DD5" w:rsidP="008F297A">
      <w:pPr>
        <w:pStyle w:val="Reference"/>
        <w:numPr>
          <w:ilvl w:val="0"/>
          <w:numId w:val="68"/>
        </w:numPr>
        <w:spacing w:before="120" w:after="0"/>
        <w:ind w:left="360"/>
        <w:rPr>
          <w:rFonts w:ascii="Arial" w:hAnsi="Arial" w:cs="Arial"/>
          <w:bCs/>
          <w:sz w:val="20"/>
          <w:szCs w:val="20"/>
          <w:lang w:val="en-AU"/>
        </w:rPr>
      </w:pPr>
      <w:r w:rsidRPr="004E0F7D">
        <w:rPr>
          <w:rFonts w:ascii="Arial" w:hAnsi="Arial" w:cs="Arial"/>
          <w:bCs/>
          <w:sz w:val="20"/>
          <w:szCs w:val="20"/>
          <w:lang w:val="en-AU"/>
        </w:rPr>
        <w:t>2004-6 David Scott, Reconceptualising hospitality. Co-supervisor (distinction)</w:t>
      </w:r>
    </w:p>
    <w:p w14:paraId="6FD034E7" w14:textId="77777777" w:rsidR="00392DD5" w:rsidRPr="004E0F7D" w:rsidRDefault="00392DD5" w:rsidP="008F297A">
      <w:pPr>
        <w:pStyle w:val="Reference"/>
        <w:numPr>
          <w:ilvl w:val="0"/>
          <w:numId w:val="68"/>
        </w:numPr>
        <w:spacing w:before="120" w:after="0"/>
        <w:ind w:left="360"/>
        <w:rPr>
          <w:rFonts w:ascii="Arial" w:hAnsi="Arial" w:cs="Arial"/>
          <w:bCs/>
          <w:sz w:val="20"/>
          <w:szCs w:val="20"/>
          <w:lang w:val="en-AU"/>
        </w:rPr>
      </w:pPr>
      <w:r w:rsidRPr="004E0F7D">
        <w:rPr>
          <w:rFonts w:ascii="Arial" w:hAnsi="Arial" w:cs="Arial"/>
          <w:bCs/>
          <w:sz w:val="20"/>
          <w:szCs w:val="20"/>
          <w:lang w:val="en-AU"/>
        </w:rPr>
        <w:t>2003-2004 Peter Treloar, Youth market and wine tourism. Co-supervisor (distinction)</w:t>
      </w:r>
    </w:p>
    <w:p w14:paraId="218A7AEE" w14:textId="77777777" w:rsidR="00392DD5" w:rsidRPr="004E0F7D" w:rsidRDefault="00392DD5" w:rsidP="008F297A">
      <w:pPr>
        <w:pStyle w:val="Reference"/>
        <w:numPr>
          <w:ilvl w:val="0"/>
          <w:numId w:val="68"/>
        </w:numPr>
        <w:spacing w:before="120" w:after="0"/>
        <w:ind w:left="360"/>
        <w:rPr>
          <w:rFonts w:ascii="Arial" w:hAnsi="Arial" w:cs="Arial"/>
          <w:bCs/>
          <w:sz w:val="20"/>
          <w:szCs w:val="20"/>
          <w:lang w:val="en-AU"/>
        </w:rPr>
      </w:pPr>
      <w:r w:rsidRPr="004E0F7D">
        <w:rPr>
          <w:rFonts w:ascii="Arial" w:hAnsi="Arial" w:cs="Arial"/>
          <w:bCs/>
          <w:sz w:val="20"/>
          <w:szCs w:val="20"/>
          <w:lang w:val="en-AU"/>
        </w:rPr>
        <w:t>2003-2004 David Christensen, Wine clubs and tourism. Co-supervisor (credit)</w:t>
      </w:r>
    </w:p>
    <w:p w14:paraId="4361C495" w14:textId="77777777" w:rsidR="00392DD5" w:rsidRPr="004E0F7D" w:rsidRDefault="00392DD5" w:rsidP="00392DD5">
      <w:pPr>
        <w:spacing w:before="120" w:line="240" w:lineRule="auto"/>
        <w:jc w:val="both"/>
        <w:rPr>
          <w:rFonts w:cs="Arial"/>
          <w:i/>
          <w:lang w:val="en-AU"/>
        </w:rPr>
      </w:pPr>
      <w:r w:rsidRPr="004E0F7D">
        <w:rPr>
          <w:rFonts w:cs="Arial"/>
          <w:i/>
          <w:lang w:val="en-AU"/>
        </w:rPr>
        <w:t>Other Masters Supervisions</w:t>
      </w:r>
    </w:p>
    <w:p w14:paraId="18BF54A2" w14:textId="77777777" w:rsidR="00392DD5" w:rsidRPr="004E0F7D" w:rsidRDefault="00392DD5" w:rsidP="008F297A">
      <w:pPr>
        <w:pStyle w:val="Reference"/>
        <w:numPr>
          <w:ilvl w:val="0"/>
          <w:numId w:val="69"/>
        </w:numPr>
        <w:spacing w:before="120" w:after="0"/>
        <w:ind w:left="360"/>
        <w:rPr>
          <w:rFonts w:ascii="Arial" w:hAnsi="Arial" w:cs="Arial"/>
          <w:bCs/>
          <w:sz w:val="20"/>
          <w:szCs w:val="20"/>
          <w:lang w:val="en-AU"/>
        </w:rPr>
      </w:pPr>
      <w:r w:rsidRPr="004E0F7D">
        <w:rPr>
          <w:rFonts w:ascii="Arial" w:hAnsi="Arial" w:cs="Arial"/>
          <w:bCs/>
          <w:sz w:val="20"/>
          <w:szCs w:val="20"/>
          <w:lang w:val="en-AU"/>
        </w:rPr>
        <w:t>2005-6 Christine Schreiber (part-time), Wine loyalty programs. (withdrew for work)</w:t>
      </w:r>
    </w:p>
    <w:p w14:paraId="7F1E8FC8" w14:textId="77777777" w:rsidR="00392DD5" w:rsidRPr="004E0F7D" w:rsidRDefault="00392DD5" w:rsidP="008F297A">
      <w:pPr>
        <w:pStyle w:val="Reference"/>
        <w:numPr>
          <w:ilvl w:val="0"/>
          <w:numId w:val="69"/>
        </w:numPr>
        <w:spacing w:before="120" w:after="0"/>
        <w:ind w:left="360"/>
        <w:rPr>
          <w:rFonts w:ascii="Arial" w:hAnsi="Arial" w:cs="Arial"/>
          <w:bCs/>
          <w:sz w:val="20"/>
          <w:szCs w:val="20"/>
          <w:lang w:val="en-AU"/>
        </w:rPr>
      </w:pPr>
      <w:r w:rsidRPr="004E0F7D">
        <w:rPr>
          <w:rFonts w:ascii="Arial" w:hAnsi="Arial" w:cs="Arial"/>
          <w:bCs/>
          <w:sz w:val="20"/>
          <w:szCs w:val="20"/>
          <w:lang w:val="en-AU"/>
        </w:rPr>
        <w:t>2002-3 Jennifer Lang, Space tourism. (until I moved to NZ) (Associate)</w:t>
      </w:r>
    </w:p>
    <w:p w14:paraId="6ACC216D" w14:textId="77777777" w:rsidR="00392DD5" w:rsidRPr="004E0F7D" w:rsidRDefault="00392DD5" w:rsidP="00392DD5">
      <w:pPr>
        <w:spacing w:before="120" w:line="240" w:lineRule="auto"/>
        <w:jc w:val="both"/>
        <w:rPr>
          <w:rFonts w:cs="Arial"/>
          <w:i/>
          <w:lang w:val="en-AU"/>
        </w:rPr>
      </w:pPr>
      <w:r w:rsidRPr="004E0F7D">
        <w:rPr>
          <w:rFonts w:cs="Arial"/>
          <w:i/>
          <w:lang w:val="en-AU"/>
        </w:rPr>
        <w:t>400/500-level Dissertations</w:t>
      </w:r>
    </w:p>
    <w:p w14:paraId="342B325B" w14:textId="77777777" w:rsidR="00392DD5" w:rsidRPr="004E0F7D" w:rsidRDefault="00392DD5" w:rsidP="00392DD5">
      <w:pPr>
        <w:spacing w:before="120" w:line="240" w:lineRule="auto"/>
        <w:jc w:val="both"/>
        <w:rPr>
          <w:rFonts w:cs="Arial"/>
          <w:i/>
          <w:lang w:val="en-AU"/>
        </w:rPr>
      </w:pPr>
      <w:r w:rsidRPr="004E0F7D">
        <w:rPr>
          <w:rFonts w:cs="Arial"/>
          <w:i/>
          <w:lang w:val="en-AU"/>
        </w:rPr>
        <w:t>Current Students</w:t>
      </w:r>
    </w:p>
    <w:p w14:paraId="7837AC24" w14:textId="77777777" w:rsidR="00392DD5" w:rsidRPr="004E0F7D" w:rsidRDefault="00392DD5" w:rsidP="008F297A">
      <w:pPr>
        <w:pStyle w:val="Reference"/>
        <w:numPr>
          <w:ilvl w:val="0"/>
          <w:numId w:val="70"/>
        </w:numPr>
        <w:spacing w:before="120" w:after="0"/>
        <w:ind w:left="360"/>
        <w:rPr>
          <w:rFonts w:ascii="Arial" w:hAnsi="Arial" w:cs="Arial"/>
          <w:bCs/>
          <w:sz w:val="20"/>
          <w:szCs w:val="20"/>
          <w:lang w:val="en-AU"/>
        </w:rPr>
      </w:pPr>
      <w:r w:rsidRPr="004E0F7D">
        <w:rPr>
          <w:rFonts w:ascii="Arial" w:hAnsi="Arial" w:cs="Arial"/>
          <w:bCs/>
          <w:sz w:val="20"/>
          <w:szCs w:val="20"/>
          <w:lang w:val="en-AU"/>
        </w:rPr>
        <w:t>Kem Burnton-Christensen, global influences on visitor numbers to New Zealand. Sole</w:t>
      </w:r>
    </w:p>
    <w:p w14:paraId="7A9959CE" w14:textId="77777777" w:rsidR="00392DD5" w:rsidRPr="004E0F7D" w:rsidRDefault="00392DD5" w:rsidP="00392DD5">
      <w:pPr>
        <w:spacing w:before="120" w:line="240" w:lineRule="auto"/>
        <w:jc w:val="both"/>
        <w:rPr>
          <w:rFonts w:cs="Arial"/>
          <w:i/>
          <w:lang w:val="en-AU"/>
        </w:rPr>
      </w:pPr>
      <w:r w:rsidRPr="004E0F7D">
        <w:rPr>
          <w:rFonts w:cs="Arial"/>
          <w:i/>
          <w:lang w:val="en-AU"/>
        </w:rPr>
        <w:t>Completed/Past Students</w:t>
      </w:r>
    </w:p>
    <w:p w14:paraId="68171C49"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2010 Jessica Edewards, Food porn and media. Sole (A- for dissertation)</w:t>
      </w:r>
    </w:p>
    <w:p w14:paraId="59A4FE4D"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 xml:space="preserve">2008 Joanne van der Linden, Wine tourism networks, (A for diss./highest grade) </w:t>
      </w:r>
    </w:p>
    <w:p w14:paraId="29BCAB63"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2006 Erin Knox, 2003 Rugby World Cup and the media. (A- for dissertation)</w:t>
      </w:r>
    </w:p>
    <w:p w14:paraId="4607BF85"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2005 Michael Maher, Tourism in the Orkney Islands. (A- for dissertation)</w:t>
      </w:r>
    </w:p>
    <w:p w14:paraId="324B20E4"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2005 Teresa Evans-Turner, Foot and mouth and tourism. (A- for dissertation)</w:t>
      </w:r>
    </w:p>
    <w:p w14:paraId="0739A0ED"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2004 Christine Schreiber, Wine &amp; tourism networks (A- for dissertation)</w:t>
      </w:r>
    </w:p>
    <w:p w14:paraId="48DF4C42"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2004 Andreas Scharr, Tourism &amp; Fiji Coups (A- for dissertation)</w:t>
      </w:r>
    </w:p>
    <w:p w14:paraId="397D679A"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2004 Richard Wright, Lord of the Rings &amp; rural tourism. (A- for dissertation)</w:t>
      </w:r>
    </w:p>
    <w:p w14:paraId="1AFC60CE"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2004 Susanne Bernsdorf, Tourism &amp; floods. (B+ for dissertation)</w:t>
      </w:r>
    </w:p>
    <w:p w14:paraId="5F1A7ADA"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2004 Sirpa Gunn, Tourism development in Latvia. (B- for dissertation)</w:t>
      </w:r>
    </w:p>
    <w:p w14:paraId="15E7E9FE"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2004 MBA 580 project, Chinese Garden communication analysis (B+ for project)</w:t>
      </w:r>
    </w:p>
    <w:p w14:paraId="7D088538"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2003 Penny Evans, Adventure &amp; risk promotion. (A for dissertation)</w:t>
      </w:r>
    </w:p>
    <w:p w14:paraId="4AEBAE47"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2002 Peter Treloar, Generation X &amp; wine tourism. (A- for dissertation)</w:t>
      </w:r>
    </w:p>
    <w:p w14:paraId="4E89BA13" w14:textId="77777777" w:rsidR="00392DD5" w:rsidRPr="004E0F7D" w:rsidRDefault="00392DD5" w:rsidP="008F297A">
      <w:pPr>
        <w:pStyle w:val="Reference"/>
        <w:numPr>
          <w:ilvl w:val="0"/>
          <w:numId w:val="71"/>
        </w:numPr>
        <w:spacing w:before="120" w:after="0"/>
        <w:ind w:left="360"/>
        <w:rPr>
          <w:rFonts w:ascii="Arial" w:hAnsi="Arial" w:cs="Arial"/>
          <w:bCs/>
          <w:sz w:val="20"/>
          <w:szCs w:val="20"/>
          <w:lang w:val="en-AU"/>
        </w:rPr>
      </w:pPr>
      <w:r w:rsidRPr="004E0F7D">
        <w:rPr>
          <w:rFonts w:ascii="Arial" w:hAnsi="Arial" w:cs="Arial"/>
          <w:bCs/>
          <w:sz w:val="20"/>
          <w:szCs w:val="20"/>
          <w:lang w:val="en-AU"/>
        </w:rPr>
        <w:t>2002 Linda Pitcher, Wine tourism &amp; interpretation. (A- for dissertation)</w:t>
      </w:r>
    </w:p>
    <w:p w14:paraId="6516C3AA" w14:textId="77777777" w:rsidR="00392DD5" w:rsidRPr="004E0F7D" w:rsidRDefault="00392DD5" w:rsidP="00392DD5">
      <w:pPr>
        <w:spacing w:before="120" w:line="240" w:lineRule="auto"/>
        <w:jc w:val="both"/>
        <w:rPr>
          <w:rFonts w:cs="Arial"/>
          <w:i/>
          <w:lang w:val="en-AU"/>
        </w:rPr>
      </w:pPr>
      <w:r w:rsidRPr="004E0F7D">
        <w:rPr>
          <w:rFonts w:cs="Arial"/>
          <w:i/>
          <w:lang w:val="en-AU"/>
        </w:rPr>
        <w:t>Other supervisions</w:t>
      </w:r>
    </w:p>
    <w:p w14:paraId="355D3F34" w14:textId="77777777" w:rsidR="00392DD5" w:rsidRPr="004E0F7D" w:rsidRDefault="00392DD5" w:rsidP="008F297A">
      <w:pPr>
        <w:pStyle w:val="Reference"/>
        <w:numPr>
          <w:ilvl w:val="0"/>
          <w:numId w:val="72"/>
        </w:numPr>
        <w:spacing w:before="120" w:after="0"/>
        <w:ind w:left="360"/>
        <w:rPr>
          <w:rFonts w:ascii="Arial" w:hAnsi="Arial" w:cs="Arial"/>
          <w:bCs/>
          <w:sz w:val="20"/>
          <w:szCs w:val="20"/>
          <w:lang w:val="en-AU"/>
        </w:rPr>
      </w:pPr>
      <w:r w:rsidRPr="004E0F7D">
        <w:rPr>
          <w:rFonts w:ascii="Arial" w:hAnsi="Arial" w:cs="Arial"/>
          <w:bCs/>
          <w:sz w:val="20"/>
          <w:szCs w:val="20"/>
          <w:lang w:val="en-AU"/>
        </w:rPr>
        <w:t>2003 Lisa Melsen, Farmer’s markets and tourism. (until I moved to NZ)</w:t>
      </w:r>
    </w:p>
    <w:p w14:paraId="554E7DB0" w14:textId="77777777" w:rsidR="00392DD5" w:rsidRPr="004E0F7D" w:rsidRDefault="00392DD5" w:rsidP="008F297A">
      <w:pPr>
        <w:pStyle w:val="Reference"/>
        <w:numPr>
          <w:ilvl w:val="0"/>
          <w:numId w:val="72"/>
        </w:numPr>
        <w:spacing w:before="120" w:after="0"/>
        <w:ind w:left="360"/>
        <w:rPr>
          <w:rFonts w:ascii="Arial" w:hAnsi="Arial" w:cs="Arial"/>
          <w:bCs/>
          <w:sz w:val="20"/>
          <w:szCs w:val="20"/>
          <w:lang w:val="en-AU"/>
        </w:rPr>
      </w:pPr>
      <w:r w:rsidRPr="004E0F7D">
        <w:rPr>
          <w:rFonts w:ascii="Arial" w:hAnsi="Arial" w:cs="Arial"/>
          <w:bCs/>
          <w:sz w:val="20"/>
          <w:szCs w:val="20"/>
          <w:lang w:val="en-AU"/>
        </w:rPr>
        <w:t>2003 Lucy Hooper, Youth travel market &amp; Tasmania. (until I moved to NZ)</w:t>
      </w:r>
    </w:p>
    <w:p w14:paraId="3F38B3EF" w14:textId="77777777" w:rsidR="00392DD5" w:rsidRPr="004E0F7D" w:rsidRDefault="00392DD5" w:rsidP="008F297A">
      <w:pPr>
        <w:pStyle w:val="Reference"/>
        <w:numPr>
          <w:ilvl w:val="0"/>
          <w:numId w:val="72"/>
        </w:numPr>
        <w:spacing w:before="120" w:after="0"/>
        <w:ind w:left="360"/>
        <w:rPr>
          <w:rFonts w:ascii="Arial" w:hAnsi="Arial" w:cs="Arial"/>
          <w:bCs/>
          <w:sz w:val="20"/>
          <w:szCs w:val="20"/>
          <w:lang w:val="en-AU"/>
        </w:rPr>
      </w:pPr>
      <w:r w:rsidRPr="004E0F7D">
        <w:rPr>
          <w:rFonts w:ascii="Arial" w:hAnsi="Arial" w:cs="Arial"/>
          <w:bCs/>
          <w:sz w:val="20"/>
          <w:szCs w:val="20"/>
          <w:lang w:val="en-AU"/>
        </w:rPr>
        <w:t>2003 Natalie Jurcec, Mountain resort development. (until I moved to NZ)</w:t>
      </w:r>
    </w:p>
    <w:p w14:paraId="62935AD0" w14:textId="77777777" w:rsidR="005369BA" w:rsidRDefault="00392DD5" w:rsidP="008F297A">
      <w:pPr>
        <w:pStyle w:val="Reference"/>
        <w:numPr>
          <w:ilvl w:val="0"/>
          <w:numId w:val="72"/>
        </w:numPr>
        <w:spacing w:before="120" w:after="0"/>
        <w:ind w:left="360"/>
        <w:rPr>
          <w:rFonts w:ascii="Arial" w:hAnsi="Arial" w:cs="Arial"/>
          <w:bCs/>
          <w:sz w:val="20"/>
          <w:szCs w:val="20"/>
          <w:lang w:val="en-AU"/>
        </w:rPr>
      </w:pPr>
      <w:r w:rsidRPr="004E0F7D">
        <w:rPr>
          <w:rFonts w:ascii="Arial" w:hAnsi="Arial" w:cs="Arial"/>
          <w:bCs/>
          <w:sz w:val="20"/>
          <w:szCs w:val="20"/>
          <w:lang w:val="en-AU"/>
        </w:rPr>
        <w:t>2003 Sarah Morton, Wine tourism. (until I moved to NZ)</w:t>
      </w:r>
    </w:p>
    <w:p w14:paraId="42BC9FEC" w14:textId="77777777" w:rsidR="00392DD5" w:rsidRPr="004E0F7D" w:rsidRDefault="00392DD5" w:rsidP="00392DD5">
      <w:pPr>
        <w:spacing w:before="120" w:line="240" w:lineRule="auto"/>
        <w:jc w:val="both"/>
        <w:rPr>
          <w:rFonts w:cs="Arial"/>
          <w:b/>
          <w:i/>
          <w:lang w:val="en-AU"/>
        </w:rPr>
      </w:pPr>
      <w:r w:rsidRPr="004E0F7D">
        <w:rPr>
          <w:rFonts w:cs="Arial"/>
          <w:b/>
          <w:i/>
          <w:lang w:val="en-AU"/>
        </w:rPr>
        <w:t>Evidence of Research Platform</w:t>
      </w:r>
    </w:p>
    <w:p w14:paraId="594FEBA9" w14:textId="77777777" w:rsidR="00392DD5" w:rsidRPr="004E0F7D" w:rsidRDefault="00392DD5" w:rsidP="00392DD5">
      <w:pPr>
        <w:spacing w:before="120" w:line="240" w:lineRule="auto"/>
        <w:jc w:val="both"/>
        <w:rPr>
          <w:rFonts w:cs="Arial"/>
          <w:i/>
          <w:lang w:val="en-AU"/>
        </w:rPr>
      </w:pPr>
      <w:r w:rsidRPr="004E0F7D">
        <w:rPr>
          <w:rFonts w:cs="Arial"/>
          <w:i/>
          <w:lang w:val="en-AU"/>
        </w:rPr>
        <w:t>Please note that evidence provided here may appear in other sections of this application. This section draws together this evidence in a way that demonstrates a coherent research platform.</w:t>
      </w:r>
    </w:p>
    <w:p w14:paraId="6A10A4CF" w14:textId="77777777" w:rsidR="00392DD5" w:rsidRPr="004E0F7D" w:rsidRDefault="00392DD5" w:rsidP="00392DD5">
      <w:pPr>
        <w:spacing w:before="120" w:line="240" w:lineRule="auto"/>
        <w:jc w:val="both"/>
        <w:rPr>
          <w:rFonts w:cs="Arial"/>
          <w:i/>
          <w:lang w:val="en-AU"/>
        </w:rPr>
      </w:pPr>
      <w:r w:rsidRPr="004E0F7D">
        <w:rPr>
          <w:rFonts w:cs="Arial"/>
          <w:i/>
          <w:lang w:val="en-AU"/>
        </w:rPr>
        <w:t>Food Design Research Platform 2011-Present</w:t>
      </w:r>
    </w:p>
    <w:p w14:paraId="1B8F810D" w14:textId="77777777" w:rsidR="00392DD5" w:rsidRPr="004E0F7D" w:rsidRDefault="00392DD5" w:rsidP="00392DD5">
      <w:pPr>
        <w:spacing w:before="120" w:line="240" w:lineRule="auto"/>
        <w:jc w:val="both"/>
        <w:rPr>
          <w:rFonts w:cs="Arial"/>
          <w:lang w:val="en-AU"/>
        </w:rPr>
      </w:pPr>
      <w:r w:rsidRPr="004E0F7D">
        <w:rPr>
          <w:rFonts w:cs="Arial"/>
          <w:lang w:val="en-AU"/>
        </w:rPr>
        <w:t>Since 2011, I have begun to realign my research interests to be more in line with my current field of teaching and learning – culinary arts and food design – while maintaining publications in my existing wine and food research platforms. I am new to the field of food design (itself an emerging field of study), but I have quickly established some standing in this area. The following are evidence of my standing in this field:</w:t>
      </w:r>
    </w:p>
    <w:p w14:paraId="6B56A01E"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lastRenderedPageBreak/>
        <w:t xml:space="preserve">2014 Appointment to the editorial board of the </w:t>
      </w:r>
      <w:r w:rsidRPr="004E0F7D">
        <w:rPr>
          <w:rFonts w:cs="Arial"/>
          <w:i/>
          <w:szCs w:val="20"/>
          <w:lang w:val="en-AU"/>
        </w:rPr>
        <w:t xml:space="preserve">International Journal of Food Design </w:t>
      </w:r>
      <w:r w:rsidRPr="004E0F7D">
        <w:rPr>
          <w:rFonts w:cs="Arial"/>
          <w:szCs w:val="20"/>
          <w:lang w:val="en-AU"/>
        </w:rPr>
        <w:t>(published by</w:t>
      </w:r>
      <w:r w:rsidRPr="004E0F7D">
        <w:rPr>
          <w:rFonts w:cs="Arial"/>
          <w:i/>
          <w:szCs w:val="20"/>
          <w:lang w:val="en-AU"/>
        </w:rPr>
        <w:t xml:space="preserve"> Intellect</w:t>
      </w:r>
      <w:r w:rsidRPr="004E0F7D">
        <w:rPr>
          <w:rFonts w:cs="Arial"/>
          <w:szCs w:val="20"/>
          <w:lang w:val="en-AU"/>
        </w:rPr>
        <w:t>)</w:t>
      </w:r>
    </w:p>
    <w:p w14:paraId="75499B47"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t xml:space="preserve">2014 Invitation to deliver a food performance at the </w:t>
      </w:r>
      <w:r w:rsidRPr="004E0F7D">
        <w:rPr>
          <w:rFonts w:cs="Arial"/>
          <w:i/>
          <w:szCs w:val="20"/>
          <w:lang w:val="en-AU"/>
        </w:rPr>
        <w:t>2015 Auckland Arts Festival: White Night in Remeura.</w:t>
      </w:r>
    </w:p>
    <w:p w14:paraId="23D6E0B7"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t xml:space="preserve">2014 Invitation to submit a book proposal to </w:t>
      </w:r>
      <w:r w:rsidRPr="004E0F7D">
        <w:rPr>
          <w:rFonts w:cs="Arial"/>
          <w:i/>
          <w:szCs w:val="20"/>
          <w:lang w:val="en-AU"/>
        </w:rPr>
        <w:t>Fairchild Books</w:t>
      </w:r>
      <w:r w:rsidRPr="004E0F7D">
        <w:rPr>
          <w:rFonts w:cs="Arial"/>
          <w:szCs w:val="20"/>
          <w:lang w:val="en-AU"/>
        </w:rPr>
        <w:t xml:space="preserve"> (a subsidiary of Bloomsbury Publishing Plc) on food design methods for culinary arts.</w:t>
      </w:r>
    </w:p>
    <w:p w14:paraId="057791F1" w14:textId="77777777" w:rsidR="00392DD5" w:rsidRPr="004E0F7D" w:rsidRDefault="00392DD5" w:rsidP="00CA2B95">
      <w:pPr>
        <w:pStyle w:val="ListParagraph"/>
        <w:numPr>
          <w:ilvl w:val="0"/>
          <w:numId w:val="108"/>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2014 Invitation to review book proposal for </w:t>
      </w:r>
      <w:r w:rsidRPr="004E0F7D">
        <w:rPr>
          <w:rFonts w:cs="Arial"/>
          <w:i/>
          <w:szCs w:val="20"/>
          <w:lang w:val="en-AU"/>
        </w:rPr>
        <w:t xml:space="preserve">Food Photography and Styling </w:t>
      </w:r>
      <w:r w:rsidRPr="004E0F7D">
        <w:rPr>
          <w:rFonts w:cs="Arial"/>
          <w:szCs w:val="20"/>
          <w:lang w:val="en-AU"/>
        </w:rPr>
        <w:t>(Fairchild Books).</w:t>
      </w:r>
    </w:p>
    <w:p w14:paraId="57268CA3"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t xml:space="preserve">2014 Invitation to submit a proposal to </w:t>
      </w:r>
      <w:r w:rsidRPr="004E0F7D">
        <w:rPr>
          <w:rFonts w:cs="Arial"/>
          <w:i/>
          <w:szCs w:val="20"/>
          <w:lang w:val="en-AU"/>
        </w:rPr>
        <w:t>Gastronomica: The Journal of Food and Culture</w:t>
      </w:r>
      <w:r w:rsidRPr="004E0F7D">
        <w:rPr>
          <w:rFonts w:cs="Arial"/>
          <w:szCs w:val="20"/>
          <w:lang w:val="en-AU"/>
        </w:rPr>
        <w:t xml:space="preserve"> for a special issue on food design. (Discussion with Professor Melissa Caldwell (Editor) at the International Food Design Experience July 2014).</w:t>
      </w:r>
    </w:p>
    <w:p w14:paraId="7CEE2AFE"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t>2014 attracting in the order of $25,000 worth of sponsorship (cash and services) for the International Food Design Experience.</w:t>
      </w:r>
    </w:p>
    <w:p w14:paraId="57F4540C"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t>2014 media audience of in the order of 2.5 million people for the International Food Design Experience (Glow Consulting 2014).</w:t>
      </w:r>
    </w:p>
    <w:p w14:paraId="53494147"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t>2014 attracted invited keynote speakers with international and national reputations in the fields of food design and culinary arts: Emilie Baltz (New York); Chloe Morris (London); Elizabet Skylare (Denmark); Nikolaj</w:t>
      </w:r>
      <w:r w:rsidRPr="004E0F7D">
        <w:rPr>
          <w:rFonts w:eastAsia="Times New Roman" w:cs="Arial"/>
          <w:szCs w:val="20"/>
        </w:rPr>
        <w:t xml:space="preserve"> </w:t>
      </w:r>
      <w:r w:rsidRPr="004E0F7D">
        <w:rPr>
          <w:rFonts w:cs="Arial"/>
          <w:szCs w:val="20"/>
          <w:lang w:val="en-AU"/>
        </w:rPr>
        <w:t xml:space="preserve">Danielsen (Denmark), and; Michael Meredith (Auckland), Gianpoalo Grazioli (Auckland) and Giulio Sturla (Lyttleton), all </w:t>
      </w:r>
      <w:r w:rsidRPr="004E0F7D">
        <w:rPr>
          <w:rFonts w:cs="Arial"/>
          <w:i/>
          <w:szCs w:val="20"/>
          <w:lang w:val="en-AU"/>
        </w:rPr>
        <w:t>Cuisine Magazine</w:t>
      </w:r>
      <w:r w:rsidRPr="004E0F7D">
        <w:rPr>
          <w:rFonts w:cs="Arial"/>
          <w:szCs w:val="20"/>
          <w:lang w:val="en-AU"/>
        </w:rPr>
        <w:t xml:space="preserve"> award winners.</w:t>
      </w:r>
    </w:p>
    <w:p w14:paraId="3C5A105E"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t xml:space="preserve">2013 hosted online guest lecture by Miles Watson and Sebastian Wussler of </w:t>
      </w:r>
      <w:r w:rsidRPr="004E0F7D">
        <w:rPr>
          <w:rFonts w:cs="Arial"/>
          <w:i/>
          <w:szCs w:val="20"/>
          <w:lang w:val="en-AU"/>
        </w:rPr>
        <w:t xml:space="preserve">Pure Berlin </w:t>
      </w:r>
      <w:r w:rsidRPr="004E0F7D">
        <w:rPr>
          <w:rFonts w:cs="Arial"/>
          <w:szCs w:val="20"/>
          <w:lang w:val="en-AU"/>
        </w:rPr>
        <w:t>(German food designers).</w:t>
      </w:r>
    </w:p>
    <w:p w14:paraId="6632BC3D"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t>2013 Publication of journal article as per invitation below.</w:t>
      </w:r>
    </w:p>
    <w:p w14:paraId="436C650C" w14:textId="77777777" w:rsidR="00392DD5" w:rsidRPr="004E0F7D" w:rsidRDefault="00392DD5" w:rsidP="00CA2B95">
      <w:pPr>
        <w:pStyle w:val="ListParagraph"/>
        <w:numPr>
          <w:ilvl w:val="0"/>
          <w:numId w:val="108"/>
        </w:numPr>
        <w:spacing w:before="120" w:line="240" w:lineRule="auto"/>
        <w:ind w:left="357" w:hanging="357"/>
        <w:contextualSpacing w:val="0"/>
        <w:jc w:val="both"/>
        <w:rPr>
          <w:rFonts w:cs="Arial"/>
          <w:szCs w:val="20"/>
          <w:lang w:val="en-AU"/>
        </w:rPr>
      </w:pPr>
      <w:r w:rsidRPr="004E0F7D">
        <w:rPr>
          <w:rFonts w:cs="Arial"/>
          <w:szCs w:val="20"/>
          <w:lang w:val="en-AU"/>
        </w:rPr>
        <w:t xml:space="preserve">2012 Invitation to submit a journal article to </w:t>
      </w:r>
      <w:r w:rsidRPr="004E0F7D">
        <w:rPr>
          <w:rFonts w:cs="Arial"/>
          <w:i/>
          <w:szCs w:val="20"/>
          <w:lang w:val="en-AU"/>
        </w:rPr>
        <w:t>Hospitality &amp; Society: Food Design Special Issue</w:t>
      </w:r>
      <w:r w:rsidRPr="004E0F7D">
        <w:rPr>
          <w:rFonts w:cs="Arial"/>
          <w:szCs w:val="20"/>
          <w:lang w:val="en-AU"/>
        </w:rPr>
        <w:t>. (following presentation at conference in London, published 2013)</w:t>
      </w:r>
    </w:p>
    <w:p w14:paraId="5F5A7E9B" w14:textId="77777777" w:rsidR="00AA0A60" w:rsidRDefault="00392DD5" w:rsidP="00AA0A60">
      <w:pPr>
        <w:spacing w:before="120" w:line="240" w:lineRule="auto"/>
        <w:jc w:val="both"/>
        <w:rPr>
          <w:rFonts w:cs="Arial"/>
          <w:lang w:val="en-AU"/>
        </w:rPr>
      </w:pPr>
      <w:r w:rsidRPr="004E0F7D">
        <w:rPr>
          <w:rFonts w:cs="Arial"/>
          <w:lang w:val="en-AU"/>
        </w:rPr>
        <w:t>In just over three years I have also completed 25 food design related research outputs including a conference proceedings, book chapter, journal article, four quality assured conference presentations and creative direction for 18 food performances/exhibitions.</w:t>
      </w:r>
    </w:p>
    <w:p w14:paraId="56526CFB" w14:textId="2DB7EE28" w:rsidR="00392DD5" w:rsidRPr="004E0F7D" w:rsidRDefault="00392DD5" w:rsidP="00AA0A60">
      <w:pPr>
        <w:spacing w:before="120" w:line="240" w:lineRule="auto"/>
        <w:jc w:val="both"/>
        <w:rPr>
          <w:rFonts w:cs="Arial"/>
          <w:i/>
          <w:lang w:val="en-AU"/>
        </w:rPr>
      </w:pPr>
      <w:r w:rsidRPr="004E0F7D">
        <w:rPr>
          <w:rFonts w:cs="Arial"/>
          <w:i/>
          <w:lang w:val="en-AU"/>
        </w:rPr>
        <w:t>Food and Wine Research Platform</w:t>
      </w:r>
    </w:p>
    <w:p w14:paraId="332BB01A" w14:textId="77777777" w:rsidR="00392DD5" w:rsidRPr="004E0F7D" w:rsidRDefault="00392DD5" w:rsidP="00392DD5">
      <w:pPr>
        <w:spacing w:before="120" w:line="240" w:lineRule="auto"/>
        <w:jc w:val="both"/>
        <w:rPr>
          <w:rFonts w:cs="Arial"/>
          <w:i/>
          <w:lang w:val="en-AU"/>
        </w:rPr>
      </w:pPr>
      <w:r w:rsidRPr="004E0F7D">
        <w:rPr>
          <w:rFonts w:cs="Arial"/>
          <w:i/>
          <w:lang w:val="en-AU"/>
        </w:rPr>
        <w:t>Publications</w:t>
      </w:r>
    </w:p>
    <w:p w14:paraId="2E0FA3E6" w14:textId="77777777" w:rsidR="00392DD5" w:rsidRPr="004E0F7D" w:rsidRDefault="00392DD5" w:rsidP="005369BA">
      <w:pPr>
        <w:spacing w:before="60" w:line="240" w:lineRule="auto"/>
        <w:jc w:val="both"/>
        <w:rPr>
          <w:rFonts w:cs="Arial"/>
          <w:lang w:val="en-AU"/>
        </w:rPr>
      </w:pPr>
      <w:r w:rsidRPr="004E0F7D">
        <w:rPr>
          <w:rFonts w:cs="Arial"/>
          <w:lang w:val="en-AU"/>
        </w:rPr>
        <w:t xml:space="preserve">With more than 110 publications (9 since being employed by Otago Polytechnic) in the area of wine and food (see </w:t>
      </w:r>
      <w:r w:rsidRPr="004E0F7D">
        <w:rPr>
          <w:rFonts w:cs="Arial"/>
          <w:i/>
          <w:lang w:val="en-AU"/>
        </w:rPr>
        <w:t xml:space="preserve">Research Outputs, </w:t>
      </w:r>
      <w:r w:rsidRPr="004E0F7D">
        <w:rPr>
          <w:rFonts w:cs="Arial"/>
          <w:lang w:val="en-AU"/>
        </w:rPr>
        <w:t xml:space="preserve">above), I am one of the most widely cited wine tourism academics (see </w:t>
      </w:r>
      <w:r w:rsidRPr="004E0F7D">
        <w:rPr>
          <w:rFonts w:cs="Arial"/>
          <w:i/>
          <w:lang w:val="en-AU"/>
        </w:rPr>
        <w:t>Evidence of Peer Esteem</w:t>
      </w:r>
      <w:r w:rsidRPr="004E0F7D">
        <w:rPr>
          <w:rFonts w:cs="Arial"/>
          <w:lang w:val="en-AU"/>
        </w:rPr>
        <w:t xml:space="preserve"> and </w:t>
      </w:r>
      <w:r w:rsidRPr="004E0F7D">
        <w:rPr>
          <w:rFonts w:cs="Arial"/>
          <w:i/>
          <w:lang w:val="en-AU"/>
        </w:rPr>
        <w:t>Table 1,</w:t>
      </w:r>
      <w:r w:rsidRPr="004E0F7D">
        <w:rPr>
          <w:rFonts w:cs="Arial"/>
          <w:lang w:val="en-AU"/>
        </w:rPr>
        <w:t xml:space="preserve"> below). In the last six or seven years my publication strategy has begun to broaden the scope of my research to include wine and food marketing and consumer behaviour and this is reflected in current publications and projects. I have published wine tourism research outputs in three A* and three A ranked tourism and hospitality journals including both of the top two ranking tourism journals (</w:t>
      </w:r>
      <w:r w:rsidRPr="004E0F7D">
        <w:rPr>
          <w:rFonts w:cs="Arial"/>
          <w:i/>
          <w:lang w:val="en-AU"/>
        </w:rPr>
        <w:t>Annals of Tourism Research</w:t>
      </w:r>
      <w:r w:rsidRPr="004E0F7D">
        <w:rPr>
          <w:rFonts w:cs="Arial"/>
          <w:lang w:val="en-AU"/>
        </w:rPr>
        <w:t xml:space="preserve"> and </w:t>
      </w:r>
      <w:r w:rsidRPr="004E0F7D">
        <w:rPr>
          <w:rFonts w:cs="Arial"/>
          <w:i/>
          <w:lang w:val="en-AU"/>
        </w:rPr>
        <w:t>Tourism Management</w:t>
      </w:r>
      <w:r w:rsidRPr="004E0F7D">
        <w:rPr>
          <w:rFonts w:cs="Arial"/>
          <w:lang w:val="en-AU"/>
        </w:rPr>
        <w:t>).</w:t>
      </w:r>
    </w:p>
    <w:p w14:paraId="290F68DA" w14:textId="77777777" w:rsidR="00392DD5" w:rsidRPr="004E0F7D" w:rsidRDefault="00392DD5" w:rsidP="005369BA">
      <w:pPr>
        <w:spacing w:line="240" w:lineRule="auto"/>
        <w:jc w:val="both"/>
        <w:rPr>
          <w:rFonts w:cs="Arial"/>
          <w:i/>
          <w:lang w:val="en-AU"/>
        </w:rPr>
      </w:pPr>
    </w:p>
    <w:p w14:paraId="4F3632CF" w14:textId="77777777" w:rsidR="00392DD5" w:rsidRPr="004E0F7D" w:rsidRDefault="00392DD5" w:rsidP="005369BA">
      <w:pPr>
        <w:spacing w:line="240" w:lineRule="auto"/>
        <w:jc w:val="both"/>
        <w:rPr>
          <w:rFonts w:cs="Arial"/>
          <w:i/>
          <w:lang w:val="en-AU"/>
        </w:rPr>
      </w:pPr>
      <w:r w:rsidRPr="004E0F7D">
        <w:rPr>
          <w:rFonts w:cs="Arial"/>
          <w:i/>
          <w:lang w:val="en-AU"/>
        </w:rPr>
        <w:t>Graduate Supervisions in my Areas of Expertise</w:t>
      </w:r>
    </w:p>
    <w:p w14:paraId="6D481134" w14:textId="77777777" w:rsidR="00392DD5" w:rsidRPr="004E0F7D" w:rsidRDefault="00392DD5" w:rsidP="005369BA">
      <w:pPr>
        <w:spacing w:before="60" w:line="240" w:lineRule="auto"/>
        <w:jc w:val="both"/>
        <w:rPr>
          <w:rFonts w:cs="Arial"/>
          <w:lang w:val="en-AU"/>
        </w:rPr>
      </w:pPr>
      <w:r w:rsidRPr="004E0F7D">
        <w:rPr>
          <w:rFonts w:cs="Arial"/>
          <w:lang w:val="en-AU"/>
        </w:rPr>
        <w:t xml:space="preserve">Almost one third of my graduate supervisions are directly related to wine, food and hospitality (see </w:t>
      </w:r>
      <w:r w:rsidRPr="004E0F7D">
        <w:rPr>
          <w:rFonts w:cs="Arial"/>
          <w:i/>
          <w:lang w:val="en-AU"/>
        </w:rPr>
        <w:t>Supervisions</w:t>
      </w:r>
      <w:r w:rsidRPr="004E0F7D">
        <w:rPr>
          <w:rFonts w:cs="Arial"/>
          <w:lang w:val="en-AU"/>
        </w:rPr>
        <w:t xml:space="preserve"> above), while the vast majority of the remainder were related to one of the research areas in my stated areas of interest, including: consumption and consumer behaviour (11 supervisions); image and media (7 supervisions), and; regional development (business) (6 supervisions). </w:t>
      </w:r>
    </w:p>
    <w:p w14:paraId="00C8E836" w14:textId="77777777" w:rsidR="00392DD5" w:rsidRPr="004E0F7D" w:rsidRDefault="00392DD5" w:rsidP="00392DD5">
      <w:pPr>
        <w:spacing w:before="120" w:line="240" w:lineRule="auto"/>
        <w:jc w:val="both"/>
        <w:rPr>
          <w:rFonts w:cs="Arial"/>
          <w:lang w:val="en-AU"/>
        </w:rPr>
      </w:pPr>
      <w:r w:rsidRPr="004E0F7D">
        <w:rPr>
          <w:rFonts w:cs="Arial"/>
          <w:lang w:val="en-AU"/>
        </w:rPr>
        <w:t>Since 2008 I have directly received in excess of twelve requests from potential PhD candidates from at least eight countries for supervision in the area of food and wine tourism.</w:t>
      </w:r>
    </w:p>
    <w:p w14:paraId="36811DE2" w14:textId="77777777" w:rsidR="00392DD5" w:rsidRPr="004E0F7D" w:rsidRDefault="00392DD5" w:rsidP="005369BA">
      <w:pPr>
        <w:spacing w:line="240" w:lineRule="auto"/>
        <w:jc w:val="both"/>
        <w:rPr>
          <w:rFonts w:cs="Arial"/>
          <w:i/>
          <w:lang w:val="en-AU"/>
        </w:rPr>
      </w:pPr>
    </w:p>
    <w:p w14:paraId="12643EC6" w14:textId="77777777" w:rsidR="00392DD5" w:rsidRPr="004E0F7D" w:rsidRDefault="00392DD5" w:rsidP="005369BA">
      <w:pPr>
        <w:spacing w:line="240" w:lineRule="auto"/>
        <w:jc w:val="both"/>
        <w:rPr>
          <w:rFonts w:cs="Arial"/>
          <w:i/>
          <w:lang w:val="en-AU"/>
        </w:rPr>
      </w:pPr>
      <w:r w:rsidRPr="004E0F7D">
        <w:rPr>
          <w:rFonts w:cs="Arial"/>
          <w:i/>
          <w:lang w:val="en-AU"/>
        </w:rPr>
        <w:t>Collaborations</w:t>
      </w:r>
    </w:p>
    <w:p w14:paraId="2AC8DE70" w14:textId="77777777" w:rsidR="00392DD5" w:rsidRPr="004E0F7D" w:rsidRDefault="00392DD5" w:rsidP="005369BA">
      <w:pPr>
        <w:spacing w:before="60" w:line="240" w:lineRule="auto"/>
        <w:jc w:val="both"/>
        <w:rPr>
          <w:rFonts w:cs="Arial"/>
          <w:lang w:val="en-AU"/>
        </w:rPr>
      </w:pPr>
      <w:r w:rsidRPr="004E0F7D">
        <w:rPr>
          <w:rFonts w:cs="Arial"/>
          <w:lang w:val="en-AU"/>
        </w:rPr>
        <w:t>I have an on-going collaboration with Professor Steve Charters, Dijon Business School, France, (formerly Reims Management School, Champagne) who is an expert the field of wine and food.</w:t>
      </w:r>
    </w:p>
    <w:p w14:paraId="770A447A" w14:textId="77777777" w:rsidR="00392DD5" w:rsidRPr="004E0F7D" w:rsidRDefault="00392DD5" w:rsidP="00392DD5">
      <w:pPr>
        <w:spacing w:before="120" w:line="240" w:lineRule="auto"/>
        <w:jc w:val="both"/>
        <w:rPr>
          <w:rFonts w:cs="Arial"/>
          <w:lang w:val="en-AU"/>
        </w:rPr>
      </w:pPr>
      <w:r w:rsidRPr="004E0F7D">
        <w:rPr>
          <w:rFonts w:cs="Arial"/>
          <w:lang w:val="en-AU"/>
        </w:rPr>
        <w:lastRenderedPageBreak/>
        <w:t xml:space="preserve">I was a foundation associate of the </w:t>
      </w:r>
      <w:r w:rsidRPr="004E0F7D">
        <w:rPr>
          <w:rFonts w:cs="Arial"/>
          <w:i/>
          <w:lang w:val="en-AU"/>
        </w:rPr>
        <w:t>Wine, Place and Value Research Centre</w:t>
      </w:r>
      <w:r w:rsidRPr="004E0F7D">
        <w:rPr>
          <w:rFonts w:cs="Arial"/>
          <w:lang w:val="en-AU"/>
        </w:rPr>
        <w:t xml:space="preserve"> (based at the Reims Management School, France). The Centre has members from France, New Zealand, Texas, Louisiana, California and Italy.</w:t>
      </w:r>
    </w:p>
    <w:p w14:paraId="5FF1FBB2" w14:textId="77777777" w:rsidR="00392DD5" w:rsidRPr="004E0F7D" w:rsidRDefault="00392DD5" w:rsidP="00392DD5">
      <w:pPr>
        <w:spacing w:before="120" w:line="240" w:lineRule="auto"/>
        <w:jc w:val="both"/>
        <w:rPr>
          <w:rFonts w:cs="Arial"/>
          <w:lang w:val="en-AU"/>
        </w:rPr>
      </w:pPr>
      <w:r w:rsidRPr="004E0F7D">
        <w:rPr>
          <w:rFonts w:cs="Arial"/>
          <w:lang w:val="en-AU"/>
        </w:rPr>
        <w:t>In the past I have had research collaborations with wine and food academics from the UK (Scotland and England), New Zealand, four states of Australia, USA (Texas and California), Canada (British Columbia, Ontario and Alberta), France (Champagne, Rhone-Alpes, Bordeaux), Germany, Spain and Portugal.</w:t>
      </w:r>
    </w:p>
    <w:p w14:paraId="6151D3C6" w14:textId="77777777" w:rsidR="00392DD5" w:rsidRPr="004E0F7D" w:rsidRDefault="00392DD5" w:rsidP="00392DD5">
      <w:pPr>
        <w:spacing w:before="120" w:line="240" w:lineRule="auto"/>
        <w:jc w:val="both"/>
        <w:rPr>
          <w:rFonts w:cs="Arial"/>
          <w:lang w:val="en-AU"/>
        </w:rPr>
      </w:pPr>
      <w:r w:rsidRPr="004E0F7D">
        <w:rPr>
          <w:rFonts w:cs="Arial"/>
          <w:lang w:val="en-AU"/>
        </w:rPr>
        <w:t>Major international collaborations that I have played a significant role in include:</w:t>
      </w:r>
    </w:p>
    <w:p w14:paraId="1B36334A" w14:textId="77777777" w:rsidR="00392DD5" w:rsidRPr="004E0F7D" w:rsidRDefault="00392DD5" w:rsidP="005369BA">
      <w:pPr>
        <w:pStyle w:val="ListParagraph"/>
        <w:numPr>
          <w:ilvl w:val="0"/>
          <w:numId w:val="73"/>
        </w:numPr>
        <w:spacing w:before="120" w:line="240" w:lineRule="auto"/>
        <w:ind w:left="360"/>
        <w:contextualSpacing w:val="0"/>
        <w:jc w:val="both"/>
        <w:rPr>
          <w:rFonts w:cs="Arial"/>
          <w:szCs w:val="20"/>
          <w:lang w:val="en-AU"/>
        </w:rPr>
      </w:pPr>
      <w:bookmarkStart w:id="360" w:name="OLE_LINK3"/>
      <w:bookmarkStart w:id="361" w:name="OLE_LINK4"/>
      <w:r w:rsidRPr="004E0F7D">
        <w:rPr>
          <w:rFonts w:cs="Arial"/>
          <w:szCs w:val="20"/>
          <w:lang w:val="en-AU"/>
        </w:rPr>
        <w:t xml:space="preserve">2008-2011 Participant in </w:t>
      </w:r>
      <w:r w:rsidRPr="004E0F7D">
        <w:rPr>
          <w:rFonts w:cs="Arial"/>
          <w:i/>
          <w:szCs w:val="20"/>
          <w:lang w:val="en-AU"/>
        </w:rPr>
        <w:t>Champagne Business Study Group</w:t>
      </w:r>
      <w:r w:rsidRPr="004E0F7D">
        <w:rPr>
          <w:rFonts w:cs="Arial"/>
          <w:szCs w:val="20"/>
          <w:lang w:val="en-AU"/>
        </w:rPr>
        <w:t xml:space="preserve"> (Aus., NZ, Canada, USA, France) – 10 wine business experts invited to contribute to a study tour and book</w:t>
      </w:r>
    </w:p>
    <w:p w14:paraId="095A67FE" w14:textId="77777777" w:rsidR="00392DD5" w:rsidRPr="004E0F7D" w:rsidRDefault="00392DD5" w:rsidP="005369BA">
      <w:pPr>
        <w:pStyle w:val="ListParagraph"/>
        <w:numPr>
          <w:ilvl w:val="0"/>
          <w:numId w:val="73"/>
        </w:numPr>
        <w:spacing w:before="120" w:line="240" w:lineRule="auto"/>
        <w:ind w:left="357" w:hanging="357"/>
        <w:contextualSpacing w:val="0"/>
        <w:jc w:val="both"/>
        <w:rPr>
          <w:rFonts w:cs="Arial"/>
          <w:szCs w:val="20"/>
          <w:lang w:val="en-AU"/>
        </w:rPr>
      </w:pPr>
      <w:r w:rsidRPr="004E0F7D">
        <w:rPr>
          <w:rFonts w:cs="Arial"/>
          <w:szCs w:val="20"/>
          <w:lang w:val="en-AU"/>
        </w:rPr>
        <w:t>2011 Named consultant for wine tourism and regional development EU project (Europe)</w:t>
      </w:r>
    </w:p>
    <w:p w14:paraId="6C542109" w14:textId="77777777" w:rsidR="00392DD5" w:rsidRPr="004E0F7D" w:rsidRDefault="00392DD5" w:rsidP="005369BA">
      <w:pPr>
        <w:pStyle w:val="ListParagraph"/>
        <w:numPr>
          <w:ilvl w:val="0"/>
          <w:numId w:val="73"/>
        </w:numPr>
        <w:spacing w:before="120" w:line="240" w:lineRule="auto"/>
        <w:ind w:left="357" w:hanging="357"/>
        <w:contextualSpacing w:val="0"/>
        <w:jc w:val="both"/>
        <w:rPr>
          <w:rFonts w:cs="Arial"/>
          <w:szCs w:val="20"/>
          <w:lang w:val="en-AU"/>
        </w:rPr>
      </w:pPr>
      <w:r w:rsidRPr="004E0F7D">
        <w:rPr>
          <w:rFonts w:cs="Arial"/>
          <w:szCs w:val="20"/>
          <w:lang w:val="en-AU"/>
        </w:rPr>
        <w:t>2005-7 Co-leader Benchmarking wine tourism as a regional development tool (Europe) (bid withdrawn by Bordeaux partner)</w:t>
      </w:r>
    </w:p>
    <w:p w14:paraId="72844516" w14:textId="77777777" w:rsidR="00392DD5" w:rsidRPr="004E0F7D" w:rsidRDefault="00392DD5" w:rsidP="005369BA">
      <w:pPr>
        <w:pStyle w:val="ListParagraph"/>
        <w:numPr>
          <w:ilvl w:val="0"/>
          <w:numId w:val="73"/>
        </w:numPr>
        <w:spacing w:before="120" w:line="240" w:lineRule="auto"/>
        <w:ind w:left="357" w:hanging="357"/>
        <w:contextualSpacing w:val="0"/>
        <w:jc w:val="both"/>
        <w:rPr>
          <w:rFonts w:cs="Arial"/>
          <w:szCs w:val="20"/>
          <w:lang w:val="en-AU"/>
        </w:rPr>
      </w:pPr>
      <w:r w:rsidRPr="004E0F7D">
        <w:rPr>
          <w:rFonts w:cs="Arial"/>
          <w:szCs w:val="20"/>
          <w:lang w:val="en-AU"/>
        </w:rPr>
        <w:t xml:space="preserve">2003- Co-lead researcher </w:t>
      </w:r>
      <w:r w:rsidRPr="004E0F7D">
        <w:rPr>
          <w:rFonts w:cs="Arial"/>
          <w:i/>
          <w:szCs w:val="20"/>
          <w:lang w:val="en-AU"/>
        </w:rPr>
        <w:t>Personality Traits and Winery Visitors</w:t>
      </w:r>
      <w:r w:rsidRPr="004E0F7D">
        <w:rPr>
          <w:rFonts w:cs="Arial"/>
          <w:szCs w:val="20"/>
          <w:lang w:val="en-AU"/>
        </w:rPr>
        <w:t xml:space="preserve"> (Aus/NZ)</w:t>
      </w:r>
    </w:p>
    <w:p w14:paraId="4B30EF12" w14:textId="77777777" w:rsidR="00AA0A60" w:rsidRPr="00AA0A60" w:rsidRDefault="00392DD5" w:rsidP="00392DD5">
      <w:pPr>
        <w:pStyle w:val="ListParagraph"/>
        <w:numPr>
          <w:ilvl w:val="0"/>
          <w:numId w:val="73"/>
        </w:numPr>
        <w:spacing w:before="120" w:line="240" w:lineRule="auto"/>
        <w:ind w:left="357" w:hanging="357"/>
        <w:contextualSpacing w:val="0"/>
        <w:jc w:val="both"/>
        <w:rPr>
          <w:rFonts w:cs="Arial"/>
          <w:i/>
          <w:szCs w:val="20"/>
          <w:lang w:val="en-AU"/>
        </w:rPr>
      </w:pPr>
      <w:r w:rsidRPr="00AA0A60">
        <w:rPr>
          <w:rFonts w:cs="Arial"/>
          <w:szCs w:val="20"/>
          <w:lang w:val="en-AU"/>
        </w:rPr>
        <w:t xml:space="preserve">2002-3 Co-editor &amp; co-coordinator: </w:t>
      </w:r>
      <w:r w:rsidRPr="00AA0A60">
        <w:rPr>
          <w:rFonts w:cs="Arial"/>
          <w:i/>
          <w:szCs w:val="20"/>
          <w:lang w:val="en-AU"/>
        </w:rPr>
        <w:t xml:space="preserve">Food Tourism Around the World </w:t>
      </w:r>
      <w:r w:rsidRPr="00AA0A60">
        <w:rPr>
          <w:rFonts w:cs="Arial"/>
          <w:szCs w:val="20"/>
          <w:lang w:val="en-AU"/>
        </w:rPr>
        <w:t>(Aus, NZ, South Africa, USA, France, UK, Canada)</w:t>
      </w:r>
      <w:bookmarkEnd w:id="360"/>
      <w:bookmarkEnd w:id="361"/>
    </w:p>
    <w:p w14:paraId="592D0EAF" w14:textId="2F506B38" w:rsidR="00392DD5" w:rsidRPr="00AA0A60" w:rsidRDefault="00392DD5" w:rsidP="00AA0A60">
      <w:pPr>
        <w:spacing w:before="120" w:line="240" w:lineRule="auto"/>
        <w:jc w:val="both"/>
        <w:rPr>
          <w:rFonts w:cs="Arial"/>
          <w:i/>
          <w:lang w:val="en-AU"/>
        </w:rPr>
      </w:pPr>
      <w:r w:rsidRPr="00AA0A60">
        <w:rPr>
          <w:rFonts w:cs="Arial"/>
          <w:i/>
          <w:lang w:val="en-AU"/>
        </w:rPr>
        <w:t>Invitations</w:t>
      </w:r>
    </w:p>
    <w:p w14:paraId="7DDF644C" w14:textId="77777777" w:rsidR="00392DD5" w:rsidRPr="004E0F7D" w:rsidRDefault="00392DD5" w:rsidP="00392DD5">
      <w:pPr>
        <w:spacing w:before="120" w:line="240" w:lineRule="auto"/>
        <w:jc w:val="both"/>
        <w:rPr>
          <w:rFonts w:cs="Arial"/>
          <w:lang w:val="en-AU"/>
        </w:rPr>
      </w:pPr>
      <w:r w:rsidRPr="004E0F7D">
        <w:rPr>
          <w:rFonts w:cs="Arial"/>
          <w:lang w:val="en-AU"/>
        </w:rPr>
        <w:t xml:space="preserve">I have had the following invitations for visiting positions and public speaking opportunities related to my expertise in wine and food (see also </w:t>
      </w:r>
      <w:r w:rsidRPr="004E0F7D">
        <w:rPr>
          <w:rFonts w:cs="Arial"/>
          <w:i/>
          <w:lang w:val="en-AU"/>
        </w:rPr>
        <w:t>Invitations</w:t>
      </w:r>
      <w:r w:rsidRPr="004E0F7D">
        <w:rPr>
          <w:rFonts w:cs="Arial"/>
          <w:lang w:val="en-AU"/>
        </w:rPr>
        <w:t xml:space="preserve"> in </w:t>
      </w:r>
      <w:r w:rsidRPr="004E0F7D">
        <w:rPr>
          <w:rFonts w:cs="Arial"/>
          <w:i/>
          <w:lang w:val="en-AU"/>
        </w:rPr>
        <w:t>Peer Esteem</w:t>
      </w:r>
      <w:r w:rsidRPr="004E0F7D">
        <w:rPr>
          <w:rFonts w:cs="Arial"/>
          <w:lang w:val="en-AU"/>
        </w:rPr>
        <w:t xml:space="preserve"> section, below):</w:t>
      </w:r>
    </w:p>
    <w:p w14:paraId="7E17C080"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 xml:space="preserve">2014 Keynote Address Oeno-tourism special session, </w:t>
      </w:r>
      <w:r w:rsidRPr="004E0F7D">
        <w:rPr>
          <w:rFonts w:cs="Arial"/>
          <w:i/>
          <w:szCs w:val="20"/>
          <w:lang w:val="en-AU"/>
        </w:rPr>
        <w:t>International Cool Climate Wine Symposium</w:t>
      </w:r>
      <w:r w:rsidRPr="004E0F7D">
        <w:rPr>
          <w:rFonts w:cs="Arial"/>
          <w:szCs w:val="20"/>
          <w:lang w:val="en-AU"/>
        </w:rPr>
        <w:t xml:space="preserve"> (Brighton, UK), May 2016.</w:t>
      </w:r>
    </w:p>
    <w:p w14:paraId="7040E94E"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2010/2011 Guest Lecturer (ongoing), ESC Dijon (Dijon Business School) Wine MBA, Burgundy, France (2 lectures).</w:t>
      </w:r>
    </w:p>
    <w:p w14:paraId="05434A74"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2010 Guest presenter, University of South Australia, Ehrenberg Blass Institute of Marketing Science, Adelaide.</w:t>
      </w:r>
    </w:p>
    <w:p w14:paraId="018BF406"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2010 Guest presenter, Faculty of Law and Management, La Trobe University, Melbourne.</w:t>
      </w:r>
    </w:p>
    <w:p w14:paraId="711D4046"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2010 Panellist, Taste Australia, Australia.</w:t>
      </w:r>
    </w:p>
    <w:p w14:paraId="0A37C32E"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2010 Presenter and facilitator, Adelaide Food Summit, Australia.</w:t>
      </w:r>
    </w:p>
    <w:p w14:paraId="1847836C"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2010 Guest presenter, Bragato Conference (NZ Wine Conference), Marlborough.</w:t>
      </w:r>
    </w:p>
    <w:p w14:paraId="0A897332"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2007/8 Visiting Professor, Chair in Champagne Management, Reims Management School, France (5 months).</w:t>
      </w:r>
    </w:p>
    <w:p w14:paraId="5614F80A"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2008 Visiting Professor, Bordeaux Ecole de Management (Bordeaux Business School), France (1 week).</w:t>
      </w:r>
    </w:p>
    <w:p w14:paraId="7D7C7E48"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2007 Visiting Professor, Hardstad University College, Harstad, Norway (1 week).</w:t>
      </w:r>
    </w:p>
    <w:p w14:paraId="2C058A84"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2005 Guest presenter, Bragato Conference (NZ Wine Conference), Gisborne.</w:t>
      </w:r>
    </w:p>
    <w:p w14:paraId="6B9FB541" w14:textId="77777777" w:rsidR="00392DD5" w:rsidRPr="004E0F7D" w:rsidRDefault="00392DD5" w:rsidP="008F297A">
      <w:pPr>
        <w:pStyle w:val="ListParagraph"/>
        <w:numPr>
          <w:ilvl w:val="0"/>
          <w:numId w:val="74"/>
        </w:numPr>
        <w:spacing w:before="120" w:line="240" w:lineRule="auto"/>
        <w:ind w:left="357" w:hanging="357"/>
        <w:contextualSpacing w:val="0"/>
        <w:jc w:val="both"/>
        <w:rPr>
          <w:rFonts w:cs="Arial"/>
          <w:szCs w:val="20"/>
          <w:lang w:val="en-AU"/>
        </w:rPr>
      </w:pPr>
      <w:r w:rsidRPr="004E0F7D">
        <w:rPr>
          <w:rFonts w:cs="Arial"/>
          <w:szCs w:val="20"/>
          <w:lang w:val="en-AU"/>
        </w:rPr>
        <w:t>2000 Guest presenter, Agritourism and Rural Tourism Summer School, University of Perugia, Italy.</w:t>
      </w:r>
    </w:p>
    <w:p w14:paraId="43EAE779" w14:textId="77777777" w:rsidR="00392DD5" w:rsidRPr="004E0F7D" w:rsidRDefault="00392DD5" w:rsidP="00392DD5">
      <w:pPr>
        <w:spacing w:before="120" w:line="240" w:lineRule="auto"/>
        <w:jc w:val="both"/>
        <w:rPr>
          <w:rFonts w:cs="Arial"/>
          <w:i/>
          <w:lang w:val="en-AU"/>
        </w:rPr>
      </w:pPr>
      <w:r w:rsidRPr="004E0F7D">
        <w:rPr>
          <w:rFonts w:cs="Arial"/>
          <w:i/>
          <w:lang w:val="en-AU"/>
        </w:rPr>
        <w:t>Appointments and memberships</w:t>
      </w:r>
    </w:p>
    <w:p w14:paraId="25BEDF3B" w14:textId="77777777" w:rsidR="00392DD5" w:rsidRPr="004E0F7D" w:rsidRDefault="00392DD5" w:rsidP="00392DD5">
      <w:pPr>
        <w:spacing w:before="120" w:line="240" w:lineRule="auto"/>
        <w:jc w:val="both"/>
        <w:rPr>
          <w:rFonts w:cs="Arial"/>
          <w:lang w:val="en-AU"/>
        </w:rPr>
      </w:pPr>
      <w:r w:rsidRPr="004E0F7D">
        <w:rPr>
          <w:rFonts w:cs="Arial"/>
          <w:lang w:val="en-AU"/>
        </w:rPr>
        <w:t>My expertise in wine and food research has also led to appointments to a number of industry and academic organisations, including (See also Evidence of Peer Esteem below):</w:t>
      </w:r>
    </w:p>
    <w:p w14:paraId="26869ED8" w14:textId="77777777" w:rsidR="00392DD5" w:rsidRPr="004E0F7D" w:rsidRDefault="00392DD5" w:rsidP="008F297A">
      <w:pPr>
        <w:pStyle w:val="ListParagraph"/>
        <w:numPr>
          <w:ilvl w:val="0"/>
          <w:numId w:val="59"/>
        </w:numPr>
        <w:tabs>
          <w:tab w:val="left" w:pos="1843"/>
        </w:tabs>
        <w:spacing w:before="120" w:line="240" w:lineRule="auto"/>
        <w:ind w:left="360"/>
        <w:contextualSpacing w:val="0"/>
        <w:rPr>
          <w:rFonts w:cs="Arial"/>
          <w:szCs w:val="20"/>
          <w:lang w:val="en-AU"/>
        </w:rPr>
      </w:pPr>
      <w:r w:rsidRPr="004E0F7D">
        <w:rPr>
          <w:rFonts w:cs="Arial"/>
          <w:szCs w:val="20"/>
          <w:lang w:val="en-AU"/>
        </w:rPr>
        <w:t>2004-2011 Management committee member, New Zealand Food and Wine Tourism Network (2007-2009 as elected Chair)</w:t>
      </w:r>
    </w:p>
    <w:p w14:paraId="15889817" w14:textId="77777777" w:rsidR="00392DD5" w:rsidRPr="004E0F7D" w:rsidRDefault="00392DD5" w:rsidP="008F297A">
      <w:pPr>
        <w:pStyle w:val="ListParagraph"/>
        <w:numPr>
          <w:ilvl w:val="0"/>
          <w:numId w:val="59"/>
        </w:numPr>
        <w:tabs>
          <w:tab w:val="left" w:pos="1843"/>
        </w:tabs>
        <w:spacing w:before="120" w:line="240" w:lineRule="auto"/>
        <w:ind w:left="360"/>
        <w:contextualSpacing w:val="0"/>
        <w:rPr>
          <w:rFonts w:cs="Arial"/>
          <w:szCs w:val="20"/>
          <w:lang w:val="en-AU"/>
        </w:rPr>
      </w:pPr>
      <w:r w:rsidRPr="004E0F7D">
        <w:rPr>
          <w:rFonts w:cs="Arial"/>
          <w:szCs w:val="20"/>
          <w:lang w:val="en-AU"/>
        </w:rPr>
        <w:t>2006-2014 Academy of Wine Business Research (AWBR)</w:t>
      </w:r>
    </w:p>
    <w:p w14:paraId="343F791B" w14:textId="77777777" w:rsidR="00392DD5" w:rsidRPr="004E0F7D" w:rsidRDefault="00392DD5" w:rsidP="008F297A">
      <w:pPr>
        <w:pStyle w:val="ListParagraph"/>
        <w:numPr>
          <w:ilvl w:val="0"/>
          <w:numId w:val="59"/>
        </w:numPr>
        <w:tabs>
          <w:tab w:val="left" w:pos="1843"/>
        </w:tabs>
        <w:spacing w:before="120" w:line="240" w:lineRule="auto"/>
        <w:ind w:left="360"/>
        <w:contextualSpacing w:val="0"/>
        <w:rPr>
          <w:rFonts w:cs="Arial"/>
          <w:szCs w:val="20"/>
          <w:lang w:val="en-AU"/>
        </w:rPr>
      </w:pPr>
      <w:r w:rsidRPr="004E0F7D">
        <w:rPr>
          <w:rFonts w:cs="Arial"/>
          <w:szCs w:val="20"/>
          <w:lang w:val="en-AU"/>
        </w:rPr>
        <w:t>2005-6 Otago Farmers Market Trust Advisory Board member</w:t>
      </w:r>
    </w:p>
    <w:p w14:paraId="0215D6FB" w14:textId="77777777" w:rsidR="00392DD5" w:rsidRPr="004E0F7D" w:rsidRDefault="00392DD5" w:rsidP="008F297A">
      <w:pPr>
        <w:pStyle w:val="ListParagraph"/>
        <w:numPr>
          <w:ilvl w:val="0"/>
          <w:numId w:val="59"/>
        </w:numPr>
        <w:tabs>
          <w:tab w:val="left" w:pos="1843"/>
        </w:tabs>
        <w:spacing w:before="120" w:line="240" w:lineRule="auto"/>
        <w:ind w:left="360"/>
        <w:contextualSpacing w:val="0"/>
        <w:rPr>
          <w:rFonts w:cs="Arial"/>
          <w:szCs w:val="20"/>
          <w:lang w:val="en-AU"/>
        </w:rPr>
      </w:pPr>
      <w:r w:rsidRPr="004E0F7D">
        <w:rPr>
          <w:rFonts w:cs="Arial"/>
          <w:szCs w:val="20"/>
          <w:lang w:val="en-AU"/>
        </w:rPr>
        <w:lastRenderedPageBreak/>
        <w:t>2004-2010 International Culinary Tourism Association (ICTA) (Academic Member)</w:t>
      </w:r>
    </w:p>
    <w:p w14:paraId="1AE50A51" w14:textId="77777777" w:rsidR="00392DD5" w:rsidRPr="004E0F7D" w:rsidRDefault="00392DD5" w:rsidP="008F297A">
      <w:pPr>
        <w:pStyle w:val="ListParagraph"/>
        <w:numPr>
          <w:ilvl w:val="0"/>
          <w:numId w:val="59"/>
        </w:numPr>
        <w:tabs>
          <w:tab w:val="left" w:pos="1843"/>
        </w:tabs>
        <w:spacing w:before="120" w:line="240" w:lineRule="auto"/>
        <w:ind w:left="360"/>
        <w:contextualSpacing w:val="0"/>
        <w:rPr>
          <w:rFonts w:cs="Arial"/>
          <w:szCs w:val="20"/>
          <w:lang w:val="en-AU"/>
        </w:rPr>
      </w:pPr>
      <w:r w:rsidRPr="004E0F7D">
        <w:rPr>
          <w:rFonts w:cs="Arial"/>
          <w:szCs w:val="20"/>
          <w:lang w:val="en-AU"/>
        </w:rPr>
        <w:t>2001-2010 Association for Tourism and Leisure Education (ATLAS) Tourism and Gastronomy Special Interest Group</w:t>
      </w:r>
    </w:p>
    <w:p w14:paraId="5FC98291" w14:textId="77777777" w:rsidR="00392DD5" w:rsidRPr="004E0F7D" w:rsidRDefault="00392DD5" w:rsidP="008F297A">
      <w:pPr>
        <w:pStyle w:val="ListParagraph"/>
        <w:numPr>
          <w:ilvl w:val="0"/>
          <w:numId w:val="59"/>
        </w:numPr>
        <w:tabs>
          <w:tab w:val="left" w:pos="1843"/>
        </w:tabs>
        <w:spacing w:before="120" w:line="240" w:lineRule="auto"/>
        <w:ind w:left="360"/>
        <w:contextualSpacing w:val="0"/>
        <w:rPr>
          <w:rFonts w:cs="Arial"/>
          <w:szCs w:val="20"/>
          <w:lang w:val="en-AU"/>
        </w:rPr>
      </w:pPr>
      <w:r w:rsidRPr="004E0F7D">
        <w:rPr>
          <w:rFonts w:cs="Arial"/>
          <w:szCs w:val="20"/>
          <w:lang w:val="en-AU"/>
        </w:rPr>
        <w:t>2003-7 Council on Hotel, Restaurant, and Institutional Education (iCHRIE)</w:t>
      </w:r>
    </w:p>
    <w:p w14:paraId="158DD971" w14:textId="7F59AE38" w:rsidR="00392DD5" w:rsidRPr="004E0F7D" w:rsidRDefault="00392DD5" w:rsidP="00392DD5">
      <w:pPr>
        <w:pStyle w:val="ListParagraph"/>
        <w:numPr>
          <w:ilvl w:val="0"/>
          <w:numId w:val="59"/>
        </w:numPr>
        <w:tabs>
          <w:tab w:val="left" w:pos="1843"/>
        </w:tabs>
        <w:spacing w:before="120" w:line="240" w:lineRule="auto"/>
        <w:ind w:left="360"/>
        <w:contextualSpacing w:val="0"/>
        <w:jc w:val="both"/>
        <w:rPr>
          <w:rFonts w:cs="Arial"/>
          <w:b/>
          <w:i/>
          <w:szCs w:val="20"/>
          <w:lang w:val="en-AU"/>
        </w:rPr>
      </w:pPr>
      <w:r w:rsidRPr="004E0F7D">
        <w:rPr>
          <w:rFonts w:cs="Arial"/>
          <w:szCs w:val="20"/>
          <w:lang w:val="en-AU"/>
        </w:rPr>
        <w:t xml:space="preserve">2000-2 International </w:t>
      </w:r>
      <w:r w:rsidRPr="004E0F7D">
        <w:rPr>
          <w:rFonts w:cs="Arial"/>
          <w:i/>
          <w:szCs w:val="20"/>
          <w:lang w:val="en-AU"/>
        </w:rPr>
        <w:t>Association of Experts in Rural Tourism and Agritourism</w:t>
      </w:r>
      <w:r w:rsidRPr="004E0F7D">
        <w:rPr>
          <w:rFonts w:cs="Arial"/>
          <w:szCs w:val="20"/>
          <w:lang w:val="en-AU"/>
        </w:rPr>
        <w:t>, Executive Committee member.</w:t>
      </w:r>
    </w:p>
    <w:p w14:paraId="071AFE6F" w14:textId="77777777" w:rsidR="00AA0A60" w:rsidRDefault="00AA0A60" w:rsidP="00AA0A60">
      <w:pPr>
        <w:rPr>
          <w:rFonts w:cs="Arial"/>
          <w:b/>
          <w:i/>
          <w:lang w:val="en-AU"/>
        </w:rPr>
      </w:pPr>
    </w:p>
    <w:p w14:paraId="6765A923" w14:textId="7F01E77F" w:rsidR="00392DD5" w:rsidRPr="004E0F7D" w:rsidRDefault="00392DD5" w:rsidP="00AA0A60">
      <w:pPr>
        <w:rPr>
          <w:rFonts w:cs="Arial"/>
          <w:b/>
          <w:i/>
          <w:lang w:val="en-AU"/>
        </w:rPr>
      </w:pPr>
      <w:r w:rsidRPr="004E0F7D">
        <w:rPr>
          <w:rFonts w:cs="Arial"/>
          <w:b/>
          <w:i/>
          <w:lang w:val="en-AU"/>
        </w:rPr>
        <w:t>Evidence of Peer Esteem</w:t>
      </w:r>
    </w:p>
    <w:p w14:paraId="42168426"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426" w:right="-24"/>
        <w:contextualSpacing w:val="0"/>
        <w:rPr>
          <w:rFonts w:cs="Arial"/>
          <w:b/>
          <w:szCs w:val="20"/>
          <w:lang w:val="en-AU"/>
        </w:rPr>
      </w:pPr>
      <w:r w:rsidRPr="004E0F7D">
        <w:rPr>
          <w:rFonts w:cs="Arial"/>
          <w:b/>
          <w:szCs w:val="20"/>
          <w:lang w:val="en-AU"/>
        </w:rPr>
        <w:t>9 journal/conference editorial roles (6 new since 2011, 5 current)</w:t>
      </w:r>
    </w:p>
    <w:p w14:paraId="74D876E0"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426" w:right="-24"/>
        <w:contextualSpacing w:val="0"/>
        <w:rPr>
          <w:rFonts w:cs="Arial"/>
          <w:b/>
          <w:szCs w:val="20"/>
          <w:lang w:val="en-AU"/>
        </w:rPr>
      </w:pPr>
      <w:r w:rsidRPr="004E0F7D">
        <w:rPr>
          <w:rFonts w:cs="Arial"/>
          <w:b/>
          <w:szCs w:val="20"/>
          <w:lang w:val="en-AU"/>
        </w:rPr>
        <w:t>75 scholarly reviews (17 since 2011)</w:t>
      </w:r>
    </w:p>
    <w:p w14:paraId="2F555DBF"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i/>
          <w:szCs w:val="20"/>
          <w:lang w:val="en-AU"/>
        </w:rPr>
      </w:pPr>
      <w:r w:rsidRPr="004E0F7D">
        <w:rPr>
          <w:rFonts w:cs="Arial"/>
          <w:i/>
          <w:szCs w:val="20"/>
          <w:lang w:val="en-AU"/>
        </w:rPr>
        <w:t>2 research proposal reviews</w:t>
      </w:r>
    </w:p>
    <w:p w14:paraId="78FA314A"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i/>
          <w:szCs w:val="20"/>
          <w:lang w:val="en-AU"/>
        </w:rPr>
      </w:pPr>
      <w:r w:rsidRPr="004E0F7D">
        <w:rPr>
          <w:rFonts w:cs="Arial"/>
          <w:i/>
          <w:szCs w:val="20"/>
          <w:lang w:val="en-AU"/>
        </w:rPr>
        <w:t>29 journal article reviews (including 10 for A* journals and 3 for A journals) (5 since 2011)</w:t>
      </w:r>
    </w:p>
    <w:p w14:paraId="3141D9F9"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i/>
          <w:szCs w:val="20"/>
          <w:lang w:val="en-AU"/>
        </w:rPr>
      </w:pPr>
      <w:r w:rsidRPr="004E0F7D">
        <w:rPr>
          <w:rFonts w:cs="Arial"/>
          <w:i/>
          <w:szCs w:val="20"/>
          <w:lang w:val="en-AU"/>
        </w:rPr>
        <w:t>4 book chapter and 6 book/series reviews (2 since 2011)</w:t>
      </w:r>
    </w:p>
    <w:p w14:paraId="4653E31F"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i/>
          <w:szCs w:val="20"/>
          <w:lang w:val="en-AU"/>
        </w:rPr>
      </w:pPr>
      <w:r w:rsidRPr="004E0F7D">
        <w:rPr>
          <w:rFonts w:cs="Arial"/>
          <w:i/>
          <w:szCs w:val="20"/>
          <w:lang w:val="en-AU"/>
        </w:rPr>
        <w:t xml:space="preserve">33 conference paper reviews </w:t>
      </w:r>
    </w:p>
    <w:p w14:paraId="1B3D08E9"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i/>
          <w:szCs w:val="20"/>
          <w:lang w:val="en-AU"/>
        </w:rPr>
      </w:pPr>
      <w:r w:rsidRPr="004E0F7D">
        <w:rPr>
          <w:rFonts w:cs="Arial"/>
          <w:i/>
          <w:szCs w:val="20"/>
          <w:lang w:val="en-AU"/>
        </w:rPr>
        <w:t>At least 61 other invites for journal and conference reviews that were turned down due to workload (49 since 2011, 13 from A* tourism journals)</w:t>
      </w:r>
    </w:p>
    <w:p w14:paraId="0F8B94A9"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426" w:right="-24"/>
        <w:contextualSpacing w:val="0"/>
        <w:rPr>
          <w:rFonts w:cs="Arial"/>
          <w:b/>
          <w:szCs w:val="20"/>
          <w:lang w:val="en-AU"/>
        </w:rPr>
      </w:pPr>
      <w:r w:rsidRPr="004E0F7D">
        <w:rPr>
          <w:rFonts w:cs="Arial"/>
          <w:b/>
          <w:szCs w:val="20"/>
          <w:lang w:val="en-AU"/>
        </w:rPr>
        <w:t>32 invited academic contributions</w:t>
      </w:r>
    </w:p>
    <w:p w14:paraId="78D2CBD7"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szCs w:val="20"/>
          <w:lang w:val="en-AU"/>
        </w:rPr>
      </w:pPr>
      <w:r w:rsidRPr="004E0F7D">
        <w:rPr>
          <w:rFonts w:cs="Arial"/>
          <w:szCs w:val="20"/>
          <w:lang w:val="en-AU"/>
        </w:rPr>
        <w:t>14 public addresses (1 since 2011)</w:t>
      </w:r>
    </w:p>
    <w:p w14:paraId="49E2FD01"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szCs w:val="20"/>
          <w:lang w:val="en-AU"/>
        </w:rPr>
      </w:pPr>
      <w:r w:rsidRPr="004E0F7D">
        <w:rPr>
          <w:rFonts w:cs="Arial"/>
          <w:szCs w:val="20"/>
          <w:lang w:val="en-AU"/>
        </w:rPr>
        <w:t>21 book chapters in 12 books, 1 journal article, 1 book proposal, 1 special issue proposal (5 in total since 2011)</w:t>
      </w:r>
    </w:p>
    <w:p w14:paraId="2410D99F"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szCs w:val="20"/>
          <w:lang w:val="en-AU"/>
        </w:rPr>
      </w:pPr>
      <w:r w:rsidRPr="004E0F7D">
        <w:rPr>
          <w:rFonts w:cs="Arial"/>
          <w:szCs w:val="20"/>
          <w:lang w:val="en-AU"/>
        </w:rPr>
        <w:t>4 case studies in 4 books</w:t>
      </w:r>
    </w:p>
    <w:p w14:paraId="35795C77"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426" w:right="-24"/>
        <w:contextualSpacing w:val="0"/>
        <w:rPr>
          <w:rFonts w:cs="Arial"/>
          <w:b/>
          <w:szCs w:val="20"/>
          <w:lang w:val="en-AU"/>
        </w:rPr>
      </w:pPr>
      <w:r w:rsidRPr="004E0F7D">
        <w:rPr>
          <w:rFonts w:cs="Arial"/>
          <w:b/>
          <w:szCs w:val="20"/>
          <w:lang w:val="en-AU"/>
        </w:rPr>
        <w:t>12 appointments to external organisations (2 since 2011)</w:t>
      </w:r>
    </w:p>
    <w:p w14:paraId="0BDD0173"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426" w:right="-24"/>
        <w:contextualSpacing w:val="0"/>
        <w:rPr>
          <w:rFonts w:cs="Arial"/>
          <w:b/>
          <w:szCs w:val="20"/>
          <w:lang w:val="en-AU"/>
        </w:rPr>
      </w:pPr>
      <w:r w:rsidRPr="004E0F7D">
        <w:rPr>
          <w:rFonts w:cs="Arial"/>
          <w:b/>
          <w:szCs w:val="20"/>
          <w:lang w:val="en-AU"/>
        </w:rPr>
        <w:t>Highly favourable citation statistics for wine tourism and tourism more broadly.</w:t>
      </w:r>
    </w:p>
    <w:p w14:paraId="1DC7A167" w14:textId="77777777" w:rsidR="00392DD5" w:rsidRPr="004E0F7D" w:rsidRDefault="00392DD5" w:rsidP="00392DD5">
      <w:pPr>
        <w:spacing w:before="120" w:line="240" w:lineRule="auto"/>
        <w:rPr>
          <w:rFonts w:cs="Arial"/>
          <w:i/>
          <w:lang w:val="en-AU"/>
        </w:rPr>
      </w:pPr>
      <w:r w:rsidRPr="004E0F7D">
        <w:rPr>
          <w:rFonts w:cs="Arial"/>
          <w:i/>
          <w:lang w:val="en-AU"/>
        </w:rPr>
        <w:t>Editorial and Reviewing Roles</w:t>
      </w:r>
    </w:p>
    <w:p w14:paraId="0E87AD9C" w14:textId="77777777" w:rsidR="00392DD5" w:rsidRPr="004E0F7D" w:rsidRDefault="00392DD5" w:rsidP="00392DD5">
      <w:pPr>
        <w:spacing w:before="120" w:line="240" w:lineRule="auto"/>
        <w:ind w:left="1440" w:hanging="1440"/>
        <w:rPr>
          <w:rFonts w:cs="Arial"/>
          <w:i/>
          <w:lang w:val="en-AU"/>
        </w:rPr>
      </w:pPr>
      <w:r w:rsidRPr="004E0F7D">
        <w:rPr>
          <w:rFonts w:cs="Arial"/>
          <w:i/>
          <w:lang w:val="en-AU"/>
        </w:rPr>
        <w:t>Journal and Conference Editorship</w:t>
      </w:r>
    </w:p>
    <w:p w14:paraId="061BEE33" w14:textId="77777777" w:rsidR="00392DD5" w:rsidRPr="004E0F7D" w:rsidRDefault="00392DD5" w:rsidP="008F297A">
      <w:pPr>
        <w:pStyle w:val="ListParagraph"/>
        <w:numPr>
          <w:ilvl w:val="0"/>
          <w:numId w:val="58"/>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2014-present </w:t>
      </w:r>
      <w:r w:rsidRPr="004E0F7D">
        <w:rPr>
          <w:rFonts w:cs="Arial"/>
          <w:i/>
          <w:szCs w:val="20"/>
          <w:lang w:val="en-AU"/>
        </w:rPr>
        <w:t xml:space="preserve">International Journal of Food Design, </w:t>
      </w:r>
      <w:r w:rsidRPr="004E0F7D">
        <w:rPr>
          <w:rFonts w:cs="Arial"/>
          <w:szCs w:val="20"/>
          <w:lang w:val="en-AU"/>
        </w:rPr>
        <w:t>Associate Editor.</w:t>
      </w:r>
    </w:p>
    <w:p w14:paraId="788DDAAA" w14:textId="77777777" w:rsidR="00392DD5" w:rsidRPr="004E0F7D" w:rsidRDefault="00392DD5" w:rsidP="008F297A">
      <w:pPr>
        <w:pStyle w:val="ListParagraph"/>
        <w:numPr>
          <w:ilvl w:val="0"/>
          <w:numId w:val="58"/>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2014-15 </w:t>
      </w:r>
      <w:r w:rsidRPr="004E0F7D">
        <w:rPr>
          <w:rFonts w:cs="Arial"/>
          <w:i/>
          <w:szCs w:val="20"/>
          <w:lang w:val="en-AU"/>
        </w:rPr>
        <w:t>Second International Designing Food and Designing for Food Conference</w:t>
      </w:r>
      <w:r w:rsidRPr="004E0F7D">
        <w:rPr>
          <w:rFonts w:cs="Arial"/>
          <w:szCs w:val="20"/>
          <w:lang w:val="en-AU"/>
        </w:rPr>
        <w:t>, the New School, Parsons, New York, Editorial Review Board.</w:t>
      </w:r>
    </w:p>
    <w:p w14:paraId="750A982D" w14:textId="77777777" w:rsidR="00392DD5" w:rsidRPr="004E0F7D" w:rsidRDefault="00392DD5" w:rsidP="008F297A">
      <w:pPr>
        <w:pStyle w:val="ListParagraph"/>
        <w:numPr>
          <w:ilvl w:val="0"/>
          <w:numId w:val="58"/>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2014 Invited to </w:t>
      </w:r>
      <w:r w:rsidRPr="004E0F7D">
        <w:rPr>
          <w:rFonts w:cs="Arial"/>
          <w:i/>
          <w:szCs w:val="20"/>
          <w:lang w:val="en-AU"/>
        </w:rPr>
        <w:t>ASCILITE 2014</w:t>
      </w:r>
      <w:r w:rsidRPr="004E0F7D">
        <w:rPr>
          <w:rFonts w:cs="Arial"/>
          <w:szCs w:val="20"/>
          <w:lang w:val="en-AU"/>
        </w:rPr>
        <w:t>, Otago Polytechnic/Otago University, Dunedin, reviewers panel. (no requests for review were received)</w:t>
      </w:r>
    </w:p>
    <w:p w14:paraId="327CF042" w14:textId="77777777" w:rsidR="00392DD5" w:rsidRPr="004E0F7D" w:rsidRDefault="00392DD5" w:rsidP="008F297A">
      <w:pPr>
        <w:pStyle w:val="ListParagraph"/>
        <w:numPr>
          <w:ilvl w:val="0"/>
          <w:numId w:val="58"/>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2013/14 </w:t>
      </w:r>
      <w:r w:rsidRPr="004E0F7D">
        <w:rPr>
          <w:rFonts w:cs="Arial"/>
          <w:i/>
          <w:szCs w:val="20"/>
          <w:lang w:val="en-AU"/>
        </w:rPr>
        <w:t>International Food Design Experience (Conference and Symposium)</w:t>
      </w:r>
      <w:r w:rsidRPr="004E0F7D">
        <w:rPr>
          <w:rFonts w:cs="Arial"/>
          <w:szCs w:val="20"/>
          <w:lang w:val="en-AU"/>
        </w:rPr>
        <w:t>, Food Design Institute, Otago Polytechnic, Dunedin, Editor and Scientific Committee Chair.</w:t>
      </w:r>
    </w:p>
    <w:p w14:paraId="7E19DBD4" w14:textId="77777777" w:rsidR="00392DD5" w:rsidRPr="004E0F7D" w:rsidRDefault="00392DD5" w:rsidP="008F297A">
      <w:pPr>
        <w:pStyle w:val="ListParagraph"/>
        <w:numPr>
          <w:ilvl w:val="0"/>
          <w:numId w:val="58"/>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2013/14 </w:t>
      </w:r>
      <w:r w:rsidRPr="004E0F7D">
        <w:rPr>
          <w:rFonts w:cs="Arial"/>
          <w:i/>
          <w:szCs w:val="20"/>
          <w:lang w:val="en-AU"/>
        </w:rPr>
        <w:t>Scope: Special issue on Transformation</w:t>
      </w:r>
      <w:r w:rsidRPr="004E0F7D">
        <w:rPr>
          <w:rFonts w:cs="Arial"/>
          <w:szCs w:val="20"/>
          <w:lang w:val="en-AU"/>
        </w:rPr>
        <w:t>, SAB, Otago Polytechnic, editorial board member. (Special issue did not receive sufficient abstracts to proceed).</w:t>
      </w:r>
    </w:p>
    <w:p w14:paraId="41135BA3" w14:textId="77777777" w:rsidR="00392DD5" w:rsidRPr="004E0F7D" w:rsidRDefault="00392DD5" w:rsidP="008F297A">
      <w:pPr>
        <w:pStyle w:val="ListParagraph"/>
        <w:numPr>
          <w:ilvl w:val="0"/>
          <w:numId w:val="58"/>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2012-present </w:t>
      </w:r>
      <w:r w:rsidRPr="004E0F7D">
        <w:rPr>
          <w:rFonts w:cs="Arial"/>
          <w:i/>
          <w:szCs w:val="20"/>
          <w:lang w:val="en-AU"/>
        </w:rPr>
        <w:t xml:space="preserve">Wine Economics and Policy, </w:t>
      </w:r>
      <w:r w:rsidRPr="004E0F7D">
        <w:rPr>
          <w:rFonts w:cs="Arial"/>
          <w:szCs w:val="20"/>
          <w:lang w:val="en-AU"/>
        </w:rPr>
        <w:t>editorial advisory board.</w:t>
      </w:r>
    </w:p>
    <w:p w14:paraId="1EAF4D37" w14:textId="77777777" w:rsidR="00392DD5" w:rsidRPr="004E0F7D" w:rsidRDefault="00392DD5" w:rsidP="008F297A">
      <w:pPr>
        <w:pStyle w:val="ListParagraph"/>
        <w:numPr>
          <w:ilvl w:val="0"/>
          <w:numId w:val="58"/>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present </w:t>
      </w:r>
      <w:r w:rsidRPr="004E0F7D">
        <w:rPr>
          <w:rFonts w:cs="Arial"/>
          <w:i/>
          <w:iCs/>
          <w:szCs w:val="20"/>
          <w:lang w:val="en-AU"/>
        </w:rPr>
        <w:t xml:space="preserve">Locale: the Australasian-Pacific Journal of Regional Food Studies, </w:t>
      </w:r>
      <w:r w:rsidRPr="004E0F7D">
        <w:rPr>
          <w:rFonts w:cs="Arial"/>
          <w:iCs/>
          <w:szCs w:val="20"/>
          <w:lang w:val="en-AU"/>
        </w:rPr>
        <w:t>Editorial Board Member</w:t>
      </w:r>
    </w:p>
    <w:p w14:paraId="4631F805" w14:textId="77777777" w:rsidR="00392DD5" w:rsidRPr="004E0F7D" w:rsidRDefault="00392DD5" w:rsidP="008F297A">
      <w:pPr>
        <w:pStyle w:val="ListParagraph"/>
        <w:numPr>
          <w:ilvl w:val="0"/>
          <w:numId w:val="58"/>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2009- 2014 </w:t>
      </w:r>
      <w:r w:rsidRPr="004E0F7D">
        <w:rPr>
          <w:rFonts w:cs="Arial"/>
          <w:i/>
          <w:iCs/>
          <w:szCs w:val="20"/>
          <w:lang w:val="en-AU"/>
        </w:rPr>
        <w:t xml:space="preserve">International Journal of Wine Business Research </w:t>
      </w:r>
      <w:r w:rsidRPr="004E0F7D">
        <w:rPr>
          <w:rFonts w:cs="Arial"/>
          <w:iCs/>
          <w:szCs w:val="20"/>
          <w:lang w:val="en-AU"/>
        </w:rPr>
        <w:t>Associate Editor</w:t>
      </w:r>
    </w:p>
    <w:p w14:paraId="256881FF" w14:textId="77777777" w:rsidR="005369BA" w:rsidRPr="004E0F7D" w:rsidRDefault="00392DD5" w:rsidP="008F297A">
      <w:pPr>
        <w:pStyle w:val="ListParagraph"/>
        <w:numPr>
          <w:ilvl w:val="0"/>
          <w:numId w:val="58"/>
        </w:numPr>
        <w:tabs>
          <w:tab w:val="left" w:pos="1843"/>
        </w:tabs>
        <w:spacing w:before="120" w:line="240" w:lineRule="auto"/>
        <w:ind w:left="357" w:hanging="357"/>
        <w:contextualSpacing w:val="0"/>
        <w:rPr>
          <w:rFonts w:cs="Arial"/>
          <w:szCs w:val="20"/>
          <w:lang w:val="en-AU"/>
        </w:rPr>
        <w:sectPr w:rsidR="005369BA" w:rsidRPr="004E0F7D" w:rsidSect="00E118D8">
          <w:pgSz w:w="11907" w:h="16840" w:code="9"/>
          <w:pgMar w:top="1440" w:right="1134" w:bottom="1440" w:left="1701" w:header="720" w:footer="720" w:gutter="0"/>
          <w:cols w:space="720"/>
        </w:sectPr>
      </w:pPr>
      <w:r w:rsidRPr="004E0F7D">
        <w:rPr>
          <w:rFonts w:cs="Arial"/>
          <w:szCs w:val="20"/>
          <w:lang w:val="en-AU"/>
        </w:rPr>
        <w:t xml:space="preserve">2006-9 </w:t>
      </w:r>
      <w:r w:rsidRPr="004E0F7D">
        <w:rPr>
          <w:rFonts w:cs="Arial"/>
          <w:i/>
          <w:iCs/>
          <w:szCs w:val="20"/>
          <w:lang w:val="en-AU"/>
        </w:rPr>
        <w:t>International Journal of Wine Business Research</w:t>
      </w:r>
      <w:r w:rsidRPr="004E0F7D">
        <w:rPr>
          <w:rFonts w:cs="Arial"/>
          <w:szCs w:val="20"/>
          <w:lang w:val="en-AU"/>
        </w:rPr>
        <w:t xml:space="preserve"> Editorial Advisory Board</w:t>
      </w:r>
    </w:p>
    <w:p w14:paraId="43B5EC96" w14:textId="77777777" w:rsidR="00392DD5" w:rsidRPr="004E0F7D" w:rsidRDefault="00392DD5" w:rsidP="00392DD5">
      <w:pPr>
        <w:tabs>
          <w:tab w:val="left" w:pos="1843"/>
        </w:tabs>
        <w:spacing w:before="120" w:line="240" w:lineRule="auto"/>
        <w:ind w:left="1843" w:hanging="1843"/>
        <w:rPr>
          <w:rFonts w:cs="Arial"/>
          <w:i/>
          <w:lang w:val="en-AU"/>
        </w:rPr>
      </w:pPr>
      <w:r w:rsidRPr="004E0F7D">
        <w:rPr>
          <w:rFonts w:cs="Arial"/>
          <w:i/>
          <w:lang w:val="en-AU"/>
        </w:rPr>
        <w:lastRenderedPageBreak/>
        <w:t>Research Proposal Reviews</w:t>
      </w:r>
    </w:p>
    <w:p w14:paraId="35421115" w14:textId="77777777" w:rsidR="00392DD5" w:rsidRPr="004E0F7D" w:rsidRDefault="00392DD5" w:rsidP="008F297A">
      <w:pPr>
        <w:pStyle w:val="ListParagraph"/>
        <w:numPr>
          <w:ilvl w:val="0"/>
          <w:numId w:val="53"/>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2011 </w:t>
      </w:r>
      <w:r w:rsidRPr="004E0F7D">
        <w:rPr>
          <w:rFonts w:cs="Arial"/>
          <w:i/>
          <w:szCs w:val="20"/>
          <w:lang w:val="en-AU"/>
        </w:rPr>
        <w:t>Wine Tourism and regional marketing in Italy.</w:t>
      </w:r>
      <w:r w:rsidRPr="004E0F7D">
        <w:rPr>
          <w:rFonts w:cs="Arial"/>
          <w:szCs w:val="20"/>
          <w:lang w:val="en-AU"/>
        </w:rPr>
        <w:t xml:space="preserve"> Free University of Bozen/Bolzano</w:t>
      </w:r>
    </w:p>
    <w:p w14:paraId="42961D42" w14:textId="77777777" w:rsidR="00392DD5" w:rsidRPr="004E0F7D" w:rsidRDefault="00392DD5" w:rsidP="008F297A">
      <w:pPr>
        <w:pStyle w:val="ListParagraph"/>
        <w:numPr>
          <w:ilvl w:val="0"/>
          <w:numId w:val="53"/>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2011 </w:t>
      </w:r>
      <w:r w:rsidRPr="004E0F7D">
        <w:rPr>
          <w:rFonts w:cs="Arial"/>
          <w:i/>
          <w:szCs w:val="20"/>
          <w:lang w:val="en-AU"/>
        </w:rPr>
        <w:t xml:space="preserve">Wine tourism and the Chinese market. </w:t>
      </w:r>
      <w:r w:rsidRPr="004E0F7D">
        <w:rPr>
          <w:rFonts w:cs="Arial"/>
          <w:szCs w:val="20"/>
          <w:lang w:val="en-AU"/>
        </w:rPr>
        <w:t>Reims Management School, France.</w:t>
      </w:r>
    </w:p>
    <w:p w14:paraId="1F3E40C9" w14:textId="77777777" w:rsidR="00392DD5" w:rsidRPr="004E0F7D" w:rsidRDefault="00392DD5" w:rsidP="00392DD5">
      <w:pPr>
        <w:tabs>
          <w:tab w:val="left" w:pos="1843"/>
        </w:tabs>
        <w:spacing w:before="120" w:line="240" w:lineRule="auto"/>
        <w:ind w:left="1843" w:hanging="1843"/>
        <w:rPr>
          <w:rFonts w:cs="Arial"/>
          <w:i/>
          <w:lang w:val="en-AU"/>
        </w:rPr>
      </w:pPr>
      <w:r w:rsidRPr="004E0F7D">
        <w:rPr>
          <w:rFonts w:cs="Arial"/>
          <w:i/>
          <w:lang w:val="en-AU"/>
        </w:rPr>
        <w:t>Journal Reviews</w:t>
      </w:r>
    </w:p>
    <w:p w14:paraId="32481CC3"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2014 </w:t>
      </w:r>
      <w:r w:rsidRPr="004E0F7D">
        <w:rPr>
          <w:rFonts w:cs="Arial"/>
          <w:i/>
          <w:szCs w:val="20"/>
          <w:lang w:val="en-AU"/>
        </w:rPr>
        <w:t xml:space="preserve">Tourist Studies, </w:t>
      </w:r>
      <w:r w:rsidRPr="004E0F7D">
        <w:rPr>
          <w:rFonts w:cs="Arial"/>
          <w:szCs w:val="20"/>
          <w:lang w:val="en-AU"/>
        </w:rPr>
        <w:t>green labels in tourism.</w:t>
      </w:r>
    </w:p>
    <w:p w14:paraId="13843218"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2014 </w:t>
      </w:r>
      <w:r w:rsidRPr="004E0F7D">
        <w:rPr>
          <w:rFonts w:cs="Arial"/>
          <w:i/>
          <w:szCs w:val="20"/>
          <w:lang w:val="en-AU"/>
        </w:rPr>
        <w:t>Tourism Management</w:t>
      </w:r>
      <w:r w:rsidRPr="004E0F7D">
        <w:rPr>
          <w:rFonts w:cs="Arial"/>
          <w:szCs w:val="20"/>
          <w:lang w:val="en-AU"/>
        </w:rPr>
        <w:t>, agritourism and gastronomic tourism.</w:t>
      </w:r>
    </w:p>
    <w:p w14:paraId="5182809C"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2011 </w:t>
      </w:r>
      <w:r w:rsidRPr="004E0F7D">
        <w:rPr>
          <w:rFonts w:cs="Arial"/>
          <w:i/>
          <w:szCs w:val="20"/>
          <w:lang w:val="en-AU"/>
        </w:rPr>
        <w:t xml:space="preserve">Journal of Hospitality and Tourism Research, </w:t>
      </w:r>
      <w:r w:rsidRPr="004E0F7D">
        <w:rPr>
          <w:rFonts w:cs="Arial"/>
          <w:szCs w:val="20"/>
          <w:lang w:val="en-AU"/>
        </w:rPr>
        <w:t>co-creating value in wine tourism.</w:t>
      </w:r>
    </w:p>
    <w:p w14:paraId="168CBBDD"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2011 </w:t>
      </w:r>
      <w:r w:rsidRPr="004E0F7D">
        <w:rPr>
          <w:rFonts w:cs="Arial"/>
          <w:i/>
          <w:szCs w:val="20"/>
          <w:lang w:val="en-AU"/>
        </w:rPr>
        <w:t>Tourism Management</w:t>
      </w:r>
      <w:r w:rsidRPr="004E0F7D">
        <w:rPr>
          <w:rFonts w:cs="Arial"/>
          <w:szCs w:val="20"/>
          <w:lang w:val="en-AU"/>
        </w:rPr>
        <w:t>, wine tourism clusters.</w:t>
      </w:r>
    </w:p>
    <w:p w14:paraId="300FC2EF"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2011 </w:t>
      </w:r>
      <w:r w:rsidRPr="004E0F7D">
        <w:rPr>
          <w:rFonts w:cs="Arial"/>
          <w:i/>
          <w:szCs w:val="20"/>
          <w:lang w:val="en-AU"/>
        </w:rPr>
        <w:t>Locale</w:t>
      </w:r>
      <w:r w:rsidRPr="004E0F7D">
        <w:rPr>
          <w:rFonts w:cs="Arial"/>
          <w:szCs w:val="20"/>
          <w:lang w:val="en-AU"/>
        </w:rPr>
        <w:t>, wine trails.</w:t>
      </w:r>
    </w:p>
    <w:p w14:paraId="67B626C2"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 xml:space="preserve">Annals of Tourism Research, </w:t>
      </w:r>
      <w:r w:rsidRPr="004E0F7D">
        <w:rPr>
          <w:rFonts w:cs="Arial"/>
          <w:szCs w:val="20"/>
          <w:lang w:val="en-AU"/>
        </w:rPr>
        <w:t>frontier tourism.</w:t>
      </w:r>
    </w:p>
    <w:p w14:paraId="51F9DBCF"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 xml:space="preserve">Annals of Tourism Research, </w:t>
      </w:r>
      <w:r w:rsidRPr="004E0F7D">
        <w:rPr>
          <w:rFonts w:cs="Arial"/>
          <w:szCs w:val="20"/>
          <w:lang w:val="en-AU"/>
        </w:rPr>
        <w:t>tourism, cheese and actor network theory.</w:t>
      </w:r>
    </w:p>
    <w:p w14:paraId="79726D49"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 xml:space="preserve">Journal of Sustainable Tourism, </w:t>
      </w:r>
      <w:r w:rsidRPr="004E0F7D">
        <w:rPr>
          <w:rFonts w:cs="Arial"/>
          <w:szCs w:val="20"/>
          <w:lang w:val="en-AU"/>
        </w:rPr>
        <w:t>farmers markets as attractions.</w:t>
      </w:r>
    </w:p>
    <w:p w14:paraId="35D78899"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 xml:space="preserve">Annals of Tourism Research. </w:t>
      </w:r>
      <w:r w:rsidRPr="004E0F7D">
        <w:rPr>
          <w:rFonts w:cs="Arial"/>
          <w:szCs w:val="20"/>
          <w:lang w:val="en-AU"/>
        </w:rPr>
        <w:t>Globalisation and tourist dining.</w:t>
      </w:r>
      <w:r w:rsidRPr="004E0F7D">
        <w:rPr>
          <w:rFonts w:cs="Arial"/>
          <w:i/>
          <w:szCs w:val="20"/>
          <w:lang w:val="en-AU"/>
        </w:rPr>
        <w:t xml:space="preserve"> </w:t>
      </w:r>
    </w:p>
    <w:p w14:paraId="28A031D2"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International Journal of Wine Business Research</w:t>
      </w:r>
      <w:r w:rsidRPr="004E0F7D">
        <w:rPr>
          <w:rFonts w:cs="Arial"/>
          <w:szCs w:val="20"/>
          <w:lang w:val="en-AU"/>
        </w:rPr>
        <w:t>, Gen Y and sparkling wine.</w:t>
      </w:r>
    </w:p>
    <w:p w14:paraId="24A40FC5" w14:textId="77777777" w:rsidR="00392DD5" w:rsidRPr="004E0F7D" w:rsidRDefault="00392DD5" w:rsidP="008F297A">
      <w:pPr>
        <w:pStyle w:val="ListParagraph"/>
        <w:numPr>
          <w:ilvl w:val="0"/>
          <w:numId w:val="54"/>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International Journal of Wine Business Research</w:t>
      </w:r>
      <w:r w:rsidRPr="004E0F7D">
        <w:rPr>
          <w:rFonts w:cs="Arial"/>
          <w:szCs w:val="20"/>
          <w:lang w:val="en-AU"/>
        </w:rPr>
        <w:t>, wine production and tourism</w:t>
      </w:r>
    </w:p>
    <w:p w14:paraId="44FDC12C"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2009 </w:t>
      </w:r>
      <w:r w:rsidRPr="004E0F7D">
        <w:rPr>
          <w:rFonts w:cs="Arial"/>
          <w:i/>
          <w:szCs w:val="20"/>
          <w:lang w:val="en-AU"/>
        </w:rPr>
        <w:t xml:space="preserve">International Journal of Hospitality Management. </w:t>
      </w:r>
      <w:r w:rsidRPr="004E0F7D">
        <w:rPr>
          <w:rFonts w:cs="Arial"/>
          <w:szCs w:val="20"/>
          <w:lang w:val="en-AU"/>
        </w:rPr>
        <w:t>Food festivals &amp; destination branding.</w:t>
      </w:r>
    </w:p>
    <w:p w14:paraId="55E88F32"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i/>
          <w:szCs w:val="20"/>
          <w:lang w:val="en-AU"/>
        </w:rPr>
      </w:pPr>
      <w:r w:rsidRPr="004E0F7D">
        <w:rPr>
          <w:rFonts w:cs="Arial"/>
          <w:szCs w:val="20"/>
          <w:lang w:val="en-AU"/>
        </w:rPr>
        <w:t xml:space="preserve">2009 </w:t>
      </w:r>
      <w:r w:rsidRPr="004E0F7D">
        <w:rPr>
          <w:rFonts w:cs="Arial"/>
          <w:i/>
          <w:szCs w:val="20"/>
          <w:lang w:val="en-AU"/>
        </w:rPr>
        <w:t xml:space="preserve">International Journal of Contemporary Hospitality Management. </w:t>
      </w:r>
      <w:r w:rsidRPr="004E0F7D">
        <w:rPr>
          <w:rFonts w:cs="Arial"/>
          <w:szCs w:val="20"/>
          <w:lang w:val="en-AU"/>
        </w:rPr>
        <w:t>Culinary tourism.</w:t>
      </w:r>
    </w:p>
    <w:p w14:paraId="55CA65AD"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i/>
          <w:szCs w:val="20"/>
          <w:lang w:val="en-AU"/>
        </w:rPr>
      </w:pPr>
      <w:r w:rsidRPr="004E0F7D">
        <w:rPr>
          <w:rFonts w:cs="Arial"/>
          <w:szCs w:val="20"/>
          <w:lang w:val="en-AU"/>
        </w:rPr>
        <w:t xml:space="preserve">2009 </w:t>
      </w:r>
      <w:r w:rsidRPr="004E0F7D">
        <w:rPr>
          <w:rFonts w:cs="Arial"/>
          <w:i/>
          <w:szCs w:val="20"/>
          <w:lang w:val="en-AU"/>
        </w:rPr>
        <w:t xml:space="preserve">International Journal of Contemporary Hospitality Management. </w:t>
      </w:r>
      <w:r w:rsidRPr="004E0F7D">
        <w:rPr>
          <w:rFonts w:cs="Arial"/>
          <w:szCs w:val="20"/>
          <w:lang w:val="en-AU"/>
        </w:rPr>
        <w:t>Olive tourism</w:t>
      </w:r>
    </w:p>
    <w:p w14:paraId="50AB88FF" w14:textId="77777777" w:rsidR="00392DD5" w:rsidRPr="004E0F7D" w:rsidRDefault="00392DD5" w:rsidP="008F297A">
      <w:pPr>
        <w:pStyle w:val="ListParagraph"/>
        <w:numPr>
          <w:ilvl w:val="0"/>
          <w:numId w:val="54"/>
        </w:numPr>
        <w:shd w:val="clear" w:color="auto" w:fill="FFFFFF" w:themeFill="background1"/>
        <w:spacing w:before="120" w:line="240" w:lineRule="auto"/>
        <w:ind w:left="357" w:hanging="357"/>
        <w:contextualSpacing w:val="0"/>
        <w:rPr>
          <w:rFonts w:cs="Arial"/>
          <w:i/>
          <w:szCs w:val="20"/>
          <w:lang w:val="en-AU"/>
        </w:rPr>
      </w:pPr>
      <w:r w:rsidRPr="004E0F7D">
        <w:rPr>
          <w:rFonts w:cs="Arial"/>
          <w:szCs w:val="20"/>
          <w:lang w:val="en-AU"/>
        </w:rPr>
        <w:t xml:space="preserve">2009 </w:t>
      </w:r>
      <w:r w:rsidRPr="004E0F7D">
        <w:rPr>
          <w:rFonts w:cs="Arial"/>
          <w:i/>
          <w:szCs w:val="20"/>
          <w:lang w:val="en-AU"/>
        </w:rPr>
        <w:t xml:space="preserve">International Journal of Hospitality Management. </w:t>
      </w:r>
      <w:r w:rsidRPr="004E0F7D">
        <w:rPr>
          <w:rFonts w:cs="Arial"/>
          <w:szCs w:val="20"/>
          <w:lang w:val="en-AU"/>
        </w:rPr>
        <w:t>Food festivals (USA)</w:t>
      </w:r>
      <w:r w:rsidRPr="004E0F7D">
        <w:rPr>
          <w:rFonts w:cs="Arial"/>
          <w:i/>
          <w:szCs w:val="20"/>
          <w:lang w:val="en-AU"/>
        </w:rPr>
        <w:t>.</w:t>
      </w:r>
    </w:p>
    <w:p w14:paraId="5FB36EBC" w14:textId="77777777" w:rsidR="00392DD5" w:rsidRPr="004E0F7D" w:rsidRDefault="00392DD5" w:rsidP="008F297A">
      <w:pPr>
        <w:pStyle w:val="ListParagraph"/>
        <w:numPr>
          <w:ilvl w:val="0"/>
          <w:numId w:val="54"/>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2009 </w:t>
      </w:r>
      <w:r w:rsidRPr="004E0F7D">
        <w:rPr>
          <w:rFonts w:cs="Arial"/>
          <w:i/>
          <w:szCs w:val="20"/>
          <w:lang w:val="en-AU"/>
        </w:rPr>
        <w:t>Tourism Management</w:t>
      </w:r>
      <w:r w:rsidRPr="004E0F7D">
        <w:rPr>
          <w:rFonts w:cs="Arial"/>
          <w:szCs w:val="20"/>
          <w:lang w:val="en-AU"/>
        </w:rPr>
        <w:t>, wine routes as geographical networks (Portugal)</w:t>
      </w:r>
    </w:p>
    <w:p w14:paraId="01AC02CF" w14:textId="77777777" w:rsidR="00392DD5" w:rsidRPr="004E0F7D" w:rsidRDefault="00392DD5" w:rsidP="008F297A">
      <w:pPr>
        <w:pStyle w:val="ListParagraph"/>
        <w:numPr>
          <w:ilvl w:val="0"/>
          <w:numId w:val="54"/>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2008 </w:t>
      </w:r>
      <w:r w:rsidRPr="004E0F7D">
        <w:rPr>
          <w:rFonts w:cs="Arial"/>
          <w:i/>
          <w:szCs w:val="20"/>
          <w:lang w:val="en-AU"/>
        </w:rPr>
        <w:t>International Journal of Wine Business Research</w:t>
      </w:r>
      <w:r w:rsidRPr="004E0F7D">
        <w:rPr>
          <w:rFonts w:cs="Arial"/>
          <w:szCs w:val="20"/>
          <w:lang w:val="en-AU"/>
        </w:rPr>
        <w:t>, direct wine marketing (Chile)</w:t>
      </w:r>
    </w:p>
    <w:p w14:paraId="3EF470E1" w14:textId="77777777" w:rsidR="00392DD5" w:rsidRPr="004E0F7D" w:rsidRDefault="00392DD5" w:rsidP="008F297A">
      <w:pPr>
        <w:pStyle w:val="ListParagraph"/>
        <w:numPr>
          <w:ilvl w:val="0"/>
          <w:numId w:val="54"/>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Tourism Management</w:t>
      </w:r>
      <w:r w:rsidRPr="004E0F7D">
        <w:rPr>
          <w:rFonts w:cs="Arial"/>
          <w:szCs w:val="20"/>
          <w:lang w:val="en-AU"/>
        </w:rPr>
        <w:t>, wine tourism in South Australia.</w:t>
      </w:r>
    </w:p>
    <w:p w14:paraId="429B2BA0" w14:textId="77777777" w:rsidR="00392DD5" w:rsidRPr="004E0F7D" w:rsidRDefault="00392DD5" w:rsidP="008F297A">
      <w:pPr>
        <w:pStyle w:val="ListParagraph"/>
        <w:numPr>
          <w:ilvl w:val="0"/>
          <w:numId w:val="54"/>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Journal of Travel and Tourism Marketing</w:t>
      </w:r>
      <w:r w:rsidRPr="004E0F7D">
        <w:rPr>
          <w:rFonts w:cs="Arial"/>
          <w:szCs w:val="20"/>
          <w:lang w:val="en-AU"/>
        </w:rPr>
        <w:t>, wine tourism in the periphery (Italy)</w:t>
      </w:r>
    </w:p>
    <w:p w14:paraId="55E57955" w14:textId="77777777" w:rsidR="00392DD5" w:rsidRPr="004E0F7D" w:rsidRDefault="00392DD5" w:rsidP="008F297A">
      <w:pPr>
        <w:pStyle w:val="ListParagraph"/>
        <w:numPr>
          <w:ilvl w:val="0"/>
          <w:numId w:val="54"/>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International Journal of Wine Business Research</w:t>
      </w:r>
      <w:r w:rsidRPr="004E0F7D">
        <w:rPr>
          <w:rFonts w:cs="Arial"/>
          <w:szCs w:val="20"/>
          <w:lang w:val="en-AU"/>
        </w:rPr>
        <w:t>, wine tourism in Chile</w:t>
      </w:r>
    </w:p>
    <w:p w14:paraId="5F6C9468" w14:textId="77777777" w:rsidR="00392DD5" w:rsidRPr="004E0F7D" w:rsidRDefault="00392DD5" w:rsidP="008F297A">
      <w:pPr>
        <w:pStyle w:val="ListParagraph"/>
        <w:numPr>
          <w:ilvl w:val="0"/>
          <w:numId w:val="54"/>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International Journal of Wine Business Research</w:t>
      </w:r>
      <w:r w:rsidRPr="004E0F7D">
        <w:rPr>
          <w:rFonts w:cs="Arial"/>
          <w:szCs w:val="20"/>
          <w:lang w:val="en-AU"/>
        </w:rPr>
        <w:t>, wine tourism in France</w:t>
      </w:r>
    </w:p>
    <w:p w14:paraId="63865483" w14:textId="77777777" w:rsidR="00392DD5" w:rsidRPr="004E0F7D" w:rsidRDefault="00392DD5" w:rsidP="008F297A">
      <w:pPr>
        <w:pStyle w:val="ListParagraph"/>
        <w:numPr>
          <w:ilvl w:val="0"/>
          <w:numId w:val="54"/>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iCs/>
          <w:szCs w:val="20"/>
          <w:lang w:val="en-AU"/>
        </w:rPr>
        <w:t>Tourism Management</w:t>
      </w:r>
      <w:r w:rsidRPr="004E0F7D">
        <w:rPr>
          <w:rFonts w:cs="Arial"/>
          <w:szCs w:val="20"/>
          <w:lang w:val="en-AU"/>
        </w:rPr>
        <w:t>, wine tourism motivation &amp; decision-making</w:t>
      </w:r>
    </w:p>
    <w:p w14:paraId="336513A9" w14:textId="77777777" w:rsidR="00392DD5" w:rsidRPr="004E0F7D" w:rsidRDefault="00392DD5" w:rsidP="008F297A">
      <w:pPr>
        <w:pStyle w:val="ListParagraph"/>
        <w:numPr>
          <w:ilvl w:val="0"/>
          <w:numId w:val="54"/>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iCs/>
          <w:szCs w:val="20"/>
          <w:lang w:val="en-AU"/>
        </w:rPr>
        <w:t>Tourism: An interdisciplinary journal</w:t>
      </w:r>
      <w:r w:rsidRPr="004E0F7D">
        <w:rPr>
          <w:rFonts w:cs="Arial"/>
          <w:szCs w:val="20"/>
          <w:lang w:val="en-AU"/>
        </w:rPr>
        <w:t>, movies and spirituality</w:t>
      </w:r>
    </w:p>
    <w:p w14:paraId="47B00DB7" w14:textId="77777777" w:rsidR="00392DD5" w:rsidRPr="004E0F7D" w:rsidRDefault="00392DD5" w:rsidP="008F297A">
      <w:pPr>
        <w:pStyle w:val="ListParagraph"/>
        <w:numPr>
          <w:ilvl w:val="0"/>
          <w:numId w:val="54"/>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iCs/>
          <w:szCs w:val="20"/>
          <w:lang w:val="en-AU"/>
        </w:rPr>
        <w:t>Tourism Management</w:t>
      </w:r>
      <w:r w:rsidRPr="004E0F7D">
        <w:rPr>
          <w:rFonts w:cs="Arial"/>
          <w:szCs w:val="20"/>
          <w:lang w:val="en-AU"/>
        </w:rPr>
        <w:t>, tourism and seasonality</w:t>
      </w:r>
    </w:p>
    <w:p w14:paraId="480AFEB8" w14:textId="77777777" w:rsidR="00392DD5" w:rsidRPr="004E0F7D" w:rsidRDefault="00392DD5" w:rsidP="008F297A">
      <w:pPr>
        <w:pStyle w:val="ListParagraph"/>
        <w:numPr>
          <w:ilvl w:val="0"/>
          <w:numId w:val="54"/>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iCs/>
          <w:szCs w:val="20"/>
          <w:lang w:val="en-AU"/>
        </w:rPr>
        <w:t>Tourism Review International</w:t>
      </w:r>
      <w:r w:rsidRPr="004E0F7D">
        <w:rPr>
          <w:rFonts w:cs="Arial"/>
          <w:szCs w:val="20"/>
          <w:lang w:val="en-AU"/>
        </w:rPr>
        <w:t>, geography of taste</w:t>
      </w:r>
    </w:p>
    <w:p w14:paraId="68DABF7E" w14:textId="77777777" w:rsidR="00392DD5" w:rsidRPr="004E0F7D" w:rsidRDefault="00392DD5" w:rsidP="008F297A">
      <w:pPr>
        <w:pStyle w:val="ListParagraph"/>
        <w:numPr>
          <w:ilvl w:val="0"/>
          <w:numId w:val="54"/>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iCs/>
          <w:szCs w:val="20"/>
          <w:lang w:val="en-AU"/>
        </w:rPr>
        <w:t>Journal of Wine Research</w:t>
      </w:r>
      <w:r w:rsidRPr="004E0F7D">
        <w:rPr>
          <w:rFonts w:cs="Arial"/>
          <w:szCs w:val="20"/>
          <w:lang w:val="en-AU"/>
        </w:rPr>
        <w:t>, wine club offerings</w:t>
      </w:r>
    </w:p>
    <w:p w14:paraId="2AF13F22" w14:textId="77777777" w:rsidR="00392DD5" w:rsidRPr="004E0F7D" w:rsidRDefault="00392DD5" w:rsidP="008F297A">
      <w:pPr>
        <w:pStyle w:val="ListParagraph"/>
        <w:numPr>
          <w:ilvl w:val="0"/>
          <w:numId w:val="54"/>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2004 </w:t>
      </w:r>
      <w:r w:rsidRPr="004E0F7D">
        <w:rPr>
          <w:rFonts w:cs="Arial"/>
          <w:i/>
          <w:iCs/>
          <w:szCs w:val="20"/>
          <w:lang w:val="en-AU"/>
        </w:rPr>
        <w:t>Current Issues in Tourism</w:t>
      </w:r>
      <w:r w:rsidRPr="004E0F7D">
        <w:rPr>
          <w:rFonts w:cs="Arial"/>
          <w:szCs w:val="20"/>
          <w:lang w:val="en-AU"/>
        </w:rPr>
        <w:t>, wine tourism potential in South Africa</w:t>
      </w:r>
    </w:p>
    <w:p w14:paraId="040FC695" w14:textId="77777777" w:rsidR="00392DD5" w:rsidRPr="004E0F7D" w:rsidRDefault="00392DD5" w:rsidP="008F297A">
      <w:pPr>
        <w:pStyle w:val="ListParagraph"/>
        <w:numPr>
          <w:ilvl w:val="0"/>
          <w:numId w:val="54"/>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2004 </w:t>
      </w:r>
      <w:r w:rsidRPr="004E0F7D">
        <w:rPr>
          <w:rFonts w:cs="Arial"/>
          <w:i/>
          <w:iCs/>
          <w:szCs w:val="20"/>
          <w:lang w:val="en-AU"/>
        </w:rPr>
        <w:t>Annals of Tourism Research</w:t>
      </w:r>
      <w:r w:rsidRPr="004E0F7D">
        <w:rPr>
          <w:rFonts w:cs="Arial"/>
          <w:szCs w:val="20"/>
          <w:lang w:val="en-AU"/>
        </w:rPr>
        <w:t>, wine tourism in Indiana</w:t>
      </w:r>
    </w:p>
    <w:p w14:paraId="6C4203B0" w14:textId="77777777" w:rsidR="00392DD5" w:rsidRPr="004E0F7D" w:rsidRDefault="00392DD5" w:rsidP="008F297A">
      <w:pPr>
        <w:pStyle w:val="ListParagraph"/>
        <w:numPr>
          <w:ilvl w:val="0"/>
          <w:numId w:val="54"/>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2002 </w:t>
      </w:r>
      <w:r w:rsidRPr="004E0F7D">
        <w:rPr>
          <w:rFonts w:cs="Arial"/>
          <w:i/>
          <w:iCs/>
          <w:szCs w:val="20"/>
          <w:lang w:val="en-AU"/>
        </w:rPr>
        <w:t>International Journal of Wine Marketing</w:t>
      </w:r>
      <w:r w:rsidRPr="004E0F7D">
        <w:rPr>
          <w:rFonts w:cs="Arial"/>
          <w:szCs w:val="20"/>
          <w:lang w:val="en-AU"/>
        </w:rPr>
        <w:t>, wine tourism in the UK</w:t>
      </w:r>
    </w:p>
    <w:p w14:paraId="494C9604" w14:textId="77777777" w:rsidR="00392DD5" w:rsidRPr="004E0F7D" w:rsidRDefault="00392DD5" w:rsidP="00392DD5">
      <w:pPr>
        <w:tabs>
          <w:tab w:val="left" w:pos="1843"/>
        </w:tabs>
        <w:spacing w:before="120" w:line="240" w:lineRule="auto"/>
        <w:ind w:left="1843" w:hanging="1843"/>
        <w:rPr>
          <w:rFonts w:cs="Arial"/>
          <w:i/>
          <w:lang w:val="en-AU"/>
        </w:rPr>
      </w:pPr>
      <w:r w:rsidRPr="004E0F7D">
        <w:rPr>
          <w:rFonts w:cs="Arial"/>
          <w:i/>
          <w:lang w:val="en-AU"/>
        </w:rPr>
        <w:t>Text Proposal Reviews</w:t>
      </w:r>
    </w:p>
    <w:p w14:paraId="1A2405C0" w14:textId="77777777" w:rsidR="00392DD5" w:rsidRPr="004E0F7D" w:rsidRDefault="00392DD5" w:rsidP="008F297A">
      <w:pPr>
        <w:pStyle w:val="ListParagraph"/>
        <w:numPr>
          <w:ilvl w:val="0"/>
          <w:numId w:val="55"/>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2014 </w:t>
      </w:r>
      <w:r w:rsidRPr="004E0F7D">
        <w:rPr>
          <w:rFonts w:cs="Arial"/>
          <w:i/>
          <w:szCs w:val="20"/>
          <w:lang w:val="en-AU"/>
        </w:rPr>
        <w:t xml:space="preserve">Food Photography and Styling </w:t>
      </w:r>
      <w:r w:rsidRPr="004E0F7D">
        <w:rPr>
          <w:rFonts w:cs="Arial"/>
          <w:szCs w:val="20"/>
          <w:lang w:val="en-AU"/>
        </w:rPr>
        <w:t>(book proposal, Fairchild Books)</w:t>
      </w:r>
    </w:p>
    <w:p w14:paraId="72FD589C" w14:textId="77777777" w:rsidR="00392DD5" w:rsidRPr="004E0F7D" w:rsidRDefault="00392DD5" w:rsidP="008F297A">
      <w:pPr>
        <w:pStyle w:val="ListParagraph"/>
        <w:numPr>
          <w:ilvl w:val="0"/>
          <w:numId w:val="55"/>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2012 </w:t>
      </w:r>
      <w:r w:rsidRPr="004E0F7D">
        <w:rPr>
          <w:rFonts w:cs="Arial"/>
          <w:i/>
          <w:szCs w:val="20"/>
          <w:lang w:val="en-AU"/>
        </w:rPr>
        <w:t>Food and Wine Events in Europe</w:t>
      </w:r>
      <w:r w:rsidRPr="004E0F7D">
        <w:rPr>
          <w:rFonts w:cs="Arial"/>
          <w:szCs w:val="20"/>
          <w:lang w:val="en-AU"/>
        </w:rPr>
        <w:t xml:space="preserve"> (book proposal, Taylor and Francis).</w:t>
      </w:r>
    </w:p>
    <w:p w14:paraId="7C3D4BE9" w14:textId="77777777" w:rsidR="00392DD5" w:rsidRPr="004E0F7D" w:rsidRDefault="00392DD5" w:rsidP="008F297A">
      <w:pPr>
        <w:pStyle w:val="ListParagraph"/>
        <w:numPr>
          <w:ilvl w:val="0"/>
          <w:numId w:val="55"/>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The Business of</w:t>
      </w:r>
      <w:r w:rsidRPr="004E0F7D">
        <w:rPr>
          <w:rFonts w:cs="Arial"/>
          <w:szCs w:val="20"/>
          <w:lang w:val="en-AU"/>
        </w:rPr>
        <w:t xml:space="preserve"> </w:t>
      </w:r>
      <w:r w:rsidRPr="004E0F7D">
        <w:rPr>
          <w:rFonts w:cs="Arial"/>
          <w:i/>
          <w:szCs w:val="20"/>
          <w:lang w:val="en-AU"/>
        </w:rPr>
        <w:t xml:space="preserve">Champagne </w:t>
      </w:r>
      <w:r w:rsidRPr="004E0F7D">
        <w:rPr>
          <w:rFonts w:cs="Arial"/>
          <w:szCs w:val="20"/>
          <w:lang w:val="en-AU"/>
        </w:rPr>
        <w:t>(book proposal, Routledge).</w:t>
      </w:r>
    </w:p>
    <w:p w14:paraId="5696116B" w14:textId="77777777" w:rsidR="00392DD5" w:rsidRPr="004E0F7D" w:rsidRDefault="00392DD5" w:rsidP="008F297A">
      <w:pPr>
        <w:pStyle w:val="ListParagraph"/>
        <w:numPr>
          <w:ilvl w:val="0"/>
          <w:numId w:val="55"/>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Gastronomy, Food and Drink</w:t>
      </w:r>
      <w:r w:rsidRPr="004E0F7D">
        <w:rPr>
          <w:rFonts w:cs="Arial"/>
          <w:szCs w:val="20"/>
          <w:lang w:val="en-AU"/>
        </w:rPr>
        <w:t xml:space="preserve"> (book Series proposal, Routledge)</w:t>
      </w:r>
    </w:p>
    <w:p w14:paraId="562725BD" w14:textId="77777777" w:rsidR="00392DD5" w:rsidRPr="004E0F7D" w:rsidRDefault="00392DD5" w:rsidP="008F297A">
      <w:pPr>
        <w:pStyle w:val="ListParagraph"/>
        <w:numPr>
          <w:ilvl w:val="0"/>
          <w:numId w:val="55"/>
        </w:numPr>
        <w:tabs>
          <w:tab w:val="left" w:pos="1843"/>
        </w:tabs>
        <w:spacing w:before="120" w:line="240" w:lineRule="auto"/>
        <w:ind w:left="357" w:hanging="357"/>
        <w:contextualSpacing w:val="0"/>
        <w:rPr>
          <w:rFonts w:cs="Arial"/>
          <w:szCs w:val="20"/>
          <w:lang w:val="en-AU"/>
        </w:rPr>
      </w:pPr>
      <w:r w:rsidRPr="004E0F7D">
        <w:rPr>
          <w:rFonts w:cs="Arial"/>
          <w:szCs w:val="20"/>
          <w:lang w:val="en-AU"/>
        </w:rPr>
        <w:lastRenderedPageBreak/>
        <w:t xml:space="preserve">2005 </w:t>
      </w:r>
      <w:r w:rsidRPr="004E0F7D">
        <w:rPr>
          <w:rFonts w:cs="Arial"/>
          <w:i/>
          <w:szCs w:val="20"/>
          <w:lang w:val="en-AU"/>
        </w:rPr>
        <w:t>International Wine Tourism Research</w:t>
      </w:r>
      <w:r w:rsidRPr="004E0F7D">
        <w:rPr>
          <w:rFonts w:cs="Arial"/>
          <w:szCs w:val="20"/>
          <w:lang w:val="en-AU"/>
        </w:rPr>
        <w:t xml:space="preserve"> </w:t>
      </w:r>
      <w:r w:rsidRPr="004E0F7D">
        <w:rPr>
          <w:rFonts w:cs="Arial"/>
          <w:iCs/>
          <w:szCs w:val="20"/>
          <w:lang w:val="en-AU"/>
        </w:rPr>
        <w:t>(book chapter)</w:t>
      </w:r>
      <w:r w:rsidRPr="004E0F7D">
        <w:rPr>
          <w:rFonts w:cs="Arial"/>
          <w:szCs w:val="20"/>
          <w:lang w:val="en-AU"/>
        </w:rPr>
        <w:t>, wine festivals in WA</w:t>
      </w:r>
    </w:p>
    <w:p w14:paraId="36DFA4C5" w14:textId="77777777" w:rsidR="00392DD5" w:rsidRPr="004E0F7D" w:rsidRDefault="00392DD5" w:rsidP="008F297A">
      <w:pPr>
        <w:pStyle w:val="ListParagraph"/>
        <w:numPr>
          <w:ilvl w:val="0"/>
          <w:numId w:val="55"/>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szCs w:val="20"/>
          <w:lang w:val="en-AU"/>
        </w:rPr>
        <w:t>International Wine Tourism Research</w:t>
      </w:r>
      <w:r w:rsidRPr="004E0F7D">
        <w:rPr>
          <w:rFonts w:cs="Arial"/>
          <w:szCs w:val="20"/>
          <w:lang w:val="en-AU"/>
        </w:rPr>
        <w:t xml:space="preserve"> </w:t>
      </w:r>
      <w:r w:rsidRPr="004E0F7D">
        <w:rPr>
          <w:rFonts w:cs="Arial"/>
          <w:iCs/>
          <w:szCs w:val="20"/>
          <w:lang w:val="en-AU"/>
        </w:rPr>
        <w:t>(book chapter)</w:t>
      </w:r>
      <w:r w:rsidRPr="004E0F7D">
        <w:rPr>
          <w:rFonts w:cs="Arial"/>
          <w:szCs w:val="20"/>
          <w:lang w:val="en-AU"/>
        </w:rPr>
        <w:t>, wine tourism in Sth. Afr.</w:t>
      </w:r>
    </w:p>
    <w:p w14:paraId="3CC0DCA1" w14:textId="77777777" w:rsidR="00392DD5" w:rsidRPr="004E0F7D" w:rsidRDefault="00392DD5" w:rsidP="008F297A">
      <w:pPr>
        <w:pStyle w:val="ListParagraph"/>
        <w:numPr>
          <w:ilvl w:val="0"/>
          <w:numId w:val="55"/>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iCs/>
          <w:szCs w:val="20"/>
          <w:lang w:val="en-AU"/>
        </w:rPr>
        <w:t xml:space="preserve">Culinary Distinction </w:t>
      </w:r>
      <w:r w:rsidRPr="004E0F7D">
        <w:rPr>
          <w:rFonts w:cs="Arial"/>
          <w:iCs/>
          <w:szCs w:val="20"/>
          <w:lang w:val="en-AU"/>
        </w:rPr>
        <w:t>(book chapter)</w:t>
      </w:r>
      <w:r w:rsidRPr="004E0F7D">
        <w:rPr>
          <w:rFonts w:cs="Arial"/>
          <w:szCs w:val="20"/>
          <w:lang w:val="en-AU"/>
        </w:rPr>
        <w:t>, wine in Victoria</w:t>
      </w:r>
    </w:p>
    <w:p w14:paraId="4DDCD5C5" w14:textId="77777777" w:rsidR="00392DD5" w:rsidRPr="004E0F7D" w:rsidRDefault="00392DD5" w:rsidP="008F297A">
      <w:pPr>
        <w:pStyle w:val="ListParagraph"/>
        <w:numPr>
          <w:ilvl w:val="0"/>
          <w:numId w:val="55"/>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iCs/>
          <w:szCs w:val="20"/>
          <w:lang w:val="en-AU"/>
        </w:rPr>
        <w:t xml:space="preserve">Wine and Society </w:t>
      </w:r>
      <w:r w:rsidRPr="004E0F7D">
        <w:rPr>
          <w:rFonts w:cs="Arial"/>
          <w:iCs/>
          <w:szCs w:val="20"/>
          <w:lang w:val="en-AU"/>
        </w:rPr>
        <w:t>(book chapter)</w:t>
      </w:r>
      <w:r w:rsidRPr="004E0F7D">
        <w:rPr>
          <w:rFonts w:cs="Arial"/>
          <w:szCs w:val="20"/>
          <w:lang w:val="en-AU"/>
        </w:rPr>
        <w:t>, wine and politics</w:t>
      </w:r>
    </w:p>
    <w:p w14:paraId="2C01B2C5" w14:textId="77777777" w:rsidR="00392DD5" w:rsidRPr="004E0F7D" w:rsidRDefault="00392DD5" w:rsidP="008F297A">
      <w:pPr>
        <w:pStyle w:val="ListParagraph"/>
        <w:numPr>
          <w:ilvl w:val="0"/>
          <w:numId w:val="55"/>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2004 </w:t>
      </w:r>
      <w:r w:rsidRPr="004E0F7D">
        <w:rPr>
          <w:rFonts w:cs="Arial"/>
          <w:i/>
          <w:szCs w:val="20"/>
          <w:lang w:val="en-AU"/>
        </w:rPr>
        <w:t>International Wine Tourism Research</w:t>
      </w:r>
      <w:r w:rsidRPr="004E0F7D">
        <w:rPr>
          <w:rFonts w:cs="Arial"/>
          <w:szCs w:val="20"/>
          <w:lang w:val="en-AU"/>
        </w:rPr>
        <w:t xml:space="preserve"> (book proposal, </w:t>
      </w:r>
      <w:r w:rsidRPr="004E0F7D">
        <w:rPr>
          <w:rFonts w:cs="Arial"/>
          <w:i/>
          <w:iCs/>
          <w:szCs w:val="20"/>
          <w:lang w:val="en-AU"/>
        </w:rPr>
        <w:t>CABI</w:t>
      </w:r>
      <w:r w:rsidRPr="004E0F7D">
        <w:rPr>
          <w:rFonts w:cs="Arial"/>
          <w:iCs/>
          <w:szCs w:val="20"/>
          <w:lang w:val="en-AU"/>
        </w:rPr>
        <w:t>)</w:t>
      </w:r>
    </w:p>
    <w:p w14:paraId="5833FEFD" w14:textId="77777777" w:rsidR="00392DD5" w:rsidRPr="004E0F7D" w:rsidRDefault="00392DD5" w:rsidP="008F297A">
      <w:pPr>
        <w:pStyle w:val="ListParagraph"/>
        <w:numPr>
          <w:ilvl w:val="0"/>
          <w:numId w:val="55"/>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2004 </w:t>
      </w:r>
      <w:r w:rsidRPr="004E0F7D">
        <w:rPr>
          <w:rFonts w:cs="Arial"/>
          <w:i/>
          <w:szCs w:val="20"/>
          <w:lang w:val="en-AU"/>
        </w:rPr>
        <w:t xml:space="preserve">Wine and Society </w:t>
      </w:r>
      <w:r w:rsidRPr="004E0F7D">
        <w:rPr>
          <w:rFonts w:cs="Arial"/>
          <w:szCs w:val="20"/>
          <w:lang w:val="en-AU"/>
        </w:rPr>
        <w:t xml:space="preserve">(book proposal), </w:t>
      </w:r>
      <w:r w:rsidRPr="004E0F7D">
        <w:rPr>
          <w:rFonts w:cs="Arial"/>
          <w:i/>
          <w:iCs/>
          <w:szCs w:val="20"/>
          <w:lang w:val="en-AU"/>
        </w:rPr>
        <w:t>Butterworth Heinemann</w:t>
      </w:r>
      <w:r w:rsidRPr="004E0F7D">
        <w:rPr>
          <w:rFonts w:cs="Arial"/>
          <w:szCs w:val="20"/>
          <w:lang w:val="en-AU"/>
        </w:rPr>
        <w:t>)</w:t>
      </w:r>
    </w:p>
    <w:p w14:paraId="2DFE38BB" w14:textId="5145EEDF" w:rsidR="00392DD5" w:rsidRPr="004E0F7D" w:rsidRDefault="00392DD5" w:rsidP="00AA0A60">
      <w:pPr>
        <w:tabs>
          <w:tab w:val="left" w:pos="1843"/>
        </w:tabs>
        <w:spacing w:before="120" w:line="240" w:lineRule="auto"/>
        <w:rPr>
          <w:rFonts w:cs="Arial"/>
          <w:i/>
          <w:lang w:val="en-AU"/>
        </w:rPr>
      </w:pPr>
      <w:r w:rsidRPr="004E0F7D">
        <w:rPr>
          <w:rFonts w:cs="Arial"/>
          <w:i/>
          <w:lang w:val="en-AU"/>
        </w:rPr>
        <w:t>Conference</w:t>
      </w:r>
      <w:r w:rsidR="00AA0A60">
        <w:rPr>
          <w:rFonts w:cs="Arial"/>
          <w:i/>
          <w:lang w:val="en-AU"/>
        </w:rPr>
        <w:t xml:space="preserve"> </w:t>
      </w:r>
      <w:r w:rsidRPr="004E0F7D">
        <w:rPr>
          <w:rFonts w:cs="Arial"/>
          <w:i/>
          <w:lang w:val="en-AU"/>
        </w:rPr>
        <w:t>reviews</w:t>
      </w:r>
    </w:p>
    <w:p w14:paraId="0CD31E73" w14:textId="77777777" w:rsidR="00392DD5" w:rsidRPr="004E0F7D" w:rsidRDefault="00392DD5" w:rsidP="008F297A">
      <w:pPr>
        <w:pStyle w:val="ListParagraph"/>
        <w:numPr>
          <w:ilvl w:val="0"/>
          <w:numId w:val="56"/>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2015 </w:t>
      </w:r>
      <w:r w:rsidRPr="004E0F7D">
        <w:rPr>
          <w:rFonts w:cs="Arial"/>
          <w:i/>
          <w:szCs w:val="20"/>
          <w:lang w:val="en-AU"/>
        </w:rPr>
        <w:t>Second International Designing Food and Designing for Food Conference</w:t>
      </w:r>
      <w:r w:rsidRPr="004E0F7D">
        <w:rPr>
          <w:rFonts w:cs="Arial"/>
          <w:szCs w:val="20"/>
          <w:lang w:val="en-AU"/>
        </w:rPr>
        <w:t>, the New School, Parsons, New York (6 x abstracts, 2 x full papers)</w:t>
      </w:r>
    </w:p>
    <w:p w14:paraId="1A43E451" w14:textId="77777777" w:rsidR="00392DD5" w:rsidRPr="004E0F7D" w:rsidRDefault="00392DD5" w:rsidP="008F297A">
      <w:pPr>
        <w:pStyle w:val="ListParagraph"/>
        <w:numPr>
          <w:ilvl w:val="0"/>
          <w:numId w:val="56"/>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2014 International Food Design Experience (Conference and Studio), (</w:t>
      </w:r>
      <w:r w:rsidRPr="004E0F7D">
        <w:rPr>
          <w:rFonts w:cs="Arial"/>
          <w:b/>
          <w:szCs w:val="20"/>
          <w:u w:val="single"/>
          <w:lang w:val="en-AU"/>
        </w:rPr>
        <w:t>3 x</w:t>
      </w:r>
      <w:r w:rsidRPr="004E0F7D">
        <w:rPr>
          <w:rFonts w:cs="Arial"/>
          <w:szCs w:val="20"/>
          <w:lang w:val="en-AU"/>
        </w:rPr>
        <w:t xml:space="preserve"> papers on food design)</w:t>
      </w:r>
    </w:p>
    <w:p w14:paraId="399AB64B" w14:textId="77777777" w:rsidR="00392DD5" w:rsidRPr="004E0F7D" w:rsidRDefault="00392DD5" w:rsidP="008F297A">
      <w:pPr>
        <w:pStyle w:val="ListParagraph"/>
        <w:numPr>
          <w:ilvl w:val="0"/>
          <w:numId w:val="56"/>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2012 </w:t>
      </w:r>
      <w:r w:rsidRPr="004E0F7D">
        <w:rPr>
          <w:rFonts w:cs="Arial"/>
          <w:i/>
          <w:szCs w:val="20"/>
          <w:lang w:val="en-AU"/>
        </w:rPr>
        <w:t>iFood Design (ICFDDF 2012),</w:t>
      </w:r>
      <w:r w:rsidRPr="004E0F7D">
        <w:rPr>
          <w:rFonts w:cs="Arial"/>
          <w:szCs w:val="20"/>
          <w:lang w:val="en-AU"/>
        </w:rPr>
        <w:t xml:space="preserve"> London, culinary disorder.</w:t>
      </w:r>
    </w:p>
    <w:p w14:paraId="7F501DEE" w14:textId="77777777" w:rsidR="00392DD5" w:rsidRPr="004E0F7D" w:rsidRDefault="00392DD5" w:rsidP="008F297A">
      <w:pPr>
        <w:pStyle w:val="ListParagraph"/>
        <w:numPr>
          <w:ilvl w:val="0"/>
          <w:numId w:val="56"/>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2011 </w:t>
      </w:r>
      <w:r w:rsidRPr="004E0F7D">
        <w:rPr>
          <w:rFonts w:cs="Arial"/>
          <w:i/>
          <w:szCs w:val="20"/>
          <w:lang w:val="en-AU"/>
        </w:rPr>
        <w:t>Academy of Wine Business Research.</w:t>
      </w:r>
      <w:r w:rsidRPr="004E0F7D">
        <w:rPr>
          <w:rFonts w:cs="Arial"/>
          <w:szCs w:val="20"/>
          <w:lang w:val="en-AU"/>
        </w:rPr>
        <w:t xml:space="preserve"> (</w:t>
      </w:r>
      <w:r w:rsidRPr="004E0F7D">
        <w:rPr>
          <w:rFonts w:cs="Arial"/>
          <w:b/>
          <w:szCs w:val="20"/>
          <w:u w:val="single"/>
          <w:lang w:val="en-AU"/>
        </w:rPr>
        <w:t>3 x</w:t>
      </w:r>
      <w:r w:rsidRPr="004E0F7D">
        <w:rPr>
          <w:rFonts w:cs="Arial"/>
          <w:szCs w:val="20"/>
          <w:lang w:val="en-AU"/>
        </w:rPr>
        <w:t xml:space="preserve"> 5-10 page papers in wine business)</w:t>
      </w:r>
    </w:p>
    <w:p w14:paraId="3F9926A0" w14:textId="77777777" w:rsidR="00392DD5" w:rsidRPr="004E0F7D" w:rsidRDefault="00392DD5" w:rsidP="008F297A">
      <w:pPr>
        <w:pStyle w:val="ListParagraph"/>
        <w:numPr>
          <w:ilvl w:val="0"/>
          <w:numId w:val="56"/>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2009 Referee panel </w:t>
      </w:r>
      <w:r w:rsidRPr="004E0F7D">
        <w:rPr>
          <w:rFonts w:cs="Arial"/>
          <w:i/>
          <w:szCs w:val="20"/>
          <w:lang w:val="en-AU"/>
        </w:rPr>
        <w:t xml:space="preserve">Academy of Wine Business Research </w:t>
      </w:r>
      <w:r w:rsidRPr="004E0F7D">
        <w:rPr>
          <w:rFonts w:cs="Arial"/>
          <w:szCs w:val="20"/>
          <w:lang w:val="en-AU"/>
        </w:rPr>
        <w:t>(</w:t>
      </w:r>
      <w:r w:rsidRPr="004E0F7D">
        <w:rPr>
          <w:rFonts w:cs="Arial"/>
          <w:b/>
          <w:szCs w:val="20"/>
          <w:u w:val="single"/>
          <w:lang w:val="en-AU"/>
        </w:rPr>
        <w:t>10 x</w:t>
      </w:r>
      <w:r w:rsidRPr="004E0F7D">
        <w:rPr>
          <w:rFonts w:cs="Arial"/>
          <w:szCs w:val="20"/>
          <w:lang w:val="en-AU"/>
        </w:rPr>
        <w:t xml:space="preserve"> 5-page </w:t>
      </w:r>
      <w:r w:rsidRPr="004E0F7D">
        <w:rPr>
          <w:rFonts w:cs="Arial"/>
          <w:b/>
          <w:szCs w:val="20"/>
          <w:lang w:val="en-AU"/>
        </w:rPr>
        <w:t xml:space="preserve">papers </w:t>
      </w:r>
      <w:r w:rsidRPr="004E0F7D">
        <w:rPr>
          <w:rFonts w:cs="Arial"/>
          <w:szCs w:val="20"/>
          <w:lang w:val="en-AU"/>
        </w:rPr>
        <w:t>– one of 8 international reviewers selected)</w:t>
      </w:r>
    </w:p>
    <w:p w14:paraId="716BA901" w14:textId="77777777" w:rsidR="00392DD5" w:rsidRPr="004E0F7D" w:rsidRDefault="00392DD5" w:rsidP="008F297A">
      <w:pPr>
        <w:pStyle w:val="ListParagraph"/>
        <w:numPr>
          <w:ilvl w:val="0"/>
          <w:numId w:val="56"/>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2008 </w:t>
      </w:r>
      <w:r w:rsidRPr="004E0F7D">
        <w:rPr>
          <w:rFonts w:cs="Arial"/>
          <w:i/>
          <w:szCs w:val="20"/>
          <w:lang w:val="en-AU"/>
        </w:rPr>
        <w:t>Academy of Marketing</w:t>
      </w:r>
      <w:r w:rsidRPr="004E0F7D">
        <w:rPr>
          <w:rFonts w:cs="Arial"/>
          <w:szCs w:val="20"/>
          <w:lang w:val="en-AU"/>
        </w:rPr>
        <w:t>, tourism marketing.</w:t>
      </w:r>
    </w:p>
    <w:p w14:paraId="4A3F863F" w14:textId="77777777" w:rsidR="00392DD5" w:rsidRPr="004E0F7D" w:rsidRDefault="00392DD5" w:rsidP="008F297A">
      <w:pPr>
        <w:pStyle w:val="ListParagraph"/>
        <w:numPr>
          <w:ilvl w:val="0"/>
          <w:numId w:val="56"/>
        </w:numPr>
        <w:shd w:val="clear" w:color="auto" w:fill="FFFFFF" w:themeFill="background1"/>
        <w:tabs>
          <w:tab w:val="left" w:pos="1843"/>
        </w:tabs>
        <w:spacing w:before="120" w:line="240" w:lineRule="auto"/>
        <w:ind w:left="357" w:hanging="357"/>
        <w:contextualSpacing w:val="0"/>
        <w:rPr>
          <w:rFonts w:cs="Arial"/>
          <w:i/>
          <w:iCs/>
          <w:szCs w:val="20"/>
          <w:lang w:val="en-AU"/>
        </w:rPr>
      </w:pPr>
      <w:r w:rsidRPr="004E0F7D">
        <w:rPr>
          <w:rFonts w:cs="Arial"/>
          <w:szCs w:val="20"/>
          <w:lang w:val="en-AU"/>
        </w:rPr>
        <w:t xml:space="preserve">2007 </w:t>
      </w:r>
      <w:r w:rsidRPr="004E0F7D">
        <w:rPr>
          <w:rFonts w:cs="Arial"/>
          <w:i/>
          <w:iCs/>
          <w:szCs w:val="20"/>
          <w:lang w:val="en-AU"/>
        </w:rPr>
        <w:t>Advances in Tourism Marketing Conference</w:t>
      </w:r>
      <w:r w:rsidRPr="004E0F7D">
        <w:rPr>
          <w:rStyle w:val="FootnoteReference"/>
          <w:rFonts w:cs="Arial"/>
          <w:i/>
          <w:iCs/>
          <w:szCs w:val="20"/>
          <w:lang w:val="en-AU"/>
        </w:rPr>
        <w:footnoteReference w:id="5"/>
      </w:r>
      <w:r w:rsidRPr="004E0F7D">
        <w:rPr>
          <w:rFonts w:cs="Arial"/>
          <w:szCs w:val="20"/>
          <w:lang w:val="en-AU"/>
        </w:rPr>
        <w:t>, farm tourism</w:t>
      </w:r>
    </w:p>
    <w:p w14:paraId="020DF489" w14:textId="77777777" w:rsidR="00392DD5" w:rsidRPr="004E0F7D" w:rsidRDefault="00392DD5" w:rsidP="008F297A">
      <w:pPr>
        <w:pStyle w:val="ListParagraph"/>
        <w:numPr>
          <w:ilvl w:val="0"/>
          <w:numId w:val="56"/>
        </w:numPr>
        <w:shd w:val="clear" w:color="auto" w:fill="FFFFFF" w:themeFill="background1"/>
        <w:tabs>
          <w:tab w:val="left" w:pos="1843"/>
        </w:tabs>
        <w:spacing w:before="120" w:line="240" w:lineRule="auto"/>
        <w:ind w:left="357" w:hanging="357"/>
        <w:contextualSpacing w:val="0"/>
        <w:rPr>
          <w:rFonts w:cs="Arial"/>
          <w:i/>
          <w:iCs/>
          <w:szCs w:val="20"/>
          <w:lang w:val="en-AU"/>
        </w:rPr>
      </w:pPr>
      <w:r w:rsidRPr="004E0F7D">
        <w:rPr>
          <w:rFonts w:cs="Arial"/>
          <w:szCs w:val="20"/>
          <w:lang w:val="en-AU"/>
        </w:rPr>
        <w:t xml:space="preserve">2007 </w:t>
      </w:r>
      <w:r w:rsidRPr="004E0F7D">
        <w:rPr>
          <w:rFonts w:cs="Arial"/>
          <w:i/>
          <w:iCs/>
          <w:szCs w:val="20"/>
          <w:lang w:val="en-AU"/>
        </w:rPr>
        <w:t>Advances in Tourism Marketing Conference</w:t>
      </w:r>
      <w:r w:rsidRPr="004E0F7D">
        <w:rPr>
          <w:rFonts w:cs="Arial"/>
          <w:iCs/>
          <w:szCs w:val="20"/>
          <w:vertAlign w:val="superscript"/>
          <w:lang w:val="en-AU"/>
        </w:rPr>
        <w:t>2</w:t>
      </w:r>
      <w:r w:rsidRPr="004E0F7D">
        <w:rPr>
          <w:rFonts w:cs="Arial"/>
          <w:szCs w:val="20"/>
          <w:lang w:val="en-AU"/>
        </w:rPr>
        <w:t>, urban tourism</w:t>
      </w:r>
    </w:p>
    <w:p w14:paraId="6C6AD07B" w14:textId="77777777" w:rsidR="00392DD5" w:rsidRPr="004E0F7D" w:rsidRDefault="00392DD5" w:rsidP="008F297A">
      <w:pPr>
        <w:pStyle w:val="ListParagraph"/>
        <w:numPr>
          <w:ilvl w:val="0"/>
          <w:numId w:val="56"/>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iCs/>
          <w:szCs w:val="20"/>
          <w:lang w:val="en-AU"/>
        </w:rPr>
        <w:t xml:space="preserve">NZTHRC Conference </w:t>
      </w:r>
      <w:r w:rsidRPr="004E0F7D">
        <w:rPr>
          <w:rFonts w:cs="Arial"/>
          <w:szCs w:val="20"/>
          <w:lang w:val="en-AU"/>
        </w:rPr>
        <w:t>wine tourism &amp; income (abstract)</w:t>
      </w:r>
    </w:p>
    <w:p w14:paraId="58CCFF09" w14:textId="77777777" w:rsidR="00392DD5" w:rsidRPr="004E0F7D" w:rsidRDefault="00392DD5" w:rsidP="008F297A">
      <w:pPr>
        <w:pStyle w:val="ListParagraph"/>
        <w:numPr>
          <w:ilvl w:val="0"/>
          <w:numId w:val="56"/>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iCs/>
          <w:szCs w:val="20"/>
          <w:lang w:val="en-AU"/>
        </w:rPr>
        <w:t xml:space="preserve">NZTHRC Conference </w:t>
      </w:r>
      <w:r w:rsidRPr="004E0F7D">
        <w:rPr>
          <w:rFonts w:cs="Arial"/>
          <w:szCs w:val="20"/>
          <w:lang w:val="en-AU"/>
        </w:rPr>
        <w:t>yield management (abstract)</w:t>
      </w:r>
    </w:p>
    <w:p w14:paraId="4B60F2E1" w14:textId="77777777" w:rsidR="00392DD5" w:rsidRPr="004E0F7D" w:rsidRDefault="00392DD5" w:rsidP="008F297A">
      <w:pPr>
        <w:pStyle w:val="ListParagraph"/>
        <w:numPr>
          <w:ilvl w:val="0"/>
          <w:numId w:val="56"/>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iCs/>
          <w:szCs w:val="20"/>
          <w:lang w:val="en-AU"/>
        </w:rPr>
        <w:t xml:space="preserve">NZTHRC Conference </w:t>
      </w:r>
      <w:r w:rsidRPr="004E0F7D">
        <w:rPr>
          <w:rFonts w:cs="Arial"/>
          <w:szCs w:val="20"/>
          <w:lang w:val="en-AU"/>
        </w:rPr>
        <w:t xml:space="preserve">school student attitudes to hospitality careers (abstract) </w:t>
      </w:r>
    </w:p>
    <w:p w14:paraId="6152902E" w14:textId="77777777" w:rsidR="00392DD5" w:rsidRPr="004E0F7D" w:rsidRDefault="00392DD5" w:rsidP="008F297A">
      <w:pPr>
        <w:pStyle w:val="ListParagraph"/>
        <w:numPr>
          <w:ilvl w:val="0"/>
          <w:numId w:val="56"/>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2004 </w:t>
      </w:r>
      <w:r w:rsidRPr="004E0F7D">
        <w:rPr>
          <w:rFonts w:cs="Arial"/>
          <w:i/>
          <w:iCs/>
          <w:szCs w:val="20"/>
          <w:lang w:val="en-AU"/>
        </w:rPr>
        <w:t>International Wine Tourism Conference</w:t>
      </w:r>
      <w:r w:rsidRPr="004E0F7D">
        <w:rPr>
          <w:rFonts w:cs="Arial"/>
          <w:szCs w:val="20"/>
          <w:lang w:val="en-AU"/>
        </w:rPr>
        <w:t>, generation &amp; service at the cellar door</w:t>
      </w:r>
    </w:p>
    <w:p w14:paraId="37722AE0" w14:textId="77777777" w:rsidR="00392DD5" w:rsidRPr="004E0F7D" w:rsidRDefault="00392DD5" w:rsidP="008F297A">
      <w:pPr>
        <w:pStyle w:val="ListParagraph"/>
        <w:numPr>
          <w:ilvl w:val="0"/>
          <w:numId w:val="56"/>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2004 </w:t>
      </w:r>
      <w:r w:rsidRPr="004E0F7D">
        <w:rPr>
          <w:rFonts w:cs="Arial"/>
          <w:i/>
          <w:iCs/>
          <w:szCs w:val="20"/>
          <w:lang w:val="en-AU"/>
        </w:rPr>
        <w:t>International Wine tourism Conference</w:t>
      </w:r>
      <w:r w:rsidRPr="004E0F7D">
        <w:rPr>
          <w:rFonts w:cs="Arial"/>
          <w:szCs w:val="20"/>
          <w:lang w:val="en-AU"/>
        </w:rPr>
        <w:t>, food &amp; the experience of wine</w:t>
      </w:r>
    </w:p>
    <w:p w14:paraId="034B6D41" w14:textId="77777777" w:rsidR="00392DD5" w:rsidRPr="004E0F7D" w:rsidRDefault="00392DD5" w:rsidP="00392DD5">
      <w:pPr>
        <w:spacing w:before="120" w:line="240" w:lineRule="auto"/>
        <w:rPr>
          <w:rFonts w:cs="Arial"/>
          <w:i/>
          <w:lang w:val="en-AU"/>
        </w:rPr>
      </w:pPr>
      <w:r w:rsidRPr="004E0F7D">
        <w:rPr>
          <w:rFonts w:cs="Arial"/>
          <w:i/>
          <w:lang w:val="en-AU"/>
        </w:rPr>
        <w:t>Invitations</w:t>
      </w:r>
    </w:p>
    <w:p w14:paraId="7FAB18FF" w14:textId="77777777" w:rsidR="00392DD5" w:rsidRPr="004E0F7D" w:rsidRDefault="00392DD5" w:rsidP="00392DD5">
      <w:pPr>
        <w:tabs>
          <w:tab w:val="left" w:pos="1843"/>
        </w:tabs>
        <w:spacing w:before="120" w:line="240" w:lineRule="auto"/>
        <w:ind w:left="1843" w:hanging="1843"/>
        <w:rPr>
          <w:rFonts w:cs="Arial"/>
          <w:i/>
          <w:lang w:val="en-AU"/>
        </w:rPr>
      </w:pPr>
      <w:r w:rsidRPr="004E0F7D">
        <w:rPr>
          <w:rFonts w:cs="Arial"/>
          <w:i/>
          <w:lang w:val="en-AU"/>
        </w:rPr>
        <w:t>Invites to Conferences, Workshops and Public Addresses</w:t>
      </w:r>
    </w:p>
    <w:p w14:paraId="61EAEC4B" w14:textId="77777777" w:rsidR="00392DD5" w:rsidRPr="004E0F7D" w:rsidRDefault="00392DD5" w:rsidP="008F297A">
      <w:pPr>
        <w:pStyle w:val="ListParagraph"/>
        <w:numPr>
          <w:ilvl w:val="0"/>
          <w:numId w:val="60"/>
        </w:numPr>
        <w:spacing w:before="120" w:line="240" w:lineRule="auto"/>
        <w:ind w:left="360"/>
        <w:contextualSpacing w:val="0"/>
        <w:jc w:val="both"/>
        <w:rPr>
          <w:rFonts w:cs="Arial"/>
          <w:szCs w:val="20"/>
          <w:lang w:val="en-AU"/>
        </w:rPr>
      </w:pPr>
      <w:r w:rsidRPr="004E0F7D">
        <w:rPr>
          <w:rFonts w:cs="Arial"/>
          <w:szCs w:val="20"/>
          <w:lang w:val="en-AU"/>
        </w:rPr>
        <w:t xml:space="preserve">2014 Keynote Address Oeno-tourism special session, </w:t>
      </w:r>
      <w:r w:rsidRPr="004E0F7D">
        <w:rPr>
          <w:rFonts w:cs="Arial"/>
          <w:i/>
          <w:szCs w:val="20"/>
          <w:lang w:val="en-AU"/>
        </w:rPr>
        <w:t>International Cool Climate Wine Symposium</w:t>
      </w:r>
      <w:r w:rsidRPr="004E0F7D">
        <w:rPr>
          <w:rFonts w:cs="Arial"/>
          <w:szCs w:val="20"/>
          <w:lang w:val="en-AU"/>
        </w:rPr>
        <w:t xml:space="preserve"> (Brighton, UK), May 2016.</w:t>
      </w:r>
    </w:p>
    <w:p w14:paraId="0C77DB2E"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2010 Wine marketing session, Bragato 2011 (Marlborough)</w:t>
      </w:r>
    </w:p>
    <w:p w14:paraId="6D2036B2"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 xml:space="preserve">2010 </w:t>
      </w:r>
      <w:r w:rsidRPr="004E0F7D">
        <w:rPr>
          <w:rFonts w:cs="Arial"/>
          <w:i/>
          <w:szCs w:val="20"/>
          <w:lang w:val="en-AU"/>
        </w:rPr>
        <w:t>Paddock to Plate to Palate</w:t>
      </w:r>
      <w:r w:rsidRPr="004E0F7D">
        <w:rPr>
          <w:rFonts w:cs="Arial"/>
          <w:szCs w:val="20"/>
          <w:lang w:val="en-AU"/>
        </w:rPr>
        <w:t xml:space="preserve"> (local food public plenary session) </w:t>
      </w:r>
      <w:r w:rsidRPr="004E0F7D">
        <w:rPr>
          <w:rFonts w:cs="Arial"/>
          <w:i/>
          <w:szCs w:val="20"/>
          <w:lang w:val="en-AU"/>
        </w:rPr>
        <w:t>Tasting Australia</w:t>
      </w:r>
      <w:r w:rsidRPr="004E0F7D">
        <w:rPr>
          <w:rFonts w:cs="Arial"/>
          <w:szCs w:val="20"/>
          <w:lang w:val="en-AU"/>
        </w:rPr>
        <w:t>, Adelaide.</w:t>
      </w:r>
    </w:p>
    <w:p w14:paraId="07DF3358"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 xml:space="preserve">2010 Wine tourism workshop facilitator </w:t>
      </w:r>
      <w:r w:rsidRPr="004E0F7D">
        <w:rPr>
          <w:rFonts w:cs="Arial"/>
          <w:i/>
          <w:szCs w:val="20"/>
          <w:lang w:val="en-AU"/>
        </w:rPr>
        <w:t>Adelaide Food Summit</w:t>
      </w:r>
      <w:r w:rsidRPr="004E0F7D">
        <w:rPr>
          <w:rFonts w:cs="Arial"/>
          <w:szCs w:val="20"/>
          <w:lang w:val="en-AU"/>
        </w:rPr>
        <w:t>.</w:t>
      </w:r>
    </w:p>
    <w:p w14:paraId="18C16102"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 xml:space="preserve">2009 Wine Tourism Workshop for </w:t>
      </w:r>
      <w:r w:rsidRPr="004E0F7D">
        <w:rPr>
          <w:rFonts w:cs="Arial"/>
          <w:i/>
          <w:szCs w:val="20"/>
          <w:lang w:val="en-AU"/>
        </w:rPr>
        <w:t>Wine Marlborough</w:t>
      </w:r>
      <w:r w:rsidRPr="004E0F7D">
        <w:rPr>
          <w:rFonts w:cs="Arial"/>
          <w:szCs w:val="20"/>
          <w:lang w:val="en-AU"/>
        </w:rPr>
        <w:t>.</w:t>
      </w:r>
    </w:p>
    <w:p w14:paraId="4DB33961"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2008 Invited public lecture (January 2008):</w:t>
      </w:r>
      <w:r w:rsidRPr="004E0F7D">
        <w:rPr>
          <w:rFonts w:cs="Arial"/>
          <w:szCs w:val="20"/>
          <w:lang w:val="en-AU"/>
        </w:rPr>
        <w:br/>
        <w:t xml:space="preserve">Bordeaux Management School (France) </w:t>
      </w:r>
      <w:r w:rsidRPr="004E0F7D">
        <w:rPr>
          <w:rFonts w:cs="Arial"/>
          <w:i/>
          <w:szCs w:val="20"/>
          <w:lang w:val="en-AU"/>
        </w:rPr>
        <w:t>Successful Wine Tourism Strategies</w:t>
      </w:r>
      <w:r w:rsidRPr="004E0F7D">
        <w:rPr>
          <w:rFonts w:cs="Arial"/>
          <w:szCs w:val="20"/>
          <w:lang w:val="en-AU"/>
        </w:rPr>
        <w:t xml:space="preserve">. </w:t>
      </w:r>
    </w:p>
    <w:p w14:paraId="6FAD2C28" w14:textId="77777777" w:rsidR="00392DD5" w:rsidRPr="004E0F7D" w:rsidRDefault="00392DD5" w:rsidP="008F297A">
      <w:pPr>
        <w:pStyle w:val="ListParagraph"/>
        <w:numPr>
          <w:ilvl w:val="0"/>
          <w:numId w:val="60"/>
        </w:numPr>
        <w:tabs>
          <w:tab w:val="left" w:pos="1843"/>
        </w:tabs>
        <w:spacing w:before="120" w:line="240" w:lineRule="auto"/>
        <w:ind w:left="357" w:hanging="357"/>
        <w:contextualSpacing w:val="0"/>
        <w:rPr>
          <w:rFonts w:cs="Arial"/>
          <w:szCs w:val="20"/>
          <w:lang w:val="en-AU"/>
        </w:rPr>
      </w:pPr>
      <w:r w:rsidRPr="004E0F7D">
        <w:rPr>
          <w:rFonts w:cs="Arial"/>
          <w:szCs w:val="20"/>
          <w:lang w:val="en-AU"/>
        </w:rPr>
        <w:t>2007 Invited public lecture related to my research field (October 2007):</w:t>
      </w:r>
      <w:r w:rsidRPr="004E0F7D">
        <w:rPr>
          <w:rFonts w:cs="Arial"/>
          <w:szCs w:val="20"/>
          <w:lang w:val="en-AU"/>
        </w:rPr>
        <w:br/>
        <w:t xml:space="preserve">Harstad University College (Norway) </w:t>
      </w:r>
      <w:r w:rsidRPr="004E0F7D">
        <w:rPr>
          <w:rFonts w:cs="Arial"/>
          <w:i/>
          <w:szCs w:val="20"/>
          <w:lang w:val="en-AU"/>
        </w:rPr>
        <w:t>State of Play in Culinary Tourism Research</w:t>
      </w:r>
      <w:r w:rsidRPr="004E0F7D">
        <w:rPr>
          <w:rFonts w:cs="Arial"/>
          <w:szCs w:val="20"/>
          <w:lang w:val="en-AU"/>
        </w:rPr>
        <w:t>.</w:t>
      </w:r>
    </w:p>
    <w:p w14:paraId="6183E647"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 xml:space="preserve">2007 Seminar to </w:t>
      </w:r>
      <w:r w:rsidRPr="004E0F7D">
        <w:rPr>
          <w:rFonts w:cs="Arial"/>
          <w:i/>
          <w:szCs w:val="20"/>
          <w:lang w:val="en-AU"/>
        </w:rPr>
        <w:t>Central Otago Cellar Door Network</w:t>
      </w:r>
      <w:r w:rsidRPr="004E0F7D">
        <w:rPr>
          <w:rFonts w:cs="Arial"/>
          <w:szCs w:val="20"/>
          <w:lang w:val="en-AU"/>
        </w:rPr>
        <w:t xml:space="preserve"> value of networking</w:t>
      </w:r>
    </w:p>
    <w:p w14:paraId="1C261347"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 xml:space="preserve">2006 </w:t>
      </w:r>
      <w:r w:rsidRPr="004E0F7D">
        <w:rPr>
          <w:rFonts w:cs="Arial"/>
          <w:i/>
          <w:szCs w:val="20"/>
          <w:lang w:val="en-AU"/>
        </w:rPr>
        <w:t>Sociology of Food</w:t>
      </w:r>
      <w:r w:rsidRPr="004E0F7D">
        <w:rPr>
          <w:rFonts w:cs="Arial"/>
          <w:szCs w:val="20"/>
          <w:lang w:val="en-AU"/>
        </w:rPr>
        <w:t xml:space="preserve"> (SOCI204) Otago Farmers Market Guest workshop</w:t>
      </w:r>
    </w:p>
    <w:p w14:paraId="7BBE4A54"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2005 The Value of Wine Tourism seminar (with David Scott),</w:t>
      </w:r>
      <w:r w:rsidRPr="004E0F7D">
        <w:rPr>
          <w:rFonts w:cs="Arial"/>
          <w:i/>
          <w:szCs w:val="20"/>
          <w:lang w:val="en-AU"/>
        </w:rPr>
        <w:t xml:space="preserve"> Bragato 2005 </w:t>
      </w:r>
      <w:r w:rsidRPr="004E0F7D">
        <w:rPr>
          <w:rFonts w:cs="Arial"/>
          <w:szCs w:val="20"/>
          <w:lang w:val="en-AU"/>
        </w:rPr>
        <w:t>(Gisborne)</w:t>
      </w:r>
    </w:p>
    <w:p w14:paraId="4E3679EB"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lastRenderedPageBreak/>
        <w:t xml:space="preserve">2005 </w:t>
      </w:r>
      <w:r w:rsidRPr="004E0F7D">
        <w:rPr>
          <w:rFonts w:cs="Arial"/>
          <w:i/>
          <w:szCs w:val="20"/>
          <w:lang w:val="en-AU"/>
        </w:rPr>
        <w:t xml:space="preserve">Central Otago Wingrowers Association </w:t>
      </w:r>
      <w:r w:rsidRPr="004E0F7D">
        <w:rPr>
          <w:rFonts w:cs="Arial"/>
          <w:szCs w:val="20"/>
          <w:lang w:val="en-AU"/>
        </w:rPr>
        <w:t>Wine Tourism &amp; wine market seminar</w:t>
      </w:r>
    </w:p>
    <w:p w14:paraId="1AEFFA86"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 xml:space="preserve">2005 </w:t>
      </w:r>
      <w:r w:rsidRPr="004E0F7D">
        <w:rPr>
          <w:rFonts w:cs="Arial"/>
          <w:i/>
          <w:szCs w:val="20"/>
          <w:lang w:val="en-AU"/>
        </w:rPr>
        <w:t>Central Otago cellar door managers</w:t>
      </w:r>
      <w:r w:rsidRPr="004E0F7D">
        <w:rPr>
          <w:rFonts w:cs="Arial"/>
          <w:szCs w:val="20"/>
          <w:lang w:val="en-AU"/>
        </w:rPr>
        <w:t xml:space="preserve"> workshop cellar door market </w:t>
      </w:r>
    </w:p>
    <w:p w14:paraId="036AAB78"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 xml:space="preserve">2003 </w:t>
      </w:r>
      <w:r w:rsidRPr="004E0F7D">
        <w:rPr>
          <w:rFonts w:cs="Arial"/>
          <w:i/>
          <w:szCs w:val="20"/>
          <w:lang w:val="en-AU"/>
        </w:rPr>
        <w:t>Viticulture &amp; Oenology Short-course</w:t>
      </w:r>
      <w:r w:rsidRPr="004E0F7D">
        <w:rPr>
          <w:rFonts w:cs="Arial"/>
          <w:szCs w:val="20"/>
          <w:lang w:val="en-AU"/>
        </w:rPr>
        <w:t xml:space="preserve"> (</w:t>
      </w:r>
      <w:r w:rsidRPr="004E0F7D">
        <w:rPr>
          <w:rFonts w:cs="Arial"/>
          <w:i/>
          <w:szCs w:val="20"/>
          <w:lang w:val="en-AU"/>
        </w:rPr>
        <w:t>La Trobe Uni</w:t>
      </w:r>
      <w:r w:rsidRPr="004E0F7D">
        <w:rPr>
          <w:rFonts w:cs="Arial"/>
          <w:szCs w:val="20"/>
          <w:lang w:val="en-AU"/>
        </w:rPr>
        <w:t xml:space="preserve">) Wine Marketing workshop </w:t>
      </w:r>
    </w:p>
    <w:p w14:paraId="2E40C455" w14:textId="77777777" w:rsidR="00392DD5" w:rsidRPr="004E0F7D" w:rsidRDefault="00392DD5" w:rsidP="008F297A">
      <w:pPr>
        <w:pStyle w:val="ListParagraph"/>
        <w:numPr>
          <w:ilvl w:val="0"/>
          <w:numId w:val="60"/>
        </w:numPr>
        <w:tabs>
          <w:tab w:val="left" w:pos="1843"/>
        </w:tabs>
        <w:spacing w:before="120" w:line="240" w:lineRule="auto"/>
        <w:ind w:left="360"/>
        <w:contextualSpacing w:val="0"/>
        <w:rPr>
          <w:rFonts w:cs="Arial"/>
          <w:szCs w:val="20"/>
          <w:lang w:val="en-AU"/>
        </w:rPr>
      </w:pPr>
      <w:r w:rsidRPr="004E0F7D">
        <w:rPr>
          <w:rFonts w:cs="Arial"/>
          <w:szCs w:val="20"/>
          <w:lang w:val="en-AU"/>
        </w:rPr>
        <w:t xml:space="preserve">2000 </w:t>
      </w:r>
      <w:r w:rsidRPr="004E0F7D">
        <w:rPr>
          <w:rFonts w:cs="Arial"/>
          <w:i/>
          <w:szCs w:val="20"/>
          <w:lang w:val="en-AU"/>
        </w:rPr>
        <w:t>Hawkesbury-Nepean Wine and Grapegrowers Association</w:t>
      </w:r>
      <w:r w:rsidRPr="004E0F7D">
        <w:rPr>
          <w:rFonts w:cs="Arial"/>
          <w:szCs w:val="20"/>
          <w:lang w:val="en-AU"/>
        </w:rPr>
        <w:t xml:space="preserve"> Marketing Workshop</w:t>
      </w:r>
    </w:p>
    <w:p w14:paraId="1885DD39" w14:textId="77777777" w:rsidR="00392DD5" w:rsidRPr="004E0F7D" w:rsidRDefault="00392DD5" w:rsidP="00392DD5">
      <w:pPr>
        <w:tabs>
          <w:tab w:val="left" w:pos="1843"/>
        </w:tabs>
        <w:spacing w:before="120" w:line="240" w:lineRule="auto"/>
        <w:rPr>
          <w:rFonts w:cs="Arial"/>
          <w:i/>
          <w:lang w:val="en-AU"/>
        </w:rPr>
      </w:pPr>
      <w:r w:rsidRPr="004E0F7D">
        <w:rPr>
          <w:rFonts w:cs="Arial"/>
          <w:i/>
          <w:lang w:val="en-AU"/>
        </w:rPr>
        <w:t>Invites to contribute book chapters, journal articles and book proposals</w:t>
      </w:r>
    </w:p>
    <w:p w14:paraId="62849797" w14:textId="77777777" w:rsidR="00392DD5" w:rsidRPr="004E0F7D" w:rsidRDefault="00392DD5" w:rsidP="00392DD5">
      <w:pPr>
        <w:tabs>
          <w:tab w:val="left" w:pos="1843"/>
        </w:tabs>
        <w:spacing w:before="120" w:line="240" w:lineRule="auto"/>
        <w:rPr>
          <w:rFonts w:cs="Arial"/>
          <w:lang w:val="en-AU"/>
        </w:rPr>
      </w:pPr>
      <w:r w:rsidRPr="004E0F7D">
        <w:rPr>
          <w:rFonts w:cs="Arial"/>
          <w:lang w:val="en-AU"/>
        </w:rPr>
        <w:t xml:space="preserve">(See full references in </w:t>
      </w:r>
      <w:r w:rsidRPr="004E0F7D">
        <w:rPr>
          <w:rFonts w:cs="Arial"/>
          <w:i/>
          <w:lang w:val="en-AU"/>
        </w:rPr>
        <w:t>Research Outputs</w:t>
      </w:r>
      <w:r w:rsidRPr="004E0F7D">
        <w:rPr>
          <w:rFonts w:cs="Arial"/>
          <w:lang w:val="en-AU"/>
        </w:rPr>
        <w:t xml:space="preserve"> section, above)</w:t>
      </w:r>
    </w:p>
    <w:p w14:paraId="13B86B6D" w14:textId="77777777" w:rsidR="00392DD5" w:rsidRPr="004E0F7D" w:rsidRDefault="00392DD5" w:rsidP="008F297A">
      <w:pPr>
        <w:pStyle w:val="Reference"/>
        <w:numPr>
          <w:ilvl w:val="0"/>
          <w:numId w:val="62"/>
        </w:numPr>
        <w:shd w:val="clear" w:color="auto" w:fill="FFFFFF" w:themeFill="background1"/>
        <w:spacing w:before="120" w:after="0"/>
        <w:ind w:left="360"/>
        <w:rPr>
          <w:rFonts w:ascii="Arial" w:hAnsi="Arial" w:cs="Arial"/>
          <w:sz w:val="20"/>
          <w:szCs w:val="20"/>
          <w:lang w:val="en-AU"/>
        </w:rPr>
      </w:pPr>
      <w:r w:rsidRPr="004E0F7D">
        <w:rPr>
          <w:rFonts w:ascii="Arial" w:hAnsi="Arial" w:cs="Arial"/>
          <w:sz w:val="20"/>
          <w:szCs w:val="20"/>
          <w:lang w:val="en-AU"/>
        </w:rPr>
        <w:t xml:space="preserve">2014 invited book proposal on </w:t>
      </w:r>
      <w:r w:rsidRPr="004E0F7D">
        <w:rPr>
          <w:rFonts w:ascii="Arial" w:hAnsi="Arial" w:cs="Arial"/>
          <w:i/>
          <w:sz w:val="20"/>
          <w:szCs w:val="20"/>
          <w:lang w:val="en-AU"/>
        </w:rPr>
        <w:t>Food Design Methods for Culinary Arts</w:t>
      </w:r>
      <w:r w:rsidRPr="004E0F7D">
        <w:rPr>
          <w:rFonts w:ascii="Arial" w:hAnsi="Arial" w:cs="Arial"/>
          <w:sz w:val="20"/>
          <w:szCs w:val="20"/>
          <w:lang w:val="en-AU"/>
        </w:rPr>
        <w:t xml:space="preserve"> (Fairchild Books).</w:t>
      </w:r>
    </w:p>
    <w:p w14:paraId="24FDF9D5" w14:textId="77777777" w:rsidR="00392DD5" w:rsidRPr="004E0F7D" w:rsidRDefault="00392DD5" w:rsidP="008F297A">
      <w:pPr>
        <w:pStyle w:val="Reference"/>
        <w:numPr>
          <w:ilvl w:val="0"/>
          <w:numId w:val="62"/>
        </w:numPr>
        <w:shd w:val="clear" w:color="auto" w:fill="FFFFFF" w:themeFill="background1"/>
        <w:spacing w:before="120" w:after="0"/>
        <w:ind w:left="360"/>
        <w:rPr>
          <w:rFonts w:ascii="Arial" w:hAnsi="Arial" w:cs="Arial"/>
          <w:sz w:val="20"/>
          <w:szCs w:val="20"/>
          <w:lang w:val="en-AU"/>
        </w:rPr>
      </w:pPr>
      <w:r w:rsidRPr="004E0F7D">
        <w:rPr>
          <w:rFonts w:ascii="Arial" w:hAnsi="Arial" w:cs="Arial"/>
          <w:sz w:val="20"/>
          <w:szCs w:val="20"/>
          <w:lang w:val="en-AU"/>
        </w:rPr>
        <w:t xml:space="preserve">2014 invited to submit special issue proposal for </w:t>
      </w:r>
      <w:r w:rsidRPr="004E0F7D">
        <w:rPr>
          <w:rFonts w:ascii="Arial" w:hAnsi="Arial" w:cs="Arial"/>
          <w:i/>
          <w:sz w:val="20"/>
          <w:szCs w:val="20"/>
          <w:lang w:val="en-AU"/>
        </w:rPr>
        <w:t>Gastronmica: Journal of Food and Culture</w:t>
      </w:r>
      <w:r w:rsidRPr="004E0F7D">
        <w:rPr>
          <w:rFonts w:ascii="Arial" w:hAnsi="Arial" w:cs="Arial"/>
          <w:sz w:val="20"/>
          <w:szCs w:val="20"/>
          <w:lang w:val="en-AU"/>
        </w:rPr>
        <w:t>.</w:t>
      </w:r>
    </w:p>
    <w:p w14:paraId="3E6633ED" w14:textId="77777777" w:rsidR="00392DD5" w:rsidRPr="004E0F7D" w:rsidRDefault="00392DD5" w:rsidP="008F297A">
      <w:pPr>
        <w:pStyle w:val="Reference"/>
        <w:numPr>
          <w:ilvl w:val="0"/>
          <w:numId w:val="62"/>
        </w:numPr>
        <w:shd w:val="clear" w:color="auto" w:fill="FFFFFF" w:themeFill="background1"/>
        <w:spacing w:before="120" w:after="0"/>
        <w:ind w:left="360"/>
        <w:rPr>
          <w:rFonts w:ascii="Arial" w:hAnsi="Arial" w:cs="Arial"/>
          <w:sz w:val="20"/>
          <w:szCs w:val="20"/>
          <w:lang w:val="en-AU"/>
        </w:rPr>
      </w:pPr>
      <w:r w:rsidRPr="004E0F7D">
        <w:rPr>
          <w:rFonts w:ascii="Arial" w:hAnsi="Arial" w:cs="Arial"/>
          <w:sz w:val="20"/>
          <w:szCs w:val="20"/>
          <w:lang w:val="en-AU"/>
        </w:rPr>
        <w:t xml:space="preserve">2013 invited to contribute to food design special issue of </w:t>
      </w:r>
      <w:r w:rsidRPr="004E0F7D">
        <w:rPr>
          <w:rFonts w:ascii="Arial" w:hAnsi="Arial" w:cs="Arial"/>
          <w:i/>
          <w:sz w:val="20"/>
          <w:szCs w:val="20"/>
          <w:lang w:val="en-AU"/>
        </w:rPr>
        <w:t>Hospitality and Society</w:t>
      </w:r>
    </w:p>
    <w:p w14:paraId="71E2D2E0" w14:textId="77777777" w:rsidR="00392DD5" w:rsidRPr="004E0F7D" w:rsidRDefault="00392DD5" w:rsidP="008F297A">
      <w:pPr>
        <w:pStyle w:val="Reference"/>
        <w:numPr>
          <w:ilvl w:val="0"/>
          <w:numId w:val="62"/>
        </w:numPr>
        <w:shd w:val="clear" w:color="auto" w:fill="FFFFFF" w:themeFill="background1"/>
        <w:spacing w:before="120" w:after="0"/>
        <w:ind w:left="360"/>
        <w:rPr>
          <w:rFonts w:ascii="Arial" w:hAnsi="Arial" w:cs="Arial"/>
          <w:sz w:val="20"/>
          <w:szCs w:val="20"/>
          <w:lang w:val="en-AU"/>
        </w:rPr>
      </w:pPr>
      <w:r w:rsidRPr="004E0F7D">
        <w:rPr>
          <w:rFonts w:ascii="Arial" w:hAnsi="Arial" w:cs="Arial"/>
          <w:sz w:val="20"/>
          <w:szCs w:val="20"/>
          <w:lang w:val="en-AU"/>
        </w:rPr>
        <w:t xml:space="preserve">2012 Invited chapter for </w:t>
      </w:r>
      <w:r w:rsidRPr="004E0F7D">
        <w:rPr>
          <w:rFonts w:ascii="Arial" w:hAnsi="Arial" w:cs="Arial"/>
          <w:i/>
          <w:sz w:val="20"/>
          <w:szCs w:val="20"/>
          <w:lang w:val="en-AU"/>
        </w:rPr>
        <w:t>Food and Wine Events in Europe: A Stakeholder Approach</w:t>
      </w:r>
      <w:r w:rsidRPr="004E0F7D">
        <w:rPr>
          <w:rFonts w:ascii="Arial" w:hAnsi="Arial" w:cs="Arial"/>
          <w:sz w:val="20"/>
          <w:szCs w:val="20"/>
          <w:lang w:val="en-AU"/>
        </w:rPr>
        <w:t xml:space="preserve"> (published 2014)</w:t>
      </w:r>
    </w:p>
    <w:p w14:paraId="25C0DC07" w14:textId="77777777" w:rsidR="00392DD5" w:rsidRPr="004E0F7D" w:rsidRDefault="00392DD5" w:rsidP="008F297A">
      <w:pPr>
        <w:pStyle w:val="Reference"/>
        <w:numPr>
          <w:ilvl w:val="0"/>
          <w:numId w:val="62"/>
        </w:numPr>
        <w:shd w:val="clear" w:color="auto" w:fill="FFFFFF" w:themeFill="background1"/>
        <w:spacing w:before="120" w:after="0"/>
        <w:ind w:left="357" w:hanging="357"/>
        <w:rPr>
          <w:rFonts w:ascii="Arial" w:hAnsi="Arial" w:cs="Arial"/>
          <w:sz w:val="20"/>
          <w:szCs w:val="20"/>
          <w:lang w:val="en-AU"/>
        </w:rPr>
      </w:pPr>
      <w:r w:rsidRPr="004E0F7D">
        <w:rPr>
          <w:rFonts w:ascii="Arial" w:hAnsi="Arial" w:cs="Arial"/>
          <w:sz w:val="20"/>
          <w:szCs w:val="20"/>
          <w:lang w:val="en-AU"/>
        </w:rPr>
        <w:t xml:space="preserve">2012 invited book chapter on Events and Gastronomy for </w:t>
      </w:r>
      <w:r w:rsidRPr="004E0F7D">
        <w:rPr>
          <w:rFonts w:ascii="Arial" w:hAnsi="Arial" w:cs="Arial"/>
          <w:i/>
          <w:sz w:val="20"/>
          <w:szCs w:val="20"/>
          <w:lang w:val="en-AU"/>
        </w:rPr>
        <w:t>Research Themes in Events</w:t>
      </w:r>
      <w:r w:rsidRPr="004E0F7D">
        <w:rPr>
          <w:rFonts w:ascii="Arial" w:hAnsi="Arial" w:cs="Arial"/>
          <w:sz w:val="20"/>
          <w:szCs w:val="20"/>
          <w:lang w:val="en-AU"/>
        </w:rPr>
        <w:t xml:space="preserve"> (declined invite because of workload)</w:t>
      </w:r>
    </w:p>
    <w:p w14:paraId="72C5CDBC" w14:textId="77777777" w:rsidR="00392DD5" w:rsidRPr="004E0F7D" w:rsidRDefault="00392DD5" w:rsidP="008F297A">
      <w:pPr>
        <w:pStyle w:val="Reference"/>
        <w:numPr>
          <w:ilvl w:val="0"/>
          <w:numId w:val="62"/>
        </w:numPr>
        <w:shd w:val="clear" w:color="auto" w:fill="FFFFFF" w:themeFill="background1"/>
        <w:spacing w:before="120" w:after="0"/>
        <w:ind w:left="357" w:hanging="357"/>
        <w:rPr>
          <w:rFonts w:ascii="Arial" w:hAnsi="Arial" w:cs="Arial"/>
          <w:sz w:val="20"/>
          <w:szCs w:val="20"/>
          <w:lang w:val="en-AU"/>
        </w:rPr>
      </w:pPr>
      <w:r w:rsidRPr="004E0F7D">
        <w:rPr>
          <w:rFonts w:ascii="Arial" w:hAnsi="Arial" w:cs="Arial"/>
          <w:sz w:val="20"/>
          <w:szCs w:val="20"/>
          <w:lang w:val="en-AU"/>
        </w:rPr>
        <w:t xml:space="preserve">2010 invited publication under contract to Berg 1 chapter in Murcott, A., Belasco, W. and Jackson, P. (eds.) </w:t>
      </w:r>
      <w:r w:rsidRPr="004E0F7D">
        <w:rPr>
          <w:rFonts w:ascii="Arial" w:hAnsi="Arial" w:cs="Arial"/>
          <w:i/>
          <w:sz w:val="20"/>
          <w:szCs w:val="20"/>
          <w:lang w:val="en-AU"/>
        </w:rPr>
        <w:t>The Handbook for Food Research.</w:t>
      </w:r>
    </w:p>
    <w:p w14:paraId="2972934B" w14:textId="77777777" w:rsidR="00392DD5" w:rsidRPr="004E0F7D" w:rsidRDefault="00392DD5" w:rsidP="008F297A">
      <w:pPr>
        <w:pStyle w:val="Reference"/>
        <w:numPr>
          <w:ilvl w:val="0"/>
          <w:numId w:val="62"/>
        </w:numPr>
        <w:shd w:val="clear" w:color="auto" w:fill="FFFFFF" w:themeFill="background1"/>
        <w:spacing w:before="120" w:after="0"/>
        <w:ind w:left="357" w:hanging="357"/>
        <w:rPr>
          <w:rFonts w:ascii="Arial" w:hAnsi="Arial" w:cs="Arial"/>
          <w:sz w:val="20"/>
          <w:szCs w:val="20"/>
          <w:lang w:val="en-AU"/>
        </w:rPr>
      </w:pPr>
      <w:r w:rsidRPr="004E0F7D">
        <w:rPr>
          <w:rFonts w:ascii="Arial" w:hAnsi="Arial" w:cs="Arial"/>
          <w:sz w:val="20"/>
          <w:szCs w:val="20"/>
          <w:lang w:val="en-AU"/>
        </w:rPr>
        <w:t xml:space="preserve">2010 invited publication to be confirmed 2 chapters Howland, P. (ed.) </w:t>
      </w:r>
      <w:r w:rsidRPr="004E0F7D">
        <w:rPr>
          <w:rFonts w:ascii="Arial" w:hAnsi="Arial" w:cs="Arial"/>
          <w:i/>
          <w:sz w:val="20"/>
          <w:szCs w:val="20"/>
          <w:lang w:val="en-AU"/>
        </w:rPr>
        <w:t>Wine New Zealand: A Critical Introduction.</w:t>
      </w:r>
    </w:p>
    <w:p w14:paraId="2B897099" w14:textId="77777777" w:rsidR="00392DD5" w:rsidRPr="004E0F7D" w:rsidRDefault="00392DD5" w:rsidP="008F297A">
      <w:pPr>
        <w:pStyle w:val="Reference"/>
        <w:numPr>
          <w:ilvl w:val="0"/>
          <w:numId w:val="62"/>
        </w:numPr>
        <w:shd w:val="clear" w:color="auto" w:fill="FFFFFF" w:themeFill="background1"/>
        <w:spacing w:before="120" w:after="0"/>
        <w:ind w:left="357" w:hanging="357"/>
        <w:rPr>
          <w:rFonts w:ascii="Arial" w:hAnsi="Arial" w:cs="Arial"/>
          <w:sz w:val="20"/>
          <w:szCs w:val="20"/>
          <w:lang w:val="en-AU"/>
        </w:rPr>
      </w:pPr>
      <w:r w:rsidRPr="004E0F7D">
        <w:rPr>
          <w:rFonts w:ascii="Arial" w:hAnsi="Arial" w:cs="Arial"/>
          <w:sz w:val="20"/>
          <w:szCs w:val="20"/>
          <w:lang w:val="en-AU"/>
        </w:rPr>
        <w:t xml:space="preserve">2011 1 chapter in Charters, S. (ed.) </w:t>
      </w:r>
      <w:r w:rsidRPr="004E0F7D">
        <w:rPr>
          <w:rFonts w:ascii="Arial" w:hAnsi="Arial" w:cs="Arial"/>
          <w:i/>
          <w:sz w:val="20"/>
          <w:szCs w:val="20"/>
          <w:lang w:val="en-AU"/>
        </w:rPr>
        <w:t xml:space="preserve">The Business of Champagne. </w:t>
      </w:r>
    </w:p>
    <w:p w14:paraId="52B17AF1" w14:textId="77777777" w:rsidR="00392DD5" w:rsidRPr="004E0F7D" w:rsidRDefault="00392DD5" w:rsidP="008F297A">
      <w:pPr>
        <w:pStyle w:val="Reference"/>
        <w:numPr>
          <w:ilvl w:val="0"/>
          <w:numId w:val="62"/>
        </w:numPr>
        <w:shd w:val="clear" w:color="auto" w:fill="FFFFFF" w:themeFill="background1"/>
        <w:spacing w:before="120" w:after="0"/>
        <w:ind w:left="357" w:hanging="357"/>
        <w:rPr>
          <w:rFonts w:ascii="Arial" w:hAnsi="Arial" w:cs="Arial"/>
          <w:sz w:val="20"/>
          <w:szCs w:val="20"/>
          <w:lang w:val="en-AU"/>
        </w:rPr>
      </w:pPr>
      <w:r w:rsidRPr="004E0F7D">
        <w:rPr>
          <w:rFonts w:ascii="Arial" w:hAnsi="Arial" w:cs="Arial"/>
          <w:sz w:val="20"/>
          <w:szCs w:val="20"/>
          <w:lang w:val="en-AU"/>
        </w:rPr>
        <w:t xml:space="preserve">2008 2 chapters in Hall C. M. and Sharples, L. (eds.) </w:t>
      </w:r>
      <w:r w:rsidRPr="004E0F7D">
        <w:rPr>
          <w:rFonts w:ascii="Arial" w:hAnsi="Arial" w:cs="Arial"/>
          <w:i/>
          <w:sz w:val="20"/>
          <w:szCs w:val="20"/>
          <w:lang w:val="en-AU"/>
        </w:rPr>
        <w:t>Food and Wine Festivals and Events Around the World: Development, management and markets</w:t>
      </w:r>
      <w:r w:rsidRPr="004E0F7D">
        <w:rPr>
          <w:rFonts w:ascii="Arial" w:hAnsi="Arial" w:cs="Arial"/>
          <w:sz w:val="20"/>
          <w:szCs w:val="20"/>
          <w:lang w:val="en-AU"/>
        </w:rPr>
        <w:t xml:space="preserve">. </w:t>
      </w:r>
    </w:p>
    <w:p w14:paraId="7DC655D3" w14:textId="77777777" w:rsidR="00392DD5" w:rsidRPr="004E0F7D" w:rsidRDefault="00392DD5" w:rsidP="008F297A">
      <w:pPr>
        <w:pStyle w:val="Reference"/>
        <w:numPr>
          <w:ilvl w:val="0"/>
          <w:numId w:val="62"/>
        </w:numPr>
        <w:shd w:val="clear" w:color="auto" w:fill="FFFFFF" w:themeFill="background1"/>
        <w:spacing w:before="120" w:after="0"/>
        <w:ind w:left="357" w:hanging="357"/>
        <w:rPr>
          <w:rFonts w:ascii="Arial" w:hAnsi="Arial" w:cs="Arial"/>
          <w:sz w:val="20"/>
          <w:szCs w:val="20"/>
          <w:lang w:val="en-AU"/>
        </w:rPr>
      </w:pPr>
      <w:r w:rsidRPr="004E0F7D">
        <w:rPr>
          <w:rFonts w:ascii="Arial" w:hAnsi="Arial" w:cs="Arial"/>
          <w:sz w:val="20"/>
          <w:szCs w:val="20"/>
          <w:lang w:val="en-AU"/>
        </w:rPr>
        <w:t xml:space="preserve">2008 1 chapter in Coles, T. E. and Hall, C. M. (eds.) </w:t>
      </w:r>
      <w:r w:rsidRPr="004E0F7D">
        <w:rPr>
          <w:rFonts w:ascii="Arial" w:hAnsi="Arial" w:cs="Arial"/>
          <w:i/>
          <w:iCs/>
          <w:sz w:val="20"/>
          <w:szCs w:val="20"/>
          <w:lang w:val="en-AU"/>
        </w:rPr>
        <w:t>International Business and Tourism: Global Issues, Contemporary Interactions.</w:t>
      </w:r>
    </w:p>
    <w:p w14:paraId="3CD77D88" w14:textId="77777777" w:rsidR="00392DD5" w:rsidRPr="004E0F7D" w:rsidRDefault="00392DD5" w:rsidP="008F297A">
      <w:pPr>
        <w:pStyle w:val="Reference"/>
        <w:numPr>
          <w:ilvl w:val="0"/>
          <w:numId w:val="62"/>
        </w:numPr>
        <w:spacing w:before="120" w:after="0"/>
        <w:ind w:left="357" w:hanging="357"/>
        <w:rPr>
          <w:rFonts w:ascii="Arial" w:hAnsi="Arial" w:cs="Arial"/>
          <w:bCs/>
          <w:sz w:val="20"/>
          <w:szCs w:val="20"/>
          <w:lang w:val="en-AU"/>
        </w:rPr>
      </w:pPr>
      <w:r w:rsidRPr="004E0F7D">
        <w:rPr>
          <w:rFonts w:ascii="Arial" w:hAnsi="Arial" w:cs="Arial"/>
          <w:sz w:val="20"/>
          <w:szCs w:val="20"/>
          <w:lang w:val="en-AU"/>
        </w:rPr>
        <w:t xml:space="preserve">2007 2 chapters in Michael, E. (ed.) </w:t>
      </w:r>
      <w:r w:rsidRPr="004E0F7D">
        <w:rPr>
          <w:rFonts w:ascii="Arial" w:hAnsi="Arial" w:cs="Arial"/>
          <w:i/>
          <w:iCs/>
          <w:sz w:val="20"/>
          <w:szCs w:val="20"/>
          <w:lang w:val="en-AU"/>
        </w:rPr>
        <w:t>Micro-Clusters and Networks: The Growth of Tourism</w:t>
      </w:r>
    </w:p>
    <w:p w14:paraId="31F7AA3E" w14:textId="77777777" w:rsidR="00392DD5" w:rsidRPr="004E0F7D" w:rsidRDefault="00392DD5" w:rsidP="008F297A">
      <w:pPr>
        <w:pStyle w:val="ListParagraph"/>
        <w:numPr>
          <w:ilvl w:val="0"/>
          <w:numId w:val="62"/>
        </w:numPr>
        <w:spacing w:before="120" w:line="240" w:lineRule="auto"/>
        <w:ind w:left="357" w:hanging="357"/>
        <w:contextualSpacing w:val="0"/>
        <w:jc w:val="both"/>
        <w:rPr>
          <w:rFonts w:cs="Arial"/>
          <w:szCs w:val="20"/>
          <w:lang w:val="en-AU"/>
        </w:rPr>
      </w:pPr>
      <w:r w:rsidRPr="004E0F7D">
        <w:rPr>
          <w:rFonts w:cs="Arial"/>
          <w:szCs w:val="20"/>
          <w:lang w:val="en-AU"/>
        </w:rPr>
        <w:t xml:space="preserve">2006 1 chapter in Carlsen, J. &amp; Charters, S (eds.) </w:t>
      </w:r>
      <w:r w:rsidRPr="004E0F7D">
        <w:rPr>
          <w:rFonts w:cs="Arial"/>
          <w:i/>
          <w:iCs/>
          <w:szCs w:val="20"/>
          <w:lang w:val="en-AU"/>
        </w:rPr>
        <w:t>Global Wine Tourism: Research., Management &amp; Marketing</w:t>
      </w:r>
      <w:r w:rsidRPr="004E0F7D">
        <w:rPr>
          <w:rFonts w:cs="Arial"/>
          <w:szCs w:val="20"/>
          <w:lang w:val="en-AU"/>
        </w:rPr>
        <w:t xml:space="preserve">. </w:t>
      </w:r>
    </w:p>
    <w:p w14:paraId="054ACC37" w14:textId="77777777" w:rsidR="00392DD5" w:rsidRPr="004E0F7D" w:rsidRDefault="00392DD5" w:rsidP="008F297A">
      <w:pPr>
        <w:pStyle w:val="Reference"/>
        <w:numPr>
          <w:ilvl w:val="0"/>
          <w:numId w:val="62"/>
        </w:numPr>
        <w:spacing w:before="120" w:after="0"/>
        <w:ind w:left="357" w:hanging="357"/>
        <w:rPr>
          <w:rFonts w:ascii="Arial" w:hAnsi="Arial" w:cs="Arial"/>
          <w:sz w:val="20"/>
          <w:szCs w:val="20"/>
          <w:lang w:val="en-AU"/>
        </w:rPr>
      </w:pPr>
      <w:r w:rsidRPr="004E0F7D">
        <w:rPr>
          <w:rFonts w:ascii="Arial" w:hAnsi="Arial" w:cs="Arial"/>
          <w:bCs/>
          <w:sz w:val="20"/>
          <w:szCs w:val="20"/>
          <w:lang w:val="en-AU"/>
        </w:rPr>
        <w:t xml:space="preserve">2002 2 chapters in </w:t>
      </w:r>
      <w:r w:rsidRPr="004E0F7D">
        <w:rPr>
          <w:rFonts w:ascii="Arial" w:hAnsi="Arial" w:cs="Arial"/>
          <w:sz w:val="20"/>
          <w:szCs w:val="20"/>
          <w:lang w:val="en-AU"/>
        </w:rPr>
        <w:t xml:space="preserve">Hjalager A. M. and Richards G. (eds.) </w:t>
      </w:r>
      <w:r w:rsidRPr="004E0F7D">
        <w:rPr>
          <w:rFonts w:ascii="Arial" w:hAnsi="Arial" w:cs="Arial"/>
          <w:i/>
          <w:iCs/>
          <w:sz w:val="20"/>
          <w:szCs w:val="20"/>
          <w:lang w:val="en-AU"/>
        </w:rPr>
        <w:t>Tourism and Gastronomy</w:t>
      </w:r>
    </w:p>
    <w:p w14:paraId="21891C98" w14:textId="77777777" w:rsidR="00392DD5" w:rsidRPr="004E0F7D" w:rsidRDefault="00392DD5" w:rsidP="008F297A">
      <w:pPr>
        <w:pStyle w:val="Reference"/>
        <w:numPr>
          <w:ilvl w:val="0"/>
          <w:numId w:val="62"/>
        </w:numPr>
        <w:spacing w:before="120" w:after="0"/>
        <w:ind w:left="357" w:hanging="357"/>
        <w:rPr>
          <w:rFonts w:ascii="Arial" w:hAnsi="Arial" w:cs="Arial"/>
          <w:sz w:val="20"/>
          <w:szCs w:val="20"/>
          <w:lang w:val="en-AU"/>
        </w:rPr>
      </w:pPr>
      <w:r w:rsidRPr="004E0F7D">
        <w:rPr>
          <w:rFonts w:ascii="Arial" w:hAnsi="Arial" w:cs="Arial"/>
          <w:bCs/>
          <w:sz w:val="20"/>
          <w:szCs w:val="20"/>
          <w:lang w:val="en-AU"/>
        </w:rPr>
        <w:t xml:space="preserve">2001 1 chapter in </w:t>
      </w:r>
      <w:r w:rsidRPr="004E0F7D">
        <w:rPr>
          <w:rFonts w:ascii="Arial" w:hAnsi="Arial" w:cs="Arial"/>
          <w:sz w:val="20"/>
          <w:szCs w:val="20"/>
          <w:lang w:val="en-AU"/>
        </w:rPr>
        <w:t xml:space="preserve">Butcher J. (ed), </w:t>
      </w:r>
      <w:r w:rsidRPr="004E0F7D">
        <w:rPr>
          <w:rFonts w:ascii="Arial" w:hAnsi="Arial" w:cs="Arial"/>
          <w:i/>
          <w:iCs/>
          <w:sz w:val="20"/>
          <w:szCs w:val="20"/>
          <w:lang w:val="en-AU"/>
        </w:rPr>
        <w:t>Innovations in Cultural Tourism</w:t>
      </w:r>
      <w:r w:rsidRPr="004E0F7D">
        <w:rPr>
          <w:rFonts w:ascii="Arial" w:hAnsi="Arial" w:cs="Arial"/>
          <w:sz w:val="20"/>
          <w:szCs w:val="20"/>
          <w:lang w:val="en-AU"/>
        </w:rPr>
        <w:t>.</w:t>
      </w:r>
    </w:p>
    <w:p w14:paraId="241AB90E" w14:textId="77777777" w:rsidR="00392DD5" w:rsidRPr="004E0F7D" w:rsidRDefault="00392DD5" w:rsidP="008F297A">
      <w:pPr>
        <w:pStyle w:val="Reference"/>
        <w:numPr>
          <w:ilvl w:val="0"/>
          <w:numId w:val="62"/>
        </w:numPr>
        <w:spacing w:before="120" w:after="0"/>
        <w:ind w:left="357" w:hanging="357"/>
        <w:rPr>
          <w:rFonts w:ascii="Arial" w:hAnsi="Arial" w:cs="Arial"/>
          <w:sz w:val="20"/>
          <w:szCs w:val="20"/>
          <w:lang w:val="en-AU"/>
        </w:rPr>
      </w:pPr>
      <w:r w:rsidRPr="004E0F7D">
        <w:rPr>
          <w:rFonts w:ascii="Arial" w:hAnsi="Arial" w:cs="Arial"/>
          <w:bCs/>
          <w:sz w:val="20"/>
          <w:szCs w:val="20"/>
          <w:lang w:val="en-AU"/>
        </w:rPr>
        <w:t xml:space="preserve">2000 6 chapters in Hall, C. M. et al. (eds.) </w:t>
      </w:r>
      <w:r w:rsidRPr="004E0F7D">
        <w:rPr>
          <w:rFonts w:ascii="Arial" w:hAnsi="Arial" w:cs="Arial"/>
          <w:i/>
          <w:iCs/>
          <w:sz w:val="20"/>
          <w:szCs w:val="20"/>
          <w:lang w:val="en-AU"/>
        </w:rPr>
        <w:t>Wine and Tourism Around the World</w:t>
      </w:r>
      <w:r w:rsidRPr="004E0F7D">
        <w:rPr>
          <w:rFonts w:ascii="Arial" w:hAnsi="Arial" w:cs="Arial"/>
          <w:sz w:val="20"/>
          <w:szCs w:val="20"/>
          <w:lang w:val="en-AU"/>
        </w:rPr>
        <w:t xml:space="preserve">. </w:t>
      </w:r>
    </w:p>
    <w:p w14:paraId="3E042FD8" w14:textId="77777777" w:rsidR="00392DD5" w:rsidRPr="004E0F7D" w:rsidRDefault="00392DD5" w:rsidP="00392DD5">
      <w:pPr>
        <w:pStyle w:val="Reference"/>
        <w:numPr>
          <w:ilvl w:val="0"/>
          <w:numId w:val="0"/>
        </w:numPr>
        <w:spacing w:before="120" w:after="0"/>
        <w:ind w:left="360" w:hanging="360"/>
        <w:rPr>
          <w:rFonts w:ascii="Arial" w:hAnsi="Arial" w:cs="Arial"/>
          <w:i/>
          <w:sz w:val="20"/>
          <w:szCs w:val="20"/>
          <w:lang w:val="en-AU"/>
        </w:rPr>
      </w:pPr>
      <w:r w:rsidRPr="004E0F7D">
        <w:rPr>
          <w:rFonts w:ascii="Arial" w:hAnsi="Arial" w:cs="Arial"/>
          <w:i/>
          <w:sz w:val="20"/>
          <w:szCs w:val="20"/>
          <w:lang w:val="en-AU"/>
        </w:rPr>
        <w:t>Other invited scholarly contributions</w:t>
      </w:r>
    </w:p>
    <w:p w14:paraId="41AC4EC1" w14:textId="77777777" w:rsidR="00392DD5" w:rsidRPr="004E0F7D" w:rsidRDefault="00392DD5" w:rsidP="008F297A">
      <w:pPr>
        <w:pStyle w:val="Reference"/>
        <w:numPr>
          <w:ilvl w:val="0"/>
          <w:numId w:val="63"/>
        </w:numPr>
        <w:spacing w:before="120" w:after="0"/>
        <w:ind w:left="360"/>
        <w:rPr>
          <w:rFonts w:ascii="Arial" w:hAnsi="Arial" w:cs="Arial"/>
          <w:sz w:val="20"/>
          <w:szCs w:val="20"/>
          <w:lang w:val="en-AU"/>
        </w:rPr>
      </w:pPr>
      <w:r w:rsidRPr="004E0F7D">
        <w:rPr>
          <w:rFonts w:ascii="Arial" w:hAnsi="Arial" w:cs="Arial"/>
          <w:bCs/>
          <w:sz w:val="20"/>
          <w:szCs w:val="20"/>
          <w:lang w:val="en-AU"/>
        </w:rPr>
        <w:t>2003 1 case s</w:t>
      </w:r>
      <w:r w:rsidRPr="004E0F7D">
        <w:rPr>
          <w:rFonts w:ascii="Arial" w:hAnsi="Arial" w:cs="Arial"/>
          <w:sz w:val="20"/>
          <w:szCs w:val="20"/>
          <w:lang w:val="en-AU"/>
        </w:rPr>
        <w:t xml:space="preserve">tudy in Ritchie, B.W. </w:t>
      </w:r>
      <w:r w:rsidRPr="004E0F7D">
        <w:rPr>
          <w:rFonts w:ascii="Arial" w:hAnsi="Arial" w:cs="Arial"/>
          <w:i/>
          <w:iCs/>
          <w:sz w:val="20"/>
          <w:szCs w:val="20"/>
          <w:lang w:val="en-AU"/>
        </w:rPr>
        <w:t>Managing Educational Tourism</w:t>
      </w:r>
      <w:r w:rsidRPr="004E0F7D">
        <w:rPr>
          <w:rFonts w:ascii="Arial" w:hAnsi="Arial" w:cs="Arial"/>
          <w:sz w:val="20"/>
          <w:szCs w:val="20"/>
          <w:lang w:val="en-AU"/>
        </w:rPr>
        <w:t>.</w:t>
      </w:r>
    </w:p>
    <w:p w14:paraId="0A56216D" w14:textId="77777777" w:rsidR="00392DD5" w:rsidRPr="004E0F7D" w:rsidRDefault="00392DD5" w:rsidP="008F297A">
      <w:pPr>
        <w:pStyle w:val="Reference"/>
        <w:numPr>
          <w:ilvl w:val="0"/>
          <w:numId w:val="63"/>
        </w:numPr>
        <w:spacing w:before="120" w:after="0"/>
        <w:ind w:left="360"/>
        <w:rPr>
          <w:rFonts w:ascii="Arial" w:hAnsi="Arial" w:cs="Arial"/>
          <w:i/>
          <w:sz w:val="20"/>
          <w:szCs w:val="20"/>
          <w:lang w:val="en-AU"/>
        </w:rPr>
      </w:pPr>
      <w:r w:rsidRPr="004E0F7D">
        <w:rPr>
          <w:rFonts w:ascii="Arial" w:hAnsi="Arial" w:cs="Arial"/>
          <w:bCs/>
          <w:sz w:val="20"/>
          <w:szCs w:val="20"/>
          <w:lang w:val="en-AU"/>
        </w:rPr>
        <w:t xml:space="preserve">2001 3 case studies in </w:t>
      </w:r>
      <w:r w:rsidRPr="004E0F7D">
        <w:rPr>
          <w:rFonts w:ascii="Arial" w:hAnsi="Arial" w:cs="Arial"/>
          <w:sz w:val="20"/>
          <w:szCs w:val="20"/>
          <w:lang w:val="en-AU"/>
        </w:rPr>
        <w:t xml:space="preserve">C. M. Hall, and G.W. Kearsley, </w:t>
      </w:r>
      <w:r w:rsidRPr="004E0F7D">
        <w:rPr>
          <w:rFonts w:ascii="Arial" w:hAnsi="Arial" w:cs="Arial"/>
          <w:i/>
          <w:iCs/>
          <w:sz w:val="20"/>
          <w:szCs w:val="20"/>
          <w:lang w:val="en-AU"/>
        </w:rPr>
        <w:t>Tourism in New Zealand: An Introduction</w:t>
      </w:r>
      <w:r w:rsidRPr="004E0F7D">
        <w:rPr>
          <w:rFonts w:ascii="Arial" w:hAnsi="Arial" w:cs="Arial"/>
          <w:sz w:val="20"/>
          <w:szCs w:val="20"/>
          <w:lang w:val="en-AU"/>
        </w:rPr>
        <w:t>.</w:t>
      </w:r>
    </w:p>
    <w:p w14:paraId="1733D579" w14:textId="77777777" w:rsidR="00392DD5" w:rsidRPr="004E0F7D" w:rsidRDefault="00392DD5" w:rsidP="00392DD5">
      <w:pPr>
        <w:tabs>
          <w:tab w:val="left" w:pos="1843"/>
        </w:tabs>
        <w:spacing w:before="120" w:line="240" w:lineRule="auto"/>
        <w:ind w:left="1843" w:hanging="1843"/>
        <w:rPr>
          <w:rFonts w:cs="Arial"/>
          <w:i/>
          <w:lang w:val="en-AU"/>
        </w:rPr>
      </w:pPr>
      <w:r w:rsidRPr="004E0F7D">
        <w:rPr>
          <w:rFonts w:cs="Arial"/>
          <w:i/>
          <w:lang w:val="en-AU"/>
        </w:rPr>
        <w:t>Appointments</w:t>
      </w:r>
    </w:p>
    <w:p w14:paraId="3A91462B"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2014 </w:t>
      </w:r>
      <w:r w:rsidRPr="004E0F7D">
        <w:rPr>
          <w:rFonts w:cs="Arial"/>
          <w:i/>
          <w:szCs w:val="20"/>
          <w:lang w:val="en-AU"/>
        </w:rPr>
        <w:t>Pacific International Hotel Management School NZQA Approval Panel for Masters in Hotel Managament</w:t>
      </w:r>
      <w:r w:rsidRPr="004E0F7D">
        <w:rPr>
          <w:rFonts w:cs="Arial"/>
          <w:szCs w:val="20"/>
          <w:lang w:val="en-AU"/>
        </w:rPr>
        <w:t xml:space="preserve"> (invitation), PIHMS, New Plymouth.</w:t>
      </w:r>
    </w:p>
    <w:p w14:paraId="723DB6D6"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2013 </w:t>
      </w:r>
      <w:r w:rsidRPr="004E0F7D">
        <w:rPr>
          <w:rFonts w:cs="Arial"/>
          <w:i/>
          <w:szCs w:val="20"/>
          <w:lang w:val="en-AU"/>
        </w:rPr>
        <w:t>Bachelor of Arts (Gastronomy) Pre-CUAP Approval Panel</w:t>
      </w:r>
      <w:r w:rsidRPr="004E0F7D">
        <w:rPr>
          <w:rFonts w:cs="Arial"/>
          <w:szCs w:val="20"/>
          <w:lang w:val="en-AU"/>
        </w:rPr>
        <w:t>, AUT, Auckland.</w:t>
      </w:r>
    </w:p>
    <w:p w14:paraId="449C1A11"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2004- 2011 Elected member of the New Zealand Food and Wine Tourism Network Management Committee</w:t>
      </w:r>
    </w:p>
    <w:p w14:paraId="33A0CE6D"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2010-11 </w:t>
      </w:r>
      <w:r w:rsidRPr="004E0F7D">
        <w:rPr>
          <w:rFonts w:cs="Arial"/>
          <w:i/>
          <w:szCs w:val="20"/>
          <w:lang w:val="en-AU"/>
        </w:rPr>
        <w:t xml:space="preserve">Great Wine Capitals Global Network, </w:t>
      </w:r>
      <w:r w:rsidRPr="004E0F7D">
        <w:rPr>
          <w:rFonts w:cs="Arial"/>
          <w:szCs w:val="20"/>
          <w:lang w:val="en-AU"/>
        </w:rPr>
        <w:t>New Zealand Judge International Student Scholarship Awards.</w:t>
      </w:r>
    </w:p>
    <w:p w14:paraId="3B1BF3AE"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2010-11 </w:t>
      </w:r>
      <w:r w:rsidRPr="004E0F7D">
        <w:rPr>
          <w:rFonts w:cs="Arial"/>
          <w:i/>
          <w:szCs w:val="20"/>
          <w:lang w:val="en-AU"/>
        </w:rPr>
        <w:t>Great Wine Capitals Global Network,</w:t>
      </w:r>
      <w:r w:rsidRPr="004E0F7D">
        <w:rPr>
          <w:rFonts w:cs="Arial"/>
          <w:szCs w:val="20"/>
          <w:lang w:val="en-AU"/>
        </w:rPr>
        <w:t xml:space="preserve"> New Zealand Research Advisory Group member.</w:t>
      </w:r>
    </w:p>
    <w:p w14:paraId="3A602A03"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Great Wine Capitals Global Network,</w:t>
      </w:r>
      <w:r w:rsidRPr="004E0F7D">
        <w:rPr>
          <w:rFonts w:cs="Arial"/>
          <w:szCs w:val="20"/>
          <w:lang w:val="en-AU"/>
        </w:rPr>
        <w:t xml:space="preserve"> Best of Wine Tourism Awards Judge.</w:t>
      </w:r>
    </w:p>
    <w:p w14:paraId="163879BA"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lastRenderedPageBreak/>
        <w:t xml:space="preserve">2007-10 Chair of </w:t>
      </w:r>
      <w:r w:rsidRPr="004E0F7D">
        <w:rPr>
          <w:rFonts w:cs="Arial"/>
          <w:i/>
          <w:szCs w:val="20"/>
          <w:lang w:val="en-AU"/>
        </w:rPr>
        <w:t>New Zealand Food and Wine Tourism Network</w:t>
      </w:r>
      <w:r w:rsidRPr="004E0F7D">
        <w:rPr>
          <w:rFonts w:cs="Arial"/>
          <w:szCs w:val="20"/>
          <w:lang w:val="en-AU"/>
        </w:rPr>
        <w:t>:</w:t>
      </w:r>
      <w:r w:rsidRPr="004E0F7D">
        <w:rPr>
          <w:rFonts w:cs="Arial"/>
          <w:szCs w:val="20"/>
          <w:lang w:val="en-AU"/>
        </w:rPr>
        <w:br/>
        <w:t>Elected to the chair October 2007 and resigned 2010. This is a member-funded organisation representing around 50 organisations, including: Tourism New Zealand, Air New Zealand, Pernod Ricard, several Regional Tourism Organisations, several regional food producer &amp; winegrower associations &amp; dozens of businesses &amp; industry organisations.</w:t>
      </w:r>
    </w:p>
    <w:p w14:paraId="0FA296BC" w14:textId="77777777" w:rsidR="00392DD5" w:rsidRPr="004E0F7D" w:rsidRDefault="00392DD5" w:rsidP="008F297A">
      <w:pPr>
        <w:pStyle w:val="ListParagraph"/>
        <w:numPr>
          <w:ilvl w:val="0"/>
          <w:numId w:val="61"/>
        </w:numPr>
        <w:tabs>
          <w:tab w:val="left" w:pos="1843"/>
        </w:tabs>
        <w:spacing w:before="120" w:line="240" w:lineRule="auto"/>
        <w:ind w:left="360"/>
        <w:contextualSpacing w:val="0"/>
        <w:rPr>
          <w:rFonts w:cs="Arial"/>
          <w:szCs w:val="20"/>
          <w:lang w:val="en-AU"/>
        </w:rPr>
      </w:pPr>
      <w:r w:rsidRPr="004E0F7D">
        <w:rPr>
          <w:rFonts w:cs="Arial"/>
          <w:szCs w:val="20"/>
          <w:lang w:val="en-AU"/>
        </w:rPr>
        <w:t xml:space="preserve">2007-8 Visiting Professor, Reims Management School, France. August 2007-August 2008. </w:t>
      </w:r>
    </w:p>
    <w:p w14:paraId="6B7D6CAE"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2008 Visiting Professor, Bordeaux Business School, France, 7-12 January 2008. </w:t>
      </w:r>
    </w:p>
    <w:p w14:paraId="45BF4CDE"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Visiting Lecturer, Harstad University College (Norway). 20-25 October 2007. </w:t>
      </w:r>
    </w:p>
    <w:p w14:paraId="56F4ABA7"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2005-2006 advisory board member Otago Farmers’ Market Trust</w:t>
      </w:r>
    </w:p>
    <w:p w14:paraId="0369F8B1" w14:textId="77777777" w:rsidR="00392DD5" w:rsidRPr="004E0F7D" w:rsidRDefault="00392DD5" w:rsidP="008F297A">
      <w:pPr>
        <w:pStyle w:val="ListParagraph"/>
        <w:numPr>
          <w:ilvl w:val="0"/>
          <w:numId w:val="61"/>
        </w:numPr>
        <w:tabs>
          <w:tab w:val="left" w:pos="1843"/>
        </w:tabs>
        <w:spacing w:before="120" w:line="240" w:lineRule="auto"/>
        <w:ind w:left="357" w:hanging="357"/>
        <w:contextualSpacing w:val="0"/>
        <w:rPr>
          <w:rFonts w:cs="Arial"/>
          <w:szCs w:val="20"/>
          <w:lang w:val="en-AU"/>
        </w:rPr>
      </w:pPr>
      <w:r w:rsidRPr="004E0F7D">
        <w:rPr>
          <w:rFonts w:cs="Arial"/>
          <w:szCs w:val="20"/>
          <w:lang w:val="en-AU"/>
        </w:rPr>
        <w:t>2003 New Zealand Food and Wine Tourism Steering Committee</w:t>
      </w:r>
    </w:p>
    <w:p w14:paraId="13765BAC" w14:textId="77777777" w:rsidR="00392DD5" w:rsidRPr="004E0F7D" w:rsidRDefault="00392DD5" w:rsidP="00392DD5">
      <w:pPr>
        <w:rPr>
          <w:rFonts w:cs="Arial"/>
          <w:i/>
          <w:lang w:val="en-AU"/>
        </w:rPr>
      </w:pPr>
    </w:p>
    <w:p w14:paraId="3EA77FE5" w14:textId="77777777" w:rsidR="00392DD5" w:rsidRPr="004E0F7D" w:rsidRDefault="00392DD5" w:rsidP="00392DD5">
      <w:pPr>
        <w:tabs>
          <w:tab w:val="left" w:pos="1843"/>
        </w:tabs>
        <w:spacing w:before="120" w:line="240" w:lineRule="auto"/>
        <w:rPr>
          <w:rFonts w:cs="Arial"/>
          <w:i/>
          <w:lang w:val="en-AU"/>
        </w:rPr>
      </w:pPr>
      <w:r w:rsidRPr="004E0F7D">
        <w:rPr>
          <w:rFonts w:cs="Arial"/>
          <w:i/>
          <w:lang w:val="en-AU"/>
        </w:rPr>
        <w:t>Citations of my work</w:t>
      </w:r>
    </w:p>
    <w:p w14:paraId="3AE246B0" w14:textId="77777777" w:rsidR="00392DD5" w:rsidRPr="004E0F7D" w:rsidRDefault="00392DD5" w:rsidP="00392DD5">
      <w:pPr>
        <w:spacing w:before="120" w:line="240" w:lineRule="auto"/>
        <w:jc w:val="both"/>
        <w:rPr>
          <w:rFonts w:cs="Arial"/>
          <w:lang w:val="en-AU"/>
        </w:rPr>
      </w:pPr>
      <w:r w:rsidRPr="004E0F7D">
        <w:rPr>
          <w:rFonts w:cs="Arial"/>
          <w:lang w:val="en-AU"/>
        </w:rPr>
        <w:t>Table 1 highlights that my work has the 2</w:t>
      </w:r>
      <w:r w:rsidRPr="004E0F7D">
        <w:rPr>
          <w:rFonts w:cs="Arial"/>
          <w:vertAlign w:val="superscript"/>
          <w:lang w:val="en-AU"/>
        </w:rPr>
        <w:t>nd</w:t>
      </w:r>
      <w:r w:rsidRPr="004E0F7D">
        <w:rPr>
          <w:rFonts w:cs="Arial"/>
          <w:lang w:val="en-AU"/>
        </w:rPr>
        <w:t xml:space="preserve"> highest H-index and overall number of citations (see </w:t>
      </w:r>
      <w:hyperlink r:id="rId65" w:anchor="/pop_hindex.htm" w:history="1">
        <w:r w:rsidRPr="004E0F7D">
          <w:rPr>
            <w:rStyle w:val="Hyperlink"/>
            <w:rFonts w:cs="Arial"/>
            <w:lang w:val="en-AU"/>
          </w:rPr>
          <w:t>http://www.harzing.com/resources.htm#/pop_hindex.htm</w:t>
        </w:r>
      </w:hyperlink>
      <w:r w:rsidRPr="004E0F7D">
        <w:rPr>
          <w:rFonts w:cs="Arial"/>
          <w:lang w:val="en-AU"/>
        </w:rPr>
        <w:t xml:space="preserve"> for explanation). In addition, Table 1 excludes most of the citations in </w:t>
      </w:r>
      <w:r w:rsidRPr="004E0F7D">
        <w:rPr>
          <w:rFonts w:cs="Arial"/>
          <w:i/>
          <w:lang w:val="en-AU"/>
        </w:rPr>
        <w:t>Global Wine Tourism</w:t>
      </w:r>
      <w:r w:rsidRPr="004E0F7D">
        <w:rPr>
          <w:rFonts w:cs="Arial"/>
          <w:lang w:val="en-AU"/>
        </w:rPr>
        <w:t xml:space="preserve"> (2006), the most recent wine tourism research text, where 10 of my publications (19 citations) are cited in 12 of 19 chapters. </w:t>
      </w:r>
    </w:p>
    <w:p w14:paraId="4AE098FE" w14:textId="77777777" w:rsidR="005369BA" w:rsidRPr="004E0F7D" w:rsidRDefault="005369BA" w:rsidP="00392DD5">
      <w:pPr>
        <w:spacing w:before="120" w:line="240" w:lineRule="auto"/>
        <w:jc w:val="both"/>
        <w:rPr>
          <w:rFonts w:cs="Arial"/>
          <w:i/>
          <w:lang w:val="en-AU"/>
        </w:rPr>
      </w:pPr>
    </w:p>
    <w:p w14:paraId="15BEA741" w14:textId="77777777" w:rsidR="00392DD5" w:rsidRPr="004E0F7D" w:rsidRDefault="00392DD5" w:rsidP="005369BA">
      <w:pPr>
        <w:spacing w:before="120" w:after="120" w:line="240" w:lineRule="auto"/>
        <w:jc w:val="both"/>
        <w:rPr>
          <w:rFonts w:cs="Arial"/>
          <w:i/>
          <w:lang w:val="en-AU"/>
        </w:rPr>
      </w:pPr>
      <w:r w:rsidRPr="004E0F7D">
        <w:rPr>
          <w:rFonts w:cs="Arial"/>
          <w:i/>
          <w:lang w:val="en-AU"/>
        </w:rPr>
        <w:t>Table 1: Top 5 ‘Wine Tourism’ Academics using “Publish or Perish” Citation Indexing</w:t>
      </w:r>
    </w:p>
    <w:tbl>
      <w:tblPr>
        <w:tblW w:w="6946" w:type="dxa"/>
        <w:jc w:val="center"/>
        <w:tblLook w:val="0000" w:firstRow="0" w:lastRow="0" w:firstColumn="0" w:lastColumn="0" w:noHBand="0" w:noVBand="0"/>
      </w:tblPr>
      <w:tblGrid>
        <w:gridCol w:w="3803"/>
        <w:gridCol w:w="923"/>
        <w:gridCol w:w="1150"/>
        <w:gridCol w:w="1070"/>
      </w:tblGrid>
      <w:tr w:rsidR="00392DD5" w:rsidRPr="004E0F7D" w14:paraId="178997E5" w14:textId="77777777" w:rsidTr="007C53CE">
        <w:trPr>
          <w:trHeight w:val="315"/>
          <w:jc w:val="center"/>
        </w:trPr>
        <w:tc>
          <w:tcPr>
            <w:tcW w:w="3803" w:type="dxa"/>
            <w:tcBorders>
              <w:top w:val="single" w:sz="4" w:space="0" w:color="auto"/>
              <w:left w:val="nil"/>
              <w:bottom w:val="single" w:sz="4" w:space="0" w:color="auto"/>
              <w:right w:val="nil"/>
            </w:tcBorders>
            <w:shd w:val="clear" w:color="auto" w:fill="auto"/>
            <w:noWrap/>
            <w:vAlign w:val="bottom"/>
          </w:tcPr>
          <w:p w14:paraId="4E232FDF" w14:textId="77777777" w:rsidR="00392DD5" w:rsidRPr="004E0F7D" w:rsidRDefault="00392DD5" w:rsidP="007C53CE">
            <w:pPr>
              <w:spacing w:line="240" w:lineRule="auto"/>
              <w:jc w:val="both"/>
              <w:rPr>
                <w:rFonts w:cs="Arial"/>
                <w:b/>
                <w:lang w:val="en-AU"/>
              </w:rPr>
            </w:pPr>
          </w:p>
        </w:tc>
        <w:tc>
          <w:tcPr>
            <w:tcW w:w="923" w:type="dxa"/>
            <w:tcBorders>
              <w:top w:val="single" w:sz="4" w:space="0" w:color="auto"/>
              <w:left w:val="nil"/>
              <w:bottom w:val="single" w:sz="4" w:space="0" w:color="auto"/>
              <w:right w:val="nil"/>
            </w:tcBorders>
            <w:shd w:val="clear" w:color="auto" w:fill="auto"/>
            <w:noWrap/>
            <w:vAlign w:val="bottom"/>
          </w:tcPr>
          <w:p w14:paraId="36F04DE3" w14:textId="77777777" w:rsidR="00392DD5" w:rsidRPr="004E0F7D" w:rsidRDefault="00392DD5" w:rsidP="007C53CE">
            <w:pPr>
              <w:spacing w:line="240" w:lineRule="auto"/>
              <w:jc w:val="center"/>
              <w:rPr>
                <w:rFonts w:cs="Arial"/>
                <w:b/>
                <w:lang w:val="en-AU"/>
              </w:rPr>
            </w:pPr>
            <w:r w:rsidRPr="004E0F7D">
              <w:rPr>
                <w:rFonts w:cs="Arial"/>
                <w:b/>
                <w:lang w:val="en-AU"/>
              </w:rPr>
              <w:t>Papers</w:t>
            </w:r>
          </w:p>
        </w:tc>
        <w:tc>
          <w:tcPr>
            <w:tcW w:w="1150" w:type="dxa"/>
            <w:tcBorders>
              <w:top w:val="single" w:sz="4" w:space="0" w:color="auto"/>
              <w:left w:val="nil"/>
              <w:bottom w:val="single" w:sz="4" w:space="0" w:color="auto"/>
              <w:right w:val="nil"/>
            </w:tcBorders>
            <w:shd w:val="clear" w:color="auto" w:fill="auto"/>
            <w:noWrap/>
            <w:vAlign w:val="bottom"/>
          </w:tcPr>
          <w:p w14:paraId="3BE8C911" w14:textId="77777777" w:rsidR="00392DD5" w:rsidRPr="004E0F7D" w:rsidRDefault="00392DD5" w:rsidP="007C53CE">
            <w:pPr>
              <w:spacing w:line="240" w:lineRule="auto"/>
              <w:jc w:val="center"/>
              <w:rPr>
                <w:rFonts w:cs="Arial"/>
                <w:b/>
                <w:lang w:val="en-AU"/>
              </w:rPr>
            </w:pPr>
            <w:r w:rsidRPr="004E0F7D">
              <w:rPr>
                <w:rFonts w:cs="Arial"/>
                <w:b/>
                <w:lang w:val="en-AU"/>
              </w:rPr>
              <w:t>Citations</w:t>
            </w:r>
          </w:p>
        </w:tc>
        <w:tc>
          <w:tcPr>
            <w:tcW w:w="1070" w:type="dxa"/>
            <w:tcBorders>
              <w:top w:val="single" w:sz="4" w:space="0" w:color="auto"/>
              <w:left w:val="nil"/>
              <w:bottom w:val="single" w:sz="4" w:space="0" w:color="auto"/>
              <w:right w:val="nil"/>
            </w:tcBorders>
            <w:shd w:val="clear" w:color="auto" w:fill="auto"/>
            <w:noWrap/>
            <w:vAlign w:val="bottom"/>
          </w:tcPr>
          <w:p w14:paraId="6C767594" w14:textId="77777777" w:rsidR="00392DD5" w:rsidRPr="004E0F7D" w:rsidRDefault="00392DD5" w:rsidP="007C53CE">
            <w:pPr>
              <w:spacing w:line="240" w:lineRule="auto"/>
              <w:jc w:val="center"/>
              <w:rPr>
                <w:rFonts w:cs="Arial"/>
                <w:b/>
                <w:lang w:val="en-AU"/>
              </w:rPr>
            </w:pPr>
            <w:r w:rsidRPr="004E0F7D">
              <w:rPr>
                <w:rFonts w:cs="Arial"/>
                <w:b/>
                <w:lang w:val="en-AU"/>
              </w:rPr>
              <w:t>h-index</w:t>
            </w:r>
          </w:p>
        </w:tc>
      </w:tr>
      <w:tr w:rsidR="00392DD5" w:rsidRPr="004E0F7D" w14:paraId="147968C9" w14:textId="77777777" w:rsidTr="007C53CE">
        <w:trPr>
          <w:trHeight w:val="315"/>
          <w:jc w:val="center"/>
        </w:trPr>
        <w:tc>
          <w:tcPr>
            <w:tcW w:w="3803" w:type="dxa"/>
            <w:tcBorders>
              <w:top w:val="single" w:sz="4" w:space="0" w:color="auto"/>
              <w:left w:val="nil"/>
              <w:bottom w:val="nil"/>
              <w:right w:val="nil"/>
            </w:tcBorders>
            <w:shd w:val="clear" w:color="auto" w:fill="auto"/>
            <w:noWrap/>
          </w:tcPr>
          <w:p w14:paraId="1494D9AD" w14:textId="77777777" w:rsidR="00392DD5" w:rsidRPr="004E0F7D" w:rsidRDefault="00392DD5" w:rsidP="007C53CE">
            <w:pPr>
              <w:spacing w:line="240" w:lineRule="auto"/>
              <w:jc w:val="both"/>
              <w:rPr>
                <w:rFonts w:cs="Arial"/>
                <w:lang w:val="en-AU"/>
              </w:rPr>
            </w:pPr>
            <w:r w:rsidRPr="004E0F7D">
              <w:rPr>
                <w:rFonts w:cs="Arial"/>
                <w:lang w:val="en-AU"/>
              </w:rPr>
              <w:t>Professor C. M. Hall</w:t>
            </w:r>
          </w:p>
        </w:tc>
        <w:tc>
          <w:tcPr>
            <w:tcW w:w="923" w:type="dxa"/>
            <w:tcBorders>
              <w:top w:val="single" w:sz="4" w:space="0" w:color="auto"/>
              <w:left w:val="nil"/>
              <w:bottom w:val="nil"/>
              <w:right w:val="nil"/>
            </w:tcBorders>
            <w:shd w:val="clear" w:color="auto" w:fill="auto"/>
            <w:noWrap/>
          </w:tcPr>
          <w:p w14:paraId="2D6F7F24" w14:textId="77777777" w:rsidR="00392DD5" w:rsidRPr="004E0F7D" w:rsidRDefault="00392DD5" w:rsidP="007C53CE">
            <w:pPr>
              <w:spacing w:line="240" w:lineRule="auto"/>
              <w:jc w:val="center"/>
              <w:rPr>
                <w:rFonts w:cs="Arial"/>
                <w:lang w:val="en-AU"/>
              </w:rPr>
            </w:pPr>
            <w:r w:rsidRPr="004E0F7D">
              <w:rPr>
                <w:rFonts w:cs="Arial"/>
                <w:lang w:val="en-AU"/>
              </w:rPr>
              <w:t>87</w:t>
            </w:r>
          </w:p>
        </w:tc>
        <w:tc>
          <w:tcPr>
            <w:tcW w:w="1150" w:type="dxa"/>
            <w:tcBorders>
              <w:top w:val="single" w:sz="4" w:space="0" w:color="auto"/>
              <w:left w:val="nil"/>
              <w:bottom w:val="nil"/>
              <w:right w:val="nil"/>
            </w:tcBorders>
            <w:shd w:val="clear" w:color="auto" w:fill="auto"/>
            <w:noWrap/>
          </w:tcPr>
          <w:p w14:paraId="296D51E2" w14:textId="77777777" w:rsidR="00392DD5" w:rsidRPr="004E0F7D" w:rsidRDefault="00392DD5" w:rsidP="007C53CE">
            <w:pPr>
              <w:spacing w:line="240" w:lineRule="auto"/>
              <w:jc w:val="center"/>
              <w:rPr>
                <w:rFonts w:cs="Arial"/>
                <w:lang w:val="en-AU"/>
              </w:rPr>
            </w:pPr>
            <w:r w:rsidRPr="004E0F7D">
              <w:rPr>
                <w:rFonts w:cs="Arial"/>
                <w:lang w:val="en-AU"/>
              </w:rPr>
              <w:t>2097</w:t>
            </w:r>
          </w:p>
        </w:tc>
        <w:tc>
          <w:tcPr>
            <w:tcW w:w="1070" w:type="dxa"/>
            <w:tcBorders>
              <w:top w:val="single" w:sz="4" w:space="0" w:color="auto"/>
              <w:left w:val="nil"/>
              <w:bottom w:val="nil"/>
              <w:right w:val="nil"/>
            </w:tcBorders>
            <w:shd w:val="clear" w:color="auto" w:fill="auto"/>
            <w:noWrap/>
          </w:tcPr>
          <w:p w14:paraId="61EB21B8" w14:textId="77777777" w:rsidR="00392DD5" w:rsidRPr="004E0F7D" w:rsidRDefault="00392DD5" w:rsidP="007C53CE">
            <w:pPr>
              <w:spacing w:line="240" w:lineRule="auto"/>
              <w:jc w:val="center"/>
              <w:rPr>
                <w:rFonts w:cs="Arial"/>
                <w:lang w:val="en-AU"/>
              </w:rPr>
            </w:pPr>
            <w:r w:rsidRPr="004E0F7D">
              <w:rPr>
                <w:rFonts w:cs="Arial"/>
                <w:lang w:val="en-AU"/>
              </w:rPr>
              <w:t>24</w:t>
            </w:r>
          </w:p>
        </w:tc>
      </w:tr>
      <w:tr w:rsidR="00392DD5" w:rsidRPr="004E0F7D" w14:paraId="5A862D23" w14:textId="77777777" w:rsidTr="007C53CE">
        <w:trPr>
          <w:trHeight w:val="315"/>
          <w:jc w:val="center"/>
        </w:trPr>
        <w:tc>
          <w:tcPr>
            <w:tcW w:w="3803" w:type="dxa"/>
            <w:tcBorders>
              <w:top w:val="nil"/>
              <w:left w:val="nil"/>
              <w:right w:val="nil"/>
            </w:tcBorders>
            <w:shd w:val="clear" w:color="auto" w:fill="auto"/>
          </w:tcPr>
          <w:p w14:paraId="10B5B1CD" w14:textId="77777777" w:rsidR="00392DD5" w:rsidRPr="004E0F7D" w:rsidRDefault="00392DD5" w:rsidP="007C53CE">
            <w:pPr>
              <w:spacing w:line="240" w:lineRule="auto"/>
              <w:jc w:val="both"/>
              <w:rPr>
                <w:rFonts w:cs="Arial"/>
                <w:b/>
                <w:i/>
                <w:lang w:val="en-AU"/>
              </w:rPr>
            </w:pPr>
            <w:r w:rsidRPr="004E0F7D">
              <w:rPr>
                <w:rFonts w:cs="Arial"/>
                <w:b/>
                <w:i/>
                <w:lang w:val="en-AU"/>
              </w:rPr>
              <w:t>Associate Professor R. D. Mitchell</w:t>
            </w:r>
          </w:p>
        </w:tc>
        <w:tc>
          <w:tcPr>
            <w:tcW w:w="923" w:type="dxa"/>
            <w:tcBorders>
              <w:top w:val="nil"/>
              <w:left w:val="nil"/>
              <w:right w:val="nil"/>
            </w:tcBorders>
            <w:shd w:val="clear" w:color="auto" w:fill="auto"/>
          </w:tcPr>
          <w:p w14:paraId="2572C397" w14:textId="77777777" w:rsidR="00392DD5" w:rsidRPr="004E0F7D" w:rsidRDefault="00392DD5" w:rsidP="007C53CE">
            <w:pPr>
              <w:spacing w:line="240" w:lineRule="auto"/>
              <w:jc w:val="center"/>
              <w:rPr>
                <w:rFonts w:cs="Arial"/>
                <w:b/>
                <w:i/>
                <w:lang w:val="en-AU"/>
              </w:rPr>
            </w:pPr>
            <w:r w:rsidRPr="004E0F7D">
              <w:rPr>
                <w:rFonts w:cs="Arial"/>
                <w:b/>
                <w:i/>
                <w:lang w:val="en-AU"/>
              </w:rPr>
              <w:t>59</w:t>
            </w:r>
          </w:p>
        </w:tc>
        <w:tc>
          <w:tcPr>
            <w:tcW w:w="1150" w:type="dxa"/>
            <w:tcBorders>
              <w:top w:val="nil"/>
              <w:left w:val="nil"/>
              <w:right w:val="nil"/>
            </w:tcBorders>
            <w:shd w:val="clear" w:color="auto" w:fill="auto"/>
          </w:tcPr>
          <w:p w14:paraId="3EC64196" w14:textId="77777777" w:rsidR="00392DD5" w:rsidRPr="004E0F7D" w:rsidRDefault="00392DD5" w:rsidP="007C53CE">
            <w:pPr>
              <w:spacing w:line="240" w:lineRule="auto"/>
              <w:jc w:val="center"/>
              <w:rPr>
                <w:rFonts w:cs="Arial"/>
                <w:b/>
                <w:i/>
                <w:lang w:val="en-AU"/>
              </w:rPr>
            </w:pPr>
            <w:r w:rsidRPr="004E0F7D">
              <w:rPr>
                <w:rFonts w:cs="Arial"/>
                <w:b/>
                <w:i/>
                <w:lang w:val="en-AU"/>
              </w:rPr>
              <w:t>1692</w:t>
            </w:r>
          </w:p>
        </w:tc>
        <w:tc>
          <w:tcPr>
            <w:tcW w:w="1070" w:type="dxa"/>
            <w:tcBorders>
              <w:top w:val="nil"/>
              <w:left w:val="nil"/>
              <w:right w:val="nil"/>
            </w:tcBorders>
            <w:shd w:val="clear" w:color="auto" w:fill="auto"/>
          </w:tcPr>
          <w:p w14:paraId="56CEE724" w14:textId="77777777" w:rsidR="00392DD5" w:rsidRPr="004E0F7D" w:rsidRDefault="00392DD5" w:rsidP="007C53CE">
            <w:pPr>
              <w:spacing w:line="240" w:lineRule="auto"/>
              <w:jc w:val="center"/>
              <w:rPr>
                <w:rFonts w:cs="Arial"/>
                <w:b/>
                <w:i/>
                <w:lang w:val="en-AU"/>
              </w:rPr>
            </w:pPr>
            <w:r w:rsidRPr="004E0F7D">
              <w:rPr>
                <w:rFonts w:cs="Arial"/>
                <w:b/>
                <w:i/>
                <w:lang w:val="en-AU"/>
              </w:rPr>
              <w:t>23</w:t>
            </w:r>
          </w:p>
        </w:tc>
      </w:tr>
      <w:tr w:rsidR="00392DD5" w:rsidRPr="004E0F7D" w14:paraId="0440948B" w14:textId="77777777" w:rsidTr="007C53CE">
        <w:trPr>
          <w:trHeight w:val="315"/>
          <w:jc w:val="center"/>
        </w:trPr>
        <w:tc>
          <w:tcPr>
            <w:tcW w:w="3803" w:type="dxa"/>
            <w:tcBorders>
              <w:top w:val="nil"/>
              <w:left w:val="nil"/>
              <w:right w:val="nil"/>
            </w:tcBorders>
            <w:shd w:val="clear" w:color="auto" w:fill="auto"/>
            <w:noWrap/>
          </w:tcPr>
          <w:p w14:paraId="687E887B" w14:textId="77777777" w:rsidR="00392DD5" w:rsidRPr="004E0F7D" w:rsidRDefault="00392DD5" w:rsidP="007C53CE">
            <w:pPr>
              <w:spacing w:line="240" w:lineRule="auto"/>
              <w:jc w:val="both"/>
              <w:rPr>
                <w:rFonts w:cs="Arial"/>
                <w:lang w:val="en-AU"/>
              </w:rPr>
            </w:pPr>
            <w:r w:rsidRPr="004E0F7D">
              <w:rPr>
                <w:rFonts w:cs="Arial"/>
                <w:lang w:val="en-AU"/>
              </w:rPr>
              <w:t>Professor S. Charters</w:t>
            </w:r>
          </w:p>
        </w:tc>
        <w:tc>
          <w:tcPr>
            <w:tcW w:w="923" w:type="dxa"/>
            <w:tcBorders>
              <w:top w:val="nil"/>
              <w:left w:val="nil"/>
              <w:right w:val="nil"/>
            </w:tcBorders>
            <w:shd w:val="clear" w:color="auto" w:fill="auto"/>
            <w:noWrap/>
          </w:tcPr>
          <w:p w14:paraId="5946BEAF" w14:textId="77777777" w:rsidR="00392DD5" w:rsidRPr="004E0F7D" w:rsidRDefault="00392DD5" w:rsidP="007C53CE">
            <w:pPr>
              <w:spacing w:line="240" w:lineRule="auto"/>
              <w:jc w:val="center"/>
              <w:rPr>
                <w:rFonts w:cs="Arial"/>
                <w:lang w:val="en-AU"/>
              </w:rPr>
            </w:pPr>
            <w:r w:rsidRPr="004E0F7D">
              <w:rPr>
                <w:rFonts w:cs="Arial"/>
                <w:lang w:val="en-AU"/>
              </w:rPr>
              <w:t>65</w:t>
            </w:r>
          </w:p>
        </w:tc>
        <w:tc>
          <w:tcPr>
            <w:tcW w:w="1150" w:type="dxa"/>
            <w:tcBorders>
              <w:top w:val="nil"/>
              <w:left w:val="nil"/>
              <w:right w:val="nil"/>
            </w:tcBorders>
            <w:shd w:val="clear" w:color="auto" w:fill="auto"/>
            <w:noWrap/>
          </w:tcPr>
          <w:p w14:paraId="0A0E1DEA" w14:textId="77777777" w:rsidR="00392DD5" w:rsidRPr="004E0F7D" w:rsidRDefault="00392DD5" w:rsidP="007C53CE">
            <w:pPr>
              <w:spacing w:line="240" w:lineRule="auto"/>
              <w:jc w:val="center"/>
              <w:rPr>
                <w:rFonts w:cs="Arial"/>
                <w:lang w:val="en-AU"/>
              </w:rPr>
            </w:pPr>
            <w:r w:rsidRPr="004E0F7D">
              <w:rPr>
                <w:rFonts w:cs="Arial"/>
                <w:lang w:val="en-AU"/>
              </w:rPr>
              <w:t>1401</w:t>
            </w:r>
          </w:p>
        </w:tc>
        <w:tc>
          <w:tcPr>
            <w:tcW w:w="1070" w:type="dxa"/>
            <w:tcBorders>
              <w:top w:val="nil"/>
              <w:left w:val="nil"/>
              <w:right w:val="nil"/>
            </w:tcBorders>
            <w:shd w:val="clear" w:color="auto" w:fill="auto"/>
            <w:noWrap/>
          </w:tcPr>
          <w:p w14:paraId="5A9E416B" w14:textId="77777777" w:rsidR="00392DD5" w:rsidRPr="004E0F7D" w:rsidRDefault="00392DD5" w:rsidP="007C53CE">
            <w:pPr>
              <w:spacing w:line="240" w:lineRule="auto"/>
              <w:jc w:val="center"/>
              <w:rPr>
                <w:rFonts w:cs="Arial"/>
                <w:lang w:val="en-AU"/>
              </w:rPr>
            </w:pPr>
            <w:r w:rsidRPr="004E0F7D">
              <w:rPr>
                <w:rFonts w:cs="Arial"/>
                <w:lang w:val="en-AU"/>
              </w:rPr>
              <w:t>20</w:t>
            </w:r>
          </w:p>
        </w:tc>
      </w:tr>
      <w:tr w:rsidR="00392DD5" w:rsidRPr="004E0F7D" w14:paraId="4D9C807D" w14:textId="77777777" w:rsidTr="007C53CE">
        <w:trPr>
          <w:trHeight w:val="315"/>
          <w:jc w:val="center"/>
        </w:trPr>
        <w:tc>
          <w:tcPr>
            <w:tcW w:w="3803" w:type="dxa"/>
            <w:tcBorders>
              <w:left w:val="nil"/>
              <w:right w:val="nil"/>
            </w:tcBorders>
            <w:shd w:val="clear" w:color="auto" w:fill="auto"/>
            <w:noWrap/>
          </w:tcPr>
          <w:p w14:paraId="3C8F56D6" w14:textId="77777777" w:rsidR="00392DD5" w:rsidRPr="004E0F7D" w:rsidRDefault="00392DD5" w:rsidP="007C53CE">
            <w:pPr>
              <w:spacing w:line="240" w:lineRule="auto"/>
              <w:jc w:val="both"/>
              <w:rPr>
                <w:rFonts w:cs="Arial"/>
                <w:lang w:val="en-AU"/>
              </w:rPr>
            </w:pPr>
            <w:r w:rsidRPr="004E0F7D">
              <w:rPr>
                <w:rFonts w:cs="Arial"/>
                <w:lang w:val="en-AU"/>
              </w:rPr>
              <w:t>Professor D. Getz</w:t>
            </w:r>
          </w:p>
        </w:tc>
        <w:tc>
          <w:tcPr>
            <w:tcW w:w="923" w:type="dxa"/>
            <w:tcBorders>
              <w:left w:val="nil"/>
              <w:right w:val="nil"/>
            </w:tcBorders>
            <w:shd w:val="clear" w:color="auto" w:fill="auto"/>
            <w:noWrap/>
          </w:tcPr>
          <w:p w14:paraId="62032E60" w14:textId="77777777" w:rsidR="00392DD5" w:rsidRPr="004E0F7D" w:rsidRDefault="00392DD5" w:rsidP="007C53CE">
            <w:pPr>
              <w:spacing w:line="240" w:lineRule="auto"/>
              <w:jc w:val="center"/>
              <w:rPr>
                <w:rFonts w:cs="Arial"/>
                <w:lang w:val="en-AU"/>
              </w:rPr>
            </w:pPr>
            <w:r w:rsidRPr="004E0F7D">
              <w:rPr>
                <w:rFonts w:cs="Arial"/>
                <w:lang w:val="en-AU"/>
              </w:rPr>
              <w:t>40</w:t>
            </w:r>
          </w:p>
        </w:tc>
        <w:tc>
          <w:tcPr>
            <w:tcW w:w="1150" w:type="dxa"/>
            <w:tcBorders>
              <w:left w:val="nil"/>
              <w:right w:val="nil"/>
            </w:tcBorders>
            <w:shd w:val="clear" w:color="auto" w:fill="auto"/>
            <w:noWrap/>
          </w:tcPr>
          <w:p w14:paraId="2F170286" w14:textId="77777777" w:rsidR="00392DD5" w:rsidRPr="004E0F7D" w:rsidRDefault="00392DD5" w:rsidP="007C53CE">
            <w:pPr>
              <w:spacing w:line="240" w:lineRule="auto"/>
              <w:jc w:val="center"/>
              <w:rPr>
                <w:rFonts w:cs="Arial"/>
                <w:lang w:val="en-AU"/>
              </w:rPr>
            </w:pPr>
            <w:r w:rsidRPr="004E0F7D">
              <w:rPr>
                <w:rFonts w:cs="Arial"/>
                <w:lang w:val="en-AU"/>
              </w:rPr>
              <w:t>1074</w:t>
            </w:r>
          </w:p>
        </w:tc>
        <w:tc>
          <w:tcPr>
            <w:tcW w:w="1070" w:type="dxa"/>
            <w:tcBorders>
              <w:left w:val="nil"/>
              <w:right w:val="nil"/>
            </w:tcBorders>
            <w:shd w:val="clear" w:color="auto" w:fill="auto"/>
            <w:noWrap/>
          </w:tcPr>
          <w:p w14:paraId="20C8ACDE" w14:textId="77777777" w:rsidR="00392DD5" w:rsidRPr="004E0F7D" w:rsidRDefault="00392DD5" w:rsidP="007C53CE">
            <w:pPr>
              <w:spacing w:line="240" w:lineRule="auto"/>
              <w:jc w:val="center"/>
              <w:rPr>
                <w:rFonts w:cs="Arial"/>
                <w:lang w:val="en-AU"/>
              </w:rPr>
            </w:pPr>
            <w:r w:rsidRPr="004E0F7D">
              <w:rPr>
                <w:rFonts w:cs="Arial"/>
                <w:lang w:val="en-AU"/>
              </w:rPr>
              <w:t>12</w:t>
            </w:r>
          </w:p>
        </w:tc>
      </w:tr>
      <w:tr w:rsidR="00392DD5" w:rsidRPr="004E0F7D" w14:paraId="54241631" w14:textId="77777777" w:rsidTr="007C53CE">
        <w:trPr>
          <w:trHeight w:val="315"/>
          <w:jc w:val="center"/>
        </w:trPr>
        <w:tc>
          <w:tcPr>
            <w:tcW w:w="3803" w:type="dxa"/>
            <w:tcBorders>
              <w:top w:val="nil"/>
              <w:left w:val="nil"/>
              <w:bottom w:val="single" w:sz="4" w:space="0" w:color="auto"/>
              <w:right w:val="nil"/>
            </w:tcBorders>
            <w:shd w:val="clear" w:color="auto" w:fill="auto"/>
            <w:noWrap/>
          </w:tcPr>
          <w:p w14:paraId="07FA0BF6" w14:textId="77777777" w:rsidR="00392DD5" w:rsidRPr="004E0F7D" w:rsidRDefault="00392DD5" w:rsidP="007C53CE">
            <w:pPr>
              <w:spacing w:line="240" w:lineRule="auto"/>
              <w:jc w:val="both"/>
              <w:rPr>
                <w:rFonts w:cs="Arial"/>
                <w:lang w:val="en-AU"/>
              </w:rPr>
            </w:pPr>
            <w:r w:rsidRPr="004E0F7D">
              <w:rPr>
                <w:rFonts w:cs="Arial"/>
                <w:lang w:val="en-AU"/>
              </w:rPr>
              <w:t>Associate Dean Tim Dodd</w:t>
            </w:r>
          </w:p>
        </w:tc>
        <w:tc>
          <w:tcPr>
            <w:tcW w:w="923" w:type="dxa"/>
            <w:tcBorders>
              <w:top w:val="nil"/>
              <w:left w:val="nil"/>
              <w:bottom w:val="single" w:sz="4" w:space="0" w:color="auto"/>
              <w:right w:val="nil"/>
            </w:tcBorders>
            <w:shd w:val="clear" w:color="auto" w:fill="auto"/>
            <w:noWrap/>
          </w:tcPr>
          <w:p w14:paraId="1EA999F6" w14:textId="77777777" w:rsidR="00392DD5" w:rsidRPr="004E0F7D" w:rsidRDefault="00392DD5" w:rsidP="007C53CE">
            <w:pPr>
              <w:spacing w:line="240" w:lineRule="auto"/>
              <w:jc w:val="center"/>
              <w:rPr>
                <w:rFonts w:cs="Arial"/>
                <w:lang w:val="en-AU"/>
              </w:rPr>
            </w:pPr>
            <w:r w:rsidRPr="004E0F7D">
              <w:rPr>
                <w:rFonts w:cs="Arial"/>
                <w:lang w:val="en-AU"/>
              </w:rPr>
              <w:t>33</w:t>
            </w:r>
          </w:p>
        </w:tc>
        <w:tc>
          <w:tcPr>
            <w:tcW w:w="1150" w:type="dxa"/>
            <w:tcBorders>
              <w:top w:val="nil"/>
              <w:left w:val="nil"/>
              <w:bottom w:val="single" w:sz="4" w:space="0" w:color="auto"/>
              <w:right w:val="nil"/>
            </w:tcBorders>
            <w:shd w:val="clear" w:color="auto" w:fill="auto"/>
            <w:noWrap/>
          </w:tcPr>
          <w:p w14:paraId="6B8431AE" w14:textId="77777777" w:rsidR="00392DD5" w:rsidRPr="004E0F7D" w:rsidRDefault="00392DD5" w:rsidP="007C53CE">
            <w:pPr>
              <w:spacing w:line="240" w:lineRule="auto"/>
              <w:jc w:val="center"/>
              <w:rPr>
                <w:rFonts w:cs="Arial"/>
                <w:lang w:val="en-AU"/>
              </w:rPr>
            </w:pPr>
            <w:r w:rsidRPr="004E0F7D">
              <w:rPr>
                <w:rFonts w:cs="Arial"/>
                <w:lang w:val="en-AU"/>
              </w:rPr>
              <w:t>466</w:t>
            </w:r>
          </w:p>
        </w:tc>
        <w:tc>
          <w:tcPr>
            <w:tcW w:w="1070" w:type="dxa"/>
            <w:tcBorders>
              <w:top w:val="nil"/>
              <w:left w:val="nil"/>
              <w:bottom w:val="single" w:sz="4" w:space="0" w:color="auto"/>
              <w:right w:val="nil"/>
            </w:tcBorders>
            <w:shd w:val="clear" w:color="auto" w:fill="auto"/>
            <w:noWrap/>
          </w:tcPr>
          <w:p w14:paraId="4972CCB5" w14:textId="77777777" w:rsidR="00392DD5" w:rsidRPr="004E0F7D" w:rsidRDefault="00392DD5" w:rsidP="007C53CE">
            <w:pPr>
              <w:spacing w:line="240" w:lineRule="auto"/>
              <w:jc w:val="center"/>
              <w:rPr>
                <w:rFonts w:cs="Arial"/>
                <w:lang w:val="en-AU"/>
              </w:rPr>
            </w:pPr>
            <w:r w:rsidRPr="004E0F7D">
              <w:rPr>
                <w:rFonts w:cs="Arial"/>
                <w:lang w:val="en-AU"/>
              </w:rPr>
              <w:t>14</w:t>
            </w:r>
          </w:p>
        </w:tc>
      </w:tr>
    </w:tbl>
    <w:p w14:paraId="077438DC" w14:textId="77777777" w:rsidR="00392DD5" w:rsidRPr="004E0F7D" w:rsidRDefault="00392DD5" w:rsidP="00392DD5">
      <w:pPr>
        <w:spacing w:line="240" w:lineRule="auto"/>
        <w:ind w:right="2102"/>
        <w:jc w:val="right"/>
        <w:rPr>
          <w:rFonts w:cs="Arial"/>
          <w:lang w:val="en-AU"/>
        </w:rPr>
      </w:pPr>
      <w:r w:rsidRPr="004E0F7D">
        <w:rPr>
          <w:rFonts w:cs="Arial"/>
          <w:lang w:val="en-AU"/>
        </w:rPr>
        <w:t>As at 22 October 2014</w:t>
      </w:r>
    </w:p>
    <w:p w14:paraId="10B60859" w14:textId="77777777" w:rsidR="00392DD5" w:rsidRPr="004E0F7D" w:rsidRDefault="00392DD5" w:rsidP="00392DD5">
      <w:pPr>
        <w:spacing w:before="120" w:line="240" w:lineRule="auto"/>
        <w:jc w:val="both"/>
        <w:rPr>
          <w:rFonts w:cs="Arial"/>
          <w:lang w:val="en-AU"/>
        </w:rPr>
      </w:pPr>
      <w:r w:rsidRPr="004E0F7D">
        <w:rPr>
          <w:rFonts w:cs="Arial"/>
          <w:lang w:val="en-AU"/>
        </w:rPr>
        <w:t xml:space="preserve">More broadly, I also rank alongside a number of full professors of tourism and hospitality across New Zealand. Table 2 uses Google Scholar Analytics (as at 22 October 2014) to compare my citation rates and h-index against for full professors in the field. </w:t>
      </w:r>
    </w:p>
    <w:p w14:paraId="4A80D2BE" w14:textId="77777777" w:rsidR="00392DD5" w:rsidRPr="004E0F7D" w:rsidRDefault="00392DD5" w:rsidP="00392DD5">
      <w:pPr>
        <w:spacing w:before="120" w:line="240" w:lineRule="auto"/>
        <w:jc w:val="both"/>
        <w:rPr>
          <w:rFonts w:cs="Arial"/>
          <w:i/>
          <w:lang w:val="en-AU"/>
        </w:rPr>
      </w:pPr>
      <w:r w:rsidRPr="004E0F7D">
        <w:rPr>
          <w:rFonts w:cs="Arial"/>
          <w:i/>
          <w:lang w:val="en-AU"/>
        </w:rPr>
        <w:t>Table 2: Comparison of Citation Impact for New Zealand Tourism and Hospitality Professors</w:t>
      </w:r>
      <w:r w:rsidRPr="004E0F7D">
        <w:rPr>
          <w:rFonts w:cs="Arial"/>
          <w:i/>
          <w:lang w:val="en-AU"/>
        </w:rPr>
        <w:br/>
        <w:t>(All Google Scholar Publications)</w:t>
      </w:r>
    </w:p>
    <w:tbl>
      <w:tblPr>
        <w:tblW w:w="5000" w:type="pct"/>
        <w:jc w:val="center"/>
        <w:tblLook w:val="0000" w:firstRow="0" w:lastRow="0" w:firstColumn="0" w:lastColumn="0" w:noHBand="0" w:noVBand="0"/>
      </w:tblPr>
      <w:tblGrid>
        <w:gridCol w:w="3324"/>
        <w:gridCol w:w="1943"/>
        <w:gridCol w:w="1087"/>
        <w:gridCol w:w="1102"/>
        <w:gridCol w:w="916"/>
        <w:gridCol w:w="916"/>
      </w:tblGrid>
      <w:tr w:rsidR="00392DD5" w:rsidRPr="004E0F7D" w14:paraId="0F8F44DC" w14:textId="77777777" w:rsidTr="005369BA">
        <w:trPr>
          <w:trHeight w:val="315"/>
          <w:jc w:val="center"/>
        </w:trPr>
        <w:tc>
          <w:tcPr>
            <w:tcW w:w="1789" w:type="pct"/>
            <w:tcBorders>
              <w:top w:val="single" w:sz="4" w:space="0" w:color="auto"/>
              <w:left w:val="nil"/>
              <w:bottom w:val="single" w:sz="4" w:space="0" w:color="auto"/>
              <w:right w:val="nil"/>
            </w:tcBorders>
            <w:shd w:val="clear" w:color="auto" w:fill="auto"/>
            <w:noWrap/>
            <w:vAlign w:val="bottom"/>
          </w:tcPr>
          <w:p w14:paraId="4B21A9F9" w14:textId="77777777" w:rsidR="00392DD5" w:rsidRPr="004E0F7D" w:rsidRDefault="00392DD5" w:rsidP="007C53CE">
            <w:pPr>
              <w:spacing w:line="240" w:lineRule="auto"/>
              <w:jc w:val="both"/>
              <w:rPr>
                <w:rFonts w:cs="Arial"/>
                <w:b/>
                <w:lang w:val="en-AU"/>
              </w:rPr>
            </w:pPr>
          </w:p>
        </w:tc>
        <w:tc>
          <w:tcPr>
            <w:tcW w:w="1046" w:type="pct"/>
            <w:tcBorders>
              <w:top w:val="single" w:sz="4" w:space="0" w:color="auto"/>
              <w:left w:val="nil"/>
              <w:bottom w:val="single" w:sz="4" w:space="0" w:color="auto"/>
              <w:right w:val="nil"/>
            </w:tcBorders>
            <w:shd w:val="clear" w:color="auto" w:fill="auto"/>
            <w:noWrap/>
            <w:vAlign w:val="bottom"/>
          </w:tcPr>
          <w:p w14:paraId="6582A553" w14:textId="77777777" w:rsidR="00392DD5" w:rsidRPr="004E0F7D" w:rsidRDefault="00392DD5" w:rsidP="007C53CE">
            <w:pPr>
              <w:spacing w:line="240" w:lineRule="auto"/>
              <w:jc w:val="center"/>
              <w:rPr>
                <w:rFonts w:cs="Arial"/>
                <w:b/>
                <w:lang w:val="en-AU"/>
              </w:rPr>
            </w:pPr>
            <w:r w:rsidRPr="004E0F7D">
              <w:rPr>
                <w:rFonts w:cs="Arial"/>
                <w:b/>
                <w:lang w:val="en-AU"/>
              </w:rPr>
              <w:t>Institution</w:t>
            </w:r>
          </w:p>
        </w:tc>
        <w:tc>
          <w:tcPr>
            <w:tcW w:w="585" w:type="pct"/>
            <w:tcBorders>
              <w:top w:val="single" w:sz="4" w:space="0" w:color="auto"/>
              <w:left w:val="nil"/>
              <w:bottom w:val="single" w:sz="4" w:space="0" w:color="auto"/>
              <w:right w:val="nil"/>
            </w:tcBorders>
            <w:shd w:val="clear" w:color="auto" w:fill="auto"/>
            <w:noWrap/>
            <w:vAlign w:val="bottom"/>
          </w:tcPr>
          <w:p w14:paraId="600D4242" w14:textId="77777777" w:rsidR="00392DD5" w:rsidRPr="004E0F7D" w:rsidRDefault="00392DD5" w:rsidP="007C53CE">
            <w:pPr>
              <w:spacing w:line="240" w:lineRule="auto"/>
              <w:jc w:val="center"/>
              <w:rPr>
                <w:rFonts w:cs="Arial"/>
                <w:b/>
                <w:lang w:val="en-AU"/>
              </w:rPr>
            </w:pPr>
            <w:r w:rsidRPr="004E0F7D">
              <w:rPr>
                <w:rFonts w:cs="Arial"/>
                <w:b/>
                <w:lang w:val="en-AU"/>
              </w:rPr>
              <w:t>Citations</w:t>
            </w:r>
          </w:p>
        </w:tc>
        <w:tc>
          <w:tcPr>
            <w:tcW w:w="593" w:type="pct"/>
            <w:tcBorders>
              <w:top w:val="single" w:sz="4" w:space="0" w:color="auto"/>
              <w:left w:val="nil"/>
              <w:bottom w:val="single" w:sz="4" w:space="0" w:color="auto"/>
              <w:right w:val="nil"/>
            </w:tcBorders>
            <w:vAlign w:val="bottom"/>
          </w:tcPr>
          <w:p w14:paraId="77B3C766" w14:textId="77777777" w:rsidR="00392DD5" w:rsidRPr="004E0F7D" w:rsidRDefault="00392DD5" w:rsidP="007C53CE">
            <w:pPr>
              <w:spacing w:line="240" w:lineRule="auto"/>
              <w:jc w:val="center"/>
              <w:rPr>
                <w:rFonts w:cs="Arial"/>
                <w:b/>
                <w:lang w:val="en-AU"/>
              </w:rPr>
            </w:pPr>
            <w:r w:rsidRPr="004E0F7D">
              <w:rPr>
                <w:rFonts w:cs="Arial"/>
                <w:b/>
                <w:lang w:val="en-AU"/>
              </w:rPr>
              <w:t>Since 2011</w:t>
            </w:r>
          </w:p>
        </w:tc>
        <w:tc>
          <w:tcPr>
            <w:tcW w:w="493" w:type="pct"/>
            <w:tcBorders>
              <w:top w:val="single" w:sz="4" w:space="0" w:color="auto"/>
              <w:left w:val="nil"/>
              <w:bottom w:val="single" w:sz="4" w:space="0" w:color="auto"/>
              <w:right w:val="nil"/>
            </w:tcBorders>
            <w:vAlign w:val="bottom"/>
          </w:tcPr>
          <w:p w14:paraId="46F583B3" w14:textId="77777777" w:rsidR="00392DD5" w:rsidRPr="004E0F7D" w:rsidRDefault="00392DD5" w:rsidP="007C53CE">
            <w:pPr>
              <w:spacing w:line="240" w:lineRule="auto"/>
              <w:jc w:val="center"/>
              <w:rPr>
                <w:rFonts w:cs="Arial"/>
                <w:b/>
                <w:lang w:val="en-AU"/>
              </w:rPr>
            </w:pPr>
            <w:r w:rsidRPr="004E0F7D">
              <w:rPr>
                <w:rFonts w:cs="Arial"/>
                <w:b/>
                <w:lang w:val="en-AU"/>
              </w:rPr>
              <w:t>h-index</w:t>
            </w:r>
          </w:p>
        </w:tc>
        <w:tc>
          <w:tcPr>
            <w:tcW w:w="493" w:type="pct"/>
            <w:tcBorders>
              <w:top w:val="single" w:sz="4" w:space="0" w:color="auto"/>
              <w:left w:val="nil"/>
              <w:bottom w:val="single" w:sz="4" w:space="0" w:color="auto"/>
              <w:right w:val="nil"/>
            </w:tcBorders>
            <w:vAlign w:val="bottom"/>
          </w:tcPr>
          <w:p w14:paraId="53CA363B" w14:textId="77777777" w:rsidR="00392DD5" w:rsidRPr="004E0F7D" w:rsidRDefault="00392DD5" w:rsidP="007C53CE">
            <w:pPr>
              <w:spacing w:line="240" w:lineRule="auto"/>
              <w:jc w:val="center"/>
              <w:rPr>
                <w:rFonts w:cs="Arial"/>
                <w:b/>
                <w:lang w:val="en-AU"/>
              </w:rPr>
            </w:pPr>
            <w:r w:rsidRPr="004E0F7D">
              <w:rPr>
                <w:rFonts w:cs="Arial"/>
                <w:b/>
                <w:lang w:val="en-AU"/>
              </w:rPr>
              <w:t>i-index</w:t>
            </w:r>
          </w:p>
        </w:tc>
      </w:tr>
      <w:tr w:rsidR="00392DD5" w:rsidRPr="004E0F7D" w14:paraId="633AFDCD" w14:textId="77777777" w:rsidTr="005369BA">
        <w:trPr>
          <w:trHeight w:val="315"/>
          <w:jc w:val="center"/>
        </w:trPr>
        <w:tc>
          <w:tcPr>
            <w:tcW w:w="1789" w:type="pct"/>
            <w:tcBorders>
              <w:top w:val="nil"/>
              <w:left w:val="nil"/>
              <w:right w:val="nil"/>
            </w:tcBorders>
            <w:shd w:val="clear" w:color="auto" w:fill="auto"/>
            <w:noWrap/>
          </w:tcPr>
          <w:p w14:paraId="06517415" w14:textId="77777777" w:rsidR="00392DD5" w:rsidRPr="004E0F7D" w:rsidRDefault="00392DD5" w:rsidP="007C53CE">
            <w:pPr>
              <w:spacing w:line="240" w:lineRule="auto"/>
              <w:jc w:val="both"/>
              <w:rPr>
                <w:rFonts w:cs="Arial"/>
                <w:lang w:val="en-AU"/>
              </w:rPr>
            </w:pPr>
            <w:r w:rsidRPr="004E0F7D">
              <w:rPr>
                <w:rFonts w:cs="Arial"/>
                <w:lang w:val="en-AU"/>
              </w:rPr>
              <w:t>Professor Alison McIntosh</w:t>
            </w:r>
          </w:p>
        </w:tc>
        <w:tc>
          <w:tcPr>
            <w:tcW w:w="1046" w:type="pct"/>
            <w:tcBorders>
              <w:top w:val="nil"/>
              <w:left w:val="nil"/>
              <w:right w:val="nil"/>
            </w:tcBorders>
            <w:shd w:val="clear" w:color="auto" w:fill="auto"/>
            <w:noWrap/>
          </w:tcPr>
          <w:p w14:paraId="7DDEFA07" w14:textId="77777777" w:rsidR="00392DD5" w:rsidRPr="004E0F7D" w:rsidRDefault="00392DD5" w:rsidP="007C53CE">
            <w:pPr>
              <w:spacing w:line="240" w:lineRule="auto"/>
              <w:jc w:val="center"/>
              <w:rPr>
                <w:rFonts w:cs="Arial"/>
                <w:lang w:val="en-AU"/>
              </w:rPr>
            </w:pPr>
            <w:r w:rsidRPr="004E0F7D">
              <w:rPr>
                <w:rFonts w:cs="Arial"/>
                <w:lang w:val="en-AU"/>
              </w:rPr>
              <w:t>Waikato University</w:t>
            </w:r>
          </w:p>
        </w:tc>
        <w:tc>
          <w:tcPr>
            <w:tcW w:w="585" w:type="pct"/>
            <w:tcBorders>
              <w:top w:val="nil"/>
              <w:left w:val="nil"/>
              <w:right w:val="nil"/>
            </w:tcBorders>
            <w:shd w:val="clear" w:color="auto" w:fill="auto"/>
            <w:noWrap/>
          </w:tcPr>
          <w:p w14:paraId="6E2AEBC8" w14:textId="77777777" w:rsidR="00392DD5" w:rsidRPr="004E0F7D" w:rsidRDefault="00392DD5" w:rsidP="007C53CE">
            <w:pPr>
              <w:spacing w:line="240" w:lineRule="auto"/>
              <w:jc w:val="center"/>
              <w:rPr>
                <w:rFonts w:cs="Arial"/>
                <w:lang w:val="en-AU"/>
              </w:rPr>
            </w:pPr>
            <w:r w:rsidRPr="004E0F7D">
              <w:rPr>
                <w:rFonts w:cs="Arial"/>
                <w:lang w:val="en-AU"/>
              </w:rPr>
              <w:t>1784</w:t>
            </w:r>
          </w:p>
        </w:tc>
        <w:tc>
          <w:tcPr>
            <w:tcW w:w="593" w:type="pct"/>
            <w:tcBorders>
              <w:top w:val="nil"/>
              <w:left w:val="nil"/>
              <w:right w:val="nil"/>
            </w:tcBorders>
          </w:tcPr>
          <w:p w14:paraId="7FA440A1" w14:textId="77777777" w:rsidR="00392DD5" w:rsidRPr="004E0F7D" w:rsidRDefault="00392DD5" w:rsidP="007C53CE">
            <w:pPr>
              <w:spacing w:line="240" w:lineRule="auto"/>
              <w:jc w:val="center"/>
              <w:rPr>
                <w:rFonts w:cs="Arial"/>
                <w:lang w:val="en-AU"/>
              </w:rPr>
            </w:pPr>
            <w:r w:rsidRPr="004E0F7D">
              <w:rPr>
                <w:rFonts w:cs="Arial"/>
                <w:lang w:val="en-AU"/>
              </w:rPr>
              <w:t>734</w:t>
            </w:r>
          </w:p>
        </w:tc>
        <w:tc>
          <w:tcPr>
            <w:tcW w:w="493" w:type="pct"/>
            <w:tcBorders>
              <w:top w:val="nil"/>
              <w:left w:val="nil"/>
              <w:right w:val="nil"/>
            </w:tcBorders>
          </w:tcPr>
          <w:p w14:paraId="5B504CC2" w14:textId="77777777" w:rsidR="00392DD5" w:rsidRPr="004E0F7D" w:rsidRDefault="00392DD5" w:rsidP="007C53CE">
            <w:pPr>
              <w:spacing w:line="240" w:lineRule="auto"/>
              <w:jc w:val="center"/>
              <w:rPr>
                <w:rFonts w:cs="Arial"/>
                <w:lang w:val="en-AU"/>
              </w:rPr>
            </w:pPr>
            <w:r w:rsidRPr="004E0F7D">
              <w:rPr>
                <w:rFonts w:cs="Arial"/>
                <w:lang w:val="en-AU"/>
              </w:rPr>
              <w:t>30</w:t>
            </w:r>
          </w:p>
        </w:tc>
        <w:tc>
          <w:tcPr>
            <w:tcW w:w="493" w:type="pct"/>
            <w:tcBorders>
              <w:top w:val="nil"/>
              <w:left w:val="nil"/>
              <w:right w:val="nil"/>
            </w:tcBorders>
          </w:tcPr>
          <w:p w14:paraId="329D9A73" w14:textId="77777777" w:rsidR="00392DD5" w:rsidRPr="004E0F7D" w:rsidRDefault="00392DD5" w:rsidP="007C53CE">
            <w:pPr>
              <w:spacing w:line="240" w:lineRule="auto"/>
              <w:jc w:val="center"/>
              <w:rPr>
                <w:rFonts w:cs="Arial"/>
                <w:lang w:val="en-AU"/>
              </w:rPr>
            </w:pPr>
            <w:r w:rsidRPr="004E0F7D">
              <w:rPr>
                <w:rFonts w:cs="Arial"/>
                <w:lang w:val="en-AU"/>
              </w:rPr>
              <w:t>30</w:t>
            </w:r>
          </w:p>
        </w:tc>
      </w:tr>
      <w:tr w:rsidR="00392DD5" w:rsidRPr="004E0F7D" w14:paraId="691C1270" w14:textId="77777777" w:rsidTr="005369BA">
        <w:trPr>
          <w:trHeight w:val="315"/>
          <w:jc w:val="center"/>
        </w:trPr>
        <w:tc>
          <w:tcPr>
            <w:tcW w:w="1789" w:type="pct"/>
            <w:tcBorders>
              <w:left w:val="nil"/>
              <w:right w:val="nil"/>
            </w:tcBorders>
            <w:shd w:val="clear" w:color="auto" w:fill="auto"/>
            <w:noWrap/>
          </w:tcPr>
          <w:p w14:paraId="69277B03" w14:textId="77777777" w:rsidR="00392DD5" w:rsidRPr="004E0F7D" w:rsidRDefault="00392DD5" w:rsidP="007C53CE">
            <w:pPr>
              <w:spacing w:line="240" w:lineRule="auto"/>
              <w:jc w:val="both"/>
              <w:rPr>
                <w:rFonts w:cs="Arial"/>
                <w:lang w:val="en-AU"/>
              </w:rPr>
            </w:pPr>
            <w:r w:rsidRPr="004E0F7D">
              <w:rPr>
                <w:rFonts w:cs="Arial"/>
                <w:lang w:val="en-AU"/>
              </w:rPr>
              <w:t>Professor David Simmons</w:t>
            </w:r>
          </w:p>
        </w:tc>
        <w:tc>
          <w:tcPr>
            <w:tcW w:w="1046" w:type="pct"/>
            <w:tcBorders>
              <w:left w:val="nil"/>
              <w:right w:val="nil"/>
            </w:tcBorders>
            <w:shd w:val="clear" w:color="auto" w:fill="auto"/>
            <w:noWrap/>
          </w:tcPr>
          <w:p w14:paraId="2AA6FE41" w14:textId="77777777" w:rsidR="00392DD5" w:rsidRPr="004E0F7D" w:rsidRDefault="00392DD5" w:rsidP="007C53CE">
            <w:pPr>
              <w:spacing w:line="240" w:lineRule="auto"/>
              <w:jc w:val="center"/>
              <w:rPr>
                <w:rFonts w:cs="Arial"/>
                <w:lang w:val="en-AU"/>
              </w:rPr>
            </w:pPr>
            <w:r w:rsidRPr="004E0F7D">
              <w:rPr>
                <w:rFonts w:cs="Arial"/>
                <w:lang w:val="en-AU"/>
              </w:rPr>
              <w:t>Lincoln University</w:t>
            </w:r>
          </w:p>
        </w:tc>
        <w:tc>
          <w:tcPr>
            <w:tcW w:w="585" w:type="pct"/>
            <w:tcBorders>
              <w:left w:val="nil"/>
              <w:right w:val="nil"/>
            </w:tcBorders>
            <w:shd w:val="clear" w:color="auto" w:fill="auto"/>
            <w:noWrap/>
          </w:tcPr>
          <w:p w14:paraId="6374C71F" w14:textId="77777777" w:rsidR="00392DD5" w:rsidRPr="004E0F7D" w:rsidRDefault="00392DD5" w:rsidP="007C53CE">
            <w:pPr>
              <w:spacing w:line="240" w:lineRule="auto"/>
              <w:jc w:val="center"/>
              <w:rPr>
                <w:rFonts w:cs="Arial"/>
                <w:lang w:val="en-AU"/>
              </w:rPr>
            </w:pPr>
            <w:r w:rsidRPr="004E0F7D">
              <w:rPr>
                <w:rFonts w:cs="Arial"/>
                <w:lang w:val="en-AU"/>
              </w:rPr>
              <w:t>2212</w:t>
            </w:r>
          </w:p>
        </w:tc>
        <w:tc>
          <w:tcPr>
            <w:tcW w:w="593" w:type="pct"/>
            <w:tcBorders>
              <w:left w:val="nil"/>
              <w:right w:val="nil"/>
            </w:tcBorders>
          </w:tcPr>
          <w:p w14:paraId="1207E35B" w14:textId="77777777" w:rsidR="00392DD5" w:rsidRPr="004E0F7D" w:rsidRDefault="00392DD5" w:rsidP="007C53CE">
            <w:pPr>
              <w:spacing w:line="240" w:lineRule="auto"/>
              <w:jc w:val="center"/>
              <w:rPr>
                <w:rFonts w:cs="Arial"/>
                <w:lang w:val="en-AU"/>
              </w:rPr>
            </w:pPr>
            <w:r w:rsidRPr="004E0F7D">
              <w:rPr>
                <w:rFonts w:cs="Arial"/>
                <w:lang w:val="en-AU"/>
              </w:rPr>
              <w:t>669</w:t>
            </w:r>
          </w:p>
        </w:tc>
        <w:tc>
          <w:tcPr>
            <w:tcW w:w="493" w:type="pct"/>
            <w:tcBorders>
              <w:left w:val="nil"/>
              <w:right w:val="nil"/>
            </w:tcBorders>
          </w:tcPr>
          <w:p w14:paraId="53A9CD89" w14:textId="77777777" w:rsidR="00392DD5" w:rsidRPr="004E0F7D" w:rsidRDefault="00392DD5" w:rsidP="007C53CE">
            <w:pPr>
              <w:spacing w:line="240" w:lineRule="auto"/>
              <w:jc w:val="center"/>
              <w:rPr>
                <w:rFonts w:cs="Arial"/>
                <w:lang w:val="en-AU"/>
              </w:rPr>
            </w:pPr>
            <w:r w:rsidRPr="004E0F7D">
              <w:rPr>
                <w:rFonts w:cs="Arial"/>
                <w:lang w:val="en-AU"/>
              </w:rPr>
              <w:t>19</w:t>
            </w:r>
          </w:p>
        </w:tc>
        <w:tc>
          <w:tcPr>
            <w:tcW w:w="493" w:type="pct"/>
            <w:tcBorders>
              <w:left w:val="nil"/>
              <w:right w:val="nil"/>
            </w:tcBorders>
          </w:tcPr>
          <w:p w14:paraId="343ED271" w14:textId="77777777" w:rsidR="00392DD5" w:rsidRPr="004E0F7D" w:rsidRDefault="00392DD5" w:rsidP="007C53CE">
            <w:pPr>
              <w:spacing w:line="240" w:lineRule="auto"/>
              <w:jc w:val="center"/>
              <w:rPr>
                <w:rFonts w:cs="Arial"/>
                <w:lang w:val="en-AU"/>
              </w:rPr>
            </w:pPr>
            <w:r w:rsidRPr="004E0F7D">
              <w:rPr>
                <w:rFonts w:cs="Arial"/>
                <w:lang w:val="en-AU"/>
              </w:rPr>
              <w:t>44</w:t>
            </w:r>
          </w:p>
        </w:tc>
      </w:tr>
      <w:tr w:rsidR="00392DD5" w:rsidRPr="004E0F7D" w14:paraId="5F0CAC27" w14:textId="77777777" w:rsidTr="005369BA">
        <w:trPr>
          <w:trHeight w:val="315"/>
          <w:jc w:val="center"/>
        </w:trPr>
        <w:tc>
          <w:tcPr>
            <w:tcW w:w="1789" w:type="pct"/>
            <w:tcBorders>
              <w:left w:val="nil"/>
              <w:right w:val="nil"/>
            </w:tcBorders>
            <w:shd w:val="clear" w:color="auto" w:fill="auto"/>
          </w:tcPr>
          <w:p w14:paraId="74FC4746" w14:textId="77777777" w:rsidR="00392DD5" w:rsidRPr="004E0F7D" w:rsidRDefault="00392DD5" w:rsidP="007C53CE">
            <w:pPr>
              <w:spacing w:line="240" w:lineRule="auto"/>
              <w:jc w:val="both"/>
              <w:rPr>
                <w:rFonts w:cs="Arial"/>
                <w:b/>
                <w:i/>
                <w:lang w:val="en-AU"/>
              </w:rPr>
            </w:pPr>
            <w:r w:rsidRPr="004E0F7D">
              <w:rPr>
                <w:rFonts w:cs="Arial"/>
                <w:b/>
                <w:i/>
                <w:lang w:val="en-AU"/>
              </w:rPr>
              <w:t>Associate Professor R. D. Mitchell</w:t>
            </w:r>
          </w:p>
        </w:tc>
        <w:tc>
          <w:tcPr>
            <w:tcW w:w="1046" w:type="pct"/>
            <w:tcBorders>
              <w:left w:val="nil"/>
              <w:right w:val="nil"/>
            </w:tcBorders>
            <w:shd w:val="clear" w:color="auto" w:fill="auto"/>
          </w:tcPr>
          <w:p w14:paraId="0D473A8D" w14:textId="77777777" w:rsidR="00392DD5" w:rsidRPr="004E0F7D" w:rsidRDefault="00392DD5" w:rsidP="007C53CE">
            <w:pPr>
              <w:spacing w:line="240" w:lineRule="auto"/>
              <w:jc w:val="center"/>
              <w:rPr>
                <w:rFonts w:cs="Arial"/>
                <w:b/>
                <w:i/>
                <w:lang w:val="en-AU"/>
              </w:rPr>
            </w:pPr>
            <w:r w:rsidRPr="004E0F7D">
              <w:rPr>
                <w:rFonts w:cs="Arial"/>
                <w:b/>
                <w:i/>
                <w:lang w:val="en-AU"/>
              </w:rPr>
              <w:t>Otago Polytechnic</w:t>
            </w:r>
          </w:p>
        </w:tc>
        <w:tc>
          <w:tcPr>
            <w:tcW w:w="585" w:type="pct"/>
            <w:tcBorders>
              <w:left w:val="nil"/>
              <w:right w:val="nil"/>
            </w:tcBorders>
            <w:shd w:val="clear" w:color="auto" w:fill="auto"/>
          </w:tcPr>
          <w:p w14:paraId="009DD8EA" w14:textId="77777777" w:rsidR="00392DD5" w:rsidRPr="004E0F7D" w:rsidRDefault="00392DD5" w:rsidP="007C53CE">
            <w:pPr>
              <w:spacing w:line="240" w:lineRule="auto"/>
              <w:jc w:val="center"/>
              <w:rPr>
                <w:rFonts w:cs="Arial"/>
                <w:b/>
                <w:i/>
                <w:lang w:val="en-AU"/>
              </w:rPr>
            </w:pPr>
            <w:r w:rsidRPr="004E0F7D">
              <w:rPr>
                <w:rFonts w:cs="Arial"/>
                <w:b/>
                <w:i/>
                <w:lang w:val="en-AU"/>
              </w:rPr>
              <w:t>2226</w:t>
            </w:r>
          </w:p>
        </w:tc>
        <w:tc>
          <w:tcPr>
            <w:tcW w:w="593" w:type="pct"/>
            <w:tcBorders>
              <w:left w:val="nil"/>
              <w:right w:val="nil"/>
            </w:tcBorders>
          </w:tcPr>
          <w:p w14:paraId="42974A7F" w14:textId="77777777" w:rsidR="00392DD5" w:rsidRPr="004E0F7D" w:rsidRDefault="00392DD5" w:rsidP="007C53CE">
            <w:pPr>
              <w:spacing w:line="240" w:lineRule="auto"/>
              <w:jc w:val="center"/>
              <w:rPr>
                <w:rFonts w:cs="Arial"/>
                <w:b/>
                <w:i/>
                <w:lang w:val="en-AU"/>
              </w:rPr>
            </w:pPr>
            <w:r w:rsidRPr="004E0F7D">
              <w:rPr>
                <w:rFonts w:cs="Arial"/>
                <w:b/>
                <w:i/>
                <w:lang w:val="en-AU"/>
              </w:rPr>
              <w:t>903</w:t>
            </w:r>
          </w:p>
        </w:tc>
        <w:tc>
          <w:tcPr>
            <w:tcW w:w="493" w:type="pct"/>
            <w:tcBorders>
              <w:left w:val="nil"/>
              <w:right w:val="nil"/>
            </w:tcBorders>
          </w:tcPr>
          <w:p w14:paraId="4111BA89" w14:textId="77777777" w:rsidR="00392DD5" w:rsidRPr="004E0F7D" w:rsidRDefault="00392DD5" w:rsidP="007C53CE">
            <w:pPr>
              <w:spacing w:line="240" w:lineRule="auto"/>
              <w:jc w:val="center"/>
              <w:rPr>
                <w:rFonts w:cs="Arial"/>
                <w:b/>
                <w:i/>
                <w:lang w:val="en-AU"/>
              </w:rPr>
            </w:pPr>
            <w:r w:rsidRPr="004E0F7D">
              <w:rPr>
                <w:rFonts w:cs="Arial"/>
                <w:b/>
                <w:i/>
                <w:lang w:val="en-AU"/>
              </w:rPr>
              <w:t>24</w:t>
            </w:r>
          </w:p>
        </w:tc>
        <w:tc>
          <w:tcPr>
            <w:tcW w:w="493" w:type="pct"/>
            <w:tcBorders>
              <w:left w:val="nil"/>
              <w:right w:val="nil"/>
            </w:tcBorders>
          </w:tcPr>
          <w:p w14:paraId="602DFB40" w14:textId="77777777" w:rsidR="00392DD5" w:rsidRPr="004E0F7D" w:rsidRDefault="00392DD5" w:rsidP="007C53CE">
            <w:pPr>
              <w:spacing w:line="240" w:lineRule="auto"/>
              <w:jc w:val="center"/>
              <w:rPr>
                <w:rFonts w:cs="Arial"/>
                <w:b/>
                <w:i/>
                <w:lang w:val="en-AU"/>
              </w:rPr>
            </w:pPr>
            <w:r w:rsidRPr="004E0F7D">
              <w:rPr>
                <w:rFonts w:cs="Arial"/>
                <w:b/>
                <w:i/>
                <w:lang w:val="en-AU"/>
              </w:rPr>
              <w:t>36</w:t>
            </w:r>
          </w:p>
        </w:tc>
      </w:tr>
      <w:tr w:rsidR="00392DD5" w:rsidRPr="004E0F7D" w14:paraId="7ABC28E9" w14:textId="77777777" w:rsidTr="005369BA">
        <w:trPr>
          <w:trHeight w:val="315"/>
          <w:jc w:val="center"/>
        </w:trPr>
        <w:tc>
          <w:tcPr>
            <w:tcW w:w="1789" w:type="pct"/>
            <w:tcBorders>
              <w:left w:val="nil"/>
              <w:bottom w:val="nil"/>
              <w:right w:val="nil"/>
            </w:tcBorders>
            <w:shd w:val="clear" w:color="auto" w:fill="auto"/>
            <w:noWrap/>
          </w:tcPr>
          <w:p w14:paraId="04352F36" w14:textId="77777777" w:rsidR="00392DD5" w:rsidRPr="004E0F7D" w:rsidRDefault="00392DD5" w:rsidP="007C53CE">
            <w:pPr>
              <w:spacing w:line="240" w:lineRule="auto"/>
              <w:jc w:val="both"/>
              <w:rPr>
                <w:rFonts w:cs="Arial"/>
                <w:lang w:val="en-AU"/>
              </w:rPr>
            </w:pPr>
            <w:r w:rsidRPr="004E0F7D">
              <w:rPr>
                <w:rFonts w:cs="Arial"/>
                <w:lang w:val="en-AU"/>
              </w:rPr>
              <w:t>Professor Mark Orams</w:t>
            </w:r>
          </w:p>
        </w:tc>
        <w:tc>
          <w:tcPr>
            <w:tcW w:w="1046" w:type="pct"/>
            <w:tcBorders>
              <w:left w:val="nil"/>
              <w:bottom w:val="nil"/>
              <w:right w:val="nil"/>
            </w:tcBorders>
            <w:shd w:val="clear" w:color="auto" w:fill="auto"/>
            <w:noWrap/>
          </w:tcPr>
          <w:p w14:paraId="0760D255" w14:textId="77777777" w:rsidR="00392DD5" w:rsidRPr="004E0F7D" w:rsidRDefault="00392DD5" w:rsidP="007C53CE">
            <w:pPr>
              <w:spacing w:line="240" w:lineRule="auto"/>
              <w:jc w:val="center"/>
              <w:rPr>
                <w:rFonts w:cs="Arial"/>
                <w:lang w:val="en-AU"/>
              </w:rPr>
            </w:pPr>
            <w:r w:rsidRPr="004E0F7D">
              <w:rPr>
                <w:rFonts w:cs="Arial"/>
                <w:lang w:val="en-AU"/>
              </w:rPr>
              <w:t>AUT</w:t>
            </w:r>
          </w:p>
        </w:tc>
        <w:tc>
          <w:tcPr>
            <w:tcW w:w="585" w:type="pct"/>
            <w:tcBorders>
              <w:left w:val="nil"/>
              <w:bottom w:val="nil"/>
              <w:right w:val="nil"/>
            </w:tcBorders>
            <w:shd w:val="clear" w:color="auto" w:fill="auto"/>
            <w:noWrap/>
          </w:tcPr>
          <w:p w14:paraId="2871C4B2" w14:textId="77777777" w:rsidR="00392DD5" w:rsidRPr="004E0F7D" w:rsidRDefault="00392DD5" w:rsidP="007C53CE">
            <w:pPr>
              <w:spacing w:line="240" w:lineRule="auto"/>
              <w:jc w:val="center"/>
              <w:rPr>
                <w:rFonts w:cs="Arial"/>
                <w:lang w:val="en-AU"/>
              </w:rPr>
            </w:pPr>
            <w:r w:rsidRPr="004E0F7D">
              <w:rPr>
                <w:rFonts w:cs="Arial"/>
                <w:lang w:val="en-AU"/>
              </w:rPr>
              <w:t>2652</w:t>
            </w:r>
          </w:p>
        </w:tc>
        <w:tc>
          <w:tcPr>
            <w:tcW w:w="593" w:type="pct"/>
            <w:tcBorders>
              <w:left w:val="nil"/>
              <w:bottom w:val="nil"/>
              <w:right w:val="nil"/>
            </w:tcBorders>
          </w:tcPr>
          <w:p w14:paraId="2F93B4E3" w14:textId="77777777" w:rsidR="00392DD5" w:rsidRPr="004E0F7D" w:rsidRDefault="00392DD5" w:rsidP="007C53CE">
            <w:pPr>
              <w:spacing w:line="240" w:lineRule="auto"/>
              <w:jc w:val="center"/>
              <w:rPr>
                <w:rFonts w:cs="Arial"/>
                <w:lang w:val="en-AU"/>
              </w:rPr>
            </w:pPr>
            <w:r w:rsidRPr="004E0F7D">
              <w:rPr>
                <w:rFonts w:cs="Arial"/>
                <w:lang w:val="en-AU"/>
              </w:rPr>
              <w:t>599</w:t>
            </w:r>
          </w:p>
        </w:tc>
        <w:tc>
          <w:tcPr>
            <w:tcW w:w="493" w:type="pct"/>
            <w:tcBorders>
              <w:left w:val="nil"/>
              <w:bottom w:val="nil"/>
              <w:right w:val="nil"/>
            </w:tcBorders>
          </w:tcPr>
          <w:p w14:paraId="508F223C" w14:textId="77777777" w:rsidR="00392DD5" w:rsidRPr="004E0F7D" w:rsidRDefault="00392DD5" w:rsidP="007C53CE">
            <w:pPr>
              <w:spacing w:line="240" w:lineRule="auto"/>
              <w:jc w:val="center"/>
              <w:rPr>
                <w:rFonts w:cs="Arial"/>
                <w:lang w:val="en-AU"/>
              </w:rPr>
            </w:pPr>
            <w:r w:rsidRPr="004E0F7D">
              <w:rPr>
                <w:rFonts w:cs="Arial"/>
                <w:lang w:val="en-AU"/>
              </w:rPr>
              <w:t>25</w:t>
            </w:r>
          </w:p>
        </w:tc>
        <w:tc>
          <w:tcPr>
            <w:tcW w:w="493" w:type="pct"/>
            <w:tcBorders>
              <w:left w:val="nil"/>
              <w:bottom w:val="nil"/>
              <w:right w:val="nil"/>
            </w:tcBorders>
          </w:tcPr>
          <w:p w14:paraId="1E21335D" w14:textId="77777777" w:rsidR="00392DD5" w:rsidRPr="004E0F7D" w:rsidRDefault="00392DD5" w:rsidP="007C53CE">
            <w:pPr>
              <w:spacing w:line="240" w:lineRule="auto"/>
              <w:jc w:val="center"/>
              <w:rPr>
                <w:rFonts w:cs="Arial"/>
                <w:lang w:val="en-AU"/>
              </w:rPr>
            </w:pPr>
            <w:r w:rsidRPr="004E0F7D">
              <w:rPr>
                <w:rFonts w:cs="Arial"/>
                <w:lang w:val="en-AU"/>
              </w:rPr>
              <w:t>37</w:t>
            </w:r>
          </w:p>
        </w:tc>
      </w:tr>
      <w:tr w:rsidR="00392DD5" w:rsidRPr="004E0F7D" w14:paraId="0016932E" w14:textId="77777777" w:rsidTr="005369BA">
        <w:trPr>
          <w:trHeight w:val="315"/>
          <w:jc w:val="center"/>
        </w:trPr>
        <w:tc>
          <w:tcPr>
            <w:tcW w:w="1789" w:type="pct"/>
            <w:tcBorders>
              <w:left w:val="nil"/>
              <w:bottom w:val="single" w:sz="4" w:space="0" w:color="auto"/>
              <w:right w:val="nil"/>
            </w:tcBorders>
            <w:shd w:val="clear" w:color="auto" w:fill="auto"/>
            <w:noWrap/>
          </w:tcPr>
          <w:p w14:paraId="1F7A6058" w14:textId="77777777" w:rsidR="00392DD5" w:rsidRPr="004E0F7D" w:rsidRDefault="00392DD5" w:rsidP="007C53CE">
            <w:pPr>
              <w:spacing w:line="240" w:lineRule="auto"/>
              <w:jc w:val="both"/>
              <w:rPr>
                <w:rFonts w:cs="Arial"/>
                <w:lang w:val="en-AU"/>
              </w:rPr>
            </w:pPr>
            <w:r w:rsidRPr="004E0F7D">
              <w:rPr>
                <w:rFonts w:cs="Arial"/>
                <w:lang w:val="en-AU"/>
              </w:rPr>
              <w:t>Professor James Higham</w:t>
            </w:r>
          </w:p>
        </w:tc>
        <w:tc>
          <w:tcPr>
            <w:tcW w:w="1046" w:type="pct"/>
            <w:tcBorders>
              <w:left w:val="nil"/>
              <w:bottom w:val="single" w:sz="4" w:space="0" w:color="auto"/>
              <w:right w:val="nil"/>
            </w:tcBorders>
            <w:shd w:val="clear" w:color="auto" w:fill="auto"/>
            <w:noWrap/>
          </w:tcPr>
          <w:p w14:paraId="34CEC073" w14:textId="77777777" w:rsidR="00392DD5" w:rsidRPr="004E0F7D" w:rsidRDefault="00392DD5" w:rsidP="007C53CE">
            <w:pPr>
              <w:spacing w:line="240" w:lineRule="auto"/>
              <w:jc w:val="center"/>
              <w:rPr>
                <w:rFonts w:cs="Arial"/>
                <w:lang w:val="en-AU"/>
              </w:rPr>
            </w:pPr>
            <w:r w:rsidRPr="004E0F7D">
              <w:rPr>
                <w:rFonts w:cs="Arial"/>
                <w:lang w:val="en-AU"/>
              </w:rPr>
              <w:t>University of Otago</w:t>
            </w:r>
          </w:p>
        </w:tc>
        <w:tc>
          <w:tcPr>
            <w:tcW w:w="585" w:type="pct"/>
            <w:tcBorders>
              <w:left w:val="nil"/>
              <w:bottom w:val="single" w:sz="4" w:space="0" w:color="auto"/>
              <w:right w:val="nil"/>
            </w:tcBorders>
            <w:shd w:val="clear" w:color="auto" w:fill="auto"/>
            <w:noWrap/>
          </w:tcPr>
          <w:p w14:paraId="7AB9C341" w14:textId="77777777" w:rsidR="00392DD5" w:rsidRPr="004E0F7D" w:rsidRDefault="00392DD5" w:rsidP="007C53CE">
            <w:pPr>
              <w:spacing w:line="240" w:lineRule="auto"/>
              <w:jc w:val="center"/>
              <w:rPr>
                <w:rFonts w:cs="Arial"/>
                <w:lang w:val="en-AU"/>
              </w:rPr>
            </w:pPr>
            <w:r w:rsidRPr="004E0F7D">
              <w:rPr>
                <w:rFonts w:cs="Arial"/>
                <w:lang w:val="en-AU"/>
              </w:rPr>
              <w:t>2733</w:t>
            </w:r>
          </w:p>
        </w:tc>
        <w:tc>
          <w:tcPr>
            <w:tcW w:w="593" w:type="pct"/>
            <w:tcBorders>
              <w:left w:val="nil"/>
              <w:bottom w:val="single" w:sz="4" w:space="0" w:color="auto"/>
              <w:right w:val="nil"/>
            </w:tcBorders>
          </w:tcPr>
          <w:p w14:paraId="43849FC1" w14:textId="77777777" w:rsidR="00392DD5" w:rsidRPr="004E0F7D" w:rsidRDefault="00392DD5" w:rsidP="007C53CE">
            <w:pPr>
              <w:spacing w:line="240" w:lineRule="auto"/>
              <w:jc w:val="center"/>
              <w:rPr>
                <w:rFonts w:cs="Arial"/>
                <w:lang w:val="en-AU"/>
              </w:rPr>
            </w:pPr>
            <w:r w:rsidRPr="004E0F7D">
              <w:rPr>
                <w:rFonts w:cs="Arial"/>
                <w:lang w:val="en-AU"/>
              </w:rPr>
              <w:t>1031</w:t>
            </w:r>
          </w:p>
        </w:tc>
        <w:tc>
          <w:tcPr>
            <w:tcW w:w="493" w:type="pct"/>
            <w:tcBorders>
              <w:left w:val="nil"/>
              <w:bottom w:val="single" w:sz="4" w:space="0" w:color="auto"/>
              <w:right w:val="nil"/>
            </w:tcBorders>
          </w:tcPr>
          <w:p w14:paraId="51F194CA" w14:textId="77777777" w:rsidR="00392DD5" w:rsidRPr="004E0F7D" w:rsidRDefault="00392DD5" w:rsidP="007C53CE">
            <w:pPr>
              <w:spacing w:line="240" w:lineRule="auto"/>
              <w:jc w:val="center"/>
              <w:rPr>
                <w:rFonts w:cs="Arial"/>
                <w:lang w:val="en-AU"/>
              </w:rPr>
            </w:pPr>
            <w:r w:rsidRPr="004E0F7D">
              <w:rPr>
                <w:rFonts w:cs="Arial"/>
                <w:lang w:val="en-AU"/>
              </w:rPr>
              <w:t>28</w:t>
            </w:r>
          </w:p>
        </w:tc>
        <w:tc>
          <w:tcPr>
            <w:tcW w:w="493" w:type="pct"/>
            <w:tcBorders>
              <w:left w:val="nil"/>
              <w:bottom w:val="single" w:sz="4" w:space="0" w:color="auto"/>
              <w:right w:val="nil"/>
            </w:tcBorders>
          </w:tcPr>
          <w:p w14:paraId="3BE5F5E1" w14:textId="77777777" w:rsidR="00392DD5" w:rsidRPr="004E0F7D" w:rsidRDefault="00392DD5" w:rsidP="007C53CE">
            <w:pPr>
              <w:spacing w:line="240" w:lineRule="auto"/>
              <w:jc w:val="center"/>
              <w:rPr>
                <w:rFonts w:cs="Arial"/>
                <w:lang w:val="en-AU"/>
              </w:rPr>
            </w:pPr>
            <w:r w:rsidRPr="004E0F7D">
              <w:rPr>
                <w:rFonts w:cs="Arial"/>
                <w:lang w:val="en-AU"/>
              </w:rPr>
              <w:t>52</w:t>
            </w:r>
          </w:p>
        </w:tc>
      </w:tr>
    </w:tbl>
    <w:p w14:paraId="7D190866" w14:textId="77777777" w:rsidR="00392DD5" w:rsidRPr="004E0F7D" w:rsidRDefault="00392DD5" w:rsidP="00392DD5">
      <w:pPr>
        <w:tabs>
          <w:tab w:val="left" w:pos="10466"/>
        </w:tabs>
        <w:spacing w:line="240" w:lineRule="auto"/>
        <w:ind w:right="-24"/>
        <w:jc w:val="right"/>
        <w:rPr>
          <w:rFonts w:cs="Arial"/>
          <w:lang w:val="en-AU"/>
        </w:rPr>
      </w:pPr>
      <w:r w:rsidRPr="004E0F7D">
        <w:rPr>
          <w:rFonts w:cs="Arial"/>
          <w:lang w:val="en-AU"/>
        </w:rPr>
        <w:t>As at 22 October 2014</w:t>
      </w:r>
    </w:p>
    <w:p w14:paraId="44643634" w14:textId="77777777" w:rsidR="00392DD5" w:rsidRPr="004E0F7D" w:rsidRDefault="00392DD5" w:rsidP="00392DD5">
      <w:pPr>
        <w:spacing w:before="120" w:line="240" w:lineRule="auto"/>
        <w:jc w:val="both"/>
        <w:rPr>
          <w:rFonts w:cs="Arial"/>
          <w:lang w:val="en-AU"/>
        </w:rPr>
      </w:pPr>
      <w:r w:rsidRPr="004E0F7D">
        <w:rPr>
          <w:rFonts w:cs="Arial"/>
          <w:lang w:val="en-AU"/>
        </w:rPr>
        <w:t xml:space="preserve">Google Scholar analytics also indicate that my work has had significant </w:t>
      </w:r>
      <w:r w:rsidRPr="004E0F7D">
        <w:rPr>
          <w:rFonts w:cs="Arial"/>
          <w:i/>
          <w:u w:val="single"/>
          <w:lang w:val="en-AU"/>
        </w:rPr>
        <w:t>recent</w:t>
      </w:r>
      <w:r w:rsidRPr="004E0F7D">
        <w:rPr>
          <w:rFonts w:cs="Arial"/>
          <w:lang w:val="en-AU"/>
        </w:rPr>
        <w:t xml:space="preserve"> impact (i.e. since being appointed to Associate Professor at Otago Polytechnic).  Figure 1 shows that three of my largest years of citation have occurred since 2011, with a total of 903 citations happening 2012-2014. So, while my academic publication may have diminished slightly during this period, my impact (in terms of citation) has continued to grow at a rate greater than all but one of the full professors in Table 2 (above).</w:t>
      </w:r>
    </w:p>
    <w:p w14:paraId="538047D3" w14:textId="77777777" w:rsidR="00392DD5" w:rsidRDefault="00392DD5" w:rsidP="00392DD5">
      <w:pPr>
        <w:spacing w:before="120" w:line="240" w:lineRule="auto"/>
        <w:jc w:val="both"/>
        <w:rPr>
          <w:rFonts w:cs="Arial"/>
          <w:lang w:val="en-AU"/>
        </w:rPr>
      </w:pPr>
      <w:r w:rsidRPr="004E0F7D">
        <w:rPr>
          <w:rFonts w:cs="Arial"/>
          <w:lang w:val="en-AU"/>
        </w:rPr>
        <w:t xml:space="preserve"> </w:t>
      </w:r>
    </w:p>
    <w:p w14:paraId="02E9BC34" w14:textId="77777777" w:rsidR="00AA0A60" w:rsidRPr="004E0F7D" w:rsidRDefault="00AA0A60" w:rsidP="00392DD5">
      <w:pPr>
        <w:spacing w:before="120" w:line="240" w:lineRule="auto"/>
        <w:jc w:val="both"/>
        <w:rPr>
          <w:rFonts w:cs="Arial"/>
          <w:lang w:val="en-AU"/>
        </w:rPr>
      </w:pPr>
    </w:p>
    <w:p w14:paraId="7B5048CF" w14:textId="77777777" w:rsidR="00392DD5" w:rsidRPr="004E0F7D" w:rsidRDefault="00392DD5" w:rsidP="00392DD5">
      <w:pPr>
        <w:spacing w:before="120" w:line="240" w:lineRule="auto"/>
        <w:jc w:val="both"/>
        <w:rPr>
          <w:rFonts w:cs="Arial"/>
          <w:i/>
          <w:lang w:val="en-AU"/>
        </w:rPr>
      </w:pPr>
      <w:r w:rsidRPr="004E0F7D">
        <w:rPr>
          <w:rFonts w:cs="Arial"/>
          <w:i/>
          <w:lang w:val="en-AU"/>
        </w:rPr>
        <w:lastRenderedPageBreak/>
        <w:t>Figure 1: Google Scholar Citation Graph (All publications for Richard Mitchell)</w:t>
      </w:r>
    </w:p>
    <w:p w14:paraId="52062143" w14:textId="77777777" w:rsidR="00392DD5" w:rsidRPr="004E0F7D" w:rsidRDefault="00392DD5" w:rsidP="00392DD5">
      <w:pPr>
        <w:spacing w:before="120" w:line="240" w:lineRule="auto"/>
        <w:jc w:val="center"/>
        <w:rPr>
          <w:rFonts w:cs="Arial"/>
          <w:lang w:val="en-AU"/>
        </w:rPr>
      </w:pPr>
      <w:r w:rsidRPr="004E0F7D">
        <w:rPr>
          <w:rFonts w:cs="Arial"/>
          <w:noProof/>
          <w:lang w:val="en-US" w:eastAsia="en-US"/>
        </w:rPr>
        <w:drawing>
          <wp:inline distT="0" distB="0" distL="0" distR="0" wp14:anchorId="5271C5E5" wp14:editId="71C1CB77">
            <wp:extent cx="4278775" cy="18063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0619" cy="1807120"/>
                    </a:xfrm>
                    <a:prstGeom prst="rect">
                      <a:avLst/>
                    </a:prstGeom>
                    <a:noFill/>
                    <a:ln>
                      <a:noFill/>
                    </a:ln>
                  </pic:spPr>
                </pic:pic>
              </a:graphicData>
            </a:graphic>
          </wp:inline>
        </w:drawing>
      </w:r>
    </w:p>
    <w:p w14:paraId="5036EF1D" w14:textId="77777777" w:rsidR="00392DD5" w:rsidRPr="004E0F7D" w:rsidRDefault="00392DD5" w:rsidP="00392DD5">
      <w:pPr>
        <w:tabs>
          <w:tab w:val="right" w:pos="8364"/>
        </w:tabs>
        <w:spacing w:before="120" w:line="240" w:lineRule="auto"/>
        <w:ind w:right="2102"/>
        <w:jc w:val="right"/>
        <w:rPr>
          <w:rFonts w:cs="Arial"/>
          <w:lang w:val="en-AU"/>
        </w:rPr>
      </w:pPr>
      <w:r w:rsidRPr="004E0F7D">
        <w:rPr>
          <w:rFonts w:cs="Arial"/>
          <w:lang w:val="en-AU"/>
        </w:rPr>
        <w:t>Google Scholar Analytics as at 23 October 2014</w:t>
      </w:r>
    </w:p>
    <w:p w14:paraId="66801B53" w14:textId="77777777" w:rsidR="00392DD5" w:rsidRPr="004E0F7D" w:rsidRDefault="00392DD5" w:rsidP="00392DD5">
      <w:pPr>
        <w:tabs>
          <w:tab w:val="left" w:pos="1843"/>
        </w:tabs>
        <w:spacing w:before="120" w:line="240" w:lineRule="auto"/>
        <w:rPr>
          <w:rFonts w:cs="Arial"/>
          <w:i/>
          <w:lang w:val="en-AU"/>
        </w:rPr>
      </w:pPr>
    </w:p>
    <w:p w14:paraId="5BA53FA7" w14:textId="77777777" w:rsidR="00392DD5" w:rsidRPr="004E0F7D" w:rsidRDefault="00392DD5" w:rsidP="00392DD5">
      <w:pPr>
        <w:tabs>
          <w:tab w:val="left" w:pos="1843"/>
        </w:tabs>
        <w:spacing w:before="120" w:line="240" w:lineRule="auto"/>
        <w:rPr>
          <w:rFonts w:cs="Arial"/>
          <w:i/>
          <w:lang w:val="en-AU"/>
        </w:rPr>
      </w:pPr>
      <w:r w:rsidRPr="004E0F7D">
        <w:rPr>
          <w:rFonts w:cs="Arial"/>
          <w:i/>
          <w:lang w:val="en-AU"/>
        </w:rPr>
        <w:t>Favourable Citations &amp; Reviews (last updated 2011)</w:t>
      </w:r>
    </w:p>
    <w:p w14:paraId="6D87D736"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 xml:space="preserve">2007 Sparks (2007) (in </w:t>
      </w:r>
      <w:r w:rsidRPr="004E0F7D">
        <w:rPr>
          <w:rFonts w:cs="Arial"/>
          <w:i/>
          <w:lang w:val="en-AU"/>
        </w:rPr>
        <w:t>Tourism Management</w:t>
      </w:r>
      <w:r w:rsidRPr="004E0F7D">
        <w:rPr>
          <w:rFonts w:cs="Arial"/>
          <w:lang w:val="en-AU"/>
        </w:rPr>
        <w:t xml:space="preserve"> an A* tourism journal) refers readers to ‘Wine Tourism Research: The State of Play’ (Mitchell and Hall 2006) as "</w:t>
      </w:r>
      <w:r w:rsidRPr="004E0F7D">
        <w:rPr>
          <w:rFonts w:cs="Arial"/>
          <w:i/>
          <w:lang w:val="en-AU"/>
        </w:rPr>
        <w:t>a comprehensive review</w:t>
      </w:r>
      <w:r w:rsidRPr="004E0F7D">
        <w:rPr>
          <w:rFonts w:cs="Arial"/>
          <w:lang w:val="en-AU"/>
        </w:rPr>
        <w:t>" of wine tourism literature.</w:t>
      </w:r>
    </w:p>
    <w:p w14:paraId="0F5821E4"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2005 Examiner’s comments on my PhD include “…</w:t>
      </w:r>
      <w:r w:rsidRPr="004E0F7D">
        <w:rPr>
          <w:rFonts w:cs="Arial"/>
          <w:i/>
          <w:lang w:val="en-AU"/>
        </w:rPr>
        <w:t>perhaps one of the most comprehensive reviews of published material on the topic that this reviewer … has seen</w:t>
      </w:r>
      <w:r w:rsidRPr="004E0F7D">
        <w:rPr>
          <w:rFonts w:cs="Arial"/>
          <w:lang w:val="en-AU"/>
        </w:rPr>
        <w:t>.” This literature review has since been adapted &amp; is to be published in a journal in 2006. (Canadian Associate Professor of Recreation &amp; Leisure &amp; wine tourism researcher)</w:t>
      </w:r>
    </w:p>
    <w:p w14:paraId="4318D143"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2005 PhD reviewer (from NZ) commented that my PhD, not only contributed to wine tourism knowledge, but tourism more broadly: “</w:t>
      </w:r>
      <w:r w:rsidRPr="004E0F7D">
        <w:rPr>
          <w:rFonts w:cs="Arial"/>
          <w:i/>
          <w:lang w:val="en-AU"/>
        </w:rPr>
        <w:t>This thesis represents a substantial &amp; significant body of work involving longitudinal methods which have hitherto been suppressed (or, worse, somewhat ignored) in most consumer/ tourist oriented tourism research</w:t>
      </w:r>
      <w:r w:rsidRPr="004E0F7D">
        <w:rPr>
          <w:rFonts w:cs="Arial"/>
          <w:lang w:val="en-AU"/>
        </w:rPr>
        <w:t>."</w:t>
      </w:r>
    </w:p>
    <w:p w14:paraId="2A20E257"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 xml:space="preserve">2005 The following comment from one of my PhD examiners highlights my standing within the field of wine tourism research: “[Richard] </w:t>
      </w:r>
      <w:r w:rsidRPr="004E0F7D">
        <w:rPr>
          <w:rFonts w:cs="Arial"/>
          <w:i/>
          <w:lang w:val="en-AU"/>
        </w:rPr>
        <w:t>is a pre-eminent authority on Wine Tourism and has already helped to define and shape the subject around the world</w:t>
      </w:r>
      <w:r w:rsidRPr="004E0F7D">
        <w:rPr>
          <w:rFonts w:cs="Arial"/>
          <w:lang w:val="en-AU"/>
        </w:rPr>
        <w:t>.” (Australian Professor of Tourism &amp; wine tourism researcher)</w:t>
      </w:r>
    </w:p>
    <w:p w14:paraId="4A97E5C4"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 xml:space="preserve">2004 Marvell (2004) (in </w:t>
      </w:r>
      <w:r w:rsidRPr="004E0F7D">
        <w:rPr>
          <w:rFonts w:cs="Arial"/>
          <w:i/>
          <w:lang w:val="en-AU"/>
        </w:rPr>
        <w:t>International Journal of Tourism Research</w:t>
      </w:r>
      <w:r w:rsidRPr="004E0F7D">
        <w:rPr>
          <w:rFonts w:cs="Arial"/>
          <w:lang w:val="en-AU"/>
        </w:rPr>
        <w:t>) suggests that Hall (ed.) (2003) 'Wine, Food &amp; Tourism Marketing' is "...</w:t>
      </w:r>
      <w:r w:rsidRPr="004E0F7D">
        <w:rPr>
          <w:rFonts w:cs="Arial"/>
          <w:i/>
          <w:lang w:val="en-AU"/>
        </w:rPr>
        <w:t>an important publication that sets a standard for the discussion and dissemination of information regarding an area of tourism that has until now received little attention.</w:t>
      </w:r>
      <w:r w:rsidRPr="004E0F7D">
        <w:rPr>
          <w:rFonts w:cs="Arial"/>
          <w:lang w:val="en-AU"/>
        </w:rPr>
        <w:t>" I am the lead author in the lead article in this text.</w:t>
      </w:r>
    </w:p>
    <w:p w14:paraId="405678F4"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 xml:space="preserve">2001 Ravenscroft &amp; van Westering (2001) recognise that ‘... </w:t>
      </w:r>
      <w:r w:rsidRPr="004E0F7D">
        <w:rPr>
          <w:rFonts w:cs="Arial"/>
          <w:i/>
          <w:lang w:val="en-AU"/>
        </w:rPr>
        <w:t>the valuable contribution made by Hall &amp; Mitchell (2000) … help[s] to give an understanding of the semiotic relationships that people form between the gastronomy of tourist destinations and the ways that they eat at home</w:t>
      </w:r>
      <w:r w:rsidRPr="004E0F7D">
        <w:rPr>
          <w:rFonts w:cs="Arial"/>
          <w:lang w:val="en-AU"/>
        </w:rPr>
        <w:t xml:space="preserve">’. </w:t>
      </w:r>
    </w:p>
    <w:p w14:paraId="506AFFEE"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2002 Johnson's (2002) (in International Journal of Hospitality Management) review of 'Wine Tourism Around the World (2000)', a text where I made contributions to 5 chapters, includes such comments as: "</w:t>
      </w:r>
      <w:r w:rsidRPr="004E0F7D">
        <w:rPr>
          <w:rFonts w:cs="Arial"/>
          <w:i/>
          <w:lang w:val="en-AU"/>
        </w:rPr>
        <w:t>Its international credentials are obvious and it does provide a solid introduction to a diverse subject. The contributions are both serious and relevant. They cover both academic and practical aspects of the field.</w:t>
      </w:r>
      <w:r w:rsidRPr="004E0F7D">
        <w:rPr>
          <w:rFonts w:cs="Arial"/>
          <w:lang w:val="en-AU"/>
        </w:rPr>
        <w:t>"</w:t>
      </w:r>
    </w:p>
    <w:p w14:paraId="6172B91B" w14:textId="77777777" w:rsidR="00392DD5" w:rsidRPr="004E0F7D" w:rsidRDefault="00392DD5" w:rsidP="00392DD5">
      <w:pPr>
        <w:tabs>
          <w:tab w:val="left" w:pos="1843"/>
        </w:tabs>
        <w:spacing w:before="120" w:line="240" w:lineRule="auto"/>
        <w:ind w:left="1843" w:hanging="1843"/>
        <w:rPr>
          <w:rFonts w:cs="Arial"/>
          <w:b/>
          <w:i/>
          <w:lang w:val="en-AU"/>
        </w:rPr>
      </w:pPr>
      <w:r w:rsidRPr="004E0F7D">
        <w:rPr>
          <w:rFonts w:cs="Arial"/>
          <w:b/>
          <w:i/>
          <w:lang w:val="en-AU"/>
        </w:rPr>
        <w:t>Contribution to Research Environment</w:t>
      </w:r>
    </w:p>
    <w:p w14:paraId="09343793"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426" w:right="-24"/>
        <w:contextualSpacing w:val="0"/>
        <w:rPr>
          <w:rFonts w:cs="Arial"/>
          <w:b/>
          <w:szCs w:val="20"/>
          <w:lang w:val="en-AU"/>
        </w:rPr>
      </w:pPr>
      <w:r w:rsidRPr="004E0F7D">
        <w:rPr>
          <w:rFonts w:cs="Arial"/>
          <w:b/>
          <w:szCs w:val="20"/>
          <w:lang w:val="en-AU"/>
        </w:rPr>
        <w:t>14 conference organisational roles at 10 conferences (2 since 2011)</w:t>
      </w:r>
    </w:p>
    <w:p w14:paraId="3344B20F"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426" w:right="-24"/>
        <w:contextualSpacing w:val="0"/>
        <w:rPr>
          <w:rFonts w:cs="Arial"/>
          <w:b/>
          <w:szCs w:val="20"/>
          <w:lang w:val="en-AU"/>
        </w:rPr>
      </w:pPr>
      <w:r w:rsidRPr="004E0F7D">
        <w:rPr>
          <w:rFonts w:cs="Arial"/>
          <w:b/>
          <w:szCs w:val="20"/>
          <w:lang w:val="en-AU"/>
        </w:rPr>
        <w:t>Significant involvement in 12 international consortia/research projects (3 since 2011)</w:t>
      </w:r>
    </w:p>
    <w:p w14:paraId="6D6FB101"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szCs w:val="20"/>
          <w:lang w:val="en-AU"/>
        </w:rPr>
      </w:pPr>
      <w:r w:rsidRPr="004E0F7D">
        <w:rPr>
          <w:rFonts w:cs="Arial"/>
          <w:szCs w:val="20"/>
          <w:lang w:val="en-AU"/>
        </w:rPr>
        <w:t>Leadership roles in 6 of these (1 since 2011)</w:t>
      </w:r>
    </w:p>
    <w:p w14:paraId="70E65F1C"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426" w:right="-24"/>
        <w:contextualSpacing w:val="0"/>
        <w:rPr>
          <w:rFonts w:cs="Arial"/>
          <w:b/>
          <w:szCs w:val="20"/>
          <w:lang w:val="en-AU"/>
        </w:rPr>
      </w:pPr>
      <w:r w:rsidRPr="004E0F7D">
        <w:rPr>
          <w:rFonts w:cs="Arial"/>
          <w:b/>
          <w:szCs w:val="20"/>
          <w:lang w:val="en-AU"/>
        </w:rPr>
        <w:t>Mentored graduate students to produce at least 56 research outputs</w:t>
      </w:r>
    </w:p>
    <w:p w14:paraId="50DB96A7"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720" w:right="-24" w:hanging="654"/>
        <w:contextualSpacing w:val="0"/>
        <w:rPr>
          <w:rFonts w:cs="Arial"/>
          <w:b/>
          <w:szCs w:val="20"/>
          <w:lang w:val="en-AU"/>
        </w:rPr>
      </w:pPr>
      <w:r w:rsidRPr="004E0F7D">
        <w:rPr>
          <w:rFonts w:cs="Arial"/>
          <w:szCs w:val="20"/>
          <w:lang w:val="en-AU"/>
        </w:rPr>
        <w:lastRenderedPageBreak/>
        <w:t>19 co-authored with me</w:t>
      </w:r>
    </w:p>
    <w:p w14:paraId="132F6AA6" w14:textId="77777777" w:rsidR="00392DD5" w:rsidRPr="004E0F7D" w:rsidRDefault="00392DD5" w:rsidP="008F297A">
      <w:pPr>
        <w:pStyle w:val="ListParagraph"/>
        <w:numPr>
          <w:ilvl w:val="0"/>
          <w:numId w:val="48"/>
        </w:numPr>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426" w:right="-24"/>
        <w:contextualSpacing w:val="0"/>
        <w:rPr>
          <w:rFonts w:cs="Arial"/>
          <w:b/>
          <w:szCs w:val="20"/>
          <w:lang w:val="en-AU"/>
        </w:rPr>
      </w:pPr>
      <w:r w:rsidRPr="004E0F7D">
        <w:rPr>
          <w:rFonts w:cs="Arial"/>
          <w:b/>
          <w:szCs w:val="20"/>
          <w:lang w:val="en-AU"/>
        </w:rPr>
        <w:t>Approximately $30,000 external research funding</w:t>
      </w:r>
    </w:p>
    <w:p w14:paraId="1D1B1DF3" w14:textId="77777777" w:rsidR="00392DD5" w:rsidRPr="004E0F7D" w:rsidRDefault="00392DD5" w:rsidP="00392DD5">
      <w:pPr>
        <w:pStyle w:val="ListParagraph"/>
        <w:pBdr>
          <w:top w:val="single" w:sz="4" w:space="1" w:color="auto"/>
          <w:left w:val="single" w:sz="4" w:space="4" w:color="auto"/>
          <w:bottom w:val="single" w:sz="4" w:space="1" w:color="auto"/>
          <w:right w:val="single" w:sz="4" w:space="4" w:color="auto"/>
        </w:pBdr>
        <w:shd w:val="clear" w:color="auto" w:fill="BFBFBF" w:themeFill="background1" w:themeFillShade="BF"/>
        <w:spacing w:before="120" w:line="240" w:lineRule="auto"/>
        <w:ind w:left="66" w:right="-24"/>
        <w:contextualSpacing w:val="0"/>
        <w:rPr>
          <w:rFonts w:cs="Arial"/>
          <w:i/>
          <w:szCs w:val="20"/>
          <w:lang w:val="en-AU"/>
        </w:rPr>
      </w:pPr>
      <w:r w:rsidRPr="004E0F7D">
        <w:rPr>
          <w:rFonts w:cs="Arial"/>
          <w:i/>
          <w:szCs w:val="20"/>
          <w:lang w:val="en-AU"/>
        </w:rPr>
        <w:t>Note: see also Student Supervision above as a contribution to the research environment</w:t>
      </w:r>
    </w:p>
    <w:p w14:paraId="4B6064FD" w14:textId="77777777" w:rsidR="00392DD5" w:rsidRPr="004E0F7D" w:rsidRDefault="00392DD5" w:rsidP="00392DD5">
      <w:pPr>
        <w:tabs>
          <w:tab w:val="left" w:pos="1843"/>
        </w:tabs>
        <w:spacing w:before="120" w:line="240" w:lineRule="auto"/>
        <w:ind w:left="1843" w:hanging="1843"/>
        <w:rPr>
          <w:rFonts w:cs="Arial"/>
          <w:i/>
          <w:lang w:val="en-AU"/>
        </w:rPr>
      </w:pPr>
      <w:r w:rsidRPr="004E0F7D">
        <w:rPr>
          <w:rFonts w:cs="Arial"/>
          <w:i/>
          <w:lang w:val="en-AU"/>
        </w:rPr>
        <w:t>Conference Organisation</w:t>
      </w:r>
    </w:p>
    <w:p w14:paraId="4C0F0E9C" w14:textId="77777777" w:rsidR="00392DD5" w:rsidRPr="004E0F7D" w:rsidRDefault="00392DD5" w:rsidP="008F297A">
      <w:pPr>
        <w:pStyle w:val="ListParagraph"/>
        <w:numPr>
          <w:ilvl w:val="0"/>
          <w:numId w:val="57"/>
        </w:numPr>
        <w:spacing w:before="120" w:line="240" w:lineRule="auto"/>
        <w:ind w:left="357" w:hanging="357"/>
        <w:contextualSpacing w:val="0"/>
        <w:rPr>
          <w:rFonts w:cs="Arial"/>
          <w:szCs w:val="20"/>
          <w:lang w:val="en-AU"/>
        </w:rPr>
      </w:pPr>
      <w:r w:rsidRPr="004E0F7D">
        <w:rPr>
          <w:rFonts w:cs="Arial"/>
          <w:szCs w:val="20"/>
          <w:lang w:val="en-AU"/>
        </w:rPr>
        <w:t xml:space="preserve">2015/16 Convenor/Editor/Creative Director </w:t>
      </w:r>
      <w:r w:rsidRPr="004E0F7D">
        <w:rPr>
          <w:rFonts w:cs="Arial"/>
          <w:i/>
          <w:szCs w:val="20"/>
          <w:lang w:val="en-AU"/>
        </w:rPr>
        <w:t>International Food Design Experience (Conference and Studio)</w:t>
      </w:r>
      <w:r w:rsidRPr="004E0F7D">
        <w:rPr>
          <w:rFonts w:cs="Arial"/>
          <w:szCs w:val="20"/>
          <w:lang w:val="en-AU"/>
        </w:rPr>
        <w:t>.</w:t>
      </w:r>
    </w:p>
    <w:p w14:paraId="78B04232" w14:textId="77777777" w:rsidR="00392DD5" w:rsidRPr="004E0F7D" w:rsidRDefault="00392DD5" w:rsidP="008F297A">
      <w:pPr>
        <w:pStyle w:val="ListParagraph"/>
        <w:numPr>
          <w:ilvl w:val="0"/>
          <w:numId w:val="57"/>
        </w:numPr>
        <w:spacing w:before="120" w:line="240" w:lineRule="auto"/>
        <w:ind w:left="357" w:hanging="357"/>
        <w:contextualSpacing w:val="0"/>
        <w:rPr>
          <w:rFonts w:cs="Arial"/>
          <w:szCs w:val="20"/>
          <w:lang w:val="en-AU"/>
        </w:rPr>
      </w:pPr>
      <w:r w:rsidRPr="004E0F7D">
        <w:rPr>
          <w:rFonts w:cs="Arial"/>
          <w:szCs w:val="20"/>
          <w:lang w:val="en-AU"/>
        </w:rPr>
        <w:t xml:space="preserve">2013/14 Convenor/Editor/Creative Director </w:t>
      </w:r>
      <w:r w:rsidRPr="004E0F7D">
        <w:rPr>
          <w:rFonts w:cs="Arial"/>
          <w:i/>
          <w:szCs w:val="20"/>
          <w:lang w:val="en-AU"/>
        </w:rPr>
        <w:t>International Food Design Experience (Conference and Studio)</w:t>
      </w:r>
      <w:r w:rsidRPr="004E0F7D">
        <w:rPr>
          <w:rFonts w:cs="Arial"/>
          <w:szCs w:val="20"/>
          <w:lang w:val="en-AU"/>
        </w:rPr>
        <w:t xml:space="preserve">. </w:t>
      </w:r>
    </w:p>
    <w:p w14:paraId="1CE87BF7" w14:textId="77777777" w:rsidR="00392DD5" w:rsidRPr="004E0F7D" w:rsidRDefault="00392DD5" w:rsidP="008F297A">
      <w:pPr>
        <w:pStyle w:val="ListParagraph"/>
        <w:numPr>
          <w:ilvl w:val="0"/>
          <w:numId w:val="57"/>
        </w:numPr>
        <w:spacing w:before="120" w:line="240" w:lineRule="auto"/>
        <w:ind w:left="357" w:hanging="357"/>
        <w:contextualSpacing w:val="0"/>
        <w:rPr>
          <w:rFonts w:cs="Arial"/>
          <w:szCs w:val="20"/>
          <w:lang w:val="en-AU"/>
        </w:rPr>
      </w:pPr>
      <w:r w:rsidRPr="004E0F7D">
        <w:rPr>
          <w:rFonts w:cs="Arial"/>
          <w:szCs w:val="20"/>
          <w:lang w:val="en-AU"/>
        </w:rPr>
        <w:t xml:space="preserve">2013 </w:t>
      </w:r>
      <w:r w:rsidRPr="004E0F7D">
        <w:rPr>
          <w:rFonts w:cs="Arial"/>
          <w:i/>
          <w:szCs w:val="20"/>
          <w:lang w:val="en-AU"/>
        </w:rPr>
        <w:t xml:space="preserve">Foodscapes: Access to food/Excess of food </w:t>
      </w:r>
      <w:r w:rsidRPr="004E0F7D">
        <w:rPr>
          <w:rFonts w:cs="Arial"/>
          <w:szCs w:val="20"/>
          <w:lang w:val="en-AU"/>
        </w:rPr>
        <w:t>(University of Graz, Austria)</w:t>
      </w:r>
      <w:r w:rsidRPr="004E0F7D">
        <w:rPr>
          <w:rFonts w:cs="Arial"/>
          <w:i/>
          <w:szCs w:val="20"/>
          <w:lang w:val="en-AU"/>
        </w:rPr>
        <w:t xml:space="preserve"> </w:t>
      </w:r>
      <w:r w:rsidRPr="004E0F7D">
        <w:rPr>
          <w:rFonts w:cs="Arial"/>
          <w:szCs w:val="20"/>
          <w:lang w:val="en-AU"/>
        </w:rPr>
        <w:t>Session chair ‘alternative food networks’</w:t>
      </w:r>
    </w:p>
    <w:p w14:paraId="1DE879B1" w14:textId="77777777" w:rsidR="00392DD5" w:rsidRPr="004E0F7D" w:rsidRDefault="00392DD5" w:rsidP="008F297A">
      <w:pPr>
        <w:pStyle w:val="ListParagraph"/>
        <w:numPr>
          <w:ilvl w:val="0"/>
          <w:numId w:val="57"/>
        </w:numPr>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Academy of Wine Business Research Conference</w:t>
      </w:r>
      <w:r w:rsidRPr="004E0F7D">
        <w:rPr>
          <w:rFonts w:cs="Arial"/>
          <w:szCs w:val="20"/>
          <w:lang w:val="en-AU"/>
        </w:rPr>
        <w:t xml:space="preserve"> (Auckland University) Session chair ‘wine regions, clusters &amp; networks’ and ‘terroir’.</w:t>
      </w:r>
    </w:p>
    <w:p w14:paraId="7A912F4C"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iCs/>
          <w:szCs w:val="20"/>
          <w:lang w:val="en-AU"/>
        </w:rPr>
        <w:t>ATLAS Asia-Pacific Conference</w:t>
      </w:r>
      <w:r w:rsidRPr="004E0F7D">
        <w:rPr>
          <w:rFonts w:cs="Arial"/>
          <w:szCs w:val="20"/>
          <w:lang w:val="en-AU"/>
        </w:rPr>
        <w:t xml:space="preserve"> (Otago) Scientific &amp; Program Committee</w:t>
      </w:r>
    </w:p>
    <w:p w14:paraId="2ED07910"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iCs/>
          <w:szCs w:val="20"/>
          <w:lang w:val="en-AU"/>
        </w:rPr>
        <w:t xml:space="preserve">ATLAS Asia-Pacific </w:t>
      </w:r>
      <w:r w:rsidRPr="004E0F7D">
        <w:rPr>
          <w:rFonts w:cs="Arial"/>
          <w:iCs/>
          <w:szCs w:val="20"/>
          <w:lang w:val="en-AU"/>
        </w:rPr>
        <w:t xml:space="preserve">(Otago) </w:t>
      </w:r>
      <w:r w:rsidRPr="004E0F7D">
        <w:rPr>
          <w:rFonts w:cs="Arial"/>
          <w:szCs w:val="20"/>
          <w:lang w:val="en-AU"/>
        </w:rPr>
        <w:t>Session chair Tourism Marketing I &amp; II</w:t>
      </w:r>
    </w:p>
    <w:p w14:paraId="0EC1176F"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bookmarkStart w:id="362" w:name="OLE_LINK7"/>
      <w:bookmarkStart w:id="363" w:name="OLE_LINK8"/>
      <w:r w:rsidRPr="004E0F7D">
        <w:rPr>
          <w:rFonts w:cs="Arial"/>
          <w:szCs w:val="20"/>
          <w:lang w:val="en-AU"/>
        </w:rPr>
        <w:t xml:space="preserve">2006 </w:t>
      </w:r>
      <w:r w:rsidRPr="004E0F7D">
        <w:rPr>
          <w:rFonts w:cs="Arial"/>
          <w:i/>
          <w:iCs/>
          <w:szCs w:val="20"/>
          <w:lang w:val="en-AU"/>
        </w:rPr>
        <w:t xml:space="preserve">NZTHRC Conference </w:t>
      </w:r>
      <w:r w:rsidRPr="004E0F7D">
        <w:rPr>
          <w:rFonts w:cs="Arial"/>
          <w:iCs/>
          <w:szCs w:val="20"/>
          <w:lang w:val="en-AU"/>
        </w:rPr>
        <w:t xml:space="preserve">(Otago) </w:t>
      </w:r>
      <w:r w:rsidRPr="004E0F7D">
        <w:rPr>
          <w:rFonts w:cs="Arial"/>
          <w:szCs w:val="20"/>
          <w:lang w:val="en-AU"/>
        </w:rPr>
        <w:t>Scientific &amp; Program Committee</w:t>
      </w:r>
      <w:bookmarkEnd w:id="362"/>
      <w:bookmarkEnd w:id="363"/>
      <w:r w:rsidRPr="004E0F7D">
        <w:rPr>
          <w:rFonts w:cs="Arial"/>
          <w:szCs w:val="20"/>
          <w:lang w:val="en-AU"/>
        </w:rPr>
        <w:t xml:space="preserve"> </w:t>
      </w:r>
    </w:p>
    <w:p w14:paraId="20ACAEC7"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iCs/>
          <w:szCs w:val="20"/>
          <w:lang w:val="en-AU"/>
        </w:rPr>
        <w:t xml:space="preserve">NZTHRC Conference </w:t>
      </w:r>
      <w:r w:rsidRPr="004E0F7D">
        <w:rPr>
          <w:rFonts w:cs="Arial"/>
          <w:iCs/>
          <w:szCs w:val="20"/>
          <w:lang w:val="en-AU"/>
        </w:rPr>
        <w:t xml:space="preserve">(Otago) </w:t>
      </w:r>
      <w:r w:rsidRPr="004E0F7D">
        <w:rPr>
          <w:rFonts w:cs="Arial"/>
          <w:szCs w:val="20"/>
          <w:lang w:val="en-AU"/>
        </w:rPr>
        <w:t>Session chair ‘food, wine and tourism’ and ‘2011 World Cup’.</w:t>
      </w:r>
    </w:p>
    <w:p w14:paraId="1BB9DDA4"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2003 </w:t>
      </w:r>
      <w:r w:rsidRPr="004E0F7D">
        <w:rPr>
          <w:rFonts w:cs="Arial"/>
          <w:i/>
          <w:szCs w:val="20"/>
          <w:lang w:val="en-AU"/>
        </w:rPr>
        <w:t>NZTHRC</w:t>
      </w:r>
      <w:r w:rsidRPr="004E0F7D">
        <w:rPr>
          <w:rFonts w:cs="Arial"/>
          <w:szCs w:val="20"/>
          <w:lang w:val="en-AU"/>
        </w:rPr>
        <w:t xml:space="preserve"> </w:t>
      </w:r>
      <w:r w:rsidRPr="004E0F7D">
        <w:rPr>
          <w:rFonts w:cs="Arial"/>
          <w:i/>
          <w:szCs w:val="20"/>
          <w:lang w:val="en-AU"/>
        </w:rPr>
        <w:t>Conference</w:t>
      </w:r>
      <w:r w:rsidRPr="004E0F7D">
        <w:rPr>
          <w:rFonts w:cs="Arial"/>
          <w:szCs w:val="20"/>
          <w:lang w:val="en-AU"/>
        </w:rPr>
        <w:t xml:space="preserve"> (Waikato University) Session chair wine tourism </w:t>
      </w:r>
    </w:p>
    <w:p w14:paraId="44788BC8"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2002 </w:t>
      </w:r>
      <w:r w:rsidRPr="004E0F7D">
        <w:rPr>
          <w:rFonts w:cs="Arial"/>
          <w:i/>
          <w:szCs w:val="20"/>
          <w:lang w:val="en-AU"/>
        </w:rPr>
        <w:t>NZTHRC Conference</w:t>
      </w:r>
      <w:r w:rsidRPr="004E0F7D">
        <w:rPr>
          <w:rFonts w:cs="Arial"/>
          <w:szCs w:val="20"/>
          <w:lang w:val="en-AU"/>
        </w:rPr>
        <w:t xml:space="preserve"> (Waiariki Polytechnic) Co-convenor wine tourism special session</w:t>
      </w:r>
    </w:p>
    <w:p w14:paraId="5F976221"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1999 </w:t>
      </w:r>
      <w:r w:rsidRPr="004E0F7D">
        <w:rPr>
          <w:rFonts w:cs="Arial"/>
          <w:i/>
          <w:iCs/>
          <w:szCs w:val="20"/>
          <w:lang w:val="en-AU"/>
        </w:rPr>
        <w:t>1st International Tourism Students’ Conference</w:t>
      </w:r>
      <w:r w:rsidRPr="004E0F7D">
        <w:rPr>
          <w:rFonts w:cs="Arial"/>
          <w:szCs w:val="20"/>
          <w:lang w:val="en-AU"/>
        </w:rPr>
        <w:t xml:space="preserve"> Convenor</w:t>
      </w:r>
    </w:p>
    <w:p w14:paraId="4D9C6A19"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1999 </w:t>
      </w:r>
      <w:r w:rsidRPr="004E0F7D">
        <w:rPr>
          <w:rFonts w:cs="Arial"/>
          <w:i/>
          <w:iCs/>
          <w:szCs w:val="20"/>
          <w:lang w:val="en-AU"/>
        </w:rPr>
        <w:t>IGU Sustainable Tourism Study Group</w:t>
      </w:r>
      <w:r w:rsidRPr="004E0F7D">
        <w:rPr>
          <w:rFonts w:cs="Arial"/>
          <w:szCs w:val="20"/>
          <w:lang w:val="en-AU"/>
        </w:rPr>
        <w:t xml:space="preserve"> Co-convenor</w:t>
      </w:r>
    </w:p>
    <w:p w14:paraId="049F2052"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1998 </w:t>
      </w:r>
      <w:r w:rsidRPr="004E0F7D">
        <w:rPr>
          <w:rFonts w:cs="Arial"/>
          <w:i/>
          <w:iCs/>
          <w:szCs w:val="20"/>
          <w:lang w:val="en-AU"/>
        </w:rPr>
        <w:t>2nd National Tourism Students’ Conference</w:t>
      </w:r>
      <w:r w:rsidRPr="004E0F7D">
        <w:rPr>
          <w:rFonts w:cs="Arial"/>
          <w:szCs w:val="20"/>
          <w:lang w:val="en-AU"/>
        </w:rPr>
        <w:t xml:space="preserve"> Co-convenor</w:t>
      </w:r>
    </w:p>
    <w:p w14:paraId="67A79818" w14:textId="77777777" w:rsidR="00392DD5" w:rsidRPr="004E0F7D" w:rsidRDefault="00392DD5" w:rsidP="008F297A">
      <w:pPr>
        <w:pStyle w:val="ListParagraph"/>
        <w:numPr>
          <w:ilvl w:val="0"/>
          <w:numId w:val="5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1997 </w:t>
      </w:r>
      <w:r w:rsidRPr="004E0F7D">
        <w:rPr>
          <w:rFonts w:cs="Arial"/>
          <w:i/>
          <w:iCs/>
          <w:szCs w:val="20"/>
          <w:lang w:val="en-AU"/>
        </w:rPr>
        <w:t>1st National Tourism Students’ Conference</w:t>
      </w:r>
      <w:r w:rsidRPr="004E0F7D">
        <w:rPr>
          <w:rFonts w:cs="Arial"/>
          <w:szCs w:val="20"/>
          <w:lang w:val="en-AU"/>
        </w:rPr>
        <w:t xml:space="preserve"> Co-convenor</w:t>
      </w:r>
    </w:p>
    <w:p w14:paraId="684BB0CE" w14:textId="77777777" w:rsidR="00392DD5" w:rsidRPr="004E0F7D" w:rsidRDefault="00392DD5" w:rsidP="00392DD5">
      <w:pPr>
        <w:tabs>
          <w:tab w:val="left" w:pos="1843"/>
        </w:tabs>
        <w:spacing w:before="120" w:line="240" w:lineRule="auto"/>
        <w:ind w:left="1843" w:hanging="1843"/>
        <w:rPr>
          <w:rFonts w:cs="Arial"/>
          <w:i/>
          <w:lang w:val="en-AU"/>
        </w:rPr>
      </w:pPr>
      <w:r w:rsidRPr="004E0F7D">
        <w:rPr>
          <w:rFonts w:cs="Arial"/>
          <w:i/>
          <w:lang w:val="en-AU"/>
        </w:rPr>
        <w:t>Research Consortia &amp; Networks</w:t>
      </w:r>
    </w:p>
    <w:p w14:paraId="3ACACFF0" w14:textId="77777777" w:rsidR="00392DD5" w:rsidRPr="004E0F7D" w:rsidRDefault="00392DD5" w:rsidP="008F297A">
      <w:pPr>
        <w:pStyle w:val="ListParagraph"/>
        <w:numPr>
          <w:ilvl w:val="0"/>
          <w:numId w:val="75"/>
        </w:numPr>
        <w:spacing w:before="120" w:line="240" w:lineRule="auto"/>
        <w:ind w:left="360"/>
        <w:contextualSpacing w:val="0"/>
        <w:rPr>
          <w:rFonts w:cs="Arial"/>
          <w:szCs w:val="20"/>
          <w:lang w:val="en-AU"/>
        </w:rPr>
      </w:pPr>
      <w:r w:rsidRPr="004E0F7D">
        <w:rPr>
          <w:rFonts w:cs="Arial"/>
          <w:szCs w:val="20"/>
          <w:lang w:val="en-AU"/>
        </w:rPr>
        <w:t xml:space="preserve">2013/14 </w:t>
      </w:r>
      <w:r w:rsidRPr="004E0F7D">
        <w:rPr>
          <w:rFonts w:cs="Arial"/>
          <w:i/>
          <w:szCs w:val="20"/>
          <w:lang w:val="en-AU"/>
        </w:rPr>
        <w:t>International Food Design Experience (Conference and Studio)</w:t>
      </w:r>
      <w:r w:rsidRPr="004E0F7D">
        <w:rPr>
          <w:rFonts w:cs="Arial"/>
          <w:szCs w:val="20"/>
          <w:lang w:val="en-AU"/>
        </w:rPr>
        <w:t xml:space="preserve">. As Convenor/Editor/Creative Director I gathered contributors from New Zealand, Australia, Thailand, USA, Mexico, Austria, UK and Denmark including attracting keynote speakers from London, New York, Copenhagen, Auckland &amp; Christchurch. </w:t>
      </w:r>
    </w:p>
    <w:p w14:paraId="119802C2"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i/>
          <w:szCs w:val="20"/>
          <w:lang w:val="en-AU"/>
        </w:rPr>
      </w:pPr>
      <w:r w:rsidRPr="004E0F7D">
        <w:rPr>
          <w:rFonts w:cs="Arial"/>
          <w:szCs w:val="20"/>
          <w:lang w:val="en-AU"/>
        </w:rPr>
        <w:t xml:space="preserve">2012-14 </w:t>
      </w:r>
      <w:r w:rsidRPr="004E0F7D">
        <w:rPr>
          <w:rFonts w:cs="Arial"/>
          <w:i/>
          <w:szCs w:val="20"/>
          <w:lang w:val="en-AU"/>
        </w:rPr>
        <w:t>Food and Wine Events in Europe</w:t>
      </w:r>
      <w:r w:rsidRPr="004E0F7D">
        <w:rPr>
          <w:rFonts w:cs="Arial"/>
          <w:szCs w:val="20"/>
          <w:lang w:val="en-AU"/>
        </w:rPr>
        <w:t xml:space="preserve"> publishing project. One of 36 academics from 8 countries that worked together to produce a text published by Routledge of the same name as the project. I personally collaborated with a colleague in France.</w:t>
      </w:r>
    </w:p>
    <w:p w14:paraId="0FAE746B"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i/>
          <w:szCs w:val="20"/>
          <w:lang w:val="en-AU"/>
        </w:rPr>
      </w:pPr>
      <w:r w:rsidRPr="004E0F7D">
        <w:rPr>
          <w:rFonts w:cs="Arial"/>
          <w:szCs w:val="20"/>
          <w:lang w:val="en-AU"/>
        </w:rPr>
        <w:t xml:space="preserve">2012-13 </w:t>
      </w:r>
      <w:r w:rsidRPr="004E0F7D">
        <w:rPr>
          <w:rFonts w:cs="Arial"/>
          <w:i/>
          <w:szCs w:val="20"/>
          <w:lang w:val="en-AU"/>
        </w:rPr>
        <w:t>Food Research Handbook</w:t>
      </w:r>
      <w:r w:rsidRPr="004E0F7D">
        <w:rPr>
          <w:rFonts w:cs="Arial"/>
          <w:szCs w:val="20"/>
          <w:lang w:val="en-AU"/>
        </w:rPr>
        <w:t xml:space="preserve"> publishing project. One of 42 academics from 9 countries that worked together to produce a text published by Bloomsbury of the same name as the project. I personally collaborated with a colleague in Australia.</w:t>
      </w:r>
    </w:p>
    <w:p w14:paraId="32B4D93B" w14:textId="77777777" w:rsidR="00392DD5" w:rsidRPr="004E0F7D" w:rsidRDefault="00392DD5" w:rsidP="008F297A">
      <w:pPr>
        <w:pStyle w:val="ListParagraph"/>
        <w:numPr>
          <w:ilvl w:val="0"/>
          <w:numId w:val="75"/>
        </w:numPr>
        <w:spacing w:before="120" w:line="240" w:lineRule="auto"/>
        <w:ind w:left="360"/>
        <w:contextualSpacing w:val="0"/>
        <w:jc w:val="both"/>
        <w:rPr>
          <w:rFonts w:cs="Arial"/>
          <w:szCs w:val="20"/>
          <w:lang w:val="en-AU"/>
        </w:rPr>
      </w:pPr>
      <w:r w:rsidRPr="004E0F7D">
        <w:rPr>
          <w:rFonts w:cs="Arial"/>
          <w:szCs w:val="20"/>
          <w:lang w:val="en-AU"/>
        </w:rPr>
        <w:t xml:space="preserve">2010-2013 Foundation associate of the </w:t>
      </w:r>
      <w:r w:rsidRPr="004E0F7D">
        <w:rPr>
          <w:rFonts w:cs="Arial"/>
          <w:i/>
          <w:szCs w:val="20"/>
          <w:lang w:val="en-AU"/>
        </w:rPr>
        <w:t>Wine, Place and Value Research Centre</w:t>
      </w:r>
      <w:r w:rsidRPr="004E0F7D">
        <w:rPr>
          <w:rFonts w:cs="Arial"/>
          <w:szCs w:val="20"/>
          <w:lang w:val="en-AU"/>
        </w:rPr>
        <w:t xml:space="preserve"> (based at the Reims Management School, France). The Centre has members from France, New Zealand, Texas, Louisiana, California and Italy.</w:t>
      </w:r>
    </w:p>
    <w:p w14:paraId="5EFE744A"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szCs w:val="20"/>
          <w:lang w:val="en-AU"/>
        </w:rPr>
      </w:pPr>
      <w:r w:rsidRPr="004E0F7D">
        <w:rPr>
          <w:rFonts w:cs="Arial"/>
          <w:szCs w:val="20"/>
          <w:lang w:val="en-AU"/>
        </w:rPr>
        <w:t xml:space="preserve">2008-2011 Participant in </w:t>
      </w:r>
      <w:r w:rsidRPr="004E0F7D">
        <w:rPr>
          <w:rFonts w:cs="Arial"/>
          <w:i/>
          <w:szCs w:val="20"/>
          <w:lang w:val="en-AU"/>
        </w:rPr>
        <w:t>Champagne Business Study Group</w:t>
      </w:r>
      <w:r w:rsidRPr="004E0F7D">
        <w:rPr>
          <w:rFonts w:cs="Arial"/>
          <w:szCs w:val="20"/>
          <w:lang w:val="en-AU"/>
        </w:rPr>
        <w:t xml:space="preserve"> (Aus., NZ, Canada, USA, France) – 10 wine business experts invited to contribute to a study tour and book. Outputs include an upcoming chapter in the text and conference paper.</w:t>
      </w:r>
    </w:p>
    <w:p w14:paraId="62C01C23"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i/>
          <w:szCs w:val="20"/>
          <w:lang w:val="en-AU"/>
        </w:rPr>
      </w:pPr>
      <w:r w:rsidRPr="004E0F7D">
        <w:rPr>
          <w:rFonts w:cs="Arial"/>
          <w:szCs w:val="20"/>
          <w:lang w:val="en-AU"/>
        </w:rPr>
        <w:t xml:space="preserve">2007-8 </w:t>
      </w:r>
      <w:r w:rsidRPr="004E0F7D">
        <w:rPr>
          <w:rFonts w:cs="Arial"/>
          <w:i/>
          <w:szCs w:val="20"/>
          <w:lang w:val="en-AU"/>
        </w:rPr>
        <w:t>Food and Wine Events and Festivals</w:t>
      </w:r>
      <w:r w:rsidRPr="004E0F7D">
        <w:rPr>
          <w:rFonts w:cs="Arial"/>
          <w:szCs w:val="20"/>
          <w:lang w:val="en-AU"/>
        </w:rPr>
        <w:t xml:space="preserve"> publishing project. One of 25 academics from 7 countries that worked together to produce a text published by Butterworth Heinemann of the same name as the project.</w:t>
      </w:r>
    </w:p>
    <w:p w14:paraId="7F046212"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szCs w:val="20"/>
          <w:lang w:val="en-AU"/>
        </w:rPr>
      </w:pPr>
      <w:r w:rsidRPr="004E0F7D">
        <w:rPr>
          <w:rFonts w:cs="Arial"/>
          <w:szCs w:val="20"/>
          <w:lang w:val="en-AU"/>
        </w:rPr>
        <w:t xml:space="preserve">2005-7 Invited consultant on the </w:t>
      </w:r>
      <w:r w:rsidRPr="004E0F7D">
        <w:rPr>
          <w:rFonts w:cs="Arial"/>
          <w:i/>
          <w:szCs w:val="20"/>
          <w:lang w:val="en-AU"/>
        </w:rPr>
        <w:t>benchmarking wine tourism as a regional development</w:t>
      </w:r>
      <w:r w:rsidRPr="004E0F7D">
        <w:rPr>
          <w:rFonts w:cs="Arial"/>
          <w:szCs w:val="20"/>
          <w:lang w:val="en-AU"/>
        </w:rPr>
        <w:t xml:space="preserve"> tool (Europe). This was a partnership Universidad de Tras-os-Montes e Alto Douro (UTAD) on the development of a project on wine tourism &amp; regional development. The intention was to include </w:t>
      </w:r>
      <w:r w:rsidRPr="004E0F7D">
        <w:rPr>
          <w:rFonts w:cs="Arial"/>
          <w:szCs w:val="20"/>
          <w:lang w:val="en-AU"/>
        </w:rPr>
        <w:lastRenderedPageBreak/>
        <w:t>other ERDF-eligible regions of the EU &amp; EU (ERDF) funding was to be sought. I withdrew from this project over concerns for my intellectual property.</w:t>
      </w:r>
    </w:p>
    <w:p w14:paraId="66335A4D"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szCs w:val="20"/>
          <w:lang w:val="en-AU"/>
        </w:rPr>
      </w:pPr>
      <w:r w:rsidRPr="004E0F7D">
        <w:rPr>
          <w:rFonts w:cs="Arial"/>
          <w:szCs w:val="20"/>
          <w:lang w:val="en-AU"/>
        </w:rPr>
        <w:t xml:space="preserve">2005-6 Member of an international collaboration researching case studies of tourism </w:t>
      </w:r>
      <w:r w:rsidRPr="004E0F7D">
        <w:rPr>
          <w:rFonts w:cs="Arial"/>
          <w:i/>
          <w:szCs w:val="20"/>
          <w:lang w:val="en-AU"/>
        </w:rPr>
        <w:t>micro-clusters &amp; networks</w:t>
      </w:r>
      <w:r w:rsidRPr="004E0F7D">
        <w:rPr>
          <w:rFonts w:cs="Arial"/>
          <w:szCs w:val="20"/>
          <w:lang w:val="en-AU"/>
        </w:rPr>
        <w:t>. This team includes 7 researchers from 4 institutions in 3 countries &amp; produced the first text on this topic: 'Micro-Clusters and Networks: The Growth of Tourism' (2006) published by Elsevier.</w:t>
      </w:r>
    </w:p>
    <w:p w14:paraId="5B1C2F49"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szCs w:val="20"/>
          <w:lang w:val="en-AU"/>
        </w:rPr>
      </w:pPr>
      <w:r w:rsidRPr="004E0F7D">
        <w:rPr>
          <w:rFonts w:cs="Arial"/>
          <w:szCs w:val="20"/>
          <w:lang w:val="en-AU"/>
        </w:rPr>
        <w:t xml:space="preserve">2004-5 Part of an international collaboration that produced </w:t>
      </w:r>
      <w:r w:rsidRPr="004E0F7D">
        <w:rPr>
          <w:rFonts w:cs="Arial"/>
          <w:i/>
          <w:iCs/>
          <w:szCs w:val="20"/>
          <w:lang w:val="en-AU"/>
        </w:rPr>
        <w:t>Global Wine Tourism: Research, Management &amp; Marketing</w:t>
      </w:r>
      <w:r w:rsidRPr="004E0F7D">
        <w:rPr>
          <w:rFonts w:cs="Arial"/>
          <w:szCs w:val="20"/>
          <w:lang w:val="en-AU"/>
        </w:rPr>
        <w:t xml:space="preserve"> (2006). This collaboration came out of a network developed at the 1</w:t>
      </w:r>
      <w:r w:rsidRPr="004E0F7D">
        <w:rPr>
          <w:rFonts w:cs="Arial"/>
          <w:szCs w:val="20"/>
          <w:vertAlign w:val="superscript"/>
          <w:lang w:val="en-AU"/>
        </w:rPr>
        <w:t>st</w:t>
      </w:r>
      <w:r w:rsidRPr="004E0F7D">
        <w:rPr>
          <w:rFonts w:cs="Arial"/>
          <w:szCs w:val="20"/>
          <w:lang w:val="en-AU"/>
        </w:rPr>
        <w:t xml:space="preserve"> International Wine Tourism Conference (Margaret River, Aus., May 2004) &amp; involves more than 30 researchers from 7 countries.</w:t>
      </w:r>
    </w:p>
    <w:p w14:paraId="634EF243"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szCs w:val="20"/>
          <w:lang w:val="en-AU"/>
        </w:rPr>
      </w:pPr>
      <w:r w:rsidRPr="004E0F7D">
        <w:rPr>
          <w:rFonts w:cs="Arial"/>
          <w:szCs w:val="20"/>
          <w:lang w:val="en-AU"/>
        </w:rPr>
        <w:t xml:space="preserve">2003- Principle Investigator (with Dr Graeme Galloway) </w:t>
      </w:r>
      <w:r w:rsidRPr="004E0F7D">
        <w:rPr>
          <w:rFonts w:cs="Arial"/>
          <w:i/>
          <w:szCs w:val="20"/>
          <w:lang w:val="en-AU"/>
        </w:rPr>
        <w:t>Personality Traits and Winery Visitors</w:t>
      </w:r>
      <w:r w:rsidRPr="004E0F7D">
        <w:rPr>
          <w:rFonts w:cs="Arial"/>
          <w:szCs w:val="20"/>
          <w:lang w:val="en-AU"/>
        </w:rPr>
        <w:t xml:space="preserve"> (Aus/NZ). The main project is taking place in Australia and New Zealand, but there is also a Canadian partner (University of Calgary). Funding for this collaboration comes from the University of Otago &amp; La Trobe University (Victoria, Aus.). Results published in two conference papers and one A* journal article. Further publications are in discussion. (Budget approximately $21,000) </w:t>
      </w:r>
    </w:p>
    <w:p w14:paraId="66B0E002"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szCs w:val="20"/>
          <w:lang w:val="en-AU"/>
        </w:rPr>
      </w:pPr>
      <w:r w:rsidRPr="004E0F7D">
        <w:rPr>
          <w:rFonts w:cs="Arial"/>
          <w:szCs w:val="20"/>
          <w:lang w:val="en-AU"/>
        </w:rPr>
        <w:t xml:space="preserve">2002-3 Co-editor &amp; co-coordinator: </w:t>
      </w:r>
      <w:r w:rsidRPr="004E0F7D">
        <w:rPr>
          <w:rFonts w:cs="Arial"/>
          <w:i/>
          <w:szCs w:val="20"/>
          <w:lang w:val="en-AU"/>
        </w:rPr>
        <w:t xml:space="preserve">Food Tourism Around the World. </w:t>
      </w:r>
      <w:r w:rsidRPr="004E0F7D">
        <w:rPr>
          <w:rFonts w:cs="Arial"/>
          <w:szCs w:val="20"/>
          <w:lang w:val="en-AU"/>
        </w:rPr>
        <w:t>This collaboration was between 24 researchers from 8 countries &amp; 15 different academic institutions</w:t>
      </w:r>
      <w:r w:rsidRPr="004E0F7D">
        <w:rPr>
          <w:rFonts w:cs="Arial"/>
          <w:i/>
          <w:szCs w:val="20"/>
          <w:lang w:val="en-AU"/>
        </w:rPr>
        <w:t>.</w:t>
      </w:r>
    </w:p>
    <w:p w14:paraId="2A8EAD9B" w14:textId="77777777" w:rsidR="00392DD5" w:rsidRPr="004E0F7D" w:rsidRDefault="00392DD5" w:rsidP="008F297A">
      <w:pPr>
        <w:pStyle w:val="ListParagraph"/>
        <w:numPr>
          <w:ilvl w:val="0"/>
          <w:numId w:val="75"/>
        </w:numPr>
        <w:spacing w:before="120" w:line="240" w:lineRule="auto"/>
        <w:ind w:left="357" w:hanging="357"/>
        <w:contextualSpacing w:val="0"/>
        <w:jc w:val="both"/>
        <w:rPr>
          <w:rFonts w:cs="Arial"/>
          <w:szCs w:val="20"/>
          <w:lang w:val="en-AU"/>
        </w:rPr>
      </w:pPr>
      <w:r w:rsidRPr="004E0F7D">
        <w:rPr>
          <w:rFonts w:cs="Arial"/>
          <w:szCs w:val="20"/>
          <w:lang w:val="en-AU"/>
        </w:rPr>
        <w:t xml:space="preserve">2000-1 Foundation member &amp; elected as 1 of 8 executive committee members International Association of Experts in Rural &amp; Agritourism (IAERT). At its inception the organisation had 48 members from 30 countries. </w:t>
      </w:r>
      <w:r w:rsidRPr="004E0F7D">
        <w:rPr>
          <w:rFonts w:cs="Arial"/>
          <w:i/>
          <w:szCs w:val="20"/>
          <w:lang w:val="en-AU"/>
        </w:rPr>
        <w:t>Please note that my involvement in this organisation ceased following a major motor vehicle accident in August 2001.</w:t>
      </w:r>
    </w:p>
    <w:p w14:paraId="2191C2C2" w14:textId="77777777" w:rsidR="00392DD5" w:rsidRPr="004E0F7D" w:rsidRDefault="00392DD5" w:rsidP="00392DD5">
      <w:pPr>
        <w:spacing w:before="120" w:line="240" w:lineRule="auto"/>
        <w:jc w:val="both"/>
        <w:rPr>
          <w:rFonts w:cs="Arial"/>
          <w:i/>
          <w:lang w:val="en-AU"/>
        </w:rPr>
      </w:pPr>
      <w:r w:rsidRPr="004E0F7D">
        <w:rPr>
          <w:rFonts w:cs="Arial"/>
          <w:i/>
          <w:lang w:val="en-AU"/>
        </w:rPr>
        <w:t>Graduate Student Mentoring (last updated 2011)</w:t>
      </w:r>
    </w:p>
    <w:p w14:paraId="6FE95E12" w14:textId="77777777" w:rsidR="00392DD5" w:rsidRPr="004E0F7D" w:rsidRDefault="00392DD5" w:rsidP="00392DD5">
      <w:pPr>
        <w:spacing w:before="120" w:line="240" w:lineRule="auto"/>
        <w:jc w:val="both"/>
        <w:rPr>
          <w:rFonts w:cs="Arial"/>
          <w:lang w:val="en-AU"/>
        </w:rPr>
      </w:pPr>
      <w:r w:rsidRPr="004E0F7D">
        <w:rPr>
          <w:rFonts w:cs="Arial"/>
          <w:lang w:val="en-AU"/>
        </w:rPr>
        <w:t xml:space="preserve">Since 2004 at least 12 of my graduate students have authored or co-authored at least 56 publications, including: 6 journal articles; 9 book chapters or sections; 31 conference presentations and seminars (24 international). This has included 19 outputs co-authored with me. </w:t>
      </w:r>
    </w:p>
    <w:p w14:paraId="0DCD2F80" w14:textId="77777777" w:rsidR="00392DD5" w:rsidRPr="004E0F7D" w:rsidRDefault="00392DD5" w:rsidP="00392DD5">
      <w:pPr>
        <w:spacing w:before="120" w:line="240" w:lineRule="auto"/>
        <w:jc w:val="both"/>
        <w:rPr>
          <w:rFonts w:cs="Arial"/>
          <w:i/>
          <w:lang w:val="en-AU"/>
        </w:rPr>
      </w:pPr>
      <w:r w:rsidRPr="004E0F7D">
        <w:rPr>
          <w:rFonts w:cs="Arial"/>
          <w:i/>
          <w:lang w:val="en-AU"/>
        </w:rPr>
        <w:t>Mentoring &amp; Facilitating OP Staff &amp; Student Research</w:t>
      </w:r>
    </w:p>
    <w:p w14:paraId="13A40CE2" w14:textId="77777777" w:rsidR="00392DD5" w:rsidRPr="004E0F7D" w:rsidRDefault="00392DD5" w:rsidP="00CA2B95">
      <w:pPr>
        <w:pStyle w:val="ListParagraph"/>
        <w:numPr>
          <w:ilvl w:val="0"/>
          <w:numId w:val="109"/>
        </w:numPr>
        <w:spacing w:before="120" w:line="240" w:lineRule="auto"/>
        <w:ind w:left="360"/>
        <w:rPr>
          <w:rFonts w:cs="Arial"/>
          <w:szCs w:val="20"/>
          <w:lang w:val="en-AU"/>
        </w:rPr>
      </w:pPr>
      <w:r w:rsidRPr="004E0F7D">
        <w:rPr>
          <w:rFonts w:cs="Arial"/>
          <w:szCs w:val="20"/>
          <w:lang w:val="en-AU"/>
        </w:rPr>
        <w:t xml:space="preserve">2014 </w:t>
      </w:r>
      <w:r w:rsidRPr="004E0F7D">
        <w:rPr>
          <w:rFonts w:cs="Arial"/>
          <w:i/>
          <w:szCs w:val="20"/>
          <w:lang w:val="en-AU"/>
        </w:rPr>
        <w:t>International Food Design Experience (Conference and Studio)</w:t>
      </w:r>
      <w:r w:rsidRPr="004E0F7D">
        <w:rPr>
          <w:rFonts w:cs="Arial"/>
          <w:szCs w:val="20"/>
          <w:lang w:val="en-AU"/>
        </w:rPr>
        <w:t xml:space="preserve"> (which I sponsored using my professorial funds) resulted in the following outputs and contributions to the research environment:</w:t>
      </w:r>
      <w:r w:rsidRPr="004E0F7D">
        <w:rPr>
          <w:rFonts w:cs="Arial"/>
          <w:szCs w:val="20"/>
          <w:lang w:val="en-AU"/>
        </w:rPr>
        <w:br/>
        <w:t>- Workshop by Adrian Woodhouse &amp; David Gillespie (in collaboration with Richard Emerson)</w:t>
      </w:r>
      <w:r w:rsidRPr="004E0F7D">
        <w:rPr>
          <w:rFonts w:cs="Arial"/>
          <w:szCs w:val="20"/>
          <w:lang w:val="en-AU"/>
        </w:rPr>
        <w:br/>
        <w:t>- Presentations by the following OP staff: Steve Ellwood; Caroline Terpstra, Caro McCaw &amp; Margo Barton; Leoni Schmidt; Machiko Niimi, and; Richard Mitchell.</w:t>
      </w:r>
      <w:r w:rsidRPr="004E0F7D">
        <w:rPr>
          <w:rFonts w:cs="Arial"/>
          <w:szCs w:val="20"/>
          <w:lang w:val="en-AU"/>
        </w:rPr>
        <w:br/>
        <w:t>- Workshop by Penelope Baldwin (Year Two BCA student)</w:t>
      </w:r>
      <w:r w:rsidRPr="004E0F7D">
        <w:rPr>
          <w:rFonts w:cs="Arial"/>
          <w:szCs w:val="20"/>
          <w:lang w:val="en-AU"/>
        </w:rPr>
        <w:br/>
        <w:t>- Presentation by Lee Pearce (BCA APL candidate)</w:t>
      </w:r>
      <w:r w:rsidRPr="004E0F7D">
        <w:rPr>
          <w:rFonts w:cs="Arial"/>
          <w:szCs w:val="20"/>
          <w:lang w:val="en-AU"/>
        </w:rPr>
        <w:br/>
        <w:t>- Presentation by Alastair Bolland (BCA APL candidate)</w:t>
      </w:r>
      <w:r w:rsidRPr="004E0F7D">
        <w:rPr>
          <w:rFonts w:cs="Arial"/>
          <w:szCs w:val="20"/>
          <w:lang w:val="en-AU"/>
        </w:rPr>
        <w:br/>
        <w:t>- Creative Direction (Realisation) of Gala Dinner by Liz Christensen (Year Three BCA student)</w:t>
      </w:r>
      <w:r w:rsidRPr="004E0F7D">
        <w:rPr>
          <w:rFonts w:cs="Arial"/>
          <w:szCs w:val="20"/>
          <w:lang w:val="en-AU"/>
        </w:rPr>
        <w:br/>
        <w:t>- Designer roles for day time food experiences for four Year One BCA students (in collaboration with four design students)</w:t>
      </w:r>
      <w:r w:rsidRPr="004E0F7D">
        <w:rPr>
          <w:rFonts w:cs="Arial"/>
          <w:szCs w:val="20"/>
          <w:lang w:val="en-AU"/>
        </w:rPr>
        <w:br/>
        <w:t>- Designer roles for all FDI staff for the Gala Dinner</w:t>
      </w:r>
      <w:r w:rsidRPr="004E0F7D">
        <w:rPr>
          <w:rFonts w:cs="Arial"/>
          <w:szCs w:val="20"/>
          <w:lang w:val="en-AU"/>
        </w:rPr>
        <w:br/>
        <w:t>- Reviewing and session chair roles for 12 FDI &amp; Design staff</w:t>
      </w:r>
    </w:p>
    <w:p w14:paraId="178EE33D" w14:textId="77777777" w:rsidR="00392DD5" w:rsidRPr="004E0F7D" w:rsidRDefault="00392DD5" w:rsidP="00CA2B95">
      <w:pPr>
        <w:pStyle w:val="ListParagraph"/>
        <w:numPr>
          <w:ilvl w:val="0"/>
          <w:numId w:val="109"/>
        </w:numPr>
        <w:spacing w:before="120" w:line="240" w:lineRule="auto"/>
        <w:ind w:left="357" w:hanging="357"/>
        <w:contextualSpacing w:val="0"/>
        <w:rPr>
          <w:rFonts w:cs="Arial"/>
          <w:szCs w:val="20"/>
          <w:lang w:val="en-AU"/>
        </w:rPr>
      </w:pPr>
      <w:r w:rsidRPr="004E0F7D">
        <w:rPr>
          <w:rFonts w:cs="Arial"/>
          <w:szCs w:val="20"/>
          <w:lang w:val="en-AU"/>
        </w:rPr>
        <w:t xml:space="preserve">2013 </w:t>
      </w:r>
      <w:r w:rsidRPr="004E0F7D">
        <w:rPr>
          <w:rFonts w:cs="Arial"/>
          <w:i/>
          <w:szCs w:val="20"/>
          <w:lang w:val="en-AU"/>
        </w:rPr>
        <w:t>Foodscapes: Access to Food/Excess of Food.</w:t>
      </w:r>
      <w:r w:rsidRPr="004E0F7D">
        <w:rPr>
          <w:rFonts w:cs="Arial"/>
          <w:szCs w:val="20"/>
          <w:lang w:val="en-AU"/>
        </w:rPr>
        <w:t xml:space="preserve"> Graz, Austria. Mentored and sponsored (using my professorial funds) Steve Ellwood to attend and present at this international conference. Co-authored a paper with Adrian Woodhouse &amp; David Gillespie.</w:t>
      </w:r>
    </w:p>
    <w:p w14:paraId="5FB06A48" w14:textId="77777777" w:rsidR="00392DD5" w:rsidRPr="004E0F7D" w:rsidRDefault="00392DD5" w:rsidP="00CA2B95">
      <w:pPr>
        <w:pStyle w:val="ListParagraph"/>
        <w:numPr>
          <w:ilvl w:val="0"/>
          <w:numId w:val="109"/>
        </w:numPr>
        <w:spacing w:before="120" w:line="240" w:lineRule="auto"/>
        <w:ind w:left="357" w:hanging="357"/>
        <w:contextualSpacing w:val="0"/>
        <w:rPr>
          <w:rFonts w:cs="Arial"/>
          <w:szCs w:val="20"/>
          <w:lang w:val="en-AU"/>
        </w:rPr>
      </w:pPr>
      <w:r w:rsidRPr="004E0F7D">
        <w:rPr>
          <w:rFonts w:cs="Arial"/>
          <w:szCs w:val="20"/>
          <w:lang w:val="en-AU"/>
        </w:rPr>
        <w:t>2013 Food Design Special Issue of</w:t>
      </w:r>
      <w:r w:rsidRPr="004E0F7D">
        <w:rPr>
          <w:rFonts w:cs="Arial"/>
          <w:i/>
          <w:szCs w:val="20"/>
          <w:lang w:val="en-AU"/>
        </w:rPr>
        <w:t xml:space="preserve"> Hospitality and Society. </w:t>
      </w:r>
      <w:r w:rsidRPr="004E0F7D">
        <w:rPr>
          <w:rFonts w:cs="Arial"/>
          <w:szCs w:val="20"/>
          <w:lang w:val="en-AU"/>
        </w:rPr>
        <w:t>Mentored and co-authored</w:t>
      </w:r>
      <w:r w:rsidRPr="004E0F7D">
        <w:rPr>
          <w:rFonts w:cs="Arial"/>
          <w:i/>
          <w:szCs w:val="20"/>
          <w:lang w:val="en-AU"/>
        </w:rPr>
        <w:t xml:space="preserve"> </w:t>
      </w:r>
      <w:r w:rsidRPr="004E0F7D">
        <w:rPr>
          <w:rFonts w:cs="Arial"/>
          <w:szCs w:val="20"/>
          <w:lang w:val="en-AU"/>
        </w:rPr>
        <w:t>a paper for this special issue with</w:t>
      </w:r>
      <w:r w:rsidRPr="004E0F7D">
        <w:rPr>
          <w:rFonts w:cs="Arial"/>
          <w:i/>
          <w:szCs w:val="20"/>
          <w:lang w:val="en-AU"/>
        </w:rPr>
        <w:t xml:space="preserve"> </w:t>
      </w:r>
      <w:r w:rsidRPr="004E0F7D">
        <w:rPr>
          <w:rFonts w:cs="Arial"/>
          <w:szCs w:val="20"/>
          <w:lang w:val="en-AU"/>
        </w:rPr>
        <w:t>Adrian Woodhouse, Justine Camp and Tony Heptinstall</w:t>
      </w:r>
    </w:p>
    <w:p w14:paraId="0DEA452B" w14:textId="77777777" w:rsidR="00392DD5" w:rsidRPr="004E0F7D" w:rsidRDefault="00392DD5" w:rsidP="00CA2B95">
      <w:pPr>
        <w:pStyle w:val="ListParagraph"/>
        <w:numPr>
          <w:ilvl w:val="0"/>
          <w:numId w:val="109"/>
        </w:numPr>
        <w:spacing w:before="120" w:line="240" w:lineRule="auto"/>
        <w:ind w:left="357" w:hanging="357"/>
        <w:contextualSpacing w:val="0"/>
        <w:rPr>
          <w:rFonts w:cs="Arial"/>
          <w:szCs w:val="20"/>
          <w:lang w:val="en-AU"/>
        </w:rPr>
      </w:pPr>
      <w:r w:rsidRPr="004E0F7D">
        <w:rPr>
          <w:rFonts w:cs="Arial"/>
          <w:szCs w:val="20"/>
          <w:lang w:val="en-AU"/>
        </w:rPr>
        <w:t xml:space="preserve">2012 </w:t>
      </w:r>
      <w:r w:rsidRPr="004E0F7D">
        <w:rPr>
          <w:rFonts w:cs="Arial"/>
          <w:i/>
          <w:szCs w:val="20"/>
          <w:lang w:val="en-AU"/>
        </w:rPr>
        <w:t xml:space="preserve">International Conference on Food Design and Designing for Food. </w:t>
      </w:r>
      <w:r w:rsidRPr="004E0F7D">
        <w:rPr>
          <w:rFonts w:cs="Arial"/>
          <w:szCs w:val="20"/>
          <w:lang w:val="en-AU"/>
        </w:rPr>
        <w:t>London, UK. Mentored and sponsored (using my professorial funds) Adrian Woodhouse and Tony Heptinstall to attend and present at this international conference.</w:t>
      </w:r>
    </w:p>
    <w:p w14:paraId="6F6C4382" w14:textId="77777777" w:rsidR="00392DD5" w:rsidRPr="004E0F7D" w:rsidRDefault="00392DD5" w:rsidP="00CA2B95">
      <w:pPr>
        <w:pStyle w:val="ListParagraph"/>
        <w:numPr>
          <w:ilvl w:val="0"/>
          <w:numId w:val="109"/>
        </w:numPr>
        <w:spacing w:before="120" w:line="240" w:lineRule="auto"/>
        <w:ind w:left="357" w:hanging="357"/>
        <w:contextualSpacing w:val="0"/>
        <w:rPr>
          <w:rFonts w:cs="Arial"/>
          <w:szCs w:val="20"/>
          <w:lang w:val="en-AU"/>
        </w:rPr>
      </w:pPr>
      <w:r w:rsidRPr="004E0F7D">
        <w:rPr>
          <w:rFonts w:cs="Arial"/>
          <w:szCs w:val="20"/>
          <w:lang w:val="en-AU"/>
        </w:rPr>
        <w:t xml:space="preserve">2011 </w:t>
      </w:r>
      <w:r w:rsidRPr="004E0F7D">
        <w:rPr>
          <w:rFonts w:cs="Arial"/>
          <w:i/>
          <w:szCs w:val="20"/>
          <w:lang w:val="en-AU"/>
        </w:rPr>
        <w:t>Regional Food Cultures and Networks Conference</w:t>
      </w:r>
      <w:r w:rsidRPr="004E0F7D">
        <w:rPr>
          <w:rFonts w:cs="Arial"/>
          <w:szCs w:val="20"/>
          <w:lang w:val="en-AU"/>
        </w:rPr>
        <w:t>. Kings Beach, Australia. Mentored Adrian Woodhouse, Tony Heptinstall and Justine Camp to attend and present at this international conference.</w:t>
      </w:r>
    </w:p>
    <w:p w14:paraId="5BE5CC8A" w14:textId="77777777" w:rsidR="00AA0A60" w:rsidRDefault="00AA0A60" w:rsidP="00392DD5">
      <w:pPr>
        <w:spacing w:before="120" w:line="240" w:lineRule="auto"/>
        <w:jc w:val="both"/>
        <w:rPr>
          <w:rFonts w:cs="Arial"/>
          <w:i/>
          <w:lang w:val="en-AU"/>
        </w:rPr>
      </w:pPr>
    </w:p>
    <w:p w14:paraId="2A9E8602" w14:textId="2EFA8A18" w:rsidR="00392DD5" w:rsidRPr="004E0F7D" w:rsidRDefault="00392DD5" w:rsidP="00392DD5">
      <w:pPr>
        <w:spacing w:before="120" w:line="240" w:lineRule="auto"/>
        <w:jc w:val="both"/>
        <w:rPr>
          <w:rFonts w:cs="Arial"/>
          <w:i/>
          <w:lang w:val="en-AU"/>
        </w:rPr>
      </w:pPr>
      <w:r w:rsidRPr="004E0F7D">
        <w:rPr>
          <w:rFonts w:cs="Arial"/>
          <w:i/>
          <w:lang w:val="en-AU"/>
        </w:rPr>
        <w:lastRenderedPageBreak/>
        <w:t>Other Contributions to the Research Environment</w:t>
      </w:r>
    </w:p>
    <w:p w14:paraId="1E87C642"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2012-14 School of Hospitality/Food design Institute research coordinator</w:t>
      </w:r>
    </w:p>
    <w:p w14:paraId="59CD890C"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2012 PBRF Peer Esteem and Contribution to the research environment workshop, for OP staff</w:t>
      </w:r>
    </w:p>
    <w:p w14:paraId="3D0F7E9B"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2007 University of Otago, School of Business, Research Committee (considered internal School of Business Research Grant Applications)</w:t>
      </w:r>
    </w:p>
    <w:p w14:paraId="1678D3B5"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2005-6 Department of Tourism Ethics Officer</w:t>
      </w:r>
    </w:p>
    <w:p w14:paraId="345E8099"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2004 Instigator &amp; coordinator of the University of Otago Tourism PhD colloquium for Doctoral students. This involved students from any discipline presenting their tourism research to fellow students, tourism staff &amp; invited external academics. This allowed students to both present their findings &amp; receive wider feedback on their work.</w:t>
      </w:r>
    </w:p>
    <w:p w14:paraId="2878501D"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2002-3 Interim Director of the Centre for Entrepreneurship &amp; Regional Development (La Trobe University research centre) &amp; La Trobe University School of Tourism &amp; Hospitality representative on the Victorian chapter of the federally-funded Sustainable Tourism CRC.</w:t>
      </w:r>
    </w:p>
    <w:p w14:paraId="467B57FD" w14:textId="77777777" w:rsidR="00392DD5" w:rsidRPr="004E0F7D" w:rsidRDefault="00392DD5" w:rsidP="00392DD5">
      <w:pPr>
        <w:spacing w:before="120" w:line="240" w:lineRule="auto"/>
        <w:jc w:val="both"/>
        <w:rPr>
          <w:rFonts w:cs="Arial"/>
          <w:i/>
          <w:lang w:val="en-AU"/>
        </w:rPr>
      </w:pPr>
      <w:r w:rsidRPr="004E0F7D">
        <w:rPr>
          <w:rFonts w:cs="Arial"/>
          <w:i/>
          <w:lang w:val="en-AU"/>
        </w:rPr>
        <w:t>External Funding</w:t>
      </w:r>
    </w:p>
    <w:p w14:paraId="04EB583C" w14:textId="77777777" w:rsidR="00392DD5" w:rsidRDefault="00392DD5" w:rsidP="00392DD5">
      <w:pPr>
        <w:spacing w:before="120" w:line="240" w:lineRule="auto"/>
        <w:jc w:val="both"/>
        <w:rPr>
          <w:rFonts w:cs="Arial"/>
          <w:lang w:val="en-AU"/>
        </w:rPr>
      </w:pPr>
      <w:r w:rsidRPr="004E0F7D">
        <w:rPr>
          <w:rFonts w:cs="Arial"/>
          <w:lang w:val="en-AU"/>
        </w:rPr>
        <w:t xml:space="preserve">See list of </w:t>
      </w:r>
      <w:r w:rsidRPr="004E0F7D">
        <w:rPr>
          <w:rFonts w:cs="Arial"/>
          <w:i/>
          <w:lang w:val="en-AU"/>
        </w:rPr>
        <w:t>Research Grants</w:t>
      </w:r>
      <w:r w:rsidRPr="004E0F7D">
        <w:rPr>
          <w:rFonts w:cs="Arial"/>
          <w:lang w:val="en-AU"/>
        </w:rPr>
        <w:t xml:space="preserve"> above. </w:t>
      </w:r>
    </w:p>
    <w:p w14:paraId="19E4A613" w14:textId="77777777" w:rsidR="00AA0A60" w:rsidRPr="004E0F7D" w:rsidRDefault="00AA0A60" w:rsidP="00392DD5">
      <w:pPr>
        <w:spacing w:before="120" w:line="240" w:lineRule="auto"/>
        <w:jc w:val="both"/>
        <w:rPr>
          <w:rFonts w:cs="Arial"/>
          <w:lang w:val="en-AU"/>
        </w:rPr>
      </w:pPr>
    </w:p>
    <w:p w14:paraId="6EE7B522" w14:textId="77777777" w:rsidR="00392DD5" w:rsidRPr="004E0F7D" w:rsidRDefault="00392DD5" w:rsidP="00392DD5">
      <w:pPr>
        <w:spacing w:before="120" w:line="240" w:lineRule="auto"/>
        <w:jc w:val="both"/>
        <w:rPr>
          <w:rFonts w:cs="Arial"/>
          <w:b/>
          <w:lang w:val="en-AU"/>
        </w:rPr>
      </w:pPr>
      <w:r w:rsidRPr="004E0F7D">
        <w:rPr>
          <w:rFonts w:cs="Arial"/>
          <w:b/>
          <w:lang w:val="en-AU"/>
        </w:rPr>
        <w:t>Section E:</w:t>
      </w:r>
      <w:r w:rsidRPr="004E0F7D">
        <w:rPr>
          <w:rFonts w:cs="Arial"/>
          <w:b/>
          <w:lang w:val="en-AU"/>
        </w:rPr>
        <w:tab/>
        <w:t>Qualifications/Prizes/Awards/Honours</w:t>
      </w:r>
    </w:p>
    <w:p w14:paraId="4A1CD3B6" w14:textId="77777777" w:rsidR="00392DD5" w:rsidRPr="004E0F7D" w:rsidRDefault="00392DD5" w:rsidP="00392DD5">
      <w:pPr>
        <w:spacing w:before="120" w:line="240" w:lineRule="auto"/>
        <w:jc w:val="both"/>
        <w:rPr>
          <w:rFonts w:cs="Arial"/>
          <w:i/>
          <w:lang w:val="en-AU"/>
        </w:rPr>
      </w:pPr>
      <w:r w:rsidRPr="004E0F7D">
        <w:rPr>
          <w:rFonts w:cs="Arial"/>
          <w:i/>
          <w:lang w:val="en-AU"/>
        </w:rPr>
        <w:t>Qualifications</w:t>
      </w:r>
    </w:p>
    <w:p w14:paraId="4EF2B86B" w14:textId="77777777" w:rsidR="00392DD5" w:rsidRPr="004E0F7D" w:rsidRDefault="00392DD5" w:rsidP="00392DD5">
      <w:pPr>
        <w:spacing w:before="120" w:line="240" w:lineRule="auto"/>
        <w:jc w:val="both"/>
        <w:rPr>
          <w:rFonts w:cs="Arial"/>
          <w:b/>
          <w:lang w:val="en-AU"/>
        </w:rPr>
      </w:pPr>
      <w:r w:rsidRPr="004E0F7D">
        <w:rPr>
          <w:rFonts w:cs="Arial"/>
          <w:b/>
          <w:lang w:val="en-AU"/>
        </w:rPr>
        <w:t>Qualification name</w:t>
      </w:r>
      <w:r w:rsidRPr="004E0F7D">
        <w:rPr>
          <w:rFonts w:cs="Arial"/>
          <w:b/>
          <w:lang w:val="en-AU"/>
        </w:rPr>
        <w:tab/>
      </w:r>
      <w:r w:rsidRPr="004E0F7D">
        <w:rPr>
          <w:rFonts w:cs="Arial"/>
          <w:b/>
          <w:lang w:val="en-AU"/>
        </w:rPr>
        <w:tab/>
      </w:r>
      <w:r w:rsidRPr="004E0F7D">
        <w:rPr>
          <w:rFonts w:cs="Arial"/>
          <w:b/>
          <w:lang w:val="en-AU"/>
        </w:rPr>
        <w:tab/>
      </w:r>
      <w:r w:rsidRPr="004E0F7D">
        <w:rPr>
          <w:rFonts w:cs="Arial"/>
          <w:b/>
          <w:lang w:val="en-AU"/>
        </w:rPr>
        <w:tab/>
      </w:r>
      <w:r w:rsidRPr="004E0F7D">
        <w:rPr>
          <w:rFonts w:cs="Arial"/>
          <w:b/>
          <w:lang w:val="en-AU"/>
        </w:rPr>
        <w:tab/>
        <w:t>Institution</w:t>
      </w:r>
      <w:r w:rsidRPr="004E0F7D">
        <w:rPr>
          <w:rFonts w:cs="Arial"/>
          <w:b/>
          <w:lang w:val="en-AU"/>
        </w:rPr>
        <w:tab/>
      </w:r>
      <w:r w:rsidRPr="004E0F7D">
        <w:rPr>
          <w:rFonts w:cs="Arial"/>
          <w:b/>
          <w:lang w:val="en-AU"/>
        </w:rPr>
        <w:tab/>
        <w:t>Date of Graduation</w:t>
      </w:r>
    </w:p>
    <w:p w14:paraId="5099CFC4" w14:textId="77777777" w:rsidR="00392DD5" w:rsidRPr="004E0F7D" w:rsidRDefault="00392DD5" w:rsidP="00392DD5">
      <w:pPr>
        <w:spacing w:before="120" w:line="240" w:lineRule="auto"/>
        <w:jc w:val="both"/>
        <w:rPr>
          <w:rFonts w:cs="Arial"/>
          <w:lang w:val="en-AU"/>
        </w:rPr>
      </w:pPr>
      <w:r w:rsidRPr="004E0F7D">
        <w:rPr>
          <w:rFonts w:cs="Arial"/>
          <w:lang w:val="en-AU"/>
        </w:rPr>
        <w:t>Graduate Diploma in Tertiary Education</w:t>
      </w:r>
      <w:r w:rsidRPr="004E0F7D">
        <w:rPr>
          <w:rFonts w:cs="Arial"/>
          <w:lang w:val="en-AU"/>
        </w:rPr>
        <w:tab/>
      </w:r>
      <w:r w:rsidRPr="004E0F7D">
        <w:rPr>
          <w:rFonts w:cs="Arial"/>
          <w:lang w:val="en-AU"/>
        </w:rPr>
        <w:tab/>
        <w:t>Otago Polytechnic</w:t>
      </w:r>
      <w:r w:rsidRPr="004E0F7D">
        <w:rPr>
          <w:rFonts w:cs="Arial"/>
          <w:lang w:val="en-AU"/>
        </w:rPr>
        <w:tab/>
        <w:t>14 March 2014</w:t>
      </w:r>
    </w:p>
    <w:p w14:paraId="37C46573" w14:textId="77777777" w:rsidR="00392DD5" w:rsidRPr="004E0F7D" w:rsidRDefault="00392DD5" w:rsidP="00392DD5">
      <w:pPr>
        <w:spacing w:before="120" w:line="240" w:lineRule="auto"/>
        <w:jc w:val="both"/>
        <w:rPr>
          <w:rFonts w:cs="Arial"/>
          <w:lang w:val="en-AU"/>
        </w:rPr>
      </w:pPr>
      <w:r w:rsidRPr="004E0F7D">
        <w:rPr>
          <w:rFonts w:cs="Arial"/>
          <w:lang w:val="en-AU"/>
        </w:rPr>
        <w:t>Doctorate of Philosophy</w:t>
      </w:r>
      <w:r w:rsidRPr="004E0F7D">
        <w:rPr>
          <w:rFonts w:cs="Arial"/>
          <w:lang w:val="en-AU"/>
        </w:rPr>
        <w:tab/>
      </w:r>
      <w:r w:rsidRPr="004E0F7D">
        <w:rPr>
          <w:rFonts w:cs="Arial"/>
          <w:lang w:val="en-AU"/>
        </w:rPr>
        <w:tab/>
      </w:r>
      <w:r w:rsidRPr="004E0F7D">
        <w:rPr>
          <w:rFonts w:cs="Arial"/>
          <w:lang w:val="en-AU"/>
        </w:rPr>
        <w:tab/>
      </w:r>
      <w:r w:rsidRPr="004E0F7D">
        <w:rPr>
          <w:rFonts w:cs="Arial"/>
          <w:lang w:val="en-AU"/>
        </w:rPr>
        <w:tab/>
        <w:t>Otago University</w:t>
      </w:r>
      <w:r w:rsidRPr="004E0F7D">
        <w:rPr>
          <w:rFonts w:cs="Arial"/>
          <w:lang w:val="en-AU"/>
        </w:rPr>
        <w:tab/>
        <w:t>21 May 2005</w:t>
      </w:r>
    </w:p>
    <w:p w14:paraId="0474BF0D" w14:textId="77777777" w:rsidR="00392DD5" w:rsidRPr="004E0F7D" w:rsidRDefault="00392DD5" w:rsidP="00392DD5">
      <w:pPr>
        <w:spacing w:before="120" w:line="240" w:lineRule="auto"/>
        <w:jc w:val="both"/>
        <w:rPr>
          <w:rFonts w:cs="Arial"/>
          <w:lang w:val="en-AU"/>
        </w:rPr>
      </w:pPr>
      <w:r w:rsidRPr="004E0F7D">
        <w:rPr>
          <w:rFonts w:cs="Arial"/>
          <w:lang w:val="en-AU"/>
        </w:rPr>
        <w:t>Graduate Diploma in Tourism (distinction)</w:t>
      </w:r>
      <w:r w:rsidRPr="004E0F7D">
        <w:rPr>
          <w:rFonts w:cs="Arial"/>
          <w:lang w:val="en-AU"/>
        </w:rPr>
        <w:tab/>
      </w:r>
      <w:r w:rsidRPr="004E0F7D">
        <w:rPr>
          <w:rFonts w:cs="Arial"/>
          <w:lang w:val="en-AU"/>
        </w:rPr>
        <w:tab/>
        <w:t>Otago University</w:t>
      </w:r>
      <w:r w:rsidRPr="004E0F7D">
        <w:rPr>
          <w:rFonts w:cs="Arial"/>
          <w:lang w:val="en-AU"/>
        </w:rPr>
        <w:tab/>
        <w:t>15 May 1999</w:t>
      </w:r>
    </w:p>
    <w:p w14:paraId="0DD21A23" w14:textId="77777777" w:rsidR="00392DD5" w:rsidRPr="004E0F7D" w:rsidRDefault="00392DD5" w:rsidP="00392DD5">
      <w:pPr>
        <w:spacing w:before="120" w:line="240" w:lineRule="auto"/>
        <w:jc w:val="both"/>
        <w:rPr>
          <w:rFonts w:cs="Arial"/>
          <w:lang w:val="en-AU"/>
        </w:rPr>
      </w:pPr>
      <w:r w:rsidRPr="004E0F7D">
        <w:rPr>
          <w:rFonts w:cs="Arial"/>
          <w:lang w:val="en-AU"/>
        </w:rPr>
        <w:t>BA (Hons) Geography (2</w:t>
      </w:r>
      <w:r w:rsidRPr="004E0F7D">
        <w:rPr>
          <w:rFonts w:cs="Arial"/>
          <w:vertAlign w:val="superscript"/>
          <w:lang w:val="en-AU"/>
        </w:rPr>
        <w:t>nd</w:t>
      </w:r>
      <w:r w:rsidRPr="004E0F7D">
        <w:rPr>
          <w:rFonts w:cs="Arial"/>
          <w:lang w:val="en-AU"/>
        </w:rPr>
        <w:t xml:space="preserve"> class, div. 1)</w:t>
      </w:r>
      <w:r w:rsidRPr="004E0F7D">
        <w:rPr>
          <w:rFonts w:cs="Arial"/>
          <w:lang w:val="en-AU"/>
        </w:rPr>
        <w:tab/>
      </w:r>
      <w:r w:rsidRPr="004E0F7D">
        <w:rPr>
          <w:rFonts w:cs="Arial"/>
          <w:lang w:val="en-AU"/>
        </w:rPr>
        <w:tab/>
        <w:t>Otago University</w:t>
      </w:r>
      <w:r w:rsidRPr="004E0F7D">
        <w:rPr>
          <w:rFonts w:cs="Arial"/>
          <w:lang w:val="en-AU"/>
        </w:rPr>
        <w:tab/>
        <w:t>8 May 1993</w:t>
      </w:r>
    </w:p>
    <w:p w14:paraId="76BEE834" w14:textId="77777777" w:rsidR="00392DD5" w:rsidRPr="004E0F7D" w:rsidRDefault="00392DD5" w:rsidP="00392DD5">
      <w:pPr>
        <w:spacing w:before="120" w:line="240" w:lineRule="auto"/>
        <w:jc w:val="both"/>
        <w:rPr>
          <w:rFonts w:cs="Arial"/>
          <w:i/>
          <w:lang w:val="en-AU"/>
        </w:rPr>
      </w:pPr>
      <w:r w:rsidRPr="004E0F7D">
        <w:rPr>
          <w:rFonts w:cs="Arial"/>
          <w:i/>
          <w:lang w:val="en-AU"/>
        </w:rPr>
        <w:t>Prizes, Awards and Honours</w:t>
      </w:r>
    </w:p>
    <w:p w14:paraId="14DF0F6D" w14:textId="77777777" w:rsidR="00392DD5" w:rsidRPr="004E0F7D" w:rsidRDefault="00392DD5" w:rsidP="008F297A">
      <w:pPr>
        <w:pStyle w:val="ListParagraph"/>
        <w:numPr>
          <w:ilvl w:val="0"/>
          <w:numId w:val="77"/>
        </w:numPr>
        <w:spacing w:before="120" w:line="240" w:lineRule="auto"/>
        <w:ind w:left="357" w:hanging="357"/>
        <w:contextualSpacing w:val="0"/>
        <w:jc w:val="both"/>
        <w:rPr>
          <w:rFonts w:cs="Arial"/>
          <w:szCs w:val="20"/>
          <w:lang w:val="en-AU"/>
        </w:rPr>
      </w:pPr>
      <w:r w:rsidRPr="004E0F7D">
        <w:rPr>
          <w:rFonts w:cs="Arial"/>
          <w:szCs w:val="20"/>
          <w:lang w:val="en-AU"/>
        </w:rPr>
        <w:t xml:space="preserve">2011 Nomination for Best Paper Award. </w:t>
      </w:r>
      <w:r w:rsidRPr="004E0F7D">
        <w:rPr>
          <w:rFonts w:cs="Arial"/>
          <w:i/>
          <w:szCs w:val="20"/>
          <w:lang w:val="en-AU"/>
        </w:rPr>
        <w:t>Academy of Wine Business Research Conference, Bordeaux, France 2011</w:t>
      </w:r>
      <w:r w:rsidRPr="004E0F7D">
        <w:rPr>
          <w:rFonts w:cs="Arial"/>
          <w:szCs w:val="20"/>
          <w:lang w:val="en-AU"/>
        </w:rPr>
        <w:t xml:space="preserve">. </w:t>
      </w:r>
      <w:r w:rsidRPr="004E0F7D">
        <w:rPr>
          <w:rFonts w:cs="Arial"/>
          <w:i/>
          <w:szCs w:val="20"/>
          <w:u w:val="single"/>
          <w:lang w:val="en-AU"/>
        </w:rPr>
        <w:t>This paper was withdrawn by me as I was unable to attend the conference.</w:t>
      </w:r>
    </w:p>
    <w:p w14:paraId="4C5F77BA" w14:textId="77777777" w:rsidR="00392DD5" w:rsidRPr="004E0F7D" w:rsidRDefault="00392DD5" w:rsidP="008F297A">
      <w:pPr>
        <w:pStyle w:val="ListParagraph"/>
        <w:numPr>
          <w:ilvl w:val="0"/>
          <w:numId w:val="77"/>
        </w:numPr>
        <w:spacing w:before="120" w:line="240" w:lineRule="auto"/>
        <w:ind w:left="357" w:hanging="357"/>
        <w:contextualSpacing w:val="0"/>
        <w:jc w:val="both"/>
        <w:rPr>
          <w:rFonts w:cs="Arial"/>
          <w:szCs w:val="20"/>
          <w:lang w:val="en-AU"/>
        </w:rPr>
      </w:pPr>
      <w:r w:rsidRPr="004E0F7D">
        <w:rPr>
          <w:rFonts w:cs="Arial"/>
          <w:szCs w:val="20"/>
          <w:lang w:val="en-AU"/>
        </w:rPr>
        <w:t xml:space="preserve">2010 Best Paper Award. </w:t>
      </w:r>
      <w:r w:rsidRPr="004E0F7D">
        <w:rPr>
          <w:rFonts w:cs="Arial"/>
          <w:i/>
          <w:szCs w:val="20"/>
          <w:lang w:val="en-AU"/>
        </w:rPr>
        <w:t>Academy of Wine Business Research Conference, Auckland, 2010</w:t>
      </w:r>
    </w:p>
    <w:p w14:paraId="0580FE14" w14:textId="77777777" w:rsidR="00392DD5" w:rsidRPr="004E0F7D" w:rsidRDefault="00392DD5" w:rsidP="008F297A">
      <w:pPr>
        <w:pStyle w:val="ListParagraph"/>
        <w:numPr>
          <w:ilvl w:val="0"/>
          <w:numId w:val="77"/>
        </w:numPr>
        <w:spacing w:before="120" w:line="240" w:lineRule="auto"/>
        <w:ind w:left="357" w:hanging="357"/>
        <w:contextualSpacing w:val="0"/>
        <w:jc w:val="both"/>
        <w:rPr>
          <w:rFonts w:cs="Arial"/>
          <w:szCs w:val="20"/>
          <w:lang w:val="en-AU"/>
        </w:rPr>
      </w:pPr>
      <w:r w:rsidRPr="004E0F7D">
        <w:rPr>
          <w:rFonts w:cs="Arial"/>
          <w:szCs w:val="20"/>
          <w:lang w:val="en-AU"/>
        </w:rPr>
        <w:t xml:space="preserve">2007 ‘Top 10%’ acknowledgement. Editors of </w:t>
      </w:r>
      <w:r w:rsidRPr="004E0F7D">
        <w:rPr>
          <w:rFonts w:cs="Arial"/>
          <w:i/>
          <w:szCs w:val="20"/>
          <w:lang w:val="en-AU"/>
        </w:rPr>
        <w:t>Advances in Tourism Marketing Conference, Valencia, Spain, 2007.</w:t>
      </w:r>
    </w:p>
    <w:p w14:paraId="40A00122" w14:textId="77777777" w:rsidR="00392DD5" w:rsidRPr="004E0F7D" w:rsidRDefault="00392DD5" w:rsidP="008F297A">
      <w:pPr>
        <w:pStyle w:val="ListParagraph"/>
        <w:numPr>
          <w:ilvl w:val="0"/>
          <w:numId w:val="77"/>
        </w:numPr>
        <w:spacing w:before="120" w:line="240" w:lineRule="auto"/>
        <w:ind w:left="357" w:hanging="357"/>
        <w:contextualSpacing w:val="0"/>
        <w:jc w:val="both"/>
        <w:rPr>
          <w:rFonts w:cs="Arial"/>
          <w:szCs w:val="20"/>
          <w:lang w:val="en-AU"/>
        </w:rPr>
      </w:pPr>
      <w:r w:rsidRPr="004E0F7D">
        <w:rPr>
          <w:rFonts w:cs="Arial"/>
          <w:szCs w:val="20"/>
          <w:lang w:val="en-AU"/>
        </w:rPr>
        <w:t xml:space="preserve">1999 Best International Paper Award, </w:t>
      </w:r>
      <w:r w:rsidRPr="004E0F7D">
        <w:rPr>
          <w:rFonts w:cs="Arial"/>
          <w:i/>
          <w:szCs w:val="20"/>
          <w:lang w:val="en-AU"/>
        </w:rPr>
        <w:t>CAUTHE Conference 2004.</w:t>
      </w:r>
    </w:p>
    <w:p w14:paraId="55585436" w14:textId="77777777" w:rsidR="00392DD5" w:rsidRPr="004E0F7D" w:rsidRDefault="00392DD5" w:rsidP="008F297A">
      <w:pPr>
        <w:pStyle w:val="ListParagraph"/>
        <w:numPr>
          <w:ilvl w:val="0"/>
          <w:numId w:val="77"/>
        </w:numPr>
        <w:spacing w:before="120" w:line="240" w:lineRule="auto"/>
        <w:ind w:left="357" w:hanging="357"/>
        <w:contextualSpacing w:val="0"/>
        <w:jc w:val="both"/>
        <w:rPr>
          <w:rFonts w:cs="Arial"/>
          <w:szCs w:val="20"/>
          <w:lang w:val="en-AU"/>
        </w:rPr>
      </w:pPr>
      <w:r w:rsidRPr="004E0F7D">
        <w:rPr>
          <w:rFonts w:cs="Arial"/>
          <w:szCs w:val="20"/>
          <w:lang w:val="en-AU"/>
        </w:rPr>
        <w:t xml:space="preserve">2000 </w:t>
      </w:r>
      <w:r w:rsidRPr="004E0F7D">
        <w:rPr>
          <w:rFonts w:cs="Arial"/>
          <w:i/>
          <w:szCs w:val="20"/>
          <w:lang w:val="en-AU"/>
        </w:rPr>
        <w:t>Ian Potter Foundation</w:t>
      </w:r>
      <w:r w:rsidRPr="004E0F7D">
        <w:rPr>
          <w:rFonts w:cs="Arial"/>
          <w:szCs w:val="20"/>
          <w:lang w:val="en-AU"/>
        </w:rPr>
        <w:t xml:space="preserve"> (Australia) Travel Prize for Early Career Academics A$2,500</w:t>
      </w:r>
    </w:p>
    <w:p w14:paraId="38A373CF" w14:textId="77777777" w:rsidR="00392DD5" w:rsidRPr="004E0F7D" w:rsidRDefault="00392DD5" w:rsidP="008F297A">
      <w:pPr>
        <w:pStyle w:val="ListParagraph"/>
        <w:numPr>
          <w:ilvl w:val="0"/>
          <w:numId w:val="77"/>
        </w:numPr>
        <w:spacing w:before="120" w:line="240" w:lineRule="auto"/>
        <w:ind w:left="357" w:hanging="357"/>
        <w:contextualSpacing w:val="0"/>
        <w:jc w:val="both"/>
        <w:rPr>
          <w:rFonts w:cs="Arial"/>
          <w:szCs w:val="20"/>
          <w:lang w:val="en-AU"/>
        </w:rPr>
      </w:pPr>
      <w:r w:rsidRPr="004E0F7D">
        <w:rPr>
          <w:rFonts w:cs="Arial"/>
          <w:szCs w:val="20"/>
          <w:lang w:val="en-AU"/>
        </w:rPr>
        <w:t xml:space="preserve">1998-00 </w:t>
      </w:r>
      <w:r w:rsidRPr="004E0F7D">
        <w:rPr>
          <w:rFonts w:cs="Arial"/>
          <w:i/>
          <w:szCs w:val="20"/>
          <w:lang w:val="en-AU"/>
        </w:rPr>
        <w:t>University of Otago</w:t>
      </w:r>
      <w:r w:rsidRPr="004E0F7D">
        <w:rPr>
          <w:rFonts w:cs="Arial"/>
          <w:szCs w:val="20"/>
          <w:lang w:val="en-AU"/>
        </w:rPr>
        <w:t xml:space="preserve"> PhD Scholarship $60,000</w:t>
      </w:r>
    </w:p>
    <w:p w14:paraId="719E9E05" w14:textId="77777777" w:rsidR="00392DD5" w:rsidRPr="004E0F7D" w:rsidRDefault="00392DD5" w:rsidP="00392DD5">
      <w:pPr>
        <w:spacing w:before="120" w:line="240" w:lineRule="auto"/>
        <w:jc w:val="both"/>
        <w:rPr>
          <w:rFonts w:cs="Arial"/>
          <w:lang w:val="en-AU"/>
        </w:rPr>
      </w:pPr>
      <w:r w:rsidRPr="004E0F7D">
        <w:rPr>
          <w:rFonts w:cs="Arial"/>
          <w:lang w:val="en-AU"/>
        </w:rPr>
        <w:t xml:space="preserve">Note: </w:t>
      </w:r>
    </w:p>
    <w:p w14:paraId="6D210D24" w14:textId="77777777" w:rsidR="00392DD5" w:rsidRPr="004E0F7D" w:rsidRDefault="00392DD5" w:rsidP="00392DD5">
      <w:pPr>
        <w:spacing w:before="120" w:line="240" w:lineRule="auto"/>
        <w:ind w:left="567" w:hanging="567"/>
        <w:jc w:val="both"/>
        <w:rPr>
          <w:rFonts w:cs="Arial"/>
          <w:lang w:val="en-AU"/>
        </w:rPr>
      </w:pPr>
      <w:r w:rsidRPr="004E0F7D">
        <w:rPr>
          <w:rFonts w:cs="Arial"/>
          <w:lang w:val="en-AU"/>
        </w:rPr>
        <w:t xml:space="preserve">2010 A PhD graduate of mine also was honoured by having her thesis added to the </w:t>
      </w:r>
      <w:r w:rsidRPr="004E0F7D">
        <w:rPr>
          <w:rFonts w:cs="Arial"/>
          <w:i/>
          <w:lang w:val="en-AU"/>
        </w:rPr>
        <w:t xml:space="preserve">Dean’s List of Outstanding Theses </w:t>
      </w:r>
      <w:r w:rsidRPr="004E0F7D">
        <w:rPr>
          <w:rFonts w:cs="Arial"/>
          <w:lang w:val="en-AU"/>
        </w:rPr>
        <w:t xml:space="preserve">(top 5% of all theses examined by all three external examiners) and was winner of </w:t>
      </w:r>
      <w:r w:rsidRPr="004E0F7D">
        <w:rPr>
          <w:rFonts w:cs="Arial"/>
          <w:i/>
          <w:lang w:val="en-AU"/>
        </w:rPr>
        <w:t>Best Thesis in terms of Scientific Theory</w:t>
      </w:r>
      <w:r w:rsidRPr="004E0F7D">
        <w:rPr>
          <w:rFonts w:cs="Arial"/>
          <w:lang w:val="en-AU"/>
        </w:rPr>
        <w:t>, ITB-Science Award 2011 of the German Society for Tourism Science – an international thesis award.</w:t>
      </w:r>
    </w:p>
    <w:p w14:paraId="28020A80" w14:textId="77777777" w:rsidR="00392DD5" w:rsidRPr="004E0F7D" w:rsidRDefault="00392DD5" w:rsidP="00392DD5">
      <w:pPr>
        <w:spacing w:before="120" w:line="240" w:lineRule="auto"/>
        <w:jc w:val="both"/>
        <w:rPr>
          <w:rFonts w:cs="Arial"/>
          <w:lang w:val="en-AU"/>
        </w:rPr>
      </w:pPr>
    </w:p>
    <w:p w14:paraId="16F72825" w14:textId="4537F743" w:rsidR="00392DD5" w:rsidRPr="004E0F7D" w:rsidRDefault="004E0F7D" w:rsidP="004E0F7D">
      <w:pPr>
        <w:rPr>
          <w:rFonts w:cs="Arial"/>
          <w:b/>
          <w:lang w:val="en-AU"/>
        </w:rPr>
      </w:pPr>
      <w:r>
        <w:rPr>
          <w:rFonts w:cs="Arial"/>
          <w:b/>
          <w:lang w:val="en-AU"/>
        </w:rPr>
        <w:t>S</w:t>
      </w:r>
      <w:r w:rsidR="00392DD5" w:rsidRPr="004E0F7D">
        <w:rPr>
          <w:rFonts w:cs="Arial"/>
          <w:b/>
          <w:lang w:val="en-AU"/>
        </w:rPr>
        <w:t>ection F:</w:t>
      </w:r>
      <w:r w:rsidR="00392DD5" w:rsidRPr="004E0F7D">
        <w:rPr>
          <w:rFonts w:cs="Arial"/>
          <w:b/>
          <w:lang w:val="en-AU"/>
        </w:rPr>
        <w:tab/>
        <w:t>Leadership and Service</w:t>
      </w:r>
    </w:p>
    <w:p w14:paraId="7EAC3643" w14:textId="77777777" w:rsidR="00392DD5" w:rsidRPr="004E0F7D" w:rsidRDefault="00392DD5" w:rsidP="00392DD5">
      <w:pPr>
        <w:spacing w:before="120" w:line="240" w:lineRule="auto"/>
        <w:jc w:val="both"/>
        <w:rPr>
          <w:rFonts w:cs="Arial"/>
          <w:lang w:val="en-AU"/>
        </w:rPr>
      </w:pPr>
      <w:r w:rsidRPr="004E0F7D">
        <w:rPr>
          <w:rFonts w:cs="Arial"/>
          <w:b/>
          <w:lang w:val="en-AU"/>
        </w:rPr>
        <w:t>PLEASE NOTE</w:t>
      </w:r>
      <w:r w:rsidRPr="004E0F7D">
        <w:rPr>
          <w:rFonts w:cs="Arial"/>
          <w:lang w:val="en-AU"/>
        </w:rPr>
        <w:t xml:space="preserve"> that this section only covers Leadership and Service not previously covered in earlier parts of this application/CV. Much of my leadership lies in academic leadership for the BCA and especially in research, which is described extensively above. This also includes mentoring of colleagues in academic and research roles also discussed previously.</w:t>
      </w:r>
    </w:p>
    <w:p w14:paraId="430A977B" w14:textId="77777777" w:rsidR="00392DD5" w:rsidRPr="004E0F7D" w:rsidRDefault="00392DD5" w:rsidP="00392DD5">
      <w:pPr>
        <w:spacing w:before="120" w:line="240" w:lineRule="auto"/>
        <w:jc w:val="both"/>
        <w:rPr>
          <w:rFonts w:cs="Arial"/>
          <w:b/>
          <w:i/>
          <w:lang w:val="en-AU"/>
        </w:rPr>
      </w:pPr>
      <w:r w:rsidRPr="004E0F7D">
        <w:rPr>
          <w:rFonts w:cs="Arial"/>
          <w:b/>
          <w:i/>
          <w:lang w:val="en-AU"/>
        </w:rPr>
        <w:lastRenderedPageBreak/>
        <w:t>Positions held within Department/School/Programme</w:t>
      </w:r>
    </w:p>
    <w:p w14:paraId="08622DA4" w14:textId="77777777" w:rsidR="00392DD5" w:rsidRPr="004E0F7D" w:rsidRDefault="00392DD5" w:rsidP="00392DD5">
      <w:pPr>
        <w:spacing w:before="120" w:line="240" w:lineRule="auto"/>
        <w:jc w:val="both"/>
        <w:rPr>
          <w:rFonts w:cs="Arial"/>
          <w:i/>
          <w:lang w:val="en-AU"/>
        </w:rPr>
      </w:pPr>
      <w:r w:rsidRPr="004E0F7D">
        <w:rPr>
          <w:rFonts w:cs="Arial"/>
          <w:i/>
          <w:lang w:val="en-AU"/>
        </w:rPr>
        <w:t>Program Coordination</w:t>
      </w:r>
    </w:p>
    <w:p w14:paraId="397DABE5"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2012-present Joint academic leadership of the Bachelor of Culinary Arts (not a formally recognised position)</w:t>
      </w:r>
    </w:p>
    <w:p w14:paraId="25383654"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2012-present Bachelor of Culinary Arts Assessment Committee member</w:t>
      </w:r>
    </w:p>
    <w:p w14:paraId="7888E896"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2012-present Coordinator Bachelor of Culinary Arts Assessment of Prior Learning Program (with Adrian Woodhouse)</w:t>
      </w:r>
    </w:p>
    <w:p w14:paraId="374FCBE9"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2009-2011 Diploma for Graduates in Tourism Coordinator</w:t>
      </w:r>
    </w:p>
    <w:p w14:paraId="0B4E886F"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2006-2011 Postgraduate Diploma in Tourism Coordinator (except 2007 while on RSL)</w:t>
      </w:r>
    </w:p>
    <w:p w14:paraId="5ED4B52F"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2009 TOUR480 (Dissertation) Coordinator</w:t>
      </w:r>
    </w:p>
    <w:p w14:paraId="2137A205"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2009 Honours Coordinator</w:t>
      </w:r>
    </w:p>
    <w:p w14:paraId="6E4F5A67"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2008 Masters in Tourism Coordinator</w:t>
      </w:r>
    </w:p>
    <w:p w14:paraId="754C1148"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2006-7 Diploma for Graduates in Tourism Coordinator</w:t>
      </w:r>
    </w:p>
    <w:p w14:paraId="023FFEB5"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2004-6 Graduate Diploma in Tourism Coordinator</w:t>
      </w:r>
    </w:p>
    <w:p w14:paraId="6C1B097E"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2004-6 Staff-Student liaison meeting coordinator (400-level)</w:t>
      </w:r>
    </w:p>
    <w:p w14:paraId="64481944" w14:textId="77777777" w:rsidR="00392DD5" w:rsidRPr="004E0F7D" w:rsidRDefault="00392DD5" w:rsidP="00CA2B95">
      <w:pPr>
        <w:pStyle w:val="ListParagraph"/>
        <w:numPr>
          <w:ilvl w:val="0"/>
          <w:numId w:val="101"/>
        </w:numPr>
        <w:spacing w:before="120" w:line="240" w:lineRule="auto"/>
        <w:ind w:left="357" w:hanging="357"/>
        <w:contextualSpacing w:val="0"/>
        <w:jc w:val="both"/>
        <w:rPr>
          <w:rFonts w:cs="Arial"/>
          <w:szCs w:val="20"/>
          <w:lang w:val="en-AU"/>
        </w:rPr>
      </w:pPr>
      <w:r w:rsidRPr="004E0F7D">
        <w:rPr>
          <w:rFonts w:cs="Arial"/>
          <w:szCs w:val="20"/>
          <w:lang w:val="en-AU"/>
        </w:rPr>
        <w:t>2004 Distance Learning Coordinator</w:t>
      </w:r>
    </w:p>
    <w:p w14:paraId="7CE19F98" w14:textId="77777777" w:rsidR="00392DD5" w:rsidRPr="004E0F7D" w:rsidRDefault="00392DD5" w:rsidP="00392DD5">
      <w:pPr>
        <w:spacing w:before="120" w:line="240" w:lineRule="auto"/>
        <w:jc w:val="both"/>
        <w:rPr>
          <w:rFonts w:cs="Arial"/>
          <w:i/>
          <w:lang w:val="en-AU"/>
        </w:rPr>
      </w:pPr>
      <w:r w:rsidRPr="004E0F7D">
        <w:rPr>
          <w:rFonts w:cs="Arial"/>
          <w:i/>
          <w:lang w:val="en-AU"/>
        </w:rPr>
        <w:t>Program and paper development &amp; working parties</w:t>
      </w:r>
    </w:p>
    <w:p w14:paraId="76B48BEB" w14:textId="77777777" w:rsidR="00392DD5" w:rsidRPr="004E0F7D" w:rsidRDefault="00392DD5" w:rsidP="00392DD5">
      <w:pPr>
        <w:spacing w:before="120" w:line="240" w:lineRule="auto"/>
        <w:jc w:val="both"/>
        <w:rPr>
          <w:rFonts w:cs="Arial"/>
          <w:lang w:val="en-AU"/>
        </w:rPr>
      </w:pPr>
      <w:r w:rsidRPr="004E0F7D">
        <w:rPr>
          <w:rFonts w:cs="Arial"/>
          <w:lang w:val="en-AU"/>
        </w:rPr>
        <w:t>See previous sections of this application/CV</w:t>
      </w:r>
    </w:p>
    <w:p w14:paraId="53DE1D6E" w14:textId="77777777" w:rsidR="00392DD5" w:rsidRPr="004E0F7D" w:rsidRDefault="00392DD5" w:rsidP="00392DD5">
      <w:pPr>
        <w:spacing w:before="120" w:line="240" w:lineRule="auto"/>
        <w:jc w:val="both"/>
        <w:rPr>
          <w:rFonts w:cs="Arial"/>
          <w:i/>
          <w:lang w:val="en-AU"/>
        </w:rPr>
      </w:pPr>
      <w:r w:rsidRPr="004E0F7D">
        <w:rPr>
          <w:rFonts w:cs="Arial"/>
          <w:i/>
          <w:lang w:val="en-AU"/>
        </w:rPr>
        <w:t>Leadership roles</w:t>
      </w:r>
    </w:p>
    <w:p w14:paraId="0B1BDD88" w14:textId="77777777" w:rsidR="00392DD5" w:rsidRPr="004E0F7D" w:rsidRDefault="00392DD5" w:rsidP="00392DD5">
      <w:pPr>
        <w:spacing w:before="120" w:line="240" w:lineRule="auto"/>
        <w:jc w:val="both"/>
        <w:rPr>
          <w:rFonts w:cs="Arial"/>
          <w:lang w:val="en-AU"/>
        </w:rPr>
      </w:pPr>
      <w:r w:rsidRPr="004E0F7D">
        <w:rPr>
          <w:rFonts w:cs="Arial"/>
          <w:lang w:val="en-AU"/>
        </w:rPr>
        <w:t>NOTE: see discussion of Leadership role for International Food Design Experience in previous sections</w:t>
      </w:r>
    </w:p>
    <w:p w14:paraId="470E5258"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2014-present Te Maru Pumanawa Research and Enterprise Committee</w:t>
      </w:r>
    </w:p>
    <w:p w14:paraId="0B79CCB1"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 xml:space="preserve">2012-present Leader of Food Design Institute </w:t>
      </w:r>
      <w:r w:rsidRPr="004E0F7D">
        <w:rPr>
          <w:rFonts w:cs="Arial"/>
          <w:b/>
          <w:szCs w:val="20"/>
          <w:lang w:val="en-AU"/>
        </w:rPr>
        <w:t>strategy development and implementation</w:t>
      </w:r>
      <w:r w:rsidRPr="004E0F7D">
        <w:rPr>
          <w:rFonts w:cs="Arial"/>
          <w:szCs w:val="20"/>
          <w:lang w:val="en-AU"/>
        </w:rPr>
        <w:t xml:space="preserve"> (with Adrian Woodhouse and Tony Heptinstall) including being the author of reports presented to leadership team on our vision and strategy and progress on implementation.</w:t>
      </w:r>
    </w:p>
    <w:p w14:paraId="5AAE6A28"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 xml:space="preserve">2012-present Leader of Food Design Institute </w:t>
      </w:r>
      <w:r w:rsidRPr="004E0F7D">
        <w:rPr>
          <w:rFonts w:cs="Arial"/>
          <w:b/>
          <w:szCs w:val="20"/>
          <w:lang w:val="en-AU"/>
        </w:rPr>
        <w:t>brand development and implementation</w:t>
      </w:r>
    </w:p>
    <w:p w14:paraId="702B61C9"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 xml:space="preserve">2012-present Leader of </w:t>
      </w:r>
      <w:r w:rsidRPr="004E0F7D">
        <w:rPr>
          <w:rFonts w:cs="Arial"/>
          <w:b/>
          <w:szCs w:val="20"/>
          <w:lang w:val="en-AU"/>
        </w:rPr>
        <w:t>communications and public relations</w:t>
      </w:r>
      <w:r w:rsidRPr="004E0F7D">
        <w:rPr>
          <w:rFonts w:cs="Arial"/>
          <w:szCs w:val="20"/>
          <w:lang w:val="en-AU"/>
        </w:rPr>
        <w:t xml:space="preserve"> for Bachelor of Culinary Arts and Food Design Institute (including an extensive program of social media)</w:t>
      </w:r>
    </w:p>
    <w:p w14:paraId="4B535361"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 xml:space="preserve">2012-present Leader of </w:t>
      </w:r>
      <w:r w:rsidRPr="004E0F7D">
        <w:rPr>
          <w:rFonts w:cs="Arial"/>
          <w:b/>
          <w:szCs w:val="20"/>
          <w:lang w:val="en-AU"/>
        </w:rPr>
        <w:t>corporate relationship development and management</w:t>
      </w:r>
      <w:r w:rsidRPr="004E0F7D">
        <w:rPr>
          <w:rFonts w:cs="Arial"/>
          <w:szCs w:val="20"/>
          <w:lang w:val="en-AU"/>
        </w:rPr>
        <w:t xml:space="preserve"> – including developing strong relationships with Silver Fern Farms, Glow Consulting, Fisher and Paykel, Dunedin City Council (and previously Tourism Dunedin) and the Fortune Theatre plus various smaller organisations.</w:t>
      </w:r>
    </w:p>
    <w:p w14:paraId="56B297B7"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2012-present Research and Enterprise Leader for Food Design Institute/School of Hospitality</w:t>
      </w:r>
    </w:p>
    <w:p w14:paraId="1C731B67"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2010-11 Chair Department of Tourism Teaching, and Curriculum Group</w:t>
      </w:r>
    </w:p>
    <w:p w14:paraId="06EF02AE"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Dec 2006-Aug 2007 Department of Tourism Acting Head of Department (except 13 March to 16 April)</w:t>
      </w:r>
    </w:p>
    <w:p w14:paraId="1A4692E6"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2007 Chair Department of Tourism Graduate Studies Committee.</w:t>
      </w:r>
    </w:p>
    <w:p w14:paraId="207E322F"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2006 Chair and coordinator of Department of Tourism Industry Advisory Committee meeting</w:t>
      </w:r>
    </w:p>
    <w:p w14:paraId="24580A7F"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2005-6 Acting Head of Department in the absence of Head of Department (max 1 wk)</w:t>
      </w:r>
    </w:p>
    <w:p w14:paraId="6097604F"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2004-6 Department of Tourism Postgraduate Induction Coordinator</w:t>
      </w:r>
    </w:p>
    <w:p w14:paraId="2A569D0E" w14:textId="77777777" w:rsidR="00392DD5" w:rsidRPr="004E0F7D" w:rsidRDefault="00392DD5" w:rsidP="00CA2B95">
      <w:pPr>
        <w:pStyle w:val="ListParagraph"/>
        <w:numPr>
          <w:ilvl w:val="0"/>
          <w:numId w:val="102"/>
        </w:numPr>
        <w:spacing w:before="120" w:line="240" w:lineRule="auto"/>
        <w:ind w:left="360"/>
        <w:contextualSpacing w:val="0"/>
        <w:jc w:val="both"/>
        <w:rPr>
          <w:rFonts w:cs="Arial"/>
          <w:szCs w:val="20"/>
          <w:lang w:val="en-AU"/>
        </w:rPr>
      </w:pPr>
      <w:r w:rsidRPr="004E0F7D">
        <w:rPr>
          <w:rFonts w:cs="Arial"/>
          <w:szCs w:val="20"/>
          <w:lang w:val="en-AU"/>
        </w:rPr>
        <w:t>2004 Chair and coordinator of Department of Tourism Industry Advisory Committee meeting</w:t>
      </w:r>
    </w:p>
    <w:p w14:paraId="7566FEF7" w14:textId="77777777" w:rsidR="00392DD5" w:rsidRPr="004E0F7D" w:rsidRDefault="00392DD5" w:rsidP="00392DD5">
      <w:pPr>
        <w:spacing w:before="120" w:line="240" w:lineRule="auto"/>
        <w:jc w:val="both"/>
        <w:rPr>
          <w:rFonts w:cs="Arial"/>
          <w:i/>
          <w:lang w:val="en-AU"/>
        </w:rPr>
      </w:pPr>
      <w:r w:rsidRPr="004E0F7D">
        <w:rPr>
          <w:rFonts w:cs="Arial"/>
          <w:i/>
          <w:lang w:val="en-AU"/>
        </w:rPr>
        <w:t>APL Assessment Committee Member</w:t>
      </w:r>
    </w:p>
    <w:p w14:paraId="0B503029" w14:textId="77777777" w:rsidR="00392DD5" w:rsidRPr="004E0F7D" w:rsidRDefault="00392DD5" w:rsidP="00392DD5">
      <w:pPr>
        <w:spacing w:before="120" w:line="240" w:lineRule="auto"/>
        <w:jc w:val="both"/>
        <w:rPr>
          <w:rFonts w:cs="Arial"/>
          <w:lang w:val="en-AU"/>
        </w:rPr>
      </w:pPr>
      <w:r w:rsidRPr="004E0F7D">
        <w:rPr>
          <w:rFonts w:cs="Arial"/>
          <w:lang w:val="en-AU"/>
        </w:rPr>
        <w:lastRenderedPageBreak/>
        <w:t>2012 BAM APL assessment committee member for 2 candidates</w:t>
      </w:r>
    </w:p>
    <w:p w14:paraId="1E545410" w14:textId="77777777" w:rsidR="00392DD5" w:rsidRPr="004E0F7D" w:rsidRDefault="00392DD5" w:rsidP="00392DD5">
      <w:pPr>
        <w:spacing w:before="120" w:line="240" w:lineRule="auto"/>
        <w:jc w:val="both"/>
        <w:rPr>
          <w:rFonts w:cs="Arial"/>
          <w:lang w:val="en-AU"/>
        </w:rPr>
      </w:pPr>
      <w:r w:rsidRPr="004E0F7D">
        <w:rPr>
          <w:rFonts w:cs="Arial"/>
          <w:lang w:val="en-AU"/>
        </w:rPr>
        <w:t>2011 BCA APL assessment committee member for 5 candidates</w:t>
      </w:r>
    </w:p>
    <w:p w14:paraId="6C390968" w14:textId="77777777" w:rsidR="00392DD5" w:rsidRPr="004E0F7D" w:rsidRDefault="00392DD5" w:rsidP="00392DD5">
      <w:pPr>
        <w:spacing w:before="120" w:line="240" w:lineRule="auto"/>
        <w:jc w:val="both"/>
        <w:rPr>
          <w:rFonts w:cs="Arial"/>
          <w:i/>
          <w:lang w:val="en-AU"/>
        </w:rPr>
      </w:pPr>
      <w:r w:rsidRPr="004E0F7D">
        <w:rPr>
          <w:rFonts w:cs="Arial"/>
          <w:i/>
          <w:lang w:val="en-AU"/>
        </w:rPr>
        <w:t>Theses and dissertation examinations</w:t>
      </w:r>
    </w:p>
    <w:p w14:paraId="632ABD16"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2014 Examiner one (1) Master of Design Enterprise Project</w:t>
      </w:r>
    </w:p>
    <w:p w14:paraId="79A4DAD1"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2010 Internal examiner three (3) Honours Dissertations</w:t>
      </w:r>
    </w:p>
    <w:p w14:paraId="446B7E5C"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2009 Internal examiner PhD Thesis - Scott Cohen (travellers and identity)</w:t>
      </w:r>
    </w:p>
    <w:p w14:paraId="6ADB619E"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2009 Internal examiner two (2) Honours Dissertations</w:t>
      </w:r>
    </w:p>
    <w:p w14:paraId="7D3CCE33"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2008 Internal examiner Masters Thesis - Daniel Benn (wellness tourism)</w:t>
      </w:r>
    </w:p>
    <w:p w14:paraId="20BF78A2"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2008 Internal examiner two (2) Honours Dissertations</w:t>
      </w:r>
    </w:p>
    <w:p w14:paraId="6C83AD4D"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2007 Internal examiner PhD Thesis  - Stefan Roesch (movies and tourism)</w:t>
      </w:r>
    </w:p>
    <w:p w14:paraId="129C43A2"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2007 Internal examiner Masters Thesis - Angela Smith (restaurants and tourism)</w:t>
      </w:r>
    </w:p>
    <w:p w14:paraId="0FDB5D78"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2006-7 Internal examiner PhD Thesis - Filipo Tokolau (backpackers’ in Fiji)</w:t>
      </w:r>
    </w:p>
    <w:p w14:paraId="6D9D803C"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2005 Internal examiner Masters Thesis - Simone Eisenhauer (sport events and risk)</w:t>
      </w:r>
    </w:p>
    <w:p w14:paraId="4E4D6E1D"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2005 Examiner University of Otago MBus International Business (Chinese market)</w:t>
      </w:r>
    </w:p>
    <w:p w14:paraId="0B86332B"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2004 Internal examiner six (6) Graduate Diploma Dissertations</w:t>
      </w:r>
    </w:p>
    <w:p w14:paraId="3665A9ED" w14:textId="77777777" w:rsidR="00392DD5" w:rsidRPr="004E0F7D" w:rsidRDefault="00392DD5" w:rsidP="008F297A">
      <w:pPr>
        <w:pStyle w:val="ListParagraph"/>
        <w:numPr>
          <w:ilvl w:val="0"/>
          <w:numId w:val="81"/>
        </w:numPr>
        <w:spacing w:before="120" w:line="240" w:lineRule="auto"/>
        <w:ind w:left="357" w:hanging="357"/>
        <w:contextualSpacing w:val="0"/>
        <w:jc w:val="both"/>
        <w:rPr>
          <w:rFonts w:cs="Arial"/>
          <w:szCs w:val="20"/>
          <w:lang w:val="en-AU"/>
        </w:rPr>
      </w:pPr>
      <w:r w:rsidRPr="004E0F7D">
        <w:rPr>
          <w:rFonts w:cs="Arial"/>
          <w:szCs w:val="20"/>
          <w:lang w:val="en-AU"/>
        </w:rPr>
        <w:t>2003 Internal examiner two (2) Graduate Diploma Dissertations</w:t>
      </w:r>
    </w:p>
    <w:p w14:paraId="016422AD" w14:textId="77777777" w:rsidR="00392DD5" w:rsidRPr="004E0F7D" w:rsidRDefault="00392DD5" w:rsidP="00392DD5">
      <w:pPr>
        <w:spacing w:before="120" w:line="240" w:lineRule="auto"/>
        <w:jc w:val="both"/>
        <w:rPr>
          <w:rFonts w:cs="Arial"/>
          <w:i/>
          <w:lang w:val="en-AU"/>
        </w:rPr>
      </w:pPr>
      <w:r w:rsidRPr="004E0F7D">
        <w:rPr>
          <w:rFonts w:cs="Arial"/>
          <w:i/>
          <w:lang w:val="en-AU"/>
        </w:rPr>
        <w:t>Other</w:t>
      </w:r>
    </w:p>
    <w:p w14:paraId="79930A34" w14:textId="77777777" w:rsidR="00392DD5" w:rsidRPr="004E0F7D" w:rsidRDefault="00392DD5" w:rsidP="00CA2B95">
      <w:pPr>
        <w:pStyle w:val="ListParagraph"/>
        <w:numPr>
          <w:ilvl w:val="0"/>
          <w:numId w:val="103"/>
        </w:numPr>
        <w:spacing w:before="120" w:line="240" w:lineRule="auto"/>
        <w:ind w:left="360"/>
        <w:contextualSpacing w:val="0"/>
        <w:jc w:val="both"/>
        <w:rPr>
          <w:rFonts w:cs="Arial"/>
          <w:szCs w:val="20"/>
          <w:lang w:val="en-AU"/>
        </w:rPr>
      </w:pPr>
      <w:r w:rsidRPr="004E0F7D">
        <w:rPr>
          <w:rFonts w:cs="Arial"/>
          <w:szCs w:val="20"/>
          <w:lang w:val="en-AU"/>
        </w:rPr>
        <w:t>2009 Department of Tourism, 20th Anniversary Committee</w:t>
      </w:r>
    </w:p>
    <w:p w14:paraId="18FB7869" w14:textId="77777777" w:rsidR="00392DD5" w:rsidRPr="004E0F7D" w:rsidRDefault="00392DD5" w:rsidP="00CA2B95">
      <w:pPr>
        <w:pStyle w:val="ListParagraph"/>
        <w:numPr>
          <w:ilvl w:val="0"/>
          <w:numId w:val="103"/>
        </w:numPr>
        <w:spacing w:before="120" w:line="240" w:lineRule="auto"/>
        <w:ind w:left="360"/>
        <w:contextualSpacing w:val="0"/>
        <w:jc w:val="both"/>
        <w:rPr>
          <w:rFonts w:cs="Arial"/>
          <w:szCs w:val="20"/>
          <w:lang w:val="en-AU"/>
        </w:rPr>
      </w:pPr>
      <w:r w:rsidRPr="004E0F7D">
        <w:rPr>
          <w:rFonts w:cs="Arial"/>
          <w:szCs w:val="20"/>
          <w:lang w:val="en-AU"/>
        </w:rPr>
        <w:t>2007-2011 Teaching mentor to Tara Duncan (informal)</w:t>
      </w:r>
    </w:p>
    <w:p w14:paraId="02471B68" w14:textId="77777777" w:rsidR="00392DD5" w:rsidRPr="004E0F7D" w:rsidRDefault="00392DD5" w:rsidP="00CA2B95">
      <w:pPr>
        <w:pStyle w:val="ListParagraph"/>
        <w:numPr>
          <w:ilvl w:val="0"/>
          <w:numId w:val="103"/>
        </w:numPr>
        <w:spacing w:before="120" w:line="240" w:lineRule="auto"/>
        <w:ind w:left="360"/>
        <w:contextualSpacing w:val="0"/>
        <w:jc w:val="both"/>
        <w:rPr>
          <w:rFonts w:cs="Arial"/>
          <w:szCs w:val="20"/>
          <w:lang w:val="en-AU"/>
        </w:rPr>
      </w:pPr>
      <w:r w:rsidRPr="004E0F7D">
        <w:rPr>
          <w:rFonts w:cs="Arial"/>
          <w:szCs w:val="20"/>
          <w:lang w:val="en-AU"/>
        </w:rPr>
        <w:t>2004-2011 Teaching mentor to David Scott (informal)</w:t>
      </w:r>
    </w:p>
    <w:p w14:paraId="7CF30E4A" w14:textId="77777777" w:rsidR="00392DD5" w:rsidRPr="004E0F7D" w:rsidRDefault="00392DD5" w:rsidP="00CA2B95">
      <w:pPr>
        <w:pStyle w:val="ListParagraph"/>
        <w:numPr>
          <w:ilvl w:val="0"/>
          <w:numId w:val="103"/>
        </w:numPr>
        <w:spacing w:before="120" w:line="240" w:lineRule="auto"/>
        <w:ind w:left="360"/>
        <w:contextualSpacing w:val="0"/>
        <w:jc w:val="both"/>
        <w:rPr>
          <w:rFonts w:cs="Arial"/>
          <w:szCs w:val="20"/>
          <w:lang w:val="en-AU"/>
        </w:rPr>
      </w:pPr>
      <w:r w:rsidRPr="004E0F7D">
        <w:rPr>
          <w:rFonts w:cs="Arial"/>
          <w:szCs w:val="20"/>
          <w:lang w:val="en-AU"/>
        </w:rPr>
        <w:t>2006 Department of Tourism Industry Advisory Liaison Officer (shared role)</w:t>
      </w:r>
    </w:p>
    <w:p w14:paraId="13781EDB" w14:textId="77777777" w:rsidR="00392DD5" w:rsidRPr="004E0F7D" w:rsidRDefault="00392DD5" w:rsidP="00CA2B95">
      <w:pPr>
        <w:pStyle w:val="ListParagraph"/>
        <w:numPr>
          <w:ilvl w:val="0"/>
          <w:numId w:val="103"/>
        </w:numPr>
        <w:spacing w:before="120" w:line="240" w:lineRule="auto"/>
        <w:ind w:left="360"/>
        <w:contextualSpacing w:val="0"/>
        <w:jc w:val="both"/>
        <w:rPr>
          <w:rFonts w:cs="Arial"/>
          <w:szCs w:val="20"/>
          <w:lang w:val="en-AU"/>
        </w:rPr>
      </w:pPr>
      <w:r w:rsidRPr="004E0F7D">
        <w:rPr>
          <w:rFonts w:cs="Arial"/>
          <w:szCs w:val="20"/>
          <w:lang w:val="en-AU"/>
        </w:rPr>
        <w:t>2005-6 Department of Tourism Ethics Officer</w:t>
      </w:r>
    </w:p>
    <w:p w14:paraId="0244663E" w14:textId="77777777" w:rsidR="00392DD5" w:rsidRPr="004E0F7D" w:rsidRDefault="00392DD5" w:rsidP="00CA2B95">
      <w:pPr>
        <w:pStyle w:val="ListParagraph"/>
        <w:numPr>
          <w:ilvl w:val="0"/>
          <w:numId w:val="103"/>
        </w:numPr>
        <w:spacing w:before="120" w:line="240" w:lineRule="auto"/>
        <w:ind w:left="360"/>
        <w:contextualSpacing w:val="0"/>
        <w:jc w:val="both"/>
        <w:rPr>
          <w:rFonts w:cs="Arial"/>
          <w:szCs w:val="20"/>
          <w:lang w:val="en-AU"/>
        </w:rPr>
      </w:pPr>
      <w:r w:rsidRPr="004E0F7D">
        <w:rPr>
          <w:rFonts w:cs="Arial"/>
          <w:szCs w:val="20"/>
          <w:lang w:val="en-AU"/>
        </w:rPr>
        <w:t>2004-7 Advisor on Department promotion and advertising</w:t>
      </w:r>
    </w:p>
    <w:p w14:paraId="15131239" w14:textId="77777777" w:rsidR="00392DD5" w:rsidRPr="004E0F7D" w:rsidRDefault="00392DD5" w:rsidP="00CA2B95">
      <w:pPr>
        <w:pStyle w:val="ListParagraph"/>
        <w:numPr>
          <w:ilvl w:val="0"/>
          <w:numId w:val="103"/>
        </w:numPr>
        <w:spacing w:before="120" w:line="240" w:lineRule="auto"/>
        <w:ind w:left="360"/>
        <w:contextualSpacing w:val="0"/>
        <w:jc w:val="both"/>
        <w:rPr>
          <w:rFonts w:cs="Arial"/>
          <w:szCs w:val="20"/>
          <w:lang w:val="en-AU"/>
        </w:rPr>
      </w:pPr>
      <w:r w:rsidRPr="004E0F7D">
        <w:rPr>
          <w:rFonts w:cs="Arial"/>
          <w:szCs w:val="20"/>
          <w:lang w:val="en-AU"/>
        </w:rPr>
        <w:t>2003-6 Department of Tourism undergraduate course advisor</w:t>
      </w:r>
    </w:p>
    <w:p w14:paraId="17AEC2F1" w14:textId="77777777" w:rsidR="00392DD5" w:rsidRPr="004E0F7D" w:rsidRDefault="00392DD5" w:rsidP="00CA2B95">
      <w:pPr>
        <w:pStyle w:val="ListParagraph"/>
        <w:numPr>
          <w:ilvl w:val="0"/>
          <w:numId w:val="103"/>
        </w:numPr>
        <w:spacing w:before="120" w:line="240" w:lineRule="auto"/>
        <w:ind w:left="360"/>
        <w:contextualSpacing w:val="0"/>
        <w:jc w:val="both"/>
        <w:rPr>
          <w:rFonts w:cs="Arial"/>
          <w:szCs w:val="20"/>
          <w:lang w:val="en-AU"/>
        </w:rPr>
      </w:pPr>
      <w:r w:rsidRPr="004E0F7D">
        <w:rPr>
          <w:rFonts w:cs="Arial"/>
          <w:szCs w:val="20"/>
          <w:lang w:val="en-AU"/>
        </w:rPr>
        <w:t>2003-4 PhD Colloquium Coordinator</w:t>
      </w:r>
    </w:p>
    <w:p w14:paraId="1A1CF0BB" w14:textId="77777777" w:rsidR="00392DD5" w:rsidRPr="004E0F7D" w:rsidRDefault="00392DD5" w:rsidP="00392DD5">
      <w:pPr>
        <w:spacing w:before="120" w:line="240" w:lineRule="auto"/>
        <w:jc w:val="both"/>
        <w:rPr>
          <w:rFonts w:cs="Arial"/>
          <w:b/>
          <w:i/>
          <w:lang w:val="en-AU"/>
        </w:rPr>
      </w:pPr>
      <w:r w:rsidRPr="004E0F7D">
        <w:rPr>
          <w:rFonts w:cs="Arial"/>
          <w:b/>
          <w:i/>
          <w:lang w:val="en-AU"/>
        </w:rPr>
        <w:t>Positions held within Division Level</w:t>
      </w:r>
    </w:p>
    <w:p w14:paraId="634BEAC2" w14:textId="77777777" w:rsidR="00392DD5" w:rsidRPr="004E0F7D" w:rsidRDefault="00392DD5" w:rsidP="00CA2B95">
      <w:pPr>
        <w:pStyle w:val="ListParagraph"/>
        <w:numPr>
          <w:ilvl w:val="0"/>
          <w:numId w:val="104"/>
        </w:numPr>
        <w:spacing w:before="120" w:line="240" w:lineRule="auto"/>
        <w:ind w:left="360"/>
        <w:contextualSpacing w:val="0"/>
        <w:jc w:val="both"/>
        <w:rPr>
          <w:rFonts w:cs="Arial"/>
          <w:szCs w:val="20"/>
          <w:lang w:val="en-AU"/>
        </w:rPr>
      </w:pPr>
      <w:r w:rsidRPr="004E0F7D">
        <w:rPr>
          <w:rFonts w:cs="Arial"/>
          <w:szCs w:val="20"/>
          <w:lang w:val="en-AU"/>
        </w:rPr>
        <w:t xml:space="preserve">2010-11 Divisional Assurance of Learning Champion </w:t>
      </w:r>
    </w:p>
    <w:p w14:paraId="7279F07C" w14:textId="77777777" w:rsidR="00392DD5" w:rsidRPr="004E0F7D" w:rsidRDefault="00392DD5" w:rsidP="00CA2B95">
      <w:pPr>
        <w:pStyle w:val="ListParagraph"/>
        <w:numPr>
          <w:ilvl w:val="0"/>
          <w:numId w:val="104"/>
        </w:numPr>
        <w:spacing w:before="120" w:line="240" w:lineRule="auto"/>
        <w:ind w:left="360"/>
        <w:contextualSpacing w:val="0"/>
        <w:jc w:val="both"/>
        <w:rPr>
          <w:rFonts w:cs="Arial"/>
          <w:szCs w:val="20"/>
          <w:lang w:val="en-AU"/>
        </w:rPr>
      </w:pPr>
      <w:r w:rsidRPr="004E0F7D">
        <w:rPr>
          <w:rFonts w:cs="Arial"/>
          <w:szCs w:val="20"/>
          <w:lang w:val="en-AU"/>
        </w:rPr>
        <w:t>2009-11 School of Business Internship Advisory Group</w:t>
      </w:r>
    </w:p>
    <w:p w14:paraId="4B0BC759" w14:textId="77777777" w:rsidR="00392DD5" w:rsidRPr="004E0F7D" w:rsidRDefault="00392DD5" w:rsidP="00CA2B95">
      <w:pPr>
        <w:pStyle w:val="ListParagraph"/>
        <w:numPr>
          <w:ilvl w:val="0"/>
          <w:numId w:val="104"/>
        </w:numPr>
        <w:spacing w:before="120" w:line="240" w:lineRule="auto"/>
        <w:ind w:left="360"/>
        <w:contextualSpacing w:val="0"/>
        <w:jc w:val="both"/>
        <w:rPr>
          <w:rFonts w:cs="Arial"/>
          <w:szCs w:val="20"/>
          <w:lang w:val="en-AU"/>
        </w:rPr>
      </w:pPr>
      <w:r w:rsidRPr="004E0F7D">
        <w:rPr>
          <w:rFonts w:cs="Arial"/>
          <w:szCs w:val="20"/>
          <w:lang w:val="en-AU"/>
        </w:rPr>
        <w:t>2008 Judge Audacious Business Competition (round 1 only)</w:t>
      </w:r>
    </w:p>
    <w:p w14:paraId="1DEB7661" w14:textId="77777777" w:rsidR="00392DD5" w:rsidRPr="004E0F7D" w:rsidRDefault="00392DD5" w:rsidP="00CA2B95">
      <w:pPr>
        <w:pStyle w:val="ListParagraph"/>
        <w:numPr>
          <w:ilvl w:val="0"/>
          <w:numId w:val="104"/>
        </w:numPr>
        <w:spacing w:before="120" w:line="240" w:lineRule="auto"/>
        <w:ind w:left="360"/>
        <w:contextualSpacing w:val="0"/>
        <w:jc w:val="both"/>
        <w:rPr>
          <w:rFonts w:cs="Arial"/>
          <w:szCs w:val="20"/>
          <w:lang w:val="en-AU"/>
        </w:rPr>
      </w:pPr>
      <w:r w:rsidRPr="004E0F7D">
        <w:rPr>
          <w:rFonts w:cs="Arial"/>
          <w:szCs w:val="20"/>
          <w:lang w:val="en-AU"/>
        </w:rPr>
        <w:t>2007 School of Business Research Committee</w:t>
      </w:r>
    </w:p>
    <w:p w14:paraId="6D2920EE" w14:textId="77777777" w:rsidR="00392DD5" w:rsidRPr="004E0F7D" w:rsidRDefault="00392DD5" w:rsidP="00CA2B95">
      <w:pPr>
        <w:pStyle w:val="ListParagraph"/>
        <w:numPr>
          <w:ilvl w:val="0"/>
          <w:numId w:val="104"/>
        </w:numPr>
        <w:spacing w:before="120" w:line="240" w:lineRule="auto"/>
        <w:ind w:left="360"/>
        <w:contextualSpacing w:val="0"/>
        <w:jc w:val="both"/>
        <w:rPr>
          <w:rFonts w:cs="Arial"/>
          <w:szCs w:val="20"/>
          <w:lang w:val="en-AU"/>
        </w:rPr>
      </w:pPr>
      <w:r w:rsidRPr="004E0F7D">
        <w:rPr>
          <w:rFonts w:cs="Arial"/>
          <w:szCs w:val="20"/>
          <w:lang w:val="en-AU"/>
        </w:rPr>
        <w:t>2007 School of Business Postgraduate Programmes Review Committee</w:t>
      </w:r>
    </w:p>
    <w:p w14:paraId="5DE1456B" w14:textId="77777777" w:rsidR="00392DD5" w:rsidRPr="004E0F7D" w:rsidRDefault="00392DD5" w:rsidP="00CA2B95">
      <w:pPr>
        <w:pStyle w:val="ListParagraph"/>
        <w:numPr>
          <w:ilvl w:val="0"/>
          <w:numId w:val="104"/>
        </w:numPr>
        <w:spacing w:before="120" w:line="240" w:lineRule="auto"/>
        <w:ind w:left="360"/>
        <w:contextualSpacing w:val="0"/>
        <w:jc w:val="both"/>
        <w:rPr>
          <w:rFonts w:cs="Arial"/>
          <w:szCs w:val="20"/>
          <w:lang w:val="en-AU"/>
        </w:rPr>
      </w:pPr>
      <w:r w:rsidRPr="004E0F7D">
        <w:rPr>
          <w:rFonts w:cs="Arial"/>
          <w:szCs w:val="20"/>
          <w:lang w:val="en-AU"/>
        </w:rPr>
        <w:t>2006 AACSB School of Business Review sub-professorial panel member</w:t>
      </w:r>
    </w:p>
    <w:p w14:paraId="2630F68F" w14:textId="77777777" w:rsidR="00392DD5" w:rsidRPr="004E0F7D" w:rsidRDefault="00392DD5" w:rsidP="00CA2B95">
      <w:pPr>
        <w:pStyle w:val="ListParagraph"/>
        <w:numPr>
          <w:ilvl w:val="0"/>
          <w:numId w:val="104"/>
        </w:numPr>
        <w:spacing w:before="120" w:line="240" w:lineRule="auto"/>
        <w:ind w:left="360"/>
        <w:contextualSpacing w:val="0"/>
        <w:jc w:val="both"/>
        <w:rPr>
          <w:rFonts w:cs="Arial"/>
          <w:szCs w:val="20"/>
          <w:lang w:val="en-AU"/>
        </w:rPr>
      </w:pPr>
      <w:r w:rsidRPr="004E0F7D">
        <w:rPr>
          <w:rFonts w:cs="Arial"/>
          <w:szCs w:val="20"/>
          <w:lang w:val="en-AU"/>
        </w:rPr>
        <w:t>2004-7 School of Business Divisional Board Member</w:t>
      </w:r>
    </w:p>
    <w:p w14:paraId="376EFC9E" w14:textId="77777777" w:rsidR="00392DD5" w:rsidRPr="004E0F7D" w:rsidRDefault="00392DD5" w:rsidP="00392DD5">
      <w:pPr>
        <w:spacing w:before="120" w:line="240" w:lineRule="auto"/>
        <w:jc w:val="both"/>
        <w:rPr>
          <w:rFonts w:cs="Arial"/>
          <w:b/>
          <w:i/>
          <w:lang w:val="en-AU"/>
        </w:rPr>
      </w:pPr>
      <w:r w:rsidRPr="004E0F7D">
        <w:rPr>
          <w:rFonts w:cs="Arial"/>
          <w:b/>
          <w:i/>
          <w:lang w:val="en-AU"/>
        </w:rPr>
        <w:t>Positions held at a University/Polytechnic level</w:t>
      </w:r>
    </w:p>
    <w:p w14:paraId="37DE15DC" w14:textId="77777777" w:rsidR="00392DD5" w:rsidRPr="004E0F7D" w:rsidRDefault="00392DD5" w:rsidP="00CA2B95">
      <w:pPr>
        <w:pStyle w:val="ListParagraph"/>
        <w:numPr>
          <w:ilvl w:val="0"/>
          <w:numId w:val="105"/>
        </w:numPr>
        <w:spacing w:before="120" w:line="240" w:lineRule="auto"/>
        <w:ind w:left="360"/>
        <w:contextualSpacing w:val="0"/>
        <w:jc w:val="both"/>
        <w:rPr>
          <w:rFonts w:cs="Arial"/>
          <w:szCs w:val="20"/>
          <w:lang w:val="en-AU"/>
        </w:rPr>
      </w:pPr>
      <w:r w:rsidRPr="004E0F7D">
        <w:rPr>
          <w:rFonts w:cs="Arial"/>
          <w:szCs w:val="20"/>
          <w:lang w:val="en-AU"/>
        </w:rPr>
        <w:t xml:space="preserve">2015 Certificate in Hospitality and Tourism Periodic Review Panel, Auckland University of Technology </w:t>
      </w:r>
    </w:p>
    <w:p w14:paraId="5DF9784E" w14:textId="77777777" w:rsidR="00392DD5" w:rsidRPr="004E0F7D" w:rsidRDefault="00392DD5" w:rsidP="00CA2B95">
      <w:pPr>
        <w:pStyle w:val="ListParagraph"/>
        <w:numPr>
          <w:ilvl w:val="0"/>
          <w:numId w:val="105"/>
        </w:numPr>
        <w:spacing w:before="120" w:line="240" w:lineRule="auto"/>
        <w:ind w:left="360"/>
        <w:contextualSpacing w:val="0"/>
        <w:jc w:val="both"/>
        <w:rPr>
          <w:rFonts w:cs="Arial"/>
          <w:szCs w:val="20"/>
          <w:lang w:val="en-AU"/>
        </w:rPr>
      </w:pPr>
      <w:r w:rsidRPr="004E0F7D">
        <w:rPr>
          <w:rFonts w:cs="Arial"/>
          <w:szCs w:val="20"/>
          <w:lang w:val="en-AU"/>
        </w:rPr>
        <w:t>2013-14 Otago Polytechnic Academic Board</w:t>
      </w:r>
    </w:p>
    <w:p w14:paraId="46892AF1" w14:textId="77777777" w:rsidR="00392DD5" w:rsidRPr="004E0F7D" w:rsidRDefault="00392DD5" w:rsidP="00CA2B95">
      <w:pPr>
        <w:pStyle w:val="ListParagraph"/>
        <w:numPr>
          <w:ilvl w:val="0"/>
          <w:numId w:val="105"/>
        </w:numPr>
        <w:spacing w:before="120" w:line="240" w:lineRule="auto"/>
        <w:ind w:left="360"/>
        <w:contextualSpacing w:val="0"/>
        <w:jc w:val="both"/>
        <w:rPr>
          <w:rFonts w:cs="Arial"/>
          <w:szCs w:val="20"/>
          <w:lang w:val="en-AU"/>
        </w:rPr>
      </w:pPr>
      <w:r w:rsidRPr="004E0F7D">
        <w:rPr>
          <w:rFonts w:cs="Arial"/>
          <w:szCs w:val="20"/>
          <w:lang w:val="en-AU"/>
        </w:rPr>
        <w:t>2012-14 Teaching Learning Committee (although my teaching has clashed with most of the meetings)</w:t>
      </w:r>
    </w:p>
    <w:p w14:paraId="17413AE4" w14:textId="77777777" w:rsidR="00392DD5" w:rsidRPr="004E0F7D" w:rsidRDefault="00392DD5" w:rsidP="00CA2B95">
      <w:pPr>
        <w:pStyle w:val="ListParagraph"/>
        <w:numPr>
          <w:ilvl w:val="0"/>
          <w:numId w:val="105"/>
        </w:numPr>
        <w:spacing w:before="120" w:line="240" w:lineRule="auto"/>
        <w:ind w:left="360"/>
        <w:contextualSpacing w:val="0"/>
        <w:jc w:val="both"/>
        <w:rPr>
          <w:rFonts w:cs="Arial"/>
          <w:szCs w:val="20"/>
          <w:lang w:val="en-AU"/>
        </w:rPr>
      </w:pPr>
      <w:r w:rsidRPr="004E0F7D">
        <w:rPr>
          <w:rFonts w:cs="Arial"/>
          <w:szCs w:val="20"/>
          <w:lang w:val="en-AU"/>
        </w:rPr>
        <w:lastRenderedPageBreak/>
        <w:t>2012 Otago Polytechnic Research Committee</w:t>
      </w:r>
    </w:p>
    <w:p w14:paraId="3C7D006A" w14:textId="77777777" w:rsidR="00392DD5" w:rsidRPr="004E0F7D" w:rsidRDefault="00392DD5" w:rsidP="00CA2B95">
      <w:pPr>
        <w:pStyle w:val="ListParagraph"/>
        <w:numPr>
          <w:ilvl w:val="0"/>
          <w:numId w:val="105"/>
        </w:numPr>
        <w:spacing w:before="120" w:line="240" w:lineRule="auto"/>
        <w:ind w:left="360"/>
        <w:contextualSpacing w:val="0"/>
        <w:jc w:val="both"/>
        <w:rPr>
          <w:rFonts w:cs="Arial"/>
          <w:szCs w:val="20"/>
          <w:lang w:val="en-AU"/>
        </w:rPr>
      </w:pPr>
      <w:r w:rsidRPr="004E0F7D">
        <w:rPr>
          <w:rFonts w:cs="Arial"/>
          <w:szCs w:val="20"/>
          <w:lang w:val="en-AU"/>
        </w:rPr>
        <w:t>2007-11 Member of Senate</w:t>
      </w:r>
    </w:p>
    <w:p w14:paraId="2285B634" w14:textId="77777777" w:rsidR="00392DD5" w:rsidRPr="004E0F7D" w:rsidRDefault="00392DD5" w:rsidP="00CA2B95">
      <w:pPr>
        <w:pStyle w:val="ListParagraph"/>
        <w:numPr>
          <w:ilvl w:val="0"/>
          <w:numId w:val="105"/>
        </w:numPr>
        <w:spacing w:before="120" w:line="240" w:lineRule="auto"/>
        <w:ind w:left="360"/>
        <w:contextualSpacing w:val="0"/>
        <w:jc w:val="both"/>
        <w:rPr>
          <w:rFonts w:cs="Arial"/>
          <w:szCs w:val="20"/>
          <w:lang w:val="en-AU"/>
        </w:rPr>
      </w:pPr>
      <w:r w:rsidRPr="004E0F7D">
        <w:rPr>
          <w:rFonts w:cs="Arial"/>
          <w:szCs w:val="20"/>
          <w:lang w:val="en-AU"/>
        </w:rPr>
        <w:t>2010 Executive Programmes Review Panel Member</w:t>
      </w:r>
    </w:p>
    <w:p w14:paraId="7EABBE9B" w14:textId="77777777" w:rsidR="00392DD5" w:rsidRPr="004E0F7D" w:rsidRDefault="00392DD5" w:rsidP="00CA2B95">
      <w:pPr>
        <w:pStyle w:val="ListParagraph"/>
        <w:numPr>
          <w:ilvl w:val="0"/>
          <w:numId w:val="105"/>
        </w:numPr>
        <w:spacing w:before="120" w:line="240" w:lineRule="auto"/>
        <w:ind w:left="360"/>
        <w:contextualSpacing w:val="0"/>
        <w:jc w:val="both"/>
        <w:rPr>
          <w:rFonts w:cs="Arial"/>
          <w:szCs w:val="20"/>
          <w:lang w:val="en-AU"/>
        </w:rPr>
      </w:pPr>
      <w:r w:rsidRPr="004E0F7D">
        <w:rPr>
          <w:rFonts w:cs="Arial"/>
          <w:szCs w:val="20"/>
          <w:lang w:val="en-AU"/>
        </w:rPr>
        <w:t>2006 Summer School and Continuing Education Board</w:t>
      </w:r>
    </w:p>
    <w:p w14:paraId="1DBC38B9" w14:textId="77777777" w:rsidR="00392DD5" w:rsidRPr="004E0F7D" w:rsidRDefault="00392DD5" w:rsidP="00CA2B95">
      <w:pPr>
        <w:pStyle w:val="ListParagraph"/>
        <w:numPr>
          <w:ilvl w:val="0"/>
          <w:numId w:val="105"/>
        </w:numPr>
        <w:spacing w:before="120" w:line="240" w:lineRule="auto"/>
        <w:ind w:left="360"/>
        <w:contextualSpacing w:val="0"/>
        <w:jc w:val="both"/>
        <w:rPr>
          <w:rFonts w:cs="Arial"/>
          <w:szCs w:val="20"/>
          <w:lang w:val="en-AU"/>
        </w:rPr>
      </w:pPr>
      <w:r w:rsidRPr="004E0F7D">
        <w:rPr>
          <w:rFonts w:cs="Arial"/>
          <w:szCs w:val="20"/>
          <w:lang w:val="en-AU"/>
        </w:rPr>
        <w:t>2006 Otago Academic Audit sub-professorial panel member</w:t>
      </w:r>
    </w:p>
    <w:p w14:paraId="58D8C0C9" w14:textId="77777777" w:rsidR="00392DD5" w:rsidRPr="004E0F7D" w:rsidRDefault="00392DD5" w:rsidP="00CA2B95">
      <w:pPr>
        <w:pStyle w:val="ListParagraph"/>
        <w:numPr>
          <w:ilvl w:val="0"/>
          <w:numId w:val="105"/>
        </w:numPr>
        <w:spacing w:before="120" w:line="240" w:lineRule="auto"/>
        <w:ind w:left="360"/>
        <w:contextualSpacing w:val="0"/>
        <w:jc w:val="both"/>
        <w:rPr>
          <w:rFonts w:cs="Arial"/>
          <w:szCs w:val="20"/>
          <w:lang w:val="en-AU"/>
        </w:rPr>
      </w:pPr>
      <w:r w:rsidRPr="004E0F7D">
        <w:rPr>
          <w:rFonts w:cs="Arial"/>
          <w:szCs w:val="20"/>
          <w:lang w:val="en-AU"/>
        </w:rPr>
        <w:t>2004 Distance Learning Reference Group School of Business Representative</w:t>
      </w:r>
    </w:p>
    <w:p w14:paraId="647FAAF6" w14:textId="77777777" w:rsidR="00392DD5" w:rsidRPr="004E0F7D" w:rsidRDefault="00392DD5" w:rsidP="00392DD5">
      <w:pPr>
        <w:spacing w:before="120" w:line="240" w:lineRule="auto"/>
        <w:jc w:val="both"/>
        <w:rPr>
          <w:rFonts w:cs="Arial"/>
          <w:b/>
          <w:i/>
          <w:lang w:val="en-AU"/>
        </w:rPr>
      </w:pPr>
      <w:r w:rsidRPr="004E0F7D">
        <w:rPr>
          <w:rFonts w:cs="Arial"/>
          <w:b/>
          <w:i/>
          <w:lang w:val="en-AU"/>
        </w:rPr>
        <w:t>Contributions to discipline and profession</w:t>
      </w:r>
    </w:p>
    <w:p w14:paraId="10CE807A" w14:textId="77777777" w:rsidR="00392DD5" w:rsidRPr="004E0F7D" w:rsidRDefault="00392DD5" w:rsidP="00392DD5">
      <w:pPr>
        <w:spacing w:before="120" w:line="240" w:lineRule="auto"/>
        <w:jc w:val="both"/>
        <w:rPr>
          <w:rFonts w:cs="Arial"/>
          <w:i/>
          <w:lang w:val="en-AU"/>
        </w:rPr>
      </w:pPr>
      <w:r w:rsidRPr="004E0F7D">
        <w:rPr>
          <w:rFonts w:cs="Arial"/>
          <w:i/>
          <w:lang w:val="en-AU"/>
        </w:rPr>
        <w:t>Advice to public sector</w:t>
      </w:r>
    </w:p>
    <w:p w14:paraId="5D238B61" w14:textId="77777777" w:rsidR="00392DD5" w:rsidRPr="004E0F7D" w:rsidRDefault="00392DD5" w:rsidP="008F297A">
      <w:pPr>
        <w:pStyle w:val="ListParagraph"/>
        <w:numPr>
          <w:ilvl w:val="0"/>
          <w:numId w:val="85"/>
        </w:numPr>
        <w:spacing w:before="120" w:line="240" w:lineRule="auto"/>
        <w:ind w:left="360"/>
        <w:contextualSpacing w:val="0"/>
        <w:jc w:val="both"/>
        <w:rPr>
          <w:rFonts w:cs="Arial"/>
          <w:szCs w:val="20"/>
          <w:lang w:val="en-AU"/>
        </w:rPr>
      </w:pPr>
      <w:r w:rsidRPr="004E0F7D">
        <w:rPr>
          <w:rFonts w:cs="Arial"/>
          <w:szCs w:val="20"/>
          <w:lang w:val="en-AU"/>
        </w:rPr>
        <w:t>2014 Development and delivery of a food experience for a Tourism Dunedin industry familiarisation.</w:t>
      </w:r>
    </w:p>
    <w:p w14:paraId="37A6F7E2" w14:textId="77777777" w:rsidR="00392DD5" w:rsidRPr="004E0F7D" w:rsidRDefault="00392DD5" w:rsidP="008F297A">
      <w:pPr>
        <w:pStyle w:val="ListParagraph"/>
        <w:numPr>
          <w:ilvl w:val="0"/>
          <w:numId w:val="85"/>
        </w:numPr>
        <w:spacing w:before="120" w:line="240" w:lineRule="auto"/>
        <w:ind w:left="360"/>
        <w:contextualSpacing w:val="0"/>
        <w:jc w:val="both"/>
        <w:rPr>
          <w:rFonts w:cs="Arial"/>
          <w:szCs w:val="20"/>
          <w:lang w:val="en-AU"/>
        </w:rPr>
      </w:pPr>
      <w:r w:rsidRPr="004E0F7D">
        <w:rPr>
          <w:rFonts w:cs="Arial"/>
          <w:szCs w:val="20"/>
          <w:lang w:val="en-AU"/>
        </w:rPr>
        <w:t>2009 Advice to DCC EDU on the potential for food tourism cluster development</w:t>
      </w:r>
    </w:p>
    <w:p w14:paraId="1B80654E" w14:textId="77777777" w:rsidR="00392DD5" w:rsidRPr="004E0F7D" w:rsidRDefault="00392DD5" w:rsidP="008F297A">
      <w:pPr>
        <w:pStyle w:val="ListParagraph"/>
        <w:numPr>
          <w:ilvl w:val="0"/>
          <w:numId w:val="85"/>
        </w:numPr>
        <w:spacing w:before="120" w:line="240" w:lineRule="auto"/>
        <w:ind w:left="360"/>
        <w:contextualSpacing w:val="0"/>
        <w:jc w:val="both"/>
        <w:rPr>
          <w:rFonts w:cs="Arial"/>
          <w:szCs w:val="20"/>
          <w:lang w:val="en-AU"/>
        </w:rPr>
      </w:pPr>
      <w:r w:rsidRPr="004E0F7D">
        <w:rPr>
          <w:rFonts w:cs="Arial"/>
          <w:szCs w:val="20"/>
          <w:lang w:val="en-AU"/>
        </w:rPr>
        <w:t>2009 Advice to Groupe ESC Dijon Bourgogne on wine tourism course development</w:t>
      </w:r>
    </w:p>
    <w:p w14:paraId="27BB30C3" w14:textId="77777777" w:rsidR="00392DD5" w:rsidRPr="004E0F7D" w:rsidRDefault="00392DD5" w:rsidP="008F297A">
      <w:pPr>
        <w:pStyle w:val="ListParagraph"/>
        <w:numPr>
          <w:ilvl w:val="0"/>
          <w:numId w:val="85"/>
        </w:numPr>
        <w:spacing w:before="120" w:line="240" w:lineRule="auto"/>
        <w:ind w:left="360"/>
        <w:contextualSpacing w:val="0"/>
        <w:jc w:val="both"/>
        <w:rPr>
          <w:rFonts w:cs="Arial"/>
          <w:szCs w:val="20"/>
          <w:lang w:val="en-AU"/>
        </w:rPr>
      </w:pPr>
      <w:r w:rsidRPr="004E0F7D">
        <w:rPr>
          <w:rFonts w:cs="Arial"/>
          <w:szCs w:val="20"/>
          <w:lang w:val="en-AU"/>
        </w:rPr>
        <w:t>2007 Advice to DCC EDU on the potential for food tourism cluster development</w:t>
      </w:r>
    </w:p>
    <w:p w14:paraId="534A70FF" w14:textId="77777777" w:rsidR="00392DD5" w:rsidRPr="004E0F7D" w:rsidRDefault="00392DD5" w:rsidP="008F297A">
      <w:pPr>
        <w:pStyle w:val="ListParagraph"/>
        <w:numPr>
          <w:ilvl w:val="0"/>
          <w:numId w:val="85"/>
        </w:numPr>
        <w:spacing w:before="120" w:line="240" w:lineRule="auto"/>
        <w:ind w:left="360"/>
        <w:contextualSpacing w:val="0"/>
        <w:jc w:val="both"/>
        <w:rPr>
          <w:rFonts w:cs="Arial"/>
          <w:szCs w:val="20"/>
          <w:lang w:val="en-AU"/>
        </w:rPr>
      </w:pPr>
      <w:r w:rsidRPr="004E0F7D">
        <w:rPr>
          <w:rFonts w:cs="Arial"/>
          <w:szCs w:val="20"/>
          <w:lang w:val="en-AU"/>
        </w:rPr>
        <w:t>2003 Australian Federal Government review of export and wine tourism.</w:t>
      </w:r>
    </w:p>
    <w:p w14:paraId="7AB7FF4B" w14:textId="77777777" w:rsidR="00392DD5" w:rsidRPr="004E0F7D" w:rsidRDefault="00392DD5" w:rsidP="00392DD5">
      <w:pPr>
        <w:spacing w:before="120" w:line="240" w:lineRule="auto"/>
        <w:jc w:val="both"/>
        <w:rPr>
          <w:rFonts w:cs="Arial"/>
          <w:i/>
          <w:lang w:val="en-AU"/>
        </w:rPr>
      </w:pPr>
      <w:r w:rsidRPr="004E0F7D">
        <w:rPr>
          <w:rFonts w:cs="Arial"/>
          <w:i/>
          <w:lang w:val="en-AU"/>
        </w:rPr>
        <w:t>Professional advice to business</w:t>
      </w:r>
    </w:p>
    <w:p w14:paraId="7FC9C924"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 xml:space="preserve">2013-present Silver Fern Farms, identification of potential partnership projects that we can jointly seek funding for. </w:t>
      </w:r>
    </w:p>
    <w:p w14:paraId="7B3675AB"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2014 Hamish Saxton, Advise on restaurant start-up.</w:t>
      </w:r>
    </w:p>
    <w:p w14:paraId="734D0A3E"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2010-11 Peregrine Wines, advisor on cellar door strategy.</w:t>
      </w:r>
    </w:p>
    <w:p w14:paraId="6D8EE6BB"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2009 Business start-up, advice on exporting wine to China.</w:t>
      </w:r>
    </w:p>
    <w:p w14:paraId="1E3677AA"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2008-2009 cruisebubble.com, advice on business model &amp; potential suppliers</w:t>
      </w:r>
    </w:p>
    <w:p w14:paraId="2A99859B"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2006 Otago Farmers’ Market Trust, survey of customers</w:t>
      </w:r>
    </w:p>
    <w:p w14:paraId="5EA764C5"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2006 The Big Limo, wine tourism package tour development</w:t>
      </w:r>
    </w:p>
    <w:p w14:paraId="56D1D51F"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 xml:space="preserve">2006 John Katz (QC), written evidence (Bob Campbell vs Cuisine Publications Ltd.) </w:t>
      </w:r>
    </w:p>
    <w:p w14:paraId="4AE9F442"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2005 Otago Farmers’ Market Trust, tourism potential and research possibilities</w:t>
      </w:r>
    </w:p>
    <w:p w14:paraId="0C4C5455"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2005 Waitaki Valley Estates, advice for submission to Waitaki River Water Allocation Review</w:t>
      </w:r>
    </w:p>
    <w:p w14:paraId="674BF7E0"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 xml:space="preserve">2004-5 Wine Tastes Central Otago Limited, wine tourism market advice </w:t>
      </w:r>
    </w:p>
    <w:p w14:paraId="687132A6"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2002-4 Winemakers’ Federation of Australia, wine tourism research</w:t>
      </w:r>
    </w:p>
    <w:p w14:paraId="59B1082F"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2004 Waiheke Island convention centre/hotel development resource consent</w:t>
      </w:r>
    </w:p>
    <w:p w14:paraId="7793D2E8"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 xml:space="preserve">2004 Winemakers’ Federation of Australia best practice regions in wine tourism </w:t>
      </w:r>
    </w:p>
    <w:p w14:paraId="7D0EF455" w14:textId="77777777" w:rsidR="00392DD5" w:rsidRPr="004E0F7D" w:rsidRDefault="00392DD5" w:rsidP="008F297A">
      <w:pPr>
        <w:pStyle w:val="ListParagraph"/>
        <w:numPr>
          <w:ilvl w:val="0"/>
          <w:numId w:val="86"/>
        </w:numPr>
        <w:spacing w:before="120" w:line="240" w:lineRule="auto"/>
        <w:ind w:left="360"/>
        <w:contextualSpacing w:val="0"/>
        <w:jc w:val="both"/>
        <w:rPr>
          <w:rFonts w:cs="Arial"/>
          <w:szCs w:val="20"/>
          <w:lang w:val="en-AU"/>
        </w:rPr>
      </w:pPr>
      <w:r w:rsidRPr="004E0F7D">
        <w:rPr>
          <w:rFonts w:cs="Arial"/>
          <w:szCs w:val="20"/>
          <w:lang w:val="en-AU"/>
        </w:rPr>
        <w:t>2003 New Zealand Food and Wine Tourism Steering Committee strategic plan</w:t>
      </w:r>
    </w:p>
    <w:p w14:paraId="08DE1C78" w14:textId="77777777" w:rsidR="00392DD5" w:rsidRPr="004E0F7D" w:rsidRDefault="00392DD5" w:rsidP="00392DD5">
      <w:pPr>
        <w:spacing w:before="120" w:line="240" w:lineRule="auto"/>
        <w:rPr>
          <w:rFonts w:cs="Arial"/>
          <w:i/>
          <w:lang w:val="en-AU"/>
        </w:rPr>
      </w:pPr>
      <w:r w:rsidRPr="004E0F7D">
        <w:rPr>
          <w:rFonts w:cs="Arial"/>
          <w:i/>
          <w:lang w:val="en-AU"/>
        </w:rPr>
        <w:t>Contributions to professional (non-academic) conferences, seminars, and workshops</w:t>
      </w:r>
    </w:p>
    <w:p w14:paraId="4BF6ED20" w14:textId="77777777" w:rsidR="00392DD5" w:rsidRPr="004E0F7D" w:rsidRDefault="00392DD5" w:rsidP="008F297A">
      <w:pPr>
        <w:pStyle w:val="ListParagraph"/>
        <w:numPr>
          <w:ilvl w:val="0"/>
          <w:numId w:val="87"/>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2010 Wine Tourism Round Table (NZ and consumer behaviour expert). Great Wine Capitals Global Network, International Conference, 3 November 2010</w:t>
      </w:r>
    </w:p>
    <w:p w14:paraId="5AF3D40B" w14:textId="77777777" w:rsidR="00392DD5" w:rsidRPr="004E0F7D" w:rsidRDefault="00392DD5" w:rsidP="008F297A">
      <w:pPr>
        <w:pStyle w:val="ListParagraph"/>
        <w:numPr>
          <w:ilvl w:val="0"/>
          <w:numId w:val="87"/>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Paddock to Plate to Palate</w:t>
      </w:r>
      <w:r w:rsidRPr="004E0F7D">
        <w:rPr>
          <w:rFonts w:cs="Arial"/>
          <w:szCs w:val="20"/>
          <w:lang w:val="en-AU"/>
        </w:rPr>
        <w:t xml:space="preserve"> (local food public plenary session) </w:t>
      </w:r>
      <w:r w:rsidRPr="004E0F7D">
        <w:rPr>
          <w:rFonts w:cs="Arial"/>
          <w:i/>
          <w:szCs w:val="20"/>
          <w:lang w:val="en-AU"/>
        </w:rPr>
        <w:t>Tasting Australia</w:t>
      </w:r>
      <w:r w:rsidRPr="004E0F7D">
        <w:rPr>
          <w:rFonts w:cs="Arial"/>
          <w:szCs w:val="20"/>
          <w:lang w:val="en-AU"/>
        </w:rPr>
        <w:t>, Adelaide, 1 May 2010.</w:t>
      </w:r>
    </w:p>
    <w:p w14:paraId="571A87A8" w14:textId="77777777" w:rsidR="00392DD5" w:rsidRPr="004E0F7D" w:rsidRDefault="00392DD5" w:rsidP="008F297A">
      <w:pPr>
        <w:pStyle w:val="ListParagraph"/>
        <w:numPr>
          <w:ilvl w:val="0"/>
          <w:numId w:val="87"/>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Wine tourism workshop facilitator</w:t>
      </w:r>
      <w:r w:rsidRPr="004E0F7D">
        <w:rPr>
          <w:rFonts w:cs="Arial"/>
          <w:szCs w:val="20"/>
          <w:lang w:val="en-AU"/>
        </w:rPr>
        <w:t xml:space="preserve"> Adelaide Food Summit.</w:t>
      </w:r>
    </w:p>
    <w:p w14:paraId="2FD313D2" w14:textId="77777777" w:rsidR="00392DD5" w:rsidRPr="004E0F7D" w:rsidRDefault="00392DD5" w:rsidP="008F297A">
      <w:pPr>
        <w:pStyle w:val="ListParagraph"/>
        <w:numPr>
          <w:ilvl w:val="0"/>
          <w:numId w:val="87"/>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Organiser </w:t>
      </w:r>
      <w:r w:rsidRPr="004E0F7D">
        <w:rPr>
          <w:rFonts w:cs="Arial"/>
          <w:i/>
          <w:szCs w:val="20"/>
          <w:lang w:val="en-AU"/>
        </w:rPr>
        <w:t>Champagne Masterclass</w:t>
      </w:r>
      <w:r w:rsidRPr="004E0F7D">
        <w:rPr>
          <w:rFonts w:cs="Arial"/>
          <w:szCs w:val="20"/>
          <w:lang w:val="en-AU"/>
        </w:rPr>
        <w:t xml:space="preserve"> (Professor Steve Charters, Reims Management School, France), for Queenstown hospitality industry.</w:t>
      </w:r>
    </w:p>
    <w:p w14:paraId="4FAC2652" w14:textId="77777777" w:rsidR="00392DD5" w:rsidRPr="004E0F7D" w:rsidRDefault="00392DD5" w:rsidP="008F297A">
      <w:pPr>
        <w:pStyle w:val="ListParagraph"/>
        <w:numPr>
          <w:ilvl w:val="0"/>
          <w:numId w:val="87"/>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lastRenderedPageBreak/>
        <w:t xml:space="preserve">2009 Organiser of </w:t>
      </w:r>
      <w:r w:rsidRPr="004E0F7D">
        <w:rPr>
          <w:rFonts w:cs="Arial"/>
          <w:i/>
          <w:szCs w:val="20"/>
          <w:lang w:val="en-AU"/>
        </w:rPr>
        <w:t>Aireshire Food Network Seminar</w:t>
      </w:r>
      <w:r w:rsidRPr="004E0F7D">
        <w:rPr>
          <w:rFonts w:cs="Arial"/>
          <w:szCs w:val="20"/>
          <w:lang w:val="en-AU"/>
        </w:rPr>
        <w:t xml:space="preserve"> (Professor Alison Morrison, Surrey University) for Dunedin City Council Food Network.</w:t>
      </w:r>
    </w:p>
    <w:p w14:paraId="1A46F920" w14:textId="77777777" w:rsidR="00392DD5" w:rsidRPr="004E0F7D" w:rsidRDefault="00392DD5" w:rsidP="008F297A">
      <w:pPr>
        <w:pStyle w:val="ListParagraph"/>
        <w:numPr>
          <w:ilvl w:val="0"/>
          <w:numId w:val="87"/>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2009 </w:t>
      </w:r>
      <w:r w:rsidRPr="004E0F7D">
        <w:rPr>
          <w:rFonts w:cs="Arial"/>
          <w:i/>
          <w:szCs w:val="20"/>
          <w:lang w:val="en-AU"/>
        </w:rPr>
        <w:t>Wine Tourism Workshop</w:t>
      </w:r>
      <w:r w:rsidRPr="004E0F7D">
        <w:rPr>
          <w:rFonts w:cs="Arial"/>
          <w:szCs w:val="20"/>
          <w:lang w:val="en-AU"/>
        </w:rPr>
        <w:t xml:space="preserve"> for Wine Marlborough.</w:t>
      </w:r>
    </w:p>
    <w:p w14:paraId="2FCFF23B" w14:textId="77777777" w:rsidR="00392DD5" w:rsidRPr="004E0F7D" w:rsidRDefault="00392DD5" w:rsidP="008F297A">
      <w:pPr>
        <w:pStyle w:val="ListParagraph"/>
        <w:numPr>
          <w:ilvl w:val="0"/>
          <w:numId w:val="87"/>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2008 </w:t>
      </w:r>
      <w:r w:rsidRPr="004E0F7D">
        <w:rPr>
          <w:rFonts w:cs="Arial"/>
          <w:i/>
          <w:szCs w:val="20"/>
          <w:lang w:val="en-AU"/>
        </w:rPr>
        <w:t xml:space="preserve">Tourism Dept Seminar </w:t>
      </w:r>
      <w:r w:rsidRPr="004E0F7D">
        <w:rPr>
          <w:rFonts w:cs="Arial"/>
          <w:szCs w:val="20"/>
          <w:lang w:val="en-AU"/>
        </w:rPr>
        <w:t xml:space="preserve">A deconstruction of the movie </w:t>
      </w:r>
      <w:r w:rsidRPr="004E0F7D">
        <w:rPr>
          <w:rFonts w:cs="Arial"/>
          <w:i/>
          <w:szCs w:val="20"/>
          <w:lang w:val="en-AU"/>
        </w:rPr>
        <w:t>Sideways</w:t>
      </w:r>
      <w:r w:rsidRPr="004E0F7D">
        <w:rPr>
          <w:rFonts w:cs="Arial"/>
          <w:szCs w:val="20"/>
          <w:lang w:val="en-AU"/>
        </w:rPr>
        <w:t>.</w:t>
      </w:r>
    </w:p>
    <w:p w14:paraId="578C7E59" w14:textId="77777777" w:rsidR="00392DD5" w:rsidRPr="004E0F7D" w:rsidRDefault="00392DD5" w:rsidP="008F297A">
      <w:pPr>
        <w:pStyle w:val="ListParagraph"/>
        <w:numPr>
          <w:ilvl w:val="0"/>
          <w:numId w:val="87"/>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Seminar to Central Otago Cellar Door Network</w:t>
      </w:r>
      <w:r w:rsidRPr="004E0F7D">
        <w:rPr>
          <w:rFonts w:cs="Arial"/>
          <w:szCs w:val="20"/>
          <w:lang w:val="en-AU"/>
        </w:rPr>
        <w:t xml:space="preserve"> value of networking</w:t>
      </w:r>
    </w:p>
    <w:p w14:paraId="43D81005" w14:textId="77777777" w:rsidR="00392DD5" w:rsidRPr="004E0F7D" w:rsidRDefault="00392DD5" w:rsidP="008F297A">
      <w:pPr>
        <w:pStyle w:val="ListParagraph"/>
        <w:numPr>
          <w:ilvl w:val="0"/>
          <w:numId w:val="8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szCs w:val="20"/>
          <w:lang w:val="en-AU"/>
        </w:rPr>
        <w:t>Tourism Dept Seminar</w:t>
      </w:r>
      <w:r w:rsidRPr="004E0F7D">
        <w:rPr>
          <w:rFonts w:cs="Arial"/>
          <w:szCs w:val="20"/>
          <w:lang w:val="en-AU"/>
        </w:rPr>
        <w:t xml:space="preserve"> Meanings of Meals (with David Scott)</w:t>
      </w:r>
    </w:p>
    <w:p w14:paraId="52EB7B0A" w14:textId="77777777" w:rsidR="00392DD5" w:rsidRPr="004E0F7D" w:rsidRDefault="00392DD5" w:rsidP="008F297A">
      <w:pPr>
        <w:pStyle w:val="ListParagraph"/>
        <w:numPr>
          <w:ilvl w:val="0"/>
          <w:numId w:val="8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szCs w:val="20"/>
          <w:lang w:val="en-AU"/>
        </w:rPr>
        <w:t>Seminar to Victorian (Australia) school teachers</w:t>
      </w:r>
      <w:r w:rsidRPr="004E0F7D">
        <w:rPr>
          <w:rFonts w:cs="Arial"/>
          <w:szCs w:val="20"/>
          <w:lang w:val="en-AU"/>
        </w:rPr>
        <w:t xml:space="preserve"> Studying Tourism at Otago</w:t>
      </w:r>
    </w:p>
    <w:p w14:paraId="2EDC05B3" w14:textId="77777777" w:rsidR="00392DD5" w:rsidRPr="004E0F7D" w:rsidRDefault="00392DD5" w:rsidP="008F297A">
      <w:pPr>
        <w:pStyle w:val="ListParagraph"/>
        <w:numPr>
          <w:ilvl w:val="0"/>
          <w:numId w:val="8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szCs w:val="20"/>
          <w:lang w:val="en-AU"/>
        </w:rPr>
        <w:t>Sociology of Food (SOCI204)</w:t>
      </w:r>
      <w:r w:rsidRPr="004E0F7D">
        <w:rPr>
          <w:rFonts w:cs="Arial"/>
          <w:szCs w:val="20"/>
          <w:lang w:val="en-AU"/>
        </w:rPr>
        <w:t xml:space="preserve"> Otago Farmers Market</w:t>
      </w:r>
      <w:r w:rsidRPr="004E0F7D">
        <w:rPr>
          <w:rFonts w:cs="Arial"/>
          <w:i/>
          <w:szCs w:val="20"/>
          <w:lang w:val="en-AU"/>
        </w:rPr>
        <w:t xml:space="preserve"> </w:t>
      </w:r>
      <w:r w:rsidRPr="004E0F7D">
        <w:rPr>
          <w:rFonts w:cs="Arial"/>
          <w:szCs w:val="20"/>
          <w:lang w:val="en-AU"/>
        </w:rPr>
        <w:t>Guest workshop</w:t>
      </w:r>
    </w:p>
    <w:p w14:paraId="49D3806A" w14:textId="77777777" w:rsidR="00392DD5" w:rsidRPr="004E0F7D" w:rsidRDefault="00392DD5" w:rsidP="008F297A">
      <w:pPr>
        <w:pStyle w:val="ListParagraph"/>
        <w:numPr>
          <w:ilvl w:val="0"/>
          <w:numId w:val="8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szCs w:val="20"/>
          <w:lang w:val="en-AU"/>
        </w:rPr>
        <w:t>Bragato 2005 (NZ Wine Conference)</w:t>
      </w:r>
      <w:r w:rsidRPr="004E0F7D">
        <w:rPr>
          <w:rFonts w:cs="Arial"/>
          <w:szCs w:val="20"/>
          <w:lang w:val="en-AU"/>
        </w:rPr>
        <w:t xml:space="preserve"> </w:t>
      </w:r>
      <w:r w:rsidRPr="004E0F7D">
        <w:rPr>
          <w:rFonts w:cs="Arial"/>
          <w:iCs/>
          <w:szCs w:val="20"/>
          <w:lang w:val="en-AU"/>
        </w:rPr>
        <w:t>Wine Marketing Workshop</w:t>
      </w:r>
      <w:r w:rsidRPr="004E0F7D">
        <w:rPr>
          <w:rFonts w:cs="Arial"/>
          <w:szCs w:val="20"/>
          <w:lang w:val="en-AU"/>
        </w:rPr>
        <w:t xml:space="preserve"> Session chair</w:t>
      </w:r>
    </w:p>
    <w:p w14:paraId="51F23AEC" w14:textId="77777777" w:rsidR="00392DD5" w:rsidRPr="004E0F7D" w:rsidRDefault="00392DD5" w:rsidP="008F297A">
      <w:pPr>
        <w:pStyle w:val="ListParagraph"/>
        <w:numPr>
          <w:ilvl w:val="0"/>
          <w:numId w:val="8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szCs w:val="20"/>
          <w:lang w:val="en-AU"/>
        </w:rPr>
        <w:t xml:space="preserve">Bragato 2005 </w:t>
      </w:r>
      <w:r w:rsidRPr="004E0F7D">
        <w:rPr>
          <w:rFonts w:cs="Arial"/>
          <w:iCs/>
          <w:szCs w:val="20"/>
          <w:lang w:val="en-AU"/>
        </w:rPr>
        <w:t>The Value of Wine Tourism seminar (with David Scott</w:t>
      </w:r>
      <w:r w:rsidRPr="004E0F7D">
        <w:rPr>
          <w:rFonts w:cs="Arial"/>
          <w:szCs w:val="20"/>
          <w:lang w:val="en-AU"/>
        </w:rPr>
        <w:t>)</w:t>
      </w:r>
    </w:p>
    <w:p w14:paraId="54CB5676" w14:textId="77777777" w:rsidR="00392DD5" w:rsidRPr="004E0F7D" w:rsidRDefault="00392DD5" w:rsidP="008F297A">
      <w:pPr>
        <w:pStyle w:val="ListParagraph"/>
        <w:numPr>
          <w:ilvl w:val="0"/>
          <w:numId w:val="8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szCs w:val="20"/>
          <w:lang w:val="en-AU"/>
        </w:rPr>
        <w:t>Central Otago Wingrowers Association</w:t>
      </w:r>
      <w:r w:rsidRPr="004E0F7D">
        <w:rPr>
          <w:rFonts w:cs="Arial"/>
          <w:i/>
          <w:iCs/>
          <w:szCs w:val="20"/>
          <w:lang w:val="en-AU"/>
        </w:rPr>
        <w:t xml:space="preserve"> </w:t>
      </w:r>
      <w:r w:rsidRPr="004E0F7D">
        <w:rPr>
          <w:rFonts w:cs="Arial"/>
          <w:iCs/>
          <w:szCs w:val="20"/>
          <w:lang w:val="en-AU"/>
        </w:rPr>
        <w:t>Wine Tourism &amp; wine market</w:t>
      </w:r>
      <w:r w:rsidRPr="004E0F7D">
        <w:rPr>
          <w:rFonts w:cs="Arial"/>
          <w:szCs w:val="20"/>
          <w:lang w:val="en-AU"/>
        </w:rPr>
        <w:t xml:space="preserve"> seminar</w:t>
      </w:r>
    </w:p>
    <w:p w14:paraId="17C0C7D5" w14:textId="77777777" w:rsidR="00392DD5" w:rsidRPr="004E0F7D" w:rsidRDefault="00392DD5" w:rsidP="008F297A">
      <w:pPr>
        <w:pStyle w:val="ListParagraph"/>
        <w:numPr>
          <w:ilvl w:val="0"/>
          <w:numId w:val="8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szCs w:val="20"/>
          <w:lang w:val="en-AU"/>
        </w:rPr>
        <w:t>Central Otago cellar door managers</w:t>
      </w:r>
      <w:r w:rsidRPr="004E0F7D">
        <w:rPr>
          <w:rFonts w:cs="Arial"/>
          <w:szCs w:val="20"/>
          <w:lang w:val="en-AU"/>
        </w:rPr>
        <w:t xml:space="preserve"> workshop cellar door market </w:t>
      </w:r>
    </w:p>
    <w:p w14:paraId="59BEFD7C" w14:textId="77777777" w:rsidR="00392DD5" w:rsidRPr="004E0F7D" w:rsidRDefault="00392DD5" w:rsidP="008F297A">
      <w:pPr>
        <w:pStyle w:val="ListParagraph"/>
        <w:numPr>
          <w:ilvl w:val="0"/>
          <w:numId w:val="8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2003 </w:t>
      </w:r>
      <w:r w:rsidRPr="004E0F7D">
        <w:rPr>
          <w:rFonts w:cs="Arial"/>
          <w:i/>
          <w:szCs w:val="20"/>
          <w:lang w:val="en-AU"/>
        </w:rPr>
        <w:t>Viticulture &amp; Oenology Short-course</w:t>
      </w:r>
      <w:r w:rsidRPr="004E0F7D">
        <w:rPr>
          <w:rFonts w:cs="Arial"/>
          <w:szCs w:val="20"/>
          <w:lang w:val="en-AU"/>
        </w:rPr>
        <w:t xml:space="preserve"> (La Trobe Uni) Wine Marketing workshop</w:t>
      </w:r>
      <w:r w:rsidRPr="004E0F7D">
        <w:rPr>
          <w:rFonts w:cs="Arial"/>
          <w:i/>
          <w:szCs w:val="20"/>
          <w:lang w:val="en-AU"/>
        </w:rPr>
        <w:t xml:space="preserve"> </w:t>
      </w:r>
    </w:p>
    <w:p w14:paraId="0F0F665A" w14:textId="77777777" w:rsidR="00392DD5" w:rsidRPr="004E0F7D" w:rsidRDefault="00392DD5" w:rsidP="008F297A">
      <w:pPr>
        <w:pStyle w:val="ListParagraph"/>
        <w:numPr>
          <w:ilvl w:val="0"/>
          <w:numId w:val="87"/>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2000 </w:t>
      </w:r>
      <w:r w:rsidRPr="004E0F7D">
        <w:rPr>
          <w:rFonts w:cs="Arial"/>
          <w:i/>
          <w:szCs w:val="20"/>
          <w:lang w:val="en-AU"/>
        </w:rPr>
        <w:t>Hawkesbury-Nepean Wine and Grapegrowers Association</w:t>
      </w:r>
      <w:r w:rsidRPr="004E0F7D">
        <w:rPr>
          <w:rFonts w:cs="Arial"/>
          <w:szCs w:val="20"/>
          <w:lang w:val="en-AU"/>
        </w:rPr>
        <w:t xml:space="preserve"> Marketing Workshop </w:t>
      </w:r>
    </w:p>
    <w:p w14:paraId="2135FA01" w14:textId="77777777" w:rsidR="00392DD5" w:rsidRPr="004E0F7D" w:rsidRDefault="00392DD5" w:rsidP="00392DD5">
      <w:pPr>
        <w:tabs>
          <w:tab w:val="left" w:pos="1843"/>
        </w:tabs>
        <w:spacing w:before="120" w:line="240" w:lineRule="auto"/>
        <w:rPr>
          <w:rFonts w:cs="Arial"/>
          <w:i/>
          <w:lang w:val="en-AU"/>
        </w:rPr>
      </w:pPr>
      <w:r w:rsidRPr="004E0F7D">
        <w:rPr>
          <w:rFonts w:cs="Arial"/>
          <w:i/>
          <w:lang w:val="en-AU"/>
        </w:rPr>
        <w:t>Public lectures</w:t>
      </w:r>
    </w:p>
    <w:p w14:paraId="2EC4C22B" w14:textId="77777777" w:rsidR="00392DD5" w:rsidRPr="004E0F7D" w:rsidRDefault="00392DD5" w:rsidP="008F297A">
      <w:pPr>
        <w:pStyle w:val="ListParagraph"/>
        <w:numPr>
          <w:ilvl w:val="0"/>
          <w:numId w:val="88"/>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Harstad University College</w:t>
      </w:r>
      <w:r w:rsidRPr="004E0F7D">
        <w:rPr>
          <w:rFonts w:cs="Arial"/>
          <w:szCs w:val="20"/>
          <w:lang w:val="en-AU"/>
        </w:rPr>
        <w:t xml:space="preserve"> (Norway) tourism development in NZ.</w:t>
      </w:r>
      <w:r w:rsidRPr="004E0F7D">
        <w:rPr>
          <w:rFonts w:cs="Arial"/>
          <w:i/>
          <w:szCs w:val="20"/>
          <w:lang w:val="en-AU"/>
        </w:rPr>
        <w:t xml:space="preserve"> </w:t>
      </w:r>
    </w:p>
    <w:p w14:paraId="4D59C23D" w14:textId="77777777" w:rsidR="00392DD5" w:rsidRPr="004E0F7D" w:rsidRDefault="00392DD5" w:rsidP="008F297A">
      <w:pPr>
        <w:pStyle w:val="ListParagraph"/>
        <w:numPr>
          <w:ilvl w:val="0"/>
          <w:numId w:val="88"/>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Harstad University College</w:t>
      </w:r>
      <w:r w:rsidRPr="004E0F7D">
        <w:rPr>
          <w:rFonts w:cs="Arial"/>
          <w:szCs w:val="20"/>
          <w:lang w:val="en-AU"/>
        </w:rPr>
        <w:t xml:space="preserve"> (Norway) Culinary Tourism. </w:t>
      </w:r>
    </w:p>
    <w:p w14:paraId="077D771B" w14:textId="77777777" w:rsidR="00392DD5" w:rsidRPr="004E0F7D" w:rsidRDefault="00392DD5" w:rsidP="008F297A">
      <w:pPr>
        <w:pStyle w:val="ListParagraph"/>
        <w:numPr>
          <w:ilvl w:val="0"/>
          <w:numId w:val="88"/>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Bordeaux Management School</w:t>
      </w:r>
      <w:r w:rsidRPr="004E0F7D">
        <w:rPr>
          <w:rFonts w:cs="Arial"/>
          <w:szCs w:val="20"/>
          <w:lang w:val="en-AU"/>
        </w:rPr>
        <w:t xml:space="preserve"> (France) Successful Wine Tourism Strategies. </w:t>
      </w:r>
    </w:p>
    <w:p w14:paraId="35A2CE30" w14:textId="77777777" w:rsidR="00392DD5" w:rsidRPr="004E0F7D" w:rsidRDefault="00392DD5" w:rsidP="00392DD5">
      <w:pPr>
        <w:spacing w:before="120" w:line="240" w:lineRule="auto"/>
        <w:rPr>
          <w:rFonts w:cs="Arial"/>
          <w:i/>
          <w:lang w:val="en-AU"/>
        </w:rPr>
      </w:pPr>
      <w:r w:rsidRPr="004E0F7D">
        <w:rPr>
          <w:rFonts w:cs="Arial"/>
          <w:i/>
          <w:lang w:val="en-AU"/>
        </w:rPr>
        <w:t>Provision of continuing education.</w:t>
      </w:r>
    </w:p>
    <w:p w14:paraId="41CCD13E" w14:textId="77777777" w:rsidR="00392DD5" w:rsidRPr="004E0F7D" w:rsidRDefault="00392DD5" w:rsidP="008F297A">
      <w:pPr>
        <w:pStyle w:val="ListParagraph"/>
        <w:numPr>
          <w:ilvl w:val="0"/>
          <w:numId w:val="89"/>
        </w:numPr>
        <w:shd w:val="clear" w:color="auto" w:fill="FFFFFF" w:themeFill="background1"/>
        <w:tabs>
          <w:tab w:val="left" w:pos="1843"/>
        </w:tabs>
        <w:spacing w:before="120" w:line="240" w:lineRule="auto"/>
        <w:ind w:left="360"/>
        <w:rPr>
          <w:rFonts w:cs="Arial"/>
          <w:szCs w:val="20"/>
          <w:lang w:val="en-AU"/>
        </w:rPr>
      </w:pPr>
      <w:r w:rsidRPr="004E0F7D">
        <w:rPr>
          <w:rFonts w:cs="Arial"/>
          <w:szCs w:val="20"/>
          <w:lang w:val="en-AU"/>
        </w:rPr>
        <w:t xml:space="preserve">2007 </w:t>
      </w:r>
      <w:r w:rsidRPr="004E0F7D">
        <w:rPr>
          <w:rFonts w:cs="Arial"/>
          <w:i/>
          <w:szCs w:val="20"/>
          <w:lang w:val="en-AU"/>
        </w:rPr>
        <w:t>NZTE Enterprise Training Scheme Wine Tourism workshop</w:t>
      </w:r>
      <w:r w:rsidRPr="004E0F7D">
        <w:rPr>
          <w:rFonts w:cs="Arial"/>
          <w:szCs w:val="20"/>
          <w:lang w:val="en-AU"/>
        </w:rPr>
        <w:t xml:space="preserve"> Central Otago cellar door staff</w:t>
      </w:r>
    </w:p>
    <w:p w14:paraId="64C3B993" w14:textId="77777777" w:rsidR="00AA0A60" w:rsidRDefault="00AA0A60" w:rsidP="00AA0A60">
      <w:pPr>
        <w:rPr>
          <w:rFonts w:cs="Arial"/>
          <w:i/>
          <w:lang w:val="en-AU"/>
        </w:rPr>
      </w:pPr>
    </w:p>
    <w:p w14:paraId="0A1F5406" w14:textId="3E552D9D" w:rsidR="00392DD5" w:rsidRPr="004E0F7D" w:rsidRDefault="00392DD5" w:rsidP="00AA0A60">
      <w:pPr>
        <w:rPr>
          <w:rFonts w:cs="Arial"/>
          <w:i/>
          <w:lang w:val="en-AU"/>
        </w:rPr>
      </w:pPr>
      <w:r w:rsidRPr="004E0F7D">
        <w:rPr>
          <w:rFonts w:cs="Arial"/>
          <w:i/>
          <w:lang w:val="en-AU"/>
        </w:rPr>
        <w:t>Media commentaries and columns on professional matters.</w:t>
      </w:r>
    </w:p>
    <w:p w14:paraId="6EE70E98" w14:textId="77777777" w:rsidR="00392DD5" w:rsidRPr="004E0F7D" w:rsidRDefault="00392DD5" w:rsidP="008F297A">
      <w:pPr>
        <w:pStyle w:val="ListParagraph"/>
        <w:numPr>
          <w:ilvl w:val="0"/>
          <w:numId w:val="90"/>
        </w:numPr>
        <w:shd w:val="clear" w:color="auto" w:fill="FFFFFF" w:themeFill="background1"/>
        <w:spacing w:before="120" w:line="240" w:lineRule="auto"/>
        <w:ind w:left="360"/>
        <w:rPr>
          <w:rFonts w:cs="Arial"/>
          <w:szCs w:val="20"/>
          <w:lang w:val="en-AU"/>
        </w:rPr>
      </w:pPr>
      <w:r w:rsidRPr="004E0F7D">
        <w:rPr>
          <w:rFonts w:cs="Arial"/>
          <w:szCs w:val="20"/>
          <w:lang w:val="en-AU"/>
        </w:rPr>
        <w:t xml:space="preserve">2014 International Food Design Experience media stories reached a </w:t>
      </w:r>
      <w:r w:rsidRPr="004E0F7D">
        <w:rPr>
          <w:rFonts w:cs="Arial"/>
          <w:b/>
          <w:szCs w:val="20"/>
          <w:lang w:val="en-AU"/>
        </w:rPr>
        <w:t>potential audience of 2.5 million</w:t>
      </w:r>
      <w:r w:rsidRPr="004E0F7D">
        <w:rPr>
          <w:rFonts w:cs="Arial"/>
          <w:szCs w:val="20"/>
          <w:lang w:val="en-AU"/>
        </w:rPr>
        <w:t xml:space="preserve"> across print, television radio and social media (Glow Consulting 2014)</w:t>
      </w:r>
    </w:p>
    <w:p w14:paraId="3127C1B3" w14:textId="77777777" w:rsidR="00392DD5" w:rsidRPr="004E0F7D" w:rsidRDefault="00392DD5" w:rsidP="008F297A">
      <w:pPr>
        <w:pStyle w:val="ListParagraph"/>
        <w:numPr>
          <w:ilvl w:val="0"/>
          <w:numId w:val="90"/>
        </w:numPr>
        <w:shd w:val="clear" w:color="auto" w:fill="FFFFFF" w:themeFill="background1"/>
        <w:spacing w:before="120" w:line="240" w:lineRule="auto"/>
        <w:ind w:left="360"/>
        <w:rPr>
          <w:rFonts w:cs="Arial"/>
          <w:szCs w:val="20"/>
          <w:lang w:val="en-AU"/>
        </w:rPr>
      </w:pPr>
      <w:r w:rsidRPr="004E0F7D">
        <w:rPr>
          <w:rFonts w:cs="Arial"/>
          <w:szCs w:val="20"/>
          <w:lang w:val="en-AU"/>
        </w:rPr>
        <w:t>2007 Comment on Tourism New Zealand’s 100% Pure campaign</w:t>
      </w:r>
      <w:r w:rsidRPr="004E0F7D">
        <w:rPr>
          <w:rFonts w:cs="Arial"/>
          <w:szCs w:val="20"/>
          <w:lang w:val="en-AU"/>
        </w:rPr>
        <w:br/>
        <w:t xml:space="preserve">(Appeared in: Sunday Star Times; Dominion Post; Otago Daily Times; Melbourne Age (Australia); Sydney Morning Herald (Australia); Prime and Sky News (New Zealand, TV) (recorded interview); National 9 News (Australia, TV); 7 News (Australia, TV); </w:t>
      </w:r>
      <w:hyperlink r:id="rId67" w:history="1">
        <w:r w:rsidRPr="004E0F7D">
          <w:rPr>
            <w:rStyle w:val="Hyperlink"/>
            <w:rFonts w:cs="Arial"/>
            <w:szCs w:val="20"/>
            <w:lang w:val="en-AU"/>
          </w:rPr>
          <w:t>http://business.verizon.net/</w:t>
        </w:r>
      </w:hyperlink>
      <w:r w:rsidRPr="004E0F7D">
        <w:rPr>
          <w:rFonts w:cs="Arial"/>
          <w:szCs w:val="20"/>
          <w:lang w:val="en-AU"/>
        </w:rPr>
        <w:t xml:space="preserve">; </w:t>
      </w:r>
      <w:hyperlink r:id="rId68" w:history="1">
        <w:r w:rsidRPr="004E0F7D">
          <w:rPr>
            <w:rStyle w:val="Hyperlink"/>
            <w:rFonts w:cs="Arial"/>
            <w:szCs w:val="20"/>
            <w:lang w:val="en-AU"/>
          </w:rPr>
          <w:t>www.dotwnews.com</w:t>
        </w:r>
      </w:hyperlink>
      <w:r w:rsidRPr="004E0F7D">
        <w:rPr>
          <w:rFonts w:cs="Arial"/>
          <w:szCs w:val="20"/>
          <w:lang w:val="en-AU"/>
        </w:rPr>
        <w:t xml:space="preserve">; </w:t>
      </w:r>
      <w:hyperlink r:id="rId69" w:history="1">
        <w:r w:rsidRPr="004E0F7D">
          <w:rPr>
            <w:rStyle w:val="Hyperlink"/>
            <w:rFonts w:cs="Arial"/>
            <w:szCs w:val="20"/>
            <w:lang w:val="en-AU"/>
          </w:rPr>
          <w:t>www.etravelblackboard.com</w:t>
        </w:r>
      </w:hyperlink>
      <w:r w:rsidRPr="004E0F7D">
        <w:rPr>
          <w:rFonts w:cs="Arial"/>
          <w:szCs w:val="20"/>
          <w:lang w:val="en-AU"/>
        </w:rPr>
        <w:t xml:space="preserve">; </w:t>
      </w:r>
      <w:hyperlink r:id="rId70" w:history="1">
        <w:r w:rsidRPr="004E0F7D">
          <w:rPr>
            <w:rStyle w:val="Hyperlink"/>
            <w:rFonts w:cs="Arial"/>
            <w:szCs w:val="20"/>
            <w:lang w:val="en-AU"/>
          </w:rPr>
          <w:t>www.stuff.co.nz</w:t>
        </w:r>
      </w:hyperlink>
      <w:r w:rsidRPr="004E0F7D">
        <w:rPr>
          <w:rFonts w:cs="Arial"/>
          <w:szCs w:val="20"/>
          <w:lang w:val="en-AU"/>
        </w:rPr>
        <w:t xml:space="preserve">; </w:t>
      </w:r>
      <w:hyperlink r:id="rId71" w:history="1">
        <w:r w:rsidRPr="004E0F7D">
          <w:rPr>
            <w:rStyle w:val="Hyperlink"/>
            <w:rFonts w:cs="Arial"/>
            <w:szCs w:val="20"/>
            <w:lang w:val="en-AU"/>
          </w:rPr>
          <w:t>www.scoop.co.nz</w:t>
        </w:r>
      </w:hyperlink>
      <w:r w:rsidRPr="004E0F7D">
        <w:rPr>
          <w:rFonts w:cs="Arial"/>
          <w:szCs w:val="20"/>
          <w:lang w:val="en-AU"/>
        </w:rPr>
        <w:t>)</w:t>
      </w:r>
    </w:p>
    <w:p w14:paraId="5D3EB9D5" w14:textId="77777777" w:rsidR="00392DD5" w:rsidRPr="004E0F7D" w:rsidRDefault="00392DD5" w:rsidP="008F297A">
      <w:pPr>
        <w:pStyle w:val="ListParagraph"/>
        <w:numPr>
          <w:ilvl w:val="0"/>
          <w:numId w:val="90"/>
        </w:numPr>
        <w:tabs>
          <w:tab w:val="left" w:pos="1843"/>
        </w:tabs>
        <w:spacing w:before="120" w:line="240" w:lineRule="auto"/>
        <w:ind w:left="360"/>
        <w:rPr>
          <w:rFonts w:cs="Arial"/>
          <w:szCs w:val="20"/>
          <w:lang w:val="en-AU"/>
        </w:rPr>
      </w:pPr>
      <w:r w:rsidRPr="004E0F7D">
        <w:rPr>
          <w:rFonts w:cs="Arial"/>
          <w:szCs w:val="20"/>
          <w:lang w:val="en-AU"/>
        </w:rPr>
        <w:t xml:space="preserve">2006-7 </w:t>
      </w:r>
      <w:r w:rsidRPr="004E0F7D">
        <w:rPr>
          <w:rFonts w:cs="Arial"/>
          <w:i/>
          <w:iCs/>
          <w:szCs w:val="20"/>
          <w:lang w:val="en-AU"/>
        </w:rPr>
        <w:t>New Zealand Grape Grower Magazine</w:t>
      </w:r>
      <w:r w:rsidRPr="004E0F7D">
        <w:rPr>
          <w:rFonts w:cs="Arial"/>
          <w:szCs w:val="20"/>
          <w:lang w:val="en-AU"/>
        </w:rPr>
        <w:t xml:space="preserve"> Wine marketing correspondent</w:t>
      </w:r>
    </w:p>
    <w:p w14:paraId="4A6BF6FF" w14:textId="77777777" w:rsidR="00392DD5" w:rsidRPr="004E0F7D" w:rsidRDefault="00392DD5" w:rsidP="008F297A">
      <w:pPr>
        <w:pStyle w:val="ListParagraph"/>
        <w:numPr>
          <w:ilvl w:val="0"/>
          <w:numId w:val="90"/>
        </w:numPr>
        <w:tabs>
          <w:tab w:val="left" w:pos="1843"/>
        </w:tabs>
        <w:spacing w:before="120" w:line="240" w:lineRule="auto"/>
        <w:ind w:left="360"/>
        <w:rPr>
          <w:rFonts w:cs="Arial"/>
          <w:szCs w:val="20"/>
          <w:lang w:val="en-AU"/>
        </w:rPr>
      </w:pPr>
      <w:r w:rsidRPr="004E0F7D">
        <w:rPr>
          <w:rFonts w:cs="Arial"/>
          <w:szCs w:val="20"/>
          <w:lang w:val="en-AU"/>
        </w:rPr>
        <w:t>2006/7 Champagne research project (Media release and associated press)</w:t>
      </w:r>
      <w:r w:rsidRPr="004E0F7D">
        <w:rPr>
          <w:rFonts w:cs="Arial"/>
          <w:szCs w:val="20"/>
          <w:lang w:val="en-AU"/>
        </w:rPr>
        <w:br/>
        <w:t xml:space="preserve">(Appeared in: New Zealand Herald; Dominion Post; Otago Daily Times; Rural News; Morning Report, National Radio (full live interview); Paul Holmes Breakfast, NewsTalk ZB (full live interview); Channel Nine News (full recorded interview, TV); NewsTalk ZB; Radio Dunedin; </w:t>
      </w:r>
      <w:hyperlink r:id="rId72" w:history="1">
        <w:r w:rsidRPr="004E0F7D">
          <w:rPr>
            <w:rStyle w:val="Hyperlink"/>
            <w:rFonts w:cs="Arial"/>
            <w:szCs w:val="20"/>
            <w:lang w:val="en-AU"/>
          </w:rPr>
          <w:t>www.stuff.co.nz</w:t>
        </w:r>
      </w:hyperlink>
      <w:r w:rsidRPr="004E0F7D">
        <w:rPr>
          <w:rFonts w:cs="Arial"/>
          <w:szCs w:val="20"/>
          <w:lang w:val="en-AU"/>
        </w:rPr>
        <w:t xml:space="preserve">; </w:t>
      </w:r>
      <w:hyperlink r:id="rId73" w:history="1">
        <w:r w:rsidRPr="004E0F7D">
          <w:rPr>
            <w:rStyle w:val="Hyperlink"/>
            <w:rFonts w:cs="Arial"/>
            <w:szCs w:val="20"/>
            <w:lang w:val="en-AU"/>
          </w:rPr>
          <w:t>www.scoop.co.nz</w:t>
        </w:r>
      </w:hyperlink>
      <w:r w:rsidRPr="004E0F7D">
        <w:rPr>
          <w:rFonts w:cs="Arial"/>
          <w:szCs w:val="20"/>
          <w:lang w:val="en-AU"/>
        </w:rPr>
        <w:t xml:space="preserve">; </w:t>
      </w:r>
      <w:hyperlink r:id="rId74" w:history="1">
        <w:r w:rsidRPr="004E0F7D">
          <w:rPr>
            <w:rStyle w:val="Hyperlink"/>
            <w:rFonts w:cs="Arial"/>
            <w:szCs w:val="20"/>
            <w:lang w:val="en-AU"/>
          </w:rPr>
          <w:t>www.latavola.blogspot.com</w:t>
        </w:r>
      </w:hyperlink>
      <w:r w:rsidRPr="004E0F7D">
        <w:rPr>
          <w:rFonts w:cs="Arial"/>
          <w:szCs w:val="20"/>
          <w:lang w:val="en-AU"/>
        </w:rPr>
        <w:t>; Otago Bulletin)</w:t>
      </w:r>
    </w:p>
    <w:p w14:paraId="2AEF6D94" w14:textId="77777777" w:rsidR="00392DD5" w:rsidRPr="004E0F7D" w:rsidRDefault="00392DD5" w:rsidP="008F297A">
      <w:pPr>
        <w:pStyle w:val="ListParagraph"/>
        <w:numPr>
          <w:ilvl w:val="0"/>
          <w:numId w:val="90"/>
        </w:numPr>
        <w:tabs>
          <w:tab w:val="left" w:pos="1843"/>
        </w:tabs>
        <w:spacing w:before="120" w:line="240" w:lineRule="auto"/>
        <w:ind w:left="360"/>
        <w:rPr>
          <w:rFonts w:cs="Arial"/>
          <w:szCs w:val="20"/>
          <w:lang w:val="en-AU"/>
        </w:rPr>
      </w:pPr>
      <w:r w:rsidRPr="004E0F7D">
        <w:rPr>
          <w:rFonts w:cs="Arial"/>
          <w:szCs w:val="20"/>
          <w:lang w:val="en-AU"/>
        </w:rPr>
        <w:t xml:space="preserve">2006 Carisbrook redevelopment. </w:t>
      </w:r>
      <w:r w:rsidRPr="004E0F7D">
        <w:rPr>
          <w:rFonts w:cs="Arial"/>
          <w:i/>
          <w:iCs/>
          <w:szCs w:val="20"/>
          <w:lang w:val="en-AU"/>
        </w:rPr>
        <w:t>Otago Daily Times</w:t>
      </w:r>
      <w:r w:rsidRPr="004E0F7D">
        <w:rPr>
          <w:rFonts w:cs="Arial"/>
          <w:szCs w:val="20"/>
          <w:lang w:val="en-AU"/>
        </w:rPr>
        <w:t xml:space="preserve"> 2 Op Ed articles (3 &amp; 10/03/06)</w:t>
      </w:r>
    </w:p>
    <w:p w14:paraId="3E4B918B" w14:textId="77777777" w:rsidR="00392DD5" w:rsidRPr="004E0F7D" w:rsidRDefault="00392DD5" w:rsidP="008F297A">
      <w:pPr>
        <w:pStyle w:val="ListParagraph"/>
        <w:numPr>
          <w:ilvl w:val="0"/>
          <w:numId w:val="90"/>
        </w:numPr>
        <w:tabs>
          <w:tab w:val="left" w:pos="1843"/>
        </w:tabs>
        <w:spacing w:before="120" w:line="240" w:lineRule="auto"/>
        <w:ind w:left="360"/>
        <w:rPr>
          <w:rFonts w:cs="Arial"/>
          <w:szCs w:val="20"/>
          <w:lang w:val="en-AU"/>
        </w:rPr>
      </w:pPr>
      <w:r w:rsidRPr="004E0F7D">
        <w:rPr>
          <w:rFonts w:cs="Arial"/>
          <w:szCs w:val="20"/>
          <w:lang w:val="en-AU"/>
        </w:rPr>
        <w:t>2000 member of a panel of international culinary tourism experts taking part in a live radio broadcast on culinary tourism, Italian national radio</w:t>
      </w:r>
    </w:p>
    <w:p w14:paraId="771F7A83" w14:textId="77777777" w:rsidR="00392DD5" w:rsidRPr="004E0F7D" w:rsidRDefault="00392DD5" w:rsidP="00392DD5">
      <w:pPr>
        <w:spacing w:before="120" w:line="240" w:lineRule="auto"/>
        <w:rPr>
          <w:rFonts w:cs="Arial"/>
          <w:i/>
          <w:lang w:val="en-AU"/>
        </w:rPr>
      </w:pPr>
      <w:r w:rsidRPr="004E0F7D">
        <w:rPr>
          <w:rFonts w:cs="Arial"/>
          <w:i/>
          <w:lang w:val="en-AU"/>
        </w:rPr>
        <w:t>Service to Universities</w:t>
      </w:r>
    </w:p>
    <w:p w14:paraId="0DABEA81" w14:textId="77777777" w:rsidR="00392DD5" w:rsidRPr="004E0F7D" w:rsidRDefault="00392DD5" w:rsidP="00CA2B95">
      <w:pPr>
        <w:pStyle w:val="ListParagraph"/>
        <w:numPr>
          <w:ilvl w:val="0"/>
          <w:numId w:val="91"/>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2013 AUT Pre-CUAP Approval Committee for Bachelor of Arts (Gastronomy)</w:t>
      </w:r>
    </w:p>
    <w:p w14:paraId="17501488" w14:textId="77777777" w:rsidR="00392DD5" w:rsidRPr="004E0F7D" w:rsidRDefault="00392DD5" w:rsidP="00CA2B95">
      <w:pPr>
        <w:pStyle w:val="ListParagraph"/>
        <w:numPr>
          <w:ilvl w:val="0"/>
          <w:numId w:val="91"/>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2011 </w:t>
      </w:r>
      <w:r w:rsidRPr="004E0F7D">
        <w:rPr>
          <w:rFonts w:cs="Arial"/>
          <w:i/>
          <w:szCs w:val="20"/>
          <w:lang w:val="en-AU"/>
        </w:rPr>
        <w:t>ESC Dijon</w:t>
      </w:r>
      <w:r w:rsidRPr="004E0F7D">
        <w:rPr>
          <w:rFonts w:cs="Arial"/>
          <w:szCs w:val="20"/>
          <w:lang w:val="en-AU"/>
        </w:rPr>
        <w:t xml:space="preserve"> (France) Cellar Door and loyalty. Invited Guest lecture (via Skype).</w:t>
      </w:r>
    </w:p>
    <w:p w14:paraId="76306BB0" w14:textId="77777777" w:rsidR="00392DD5" w:rsidRPr="004E0F7D" w:rsidRDefault="00392DD5" w:rsidP="00CA2B95">
      <w:pPr>
        <w:pStyle w:val="ListParagraph"/>
        <w:numPr>
          <w:ilvl w:val="0"/>
          <w:numId w:val="91"/>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School of Law and Management Seminar Series, La Trobe Universit</w:t>
      </w:r>
      <w:r w:rsidRPr="004E0F7D">
        <w:rPr>
          <w:rFonts w:cs="Arial"/>
          <w:szCs w:val="20"/>
          <w:lang w:val="en-AU"/>
        </w:rPr>
        <w:t xml:space="preserve">y (Melbourne). Looking at Things </w:t>
      </w:r>
      <w:r w:rsidRPr="004E0F7D">
        <w:rPr>
          <w:rFonts w:cs="Arial"/>
          <w:i/>
          <w:szCs w:val="20"/>
          <w:lang w:val="en-AU"/>
        </w:rPr>
        <w:t xml:space="preserve">Sideways. </w:t>
      </w:r>
    </w:p>
    <w:p w14:paraId="3AA02750" w14:textId="77777777" w:rsidR="00392DD5" w:rsidRPr="004E0F7D" w:rsidRDefault="00392DD5" w:rsidP="00CA2B95">
      <w:pPr>
        <w:pStyle w:val="ListParagraph"/>
        <w:numPr>
          <w:ilvl w:val="0"/>
          <w:numId w:val="91"/>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Ehrenberg Blass Marketing Science Institute,</w:t>
      </w:r>
      <w:r w:rsidRPr="004E0F7D">
        <w:rPr>
          <w:rFonts w:cs="Arial"/>
          <w:szCs w:val="20"/>
          <w:lang w:val="en-AU"/>
        </w:rPr>
        <w:t xml:space="preserve"> University of South Australia (Adelaide) Seminar: Looking at Things </w:t>
      </w:r>
      <w:r w:rsidRPr="004E0F7D">
        <w:rPr>
          <w:rFonts w:cs="Arial"/>
          <w:i/>
          <w:szCs w:val="20"/>
          <w:lang w:val="en-AU"/>
        </w:rPr>
        <w:t>Sideways.</w:t>
      </w:r>
    </w:p>
    <w:p w14:paraId="2D1102F4" w14:textId="77777777" w:rsidR="00392DD5" w:rsidRPr="004E0F7D" w:rsidRDefault="00392DD5" w:rsidP="00CA2B95">
      <w:pPr>
        <w:pStyle w:val="ListParagraph"/>
        <w:numPr>
          <w:ilvl w:val="0"/>
          <w:numId w:val="91"/>
        </w:numPr>
        <w:shd w:val="clear" w:color="auto" w:fill="FFFFFF" w:themeFill="background1"/>
        <w:spacing w:before="120" w:line="240" w:lineRule="auto"/>
        <w:ind w:left="357" w:hanging="357"/>
        <w:contextualSpacing w:val="0"/>
        <w:rPr>
          <w:rFonts w:cs="Arial"/>
          <w:szCs w:val="20"/>
          <w:lang w:val="en-AU"/>
        </w:rPr>
      </w:pPr>
      <w:r w:rsidRPr="004E0F7D">
        <w:rPr>
          <w:rFonts w:cs="Arial"/>
          <w:szCs w:val="20"/>
          <w:lang w:val="en-AU"/>
        </w:rPr>
        <w:lastRenderedPageBreak/>
        <w:t xml:space="preserve">2010 </w:t>
      </w:r>
      <w:r w:rsidRPr="004E0F7D">
        <w:rPr>
          <w:rFonts w:cs="Arial"/>
          <w:i/>
          <w:szCs w:val="20"/>
          <w:lang w:val="en-AU"/>
        </w:rPr>
        <w:t>ESC Dijon</w:t>
      </w:r>
      <w:r w:rsidRPr="004E0F7D">
        <w:rPr>
          <w:rFonts w:cs="Arial"/>
          <w:szCs w:val="20"/>
          <w:lang w:val="en-AU"/>
        </w:rPr>
        <w:t xml:space="preserve"> (France) Cellar Door and loyalty. Invited Guest lecture (via Skype).</w:t>
      </w:r>
    </w:p>
    <w:p w14:paraId="00AB0AC9" w14:textId="77777777" w:rsidR="00392DD5" w:rsidRPr="004E0F7D" w:rsidRDefault="00392DD5" w:rsidP="00CA2B95">
      <w:pPr>
        <w:pStyle w:val="ListParagraph"/>
        <w:numPr>
          <w:ilvl w:val="0"/>
          <w:numId w:val="91"/>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2009 </w:t>
      </w:r>
      <w:r w:rsidRPr="004E0F7D">
        <w:rPr>
          <w:rFonts w:cs="Arial"/>
          <w:i/>
          <w:iCs/>
          <w:szCs w:val="20"/>
          <w:lang w:val="en-AU"/>
        </w:rPr>
        <w:t>La Trobe University</w:t>
      </w:r>
      <w:r w:rsidRPr="004E0F7D">
        <w:rPr>
          <w:rFonts w:cs="Arial"/>
          <w:szCs w:val="20"/>
          <w:lang w:val="en-AU"/>
        </w:rPr>
        <w:t xml:space="preserve">, External examiner </w:t>
      </w:r>
      <w:r w:rsidRPr="004E0F7D">
        <w:rPr>
          <w:rFonts w:cs="Arial"/>
          <w:iCs/>
          <w:szCs w:val="20"/>
          <w:lang w:val="en-AU"/>
        </w:rPr>
        <w:t>masters</w:t>
      </w:r>
      <w:r w:rsidRPr="004E0F7D">
        <w:rPr>
          <w:rFonts w:cs="Arial"/>
          <w:szCs w:val="20"/>
          <w:lang w:val="en-AU"/>
        </w:rPr>
        <w:t>, destination life cycle (China)</w:t>
      </w:r>
    </w:p>
    <w:p w14:paraId="3CC960B7" w14:textId="77777777" w:rsidR="00392DD5" w:rsidRPr="004E0F7D" w:rsidRDefault="00392DD5" w:rsidP="00CA2B95">
      <w:pPr>
        <w:pStyle w:val="ListParagraph"/>
        <w:numPr>
          <w:ilvl w:val="0"/>
          <w:numId w:val="91"/>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Chair in Champagne Management Industry Committee</w:t>
      </w:r>
      <w:r w:rsidRPr="004E0F7D">
        <w:rPr>
          <w:rFonts w:cs="Arial"/>
          <w:szCs w:val="20"/>
          <w:lang w:val="en-AU"/>
        </w:rPr>
        <w:t xml:space="preserve"> wine tourism (seminar)</w:t>
      </w:r>
    </w:p>
    <w:p w14:paraId="14901FF4" w14:textId="77777777" w:rsidR="00392DD5" w:rsidRPr="004E0F7D" w:rsidRDefault="00392DD5" w:rsidP="00CA2B95">
      <w:pPr>
        <w:pStyle w:val="ListParagraph"/>
        <w:numPr>
          <w:ilvl w:val="0"/>
          <w:numId w:val="91"/>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 xml:space="preserve">Reims Management School </w:t>
      </w:r>
      <w:r w:rsidRPr="004E0F7D">
        <w:rPr>
          <w:rFonts w:cs="Arial"/>
          <w:szCs w:val="20"/>
          <w:lang w:val="en-AU"/>
        </w:rPr>
        <w:t>(France), working party new staff HR practices</w:t>
      </w:r>
    </w:p>
    <w:p w14:paraId="78269FEA" w14:textId="77777777" w:rsidR="00392DD5" w:rsidRPr="004E0F7D" w:rsidRDefault="00392DD5" w:rsidP="00CA2B95">
      <w:pPr>
        <w:pStyle w:val="ListParagraph"/>
        <w:numPr>
          <w:ilvl w:val="0"/>
          <w:numId w:val="91"/>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 xml:space="preserve">Reims Management School MBA </w:t>
      </w:r>
      <w:r w:rsidRPr="004E0F7D">
        <w:rPr>
          <w:rFonts w:cs="Arial"/>
          <w:szCs w:val="20"/>
          <w:lang w:val="en-AU"/>
        </w:rPr>
        <w:t>(France), invited lectures (2), wine tourism</w:t>
      </w:r>
    </w:p>
    <w:p w14:paraId="7CD1D0C3" w14:textId="77777777" w:rsidR="00392DD5" w:rsidRPr="004E0F7D" w:rsidRDefault="00392DD5" w:rsidP="00CA2B95">
      <w:pPr>
        <w:pStyle w:val="ListParagraph"/>
        <w:numPr>
          <w:ilvl w:val="0"/>
          <w:numId w:val="91"/>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 </w:t>
      </w:r>
      <w:r w:rsidRPr="004E0F7D">
        <w:rPr>
          <w:rFonts w:cs="Arial"/>
          <w:i/>
          <w:szCs w:val="20"/>
          <w:lang w:val="en-AU"/>
        </w:rPr>
        <w:t>Reims Management School research seminar</w:t>
      </w:r>
      <w:r w:rsidRPr="004E0F7D">
        <w:rPr>
          <w:rFonts w:cs="Arial"/>
          <w:szCs w:val="20"/>
          <w:lang w:val="en-AU"/>
        </w:rPr>
        <w:t xml:space="preserve"> Champagne tourism research</w:t>
      </w:r>
    </w:p>
    <w:p w14:paraId="1842B351" w14:textId="77777777" w:rsidR="00392DD5" w:rsidRPr="004E0F7D" w:rsidRDefault="00392DD5" w:rsidP="00CA2B95">
      <w:pPr>
        <w:pStyle w:val="ListParagraph"/>
        <w:numPr>
          <w:ilvl w:val="0"/>
          <w:numId w:val="91"/>
        </w:numPr>
        <w:spacing w:before="120" w:line="240" w:lineRule="auto"/>
        <w:ind w:left="357" w:hanging="357"/>
        <w:contextualSpacing w:val="0"/>
        <w:rPr>
          <w:rFonts w:cs="Arial"/>
          <w:szCs w:val="20"/>
          <w:lang w:val="en-AU"/>
        </w:rPr>
      </w:pPr>
      <w:r w:rsidRPr="004E0F7D">
        <w:rPr>
          <w:rFonts w:cs="Arial"/>
          <w:szCs w:val="20"/>
          <w:lang w:val="en-AU"/>
        </w:rPr>
        <w:t xml:space="preserve">2006 Invited researcher </w:t>
      </w:r>
      <w:r w:rsidRPr="004E0F7D">
        <w:rPr>
          <w:rFonts w:cs="Arial"/>
          <w:i/>
          <w:iCs/>
          <w:szCs w:val="20"/>
          <w:lang w:val="en-AU"/>
        </w:rPr>
        <w:t>Universidade de Trás-os-Montes e Alto Douro</w:t>
      </w:r>
      <w:r w:rsidRPr="004E0F7D">
        <w:rPr>
          <w:rFonts w:cs="Arial"/>
          <w:szCs w:val="20"/>
          <w:lang w:val="en-AU"/>
        </w:rPr>
        <w:t xml:space="preserve"> (Portugal) (withdrew due to other commitments)</w:t>
      </w:r>
    </w:p>
    <w:p w14:paraId="51E5E23F" w14:textId="77777777" w:rsidR="00392DD5" w:rsidRPr="004E0F7D" w:rsidRDefault="00392DD5" w:rsidP="00CA2B95">
      <w:pPr>
        <w:pStyle w:val="ListParagraph"/>
        <w:numPr>
          <w:ilvl w:val="0"/>
          <w:numId w:val="9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2005 </w:t>
      </w:r>
      <w:r w:rsidRPr="004E0F7D">
        <w:rPr>
          <w:rFonts w:cs="Arial"/>
          <w:i/>
          <w:iCs/>
          <w:szCs w:val="20"/>
          <w:lang w:val="en-AU"/>
        </w:rPr>
        <w:t>La Trobe University</w:t>
      </w:r>
      <w:r w:rsidRPr="004E0F7D">
        <w:rPr>
          <w:rFonts w:cs="Arial"/>
          <w:szCs w:val="20"/>
          <w:lang w:val="en-AU"/>
        </w:rPr>
        <w:t xml:space="preserve">, External examiner </w:t>
      </w:r>
      <w:r w:rsidRPr="004E0F7D">
        <w:rPr>
          <w:rFonts w:cs="Arial"/>
          <w:iCs/>
          <w:szCs w:val="20"/>
          <w:lang w:val="en-AU"/>
        </w:rPr>
        <w:t>masters thesis</w:t>
      </w:r>
      <w:r w:rsidRPr="004E0F7D">
        <w:rPr>
          <w:rFonts w:cs="Arial"/>
          <w:szCs w:val="20"/>
          <w:lang w:val="en-AU"/>
        </w:rPr>
        <w:t>, rural tourism in China</w:t>
      </w:r>
    </w:p>
    <w:p w14:paraId="7B257116" w14:textId="77777777" w:rsidR="00392DD5" w:rsidRPr="004E0F7D" w:rsidRDefault="00392DD5" w:rsidP="00CA2B95">
      <w:pPr>
        <w:pStyle w:val="ListParagraph"/>
        <w:numPr>
          <w:ilvl w:val="0"/>
          <w:numId w:val="91"/>
        </w:numPr>
        <w:tabs>
          <w:tab w:val="left" w:pos="1843"/>
        </w:tabs>
        <w:spacing w:before="120" w:line="240" w:lineRule="auto"/>
        <w:ind w:left="357" w:hanging="357"/>
        <w:contextualSpacing w:val="0"/>
        <w:rPr>
          <w:rFonts w:cs="Arial"/>
          <w:iCs/>
          <w:szCs w:val="20"/>
          <w:lang w:val="en-AU"/>
        </w:rPr>
      </w:pPr>
      <w:r w:rsidRPr="004E0F7D">
        <w:rPr>
          <w:rFonts w:cs="Arial"/>
          <w:szCs w:val="20"/>
          <w:lang w:val="en-AU"/>
        </w:rPr>
        <w:t xml:space="preserve">2005 </w:t>
      </w:r>
      <w:r w:rsidRPr="004E0F7D">
        <w:rPr>
          <w:rFonts w:cs="Arial"/>
          <w:i/>
          <w:iCs/>
          <w:szCs w:val="20"/>
          <w:lang w:val="en-AU"/>
        </w:rPr>
        <w:t xml:space="preserve">La Trobe University Psychology, </w:t>
      </w:r>
      <w:r w:rsidRPr="004E0F7D">
        <w:rPr>
          <w:rFonts w:cs="Arial"/>
          <w:szCs w:val="20"/>
          <w:lang w:val="en-AU"/>
        </w:rPr>
        <w:t>Invited guest lecture, Gen Y wine market</w:t>
      </w:r>
    </w:p>
    <w:p w14:paraId="66704FE7" w14:textId="77777777" w:rsidR="00392DD5" w:rsidRPr="004E0F7D" w:rsidRDefault="00392DD5" w:rsidP="00CA2B95">
      <w:pPr>
        <w:pStyle w:val="ListParagraph"/>
        <w:numPr>
          <w:ilvl w:val="0"/>
          <w:numId w:val="9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2003 </w:t>
      </w:r>
      <w:r w:rsidRPr="004E0F7D">
        <w:rPr>
          <w:rFonts w:cs="Arial"/>
          <w:i/>
          <w:szCs w:val="20"/>
          <w:lang w:val="en-AU"/>
        </w:rPr>
        <w:t xml:space="preserve">La Trobe University, </w:t>
      </w:r>
      <w:r w:rsidRPr="004E0F7D">
        <w:rPr>
          <w:rFonts w:cs="Arial"/>
          <w:szCs w:val="20"/>
          <w:lang w:val="en-AU"/>
        </w:rPr>
        <w:t xml:space="preserve">External examiner honours dissertation, farmer’s markets </w:t>
      </w:r>
    </w:p>
    <w:p w14:paraId="7DB634F2" w14:textId="77777777" w:rsidR="00392DD5" w:rsidRPr="004E0F7D" w:rsidRDefault="00392DD5" w:rsidP="00CA2B95">
      <w:pPr>
        <w:pStyle w:val="ListParagraph"/>
        <w:numPr>
          <w:ilvl w:val="0"/>
          <w:numId w:val="91"/>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2004 </w:t>
      </w:r>
      <w:r w:rsidRPr="004E0F7D">
        <w:rPr>
          <w:rFonts w:cs="Arial"/>
          <w:i/>
          <w:szCs w:val="20"/>
          <w:lang w:val="en-AU"/>
        </w:rPr>
        <w:t>Massey University</w:t>
      </w:r>
      <w:r w:rsidRPr="004E0F7D">
        <w:rPr>
          <w:rFonts w:cs="Arial"/>
          <w:szCs w:val="20"/>
          <w:lang w:val="en-AU"/>
        </w:rPr>
        <w:t>, External examiner masters thesis, wine tourism in Auckland</w:t>
      </w:r>
    </w:p>
    <w:p w14:paraId="4D939A53" w14:textId="77777777" w:rsidR="00392DD5" w:rsidRPr="004E0F7D" w:rsidRDefault="00392DD5" w:rsidP="00392DD5">
      <w:pPr>
        <w:spacing w:before="120" w:line="240" w:lineRule="auto"/>
        <w:rPr>
          <w:rFonts w:cs="Arial"/>
          <w:i/>
          <w:lang w:val="en-AU"/>
        </w:rPr>
      </w:pPr>
      <w:r w:rsidRPr="004E0F7D">
        <w:rPr>
          <w:rFonts w:cs="Arial"/>
          <w:i/>
          <w:lang w:val="en-AU"/>
        </w:rPr>
        <w:t>Service to Polytechnics</w:t>
      </w:r>
    </w:p>
    <w:p w14:paraId="32943CF7" w14:textId="77777777" w:rsidR="00392DD5" w:rsidRPr="004E0F7D" w:rsidRDefault="00392DD5" w:rsidP="00CA2B95">
      <w:pPr>
        <w:pStyle w:val="ListParagraph"/>
        <w:numPr>
          <w:ilvl w:val="0"/>
          <w:numId w:val="92"/>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2010-11 </w:t>
      </w:r>
      <w:r w:rsidRPr="004E0F7D">
        <w:rPr>
          <w:rFonts w:cs="Arial"/>
          <w:i/>
          <w:szCs w:val="20"/>
          <w:lang w:val="en-AU"/>
        </w:rPr>
        <w:t xml:space="preserve">Otago Polytechnic </w:t>
      </w:r>
      <w:r w:rsidRPr="004E0F7D">
        <w:rPr>
          <w:rFonts w:cs="Arial"/>
          <w:szCs w:val="20"/>
          <w:lang w:val="en-AU"/>
        </w:rPr>
        <w:t>Advisor on Wine curriculum (while at Otago University)</w:t>
      </w:r>
    </w:p>
    <w:p w14:paraId="7BF3AF43" w14:textId="77777777" w:rsidR="00392DD5" w:rsidRPr="004E0F7D" w:rsidRDefault="00392DD5" w:rsidP="00CA2B95">
      <w:pPr>
        <w:pStyle w:val="ListParagraph"/>
        <w:numPr>
          <w:ilvl w:val="0"/>
          <w:numId w:val="92"/>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2010 </w:t>
      </w:r>
      <w:r w:rsidRPr="004E0F7D">
        <w:rPr>
          <w:rFonts w:cs="Arial"/>
          <w:i/>
          <w:szCs w:val="20"/>
          <w:lang w:val="en-AU"/>
        </w:rPr>
        <w:t xml:space="preserve">Otago Polytechnic </w:t>
      </w:r>
      <w:r w:rsidRPr="004E0F7D">
        <w:rPr>
          <w:rFonts w:cs="Arial"/>
          <w:szCs w:val="20"/>
          <w:lang w:val="en-AU"/>
        </w:rPr>
        <w:t>Approval panel Bachelor of Culinary Arts</w:t>
      </w:r>
    </w:p>
    <w:p w14:paraId="4E978DE2" w14:textId="77777777" w:rsidR="00392DD5" w:rsidRPr="004E0F7D" w:rsidRDefault="00392DD5" w:rsidP="00CA2B95">
      <w:pPr>
        <w:pStyle w:val="ListParagraph"/>
        <w:numPr>
          <w:ilvl w:val="0"/>
          <w:numId w:val="92"/>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2009 </w:t>
      </w:r>
      <w:r w:rsidRPr="004E0F7D">
        <w:rPr>
          <w:rFonts w:cs="Arial"/>
          <w:i/>
          <w:szCs w:val="20"/>
          <w:lang w:val="en-AU"/>
        </w:rPr>
        <w:t>Otago Polytechnic</w:t>
      </w:r>
      <w:r w:rsidRPr="004E0F7D">
        <w:rPr>
          <w:rFonts w:cs="Arial"/>
          <w:szCs w:val="20"/>
          <w:lang w:val="en-AU"/>
        </w:rPr>
        <w:t xml:space="preserve"> Advisor Proposed Bachelor of Culinary Arts</w:t>
      </w:r>
    </w:p>
    <w:p w14:paraId="272AEA33" w14:textId="77777777" w:rsidR="00392DD5" w:rsidRPr="004E0F7D" w:rsidRDefault="00392DD5" w:rsidP="00CA2B95">
      <w:pPr>
        <w:pStyle w:val="ListParagraph"/>
        <w:numPr>
          <w:ilvl w:val="0"/>
          <w:numId w:val="92"/>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2008 </w:t>
      </w:r>
      <w:r w:rsidRPr="004E0F7D">
        <w:rPr>
          <w:rFonts w:cs="Arial"/>
          <w:i/>
          <w:szCs w:val="20"/>
          <w:lang w:val="en-AU"/>
        </w:rPr>
        <w:t>National Food and Beverage Conference</w:t>
      </w:r>
      <w:r w:rsidRPr="004E0F7D">
        <w:rPr>
          <w:rFonts w:cs="Arial"/>
          <w:szCs w:val="20"/>
          <w:lang w:val="en-AU"/>
        </w:rPr>
        <w:t xml:space="preserve"> (Invited address) wine tourism</w:t>
      </w:r>
    </w:p>
    <w:p w14:paraId="34676ADD" w14:textId="77777777" w:rsidR="00392DD5" w:rsidRPr="004E0F7D" w:rsidRDefault="00392DD5" w:rsidP="00CA2B95">
      <w:pPr>
        <w:pStyle w:val="ListParagraph"/>
        <w:numPr>
          <w:ilvl w:val="0"/>
          <w:numId w:val="92"/>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2007/8 </w:t>
      </w:r>
      <w:r w:rsidRPr="004E0F7D">
        <w:rPr>
          <w:rFonts w:cs="Arial"/>
          <w:i/>
          <w:iCs/>
          <w:szCs w:val="20"/>
          <w:lang w:val="en-AU"/>
        </w:rPr>
        <w:t>Pacific International Hotel Management School</w:t>
      </w:r>
      <w:r w:rsidRPr="004E0F7D">
        <w:rPr>
          <w:rFonts w:cs="Arial"/>
          <w:szCs w:val="20"/>
          <w:lang w:val="en-AU"/>
        </w:rPr>
        <w:t xml:space="preserve"> (NZ) Advisory Board </w:t>
      </w:r>
    </w:p>
    <w:p w14:paraId="600F060E" w14:textId="77777777" w:rsidR="00392DD5" w:rsidRPr="004E0F7D" w:rsidRDefault="00392DD5" w:rsidP="00392DD5">
      <w:pPr>
        <w:spacing w:before="120" w:line="240" w:lineRule="auto"/>
        <w:rPr>
          <w:rFonts w:cs="Arial"/>
          <w:i/>
          <w:lang w:val="en-AU"/>
        </w:rPr>
      </w:pPr>
      <w:r w:rsidRPr="004E0F7D">
        <w:rPr>
          <w:rFonts w:cs="Arial"/>
          <w:i/>
          <w:lang w:val="en-AU"/>
        </w:rPr>
        <w:t>Service to Industry (not already listed)</w:t>
      </w:r>
    </w:p>
    <w:p w14:paraId="3B68433E" w14:textId="77777777" w:rsidR="00392DD5" w:rsidRPr="004E0F7D" w:rsidRDefault="00392DD5" w:rsidP="00CA2B95">
      <w:pPr>
        <w:pStyle w:val="ListParagraph"/>
        <w:numPr>
          <w:ilvl w:val="0"/>
          <w:numId w:val="93"/>
        </w:numPr>
        <w:shd w:val="clear" w:color="auto" w:fill="FFFFFF" w:themeFill="background1"/>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2008 </w:t>
      </w:r>
      <w:r w:rsidRPr="004E0F7D">
        <w:rPr>
          <w:rFonts w:cs="Arial"/>
          <w:i/>
          <w:szCs w:val="20"/>
          <w:lang w:val="en-AU"/>
        </w:rPr>
        <w:t>Pure Luxury Trade Show</w:t>
      </w:r>
    </w:p>
    <w:p w14:paraId="29E87A8A" w14:textId="77777777" w:rsidR="00392DD5" w:rsidRPr="004E0F7D" w:rsidRDefault="00392DD5" w:rsidP="00CA2B95">
      <w:pPr>
        <w:pStyle w:val="ListParagraph"/>
        <w:numPr>
          <w:ilvl w:val="0"/>
          <w:numId w:val="93"/>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szCs w:val="20"/>
          <w:lang w:val="en-AU"/>
        </w:rPr>
        <w:t>New Zealand Tourism Industry Association Conference and Tourism Awards</w:t>
      </w:r>
    </w:p>
    <w:p w14:paraId="56B1D1E1" w14:textId="77777777" w:rsidR="00392DD5" w:rsidRPr="004E0F7D" w:rsidRDefault="00392DD5" w:rsidP="00CA2B95">
      <w:pPr>
        <w:pStyle w:val="ListParagraph"/>
        <w:numPr>
          <w:ilvl w:val="0"/>
          <w:numId w:val="93"/>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2006 </w:t>
      </w:r>
      <w:r w:rsidRPr="004E0F7D">
        <w:rPr>
          <w:rFonts w:cs="Arial"/>
          <w:i/>
          <w:szCs w:val="20"/>
          <w:lang w:val="en-AU"/>
        </w:rPr>
        <w:t>New Zealand Food and Wine Tourism Network Newsletter</w:t>
      </w:r>
      <w:r w:rsidRPr="004E0F7D">
        <w:rPr>
          <w:rFonts w:cs="Arial"/>
          <w:szCs w:val="20"/>
          <w:lang w:val="en-AU"/>
        </w:rPr>
        <w:t xml:space="preserve"> 2 research reports</w:t>
      </w:r>
    </w:p>
    <w:p w14:paraId="7ECD8518" w14:textId="77777777" w:rsidR="00392DD5" w:rsidRPr="004E0F7D" w:rsidRDefault="00392DD5" w:rsidP="00CA2B95">
      <w:pPr>
        <w:pStyle w:val="ListParagraph"/>
        <w:numPr>
          <w:ilvl w:val="0"/>
          <w:numId w:val="93"/>
        </w:numPr>
        <w:tabs>
          <w:tab w:val="left" w:pos="1843"/>
        </w:tabs>
        <w:spacing w:before="120" w:line="240" w:lineRule="auto"/>
        <w:ind w:left="357" w:hanging="357"/>
        <w:contextualSpacing w:val="0"/>
        <w:rPr>
          <w:rFonts w:cs="Arial"/>
          <w:szCs w:val="20"/>
          <w:lang w:val="en-AU"/>
        </w:rPr>
      </w:pPr>
      <w:r w:rsidRPr="004E0F7D">
        <w:rPr>
          <w:rFonts w:cs="Arial"/>
          <w:szCs w:val="20"/>
          <w:lang w:val="en-AU"/>
        </w:rPr>
        <w:t xml:space="preserve">2003 </w:t>
      </w:r>
      <w:r w:rsidRPr="004E0F7D">
        <w:rPr>
          <w:rFonts w:cs="Arial"/>
          <w:i/>
          <w:szCs w:val="20"/>
          <w:lang w:val="en-AU"/>
        </w:rPr>
        <w:t>New Zealand Tourism Industry Association Conference and Tourism Awards</w:t>
      </w:r>
    </w:p>
    <w:p w14:paraId="2CA14D9D" w14:textId="77777777" w:rsidR="00392DD5" w:rsidRPr="004E0F7D" w:rsidRDefault="00392DD5" w:rsidP="00392DD5">
      <w:pPr>
        <w:spacing w:before="120" w:line="240" w:lineRule="auto"/>
        <w:jc w:val="both"/>
        <w:rPr>
          <w:rFonts w:cs="Arial"/>
          <w:b/>
          <w:lang w:val="en-AU"/>
        </w:rPr>
      </w:pPr>
      <w:r w:rsidRPr="004E0F7D">
        <w:rPr>
          <w:rFonts w:cs="Arial"/>
          <w:b/>
          <w:lang w:val="en-AU"/>
        </w:rPr>
        <w:t>Section G:</w:t>
      </w:r>
      <w:r w:rsidRPr="004E0F7D">
        <w:rPr>
          <w:rFonts w:cs="Arial"/>
          <w:b/>
          <w:lang w:val="en-AU"/>
        </w:rPr>
        <w:tab/>
        <w:t>Enterprise</w:t>
      </w:r>
    </w:p>
    <w:p w14:paraId="703802A6" w14:textId="77777777" w:rsidR="00392DD5" w:rsidRPr="004E0F7D" w:rsidRDefault="00392DD5" w:rsidP="008F297A">
      <w:pPr>
        <w:pStyle w:val="ListParagraph"/>
        <w:numPr>
          <w:ilvl w:val="0"/>
          <w:numId w:val="48"/>
        </w:numPr>
        <w:pBdr>
          <w:top w:val="single" w:sz="4" w:space="1" w:color="auto"/>
          <w:left w:val="single" w:sz="4" w:space="3" w:color="auto"/>
          <w:bottom w:val="single" w:sz="4" w:space="1" w:color="auto"/>
          <w:right w:val="single" w:sz="4" w:space="1" w:color="auto"/>
        </w:pBdr>
        <w:shd w:val="clear" w:color="auto" w:fill="BFBFBF" w:themeFill="background1" w:themeFillShade="BF"/>
        <w:spacing w:before="120" w:line="240" w:lineRule="auto"/>
        <w:ind w:left="2127" w:right="2386" w:hanging="426"/>
        <w:contextualSpacing w:val="0"/>
        <w:rPr>
          <w:rFonts w:cs="Arial"/>
          <w:b/>
          <w:szCs w:val="20"/>
          <w:lang w:val="en-AU"/>
        </w:rPr>
      </w:pPr>
      <w:r w:rsidRPr="004E0F7D">
        <w:rPr>
          <w:rFonts w:cs="Arial"/>
          <w:b/>
          <w:szCs w:val="20"/>
          <w:lang w:val="en-AU"/>
        </w:rPr>
        <w:t>11 contracts with total income of $NZ78,00 (approx)</w:t>
      </w:r>
    </w:p>
    <w:p w14:paraId="2FCA92B7" w14:textId="77777777" w:rsidR="00392DD5" w:rsidRPr="004E0F7D" w:rsidRDefault="00392DD5" w:rsidP="00392DD5">
      <w:pPr>
        <w:pStyle w:val="HTMLBody"/>
        <w:tabs>
          <w:tab w:val="left" w:pos="1560"/>
        </w:tabs>
        <w:spacing w:before="120"/>
        <w:jc w:val="both"/>
        <w:rPr>
          <w:lang w:val="en-AU"/>
        </w:rPr>
      </w:pPr>
    </w:p>
    <w:p w14:paraId="096B4C6D"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2012-present Opening Night food experiences for Fortune Theatre plays Total Value $12,000 (This is currently sub-contracted to students who run these events as a commercial project for their project.)</w:t>
      </w:r>
    </w:p>
    <w:p w14:paraId="745FB22F"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2014 Tourism Dunedin Professional Conference Organisers Familiarisation, Gratis (approximate $4000 market value, but this has led to several jobs for Functions including one for 2014 valued at around $18,000. As a direct result of this event we have also been added as a preferred supplier of catering for bids for large events that the City wishes to attract.)</w:t>
      </w:r>
    </w:p>
    <w:p w14:paraId="1643A4F2"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2014 Restaurant Concept Scoping advice, $500 (Hamish Saxton) – this is discounted (full value $1,500 as we are working with the client to develop this into a future enterprise product).</w:t>
      </w:r>
    </w:p>
    <w:p w14:paraId="3C1B92BC"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2005 Best Practice Case Studies in Food and Wine Tourism, New Zealand Trade and Enterprise $32,675</w:t>
      </w:r>
    </w:p>
    <w:p w14:paraId="08D90054"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2004 Destination Image Study, Central South Island Tourism (Timaru) $8,325</w:t>
      </w:r>
    </w:p>
    <w:p w14:paraId="07EE5BAE"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 xml:space="preserve">2004/5 Cellar Door Development report, Matariki Wines </w:t>
      </w:r>
      <w:r w:rsidRPr="004E0F7D">
        <w:rPr>
          <w:i/>
          <w:lang w:val="en-AU"/>
        </w:rPr>
        <w:t>Gratis</w:t>
      </w:r>
    </w:p>
    <w:p w14:paraId="5E3FC86C"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2002-3 Wine Tourism Research Database, Winemakers Federation of Australia A$2,400</w:t>
      </w:r>
    </w:p>
    <w:p w14:paraId="4FF8C980"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2002 Desktop study of winery visitors &amp; the internet, visitvineyards.com A$1,200</w:t>
      </w:r>
    </w:p>
    <w:p w14:paraId="16570D6B"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 xml:space="preserve">2000 Sydney Wine Region Regional Marketing Plan, Sydney Wine and Grape Growers, </w:t>
      </w:r>
      <w:r w:rsidRPr="004E0F7D">
        <w:rPr>
          <w:i/>
          <w:lang w:val="en-AU"/>
        </w:rPr>
        <w:t>Gratis</w:t>
      </w:r>
    </w:p>
    <w:p w14:paraId="24AA7426"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1998/9 Milford Road User Survey (Research Manager), Department of Conservation, $20,000</w:t>
      </w:r>
    </w:p>
    <w:p w14:paraId="3A36AB13" w14:textId="77777777" w:rsidR="00392DD5" w:rsidRPr="004E0F7D" w:rsidRDefault="00392DD5" w:rsidP="008F297A">
      <w:pPr>
        <w:pStyle w:val="HTMLBody"/>
        <w:numPr>
          <w:ilvl w:val="0"/>
          <w:numId w:val="76"/>
        </w:numPr>
        <w:tabs>
          <w:tab w:val="left" w:pos="1560"/>
        </w:tabs>
        <w:spacing w:before="120"/>
        <w:ind w:left="360"/>
        <w:jc w:val="both"/>
        <w:rPr>
          <w:lang w:val="en-AU"/>
        </w:rPr>
      </w:pPr>
      <w:r w:rsidRPr="004E0F7D">
        <w:rPr>
          <w:lang w:val="en-AU"/>
        </w:rPr>
        <w:t>1998 Graduate Aptitude Test (sub-contractor), World Tourism Organisation, $1,000</w:t>
      </w:r>
    </w:p>
    <w:p w14:paraId="5E4DC680" w14:textId="77777777" w:rsidR="00392DD5" w:rsidRPr="004E0F7D" w:rsidRDefault="00392DD5" w:rsidP="00392DD5">
      <w:pPr>
        <w:pStyle w:val="HTMLBody"/>
        <w:tabs>
          <w:tab w:val="left" w:pos="1560"/>
        </w:tabs>
        <w:spacing w:before="120"/>
        <w:jc w:val="both"/>
        <w:rPr>
          <w:lang w:val="en-AU"/>
        </w:rPr>
      </w:pPr>
      <w:r w:rsidRPr="004E0F7D">
        <w:rPr>
          <w:lang w:val="en-AU"/>
        </w:rPr>
        <w:t>In November 2010, I narrowly missed out on an $80,000 contract for the preparation of the strategic plan for the Central Otago Winegrowers Association. I was one of only two to be interviewed of the 16 consultants that submitted proposals. Earlier in 2010, I lead the development of a bid for a $350,000, 3-year contract with FoRST/Ministry of Tourism to investigate tourism value chains. The bid involved academic partners from across the School of Business and from Harvard Business School. Unfortunately, the late withdrawal of the partner from Harvard meant that we were unable to submit the bid.</w:t>
      </w:r>
    </w:p>
    <w:p w14:paraId="68C50B18" w14:textId="77777777" w:rsidR="00392DD5" w:rsidRPr="004E0F7D" w:rsidRDefault="00392DD5" w:rsidP="00392DD5">
      <w:pPr>
        <w:pStyle w:val="HTMLBody"/>
        <w:tabs>
          <w:tab w:val="left" w:pos="1560"/>
        </w:tabs>
        <w:spacing w:before="120"/>
        <w:jc w:val="both"/>
        <w:rPr>
          <w:lang w:val="en-AU"/>
        </w:rPr>
      </w:pPr>
      <w:r w:rsidRPr="004E0F7D">
        <w:rPr>
          <w:lang w:val="en-AU"/>
        </w:rPr>
        <w:t xml:space="preserve">In my time at the Dunedin City Council I was responsible for managing a large number of consultants that provided a range of professional services, including: surveying; landscape design; feasibility studies, and arboriculture and horticultural services; soil conservation, and; environmental management. As a project officer at the council (managing capital/policy projects with a total annual value ranging from $1million to $1.5million), I also gained a range of experience in the management, budgeting and reporting for projects. This, combined with my own consulting experience, gives me a wide range of experience with consulting, project cost estimation, bid documentation and the delivery of project/consulting services. My current work environment does not encourage the use of these skills, but I am keen to marry these skills with my wine and food expertise in future consulting projects. </w:t>
      </w:r>
      <w:r w:rsidRPr="004E0F7D">
        <w:t xml:space="preserve"> </w:t>
      </w:r>
    </w:p>
    <w:p w14:paraId="6A477574" w14:textId="77777777" w:rsidR="00392DD5" w:rsidRPr="004E0F7D" w:rsidRDefault="00392DD5" w:rsidP="00392DD5">
      <w:pPr>
        <w:pStyle w:val="HTMLBody"/>
        <w:tabs>
          <w:tab w:val="left" w:pos="1560"/>
        </w:tabs>
        <w:spacing w:before="120"/>
        <w:jc w:val="both"/>
        <w:rPr>
          <w:lang w:val="en-AU"/>
        </w:rPr>
      </w:pPr>
    </w:p>
    <w:p w14:paraId="13FECB29" w14:textId="7CC72902" w:rsidR="00C518B9" w:rsidRPr="004E0F7D" w:rsidRDefault="00C518B9" w:rsidP="00C518B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line="276" w:lineRule="auto"/>
        <w:rPr>
          <w:rFonts w:cs="Arial"/>
          <w:lang w:eastAsia="en-GB"/>
        </w:rPr>
      </w:pPr>
    </w:p>
    <w:p w14:paraId="30C4913A" w14:textId="77777777" w:rsidR="00C518B9" w:rsidRPr="004E0F7D" w:rsidRDefault="00C518B9" w:rsidP="00C518B9">
      <w:pPr>
        <w:suppressAutoHyphens w:val="0"/>
        <w:spacing w:line="276" w:lineRule="auto"/>
        <w:rPr>
          <w:rFonts w:cs="Arial"/>
          <w:lang w:eastAsia="en-GB"/>
        </w:rPr>
      </w:pPr>
    </w:p>
    <w:p w14:paraId="3244B34D" w14:textId="77777777" w:rsidR="00392DD5" w:rsidRPr="005369BA" w:rsidRDefault="00392DD5" w:rsidP="00C518B9">
      <w:pPr>
        <w:suppressAutoHyphens w:val="0"/>
        <w:spacing w:line="276" w:lineRule="auto"/>
        <w:ind w:left="720"/>
        <w:rPr>
          <w:rFonts w:cs="Arial"/>
          <w:sz w:val="22"/>
          <w:szCs w:val="22"/>
          <w:lang w:eastAsia="en-GB"/>
        </w:rPr>
        <w:sectPr w:rsidR="00392DD5" w:rsidRPr="005369BA" w:rsidSect="00E118D8">
          <w:pgSz w:w="11907" w:h="16840" w:code="9"/>
          <w:pgMar w:top="1440" w:right="1134" w:bottom="1440" w:left="1701" w:header="720" w:footer="720" w:gutter="0"/>
          <w:cols w:space="720"/>
        </w:sectPr>
      </w:pPr>
    </w:p>
    <w:p w14:paraId="16A4ED2F" w14:textId="77777777" w:rsidR="00C518B9" w:rsidRPr="00AA0A60" w:rsidRDefault="00C518B9" w:rsidP="00AA0A60">
      <w:pPr>
        <w:suppressAutoHyphens w:val="0"/>
        <w:spacing w:line="240" w:lineRule="auto"/>
        <w:jc w:val="center"/>
        <w:rPr>
          <w:rFonts w:eastAsiaTheme="minorEastAsia" w:cs="Arial"/>
          <w:b/>
          <w:sz w:val="24"/>
          <w:szCs w:val="24"/>
          <w:lang w:eastAsia="en-US"/>
        </w:rPr>
      </w:pPr>
      <w:r w:rsidRPr="00AA0A60">
        <w:rPr>
          <w:rFonts w:eastAsiaTheme="minorEastAsia" w:cs="Arial"/>
          <w:b/>
          <w:sz w:val="24"/>
          <w:szCs w:val="24"/>
          <w:lang w:eastAsia="en-US"/>
        </w:rPr>
        <w:t>Dr Stella Lange</w:t>
      </w:r>
    </w:p>
    <w:p w14:paraId="502BD108" w14:textId="77777777" w:rsidR="00C518B9" w:rsidRPr="005369BA" w:rsidRDefault="00C518B9" w:rsidP="00C518B9">
      <w:pPr>
        <w:suppressAutoHyphens w:val="0"/>
        <w:spacing w:line="240" w:lineRule="auto"/>
        <w:rPr>
          <w:rFonts w:eastAsiaTheme="minorEastAsia" w:cs="Arial"/>
          <w:color w:val="2A2A2A"/>
          <w:lang w:val="en-US" w:eastAsia="en-US"/>
        </w:rPr>
      </w:pPr>
      <w:r w:rsidRPr="005369BA">
        <w:rPr>
          <w:rFonts w:eastAsiaTheme="minorEastAsia" w:cs="Arial"/>
          <w:lang w:eastAsia="en-US"/>
        </w:rPr>
        <w:t xml:space="preserve">DPhD, </w:t>
      </w:r>
      <w:r w:rsidRPr="005369BA">
        <w:rPr>
          <w:rFonts w:eastAsiaTheme="minorEastAsia" w:cs="Arial"/>
          <w:color w:val="2A2A2A"/>
          <w:lang w:val="en-US" w:eastAsia="en-US"/>
        </w:rPr>
        <w:t xml:space="preserve">(PGDipHighE) </w:t>
      </w:r>
      <w:r w:rsidRPr="005369BA">
        <w:rPr>
          <w:rFonts w:eastAsiaTheme="minorEastAsia" w:cs="Arial"/>
          <w:lang w:eastAsia="en-US"/>
        </w:rPr>
        <w:t>CapSci (Hon I),</w:t>
      </w:r>
    </w:p>
    <w:p w14:paraId="0ECC4C68" w14:textId="77777777" w:rsidR="00C518B9" w:rsidRPr="005369BA" w:rsidRDefault="00C518B9" w:rsidP="002108B8">
      <w:pPr>
        <w:rPr>
          <w:rFonts w:eastAsiaTheme="minorEastAsia" w:cs="Arial"/>
        </w:rPr>
      </w:pPr>
    </w:p>
    <w:p w14:paraId="3FA8E718" w14:textId="77777777" w:rsidR="00C518B9" w:rsidRPr="005369BA" w:rsidRDefault="00C518B9" w:rsidP="004A7856">
      <w:pPr>
        <w:rPr>
          <w:rFonts w:eastAsiaTheme="minorEastAsia" w:cs="Arial"/>
          <w:b/>
        </w:rPr>
      </w:pPr>
      <w:r w:rsidRPr="005369BA">
        <w:rPr>
          <w:rFonts w:eastAsiaTheme="minorEastAsia" w:cs="Arial"/>
          <w:b/>
        </w:rPr>
        <w:t>Qualifications</w:t>
      </w:r>
    </w:p>
    <w:p w14:paraId="4DB657B6" w14:textId="77777777" w:rsidR="00C518B9" w:rsidRPr="005369BA" w:rsidRDefault="00C518B9" w:rsidP="008F297A">
      <w:pPr>
        <w:numPr>
          <w:ilvl w:val="0"/>
          <w:numId w:val="30"/>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Post Graduate Diploma in Tertiary Teaching, University of Otago, December 2009</w:t>
      </w:r>
    </w:p>
    <w:p w14:paraId="674FD2B5" w14:textId="77777777" w:rsidR="00C518B9" w:rsidRPr="005369BA" w:rsidRDefault="00C518B9" w:rsidP="008F297A">
      <w:pPr>
        <w:numPr>
          <w:ilvl w:val="0"/>
          <w:numId w:val="30"/>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Post Doc fellowship (6 months),  AgResearch New Zealand, 2002.</w:t>
      </w:r>
    </w:p>
    <w:p w14:paraId="7C5351AD" w14:textId="77777777" w:rsidR="00C518B9" w:rsidRPr="005369BA" w:rsidRDefault="00C518B9" w:rsidP="008F297A">
      <w:pPr>
        <w:numPr>
          <w:ilvl w:val="0"/>
          <w:numId w:val="30"/>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Doctor of Philosophy, University of Otago, May 2000,</w:t>
      </w:r>
    </w:p>
    <w:p w14:paraId="23715794" w14:textId="77777777" w:rsidR="00C518B9" w:rsidRPr="005369BA" w:rsidRDefault="00C518B9" w:rsidP="008F297A">
      <w:pPr>
        <w:numPr>
          <w:ilvl w:val="0"/>
          <w:numId w:val="30"/>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 xml:space="preserve">Bachelor of Consumer and Applied Sciences (Clothing), Honors first class, University of Otago, April 1994. </w:t>
      </w:r>
    </w:p>
    <w:p w14:paraId="4E399AA9" w14:textId="77777777" w:rsidR="00C518B9" w:rsidRPr="005369BA" w:rsidRDefault="00C518B9" w:rsidP="00C518B9">
      <w:pPr>
        <w:suppressAutoHyphens w:val="0"/>
        <w:spacing w:line="240" w:lineRule="auto"/>
        <w:rPr>
          <w:rFonts w:eastAsiaTheme="minorEastAsia" w:cs="Arial"/>
          <w:color w:val="2A2A2A"/>
          <w:lang w:val="en-US" w:eastAsia="en-US"/>
        </w:rPr>
      </w:pPr>
    </w:p>
    <w:p w14:paraId="12EF33B1" w14:textId="77777777" w:rsidR="00C518B9" w:rsidRPr="005369BA" w:rsidRDefault="00C518B9" w:rsidP="004A7856">
      <w:pPr>
        <w:rPr>
          <w:rFonts w:eastAsiaTheme="minorEastAsia" w:cs="Arial"/>
          <w:b/>
        </w:rPr>
      </w:pPr>
      <w:r w:rsidRPr="005369BA">
        <w:rPr>
          <w:rFonts w:eastAsiaTheme="minorEastAsia" w:cs="Arial"/>
          <w:b/>
        </w:rPr>
        <w:t>Research supervision experience</w:t>
      </w:r>
    </w:p>
    <w:p w14:paraId="7D9ECF29" w14:textId="77777777" w:rsidR="00C518B9" w:rsidRPr="005369BA" w:rsidRDefault="00C518B9" w:rsidP="00C518B9">
      <w:pPr>
        <w:suppressAutoHyphens w:val="0"/>
        <w:spacing w:line="240" w:lineRule="auto"/>
        <w:rPr>
          <w:rFonts w:eastAsiaTheme="minorEastAsia" w:cs="Arial"/>
          <w:color w:val="2A2A2A"/>
          <w:lang w:val="en-US" w:eastAsia="en-US"/>
        </w:rPr>
      </w:pPr>
      <w:r w:rsidRPr="005369BA">
        <w:rPr>
          <w:rFonts w:eastAsiaTheme="minorEastAsia" w:cs="Arial"/>
          <w:color w:val="2A2A2A"/>
          <w:lang w:val="en-US" w:eastAsia="en-US"/>
        </w:rPr>
        <w:t xml:space="preserve">Shared supervision of the following MDE candidates, </w:t>
      </w:r>
    </w:p>
    <w:p w14:paraId="507E4B22" w14:textId="77777777" w:rsidR="00C518B9" w:rsidRPr="005369BA" w:rsidRDefault="00C518B9" w:rsidP="008F297A">
      <w:pPr>
        <w:numPr>
          <w:ilvl w:val="0"/>
          <w:numId w:val="27"/>
        </w:numPr>
        <w:suppressAutoHyphens w:val="0"/>
        <w:spacing w:line="240" w:lineRule="auto"/>
        <w:contextualSpacing/>
        <w:rPr>
          <w:rFonts w:eastAsiaTheme="minorEastAsia" w:cs="Arial"/>
          <w:lang w:eastAsia="en-US"/>
        </w:rPr>
      </w:pPr>
      <w:r w:rsidRPr="005369BA">
        <w:rPr>
          <w:rFonts w:eastAsiaTheme="minorEastAsia" w:cs="Arial"/>
          <w:lang w:eastAsia="en-US"/>
        </w:rPr>
        <w:t>John Eteuati, MDE canditate, 2015</w:t>
      </w:r>
    </w:p>
    <w:p w14:paraId="18153F21" w14:textId="77777777" w:rsidR="00C518B9" w:rsidRPr="005369BA" w:rsidRDefault="00C518B9" w:rsidP="008F297A">
      <w:pPr>
        <w:numPr>
          <w:ilvl w:val="0"/>
          <w:numId w:val="27"/>
        </w:numPr>
        <w:suppressAutoHyphens w:val="0"/>
        <w:spacing w:line="240" w:lineRule="auto"/>
        <w:contextualSpacing/>
        <w:rPr>
          <w:rFonts w:eastAsiaTheme="minorEastAsia" w:cs="Arial"/>
          <w:lang w:eastAsia="en-US"/>
        </w:rPr>
      </w:pPr>
      <w:r w:rsidRPr="005369BA">
        <w:rPr>
          <w:rFonts w:eastAsiaTheme="minorEastAsia" w:cs="Arial"/>
          <w:lang w:eastAsia="en-US"/>
        </w:rPr>
        <w:t>Emmellee Rose, MDE, Completed June 2015</w:t>
      </w:r>
    </w:p>
    <w:p w14:paraId="02239E6C" w14:textId="77777777" w:rsidR="00C518B9" w:rsidRPr="005369BA" w:rsidRDefault="00C518B9" w:rsidP="008F297A">
      <w:pPr>
        <w:numPr>
          <w:ilvl w:val="0"/>
          <w:numId w:val="27"/>
        </w:numPr>
        <w:suppressAutoHyphens w:val="0"/>
        <w:spacing w:line="240" w:lineRule="auto"/>
        <w:contextualSpacing/>
        <w:jc w:val="both"/>
        <w:rPr>
          <w:rFonts w:eastAsiaTheme="minorEastAsia" w:cs="Arial"/>
          <w:lang w:eastAsia="en-US"/>
        </w:rPr>
      </w:pPr>
      <w:r w:rsidRPr="005369BA">
        <w:rPr>
          <w:rFonts w:eastAsiaTheme="minorEastAsia" w:cs="Arial"/>
          <w:lang w:eastAsia="en-US"/>
        </w:rPr>
        <w:t>Jua Hui Yao, MDE, completed December 2012</w:t>
      </w:r>
    </w:p>
    <w:p w14:paraId="4E9BFCEF" w14:textId="77777777" w:rsidR="00C518B9" w:rsidRPr="005369BA" w:rsidRDefault="00C518B9" w:rsidP="002108B8">
      <w:pPr>
        <w:rPr>
          <w:rFonts w:eastAsiaTheme="minorEastAsia" w:cs="Arial"/>
        </w:rPr>
      </w:pPr>
    </w:p>
    <w:p w14:paraId="2B814903" w14:textId="77777777" w:rsidR="00C518B9" w:rsidRPr="005369BA" w:rsidRDefault="00C518B9" w:rsidP="004A7856">
      <w:pPr>
        <w:rPr>
          <w:rFonts w:eastAsiaTheme="minorEastAsia" w:cs="Arial"/>
          <w:b/>
        </w:rPr>
      </w:pPr>
      <w:r w:rsidRPr="005369BA">
        <w:rPr>
          <w:rFonts w:eastAsiaTheme="minorEastAsia" w:cs="Arial"/>
          <w:b/>
        </w:rPr>
        <w:t xml:space="preserve">Examination experience, </w:t>
      </w:r>
    </w:p>
    <w:p w14:paraId="19DABF47" w14:textId="77777777" w:rsidR="00C518B9" w:rsidRPr="005369BA" w:rsidRDefault="00C518B9" w:rsidP="008F297A">
      <w:pPr>
        <w:numPr>
          <w:ilvl w:val="0"/>
          <w:numId w:val="29"/>
        </w:numPr>
        <w:suppressAutoHyphens w:val="0"/>
        <w:spacing w:line="240" w:lineRule="auto"/>
        <w:contextualSpacing/>
        <w:rPr>
          <w:rFonts w:eastAsiaTheme="minorEastAsia" w:cs="Arial"/>
          <w:iCs/>
          <w:color w:val="808080" w:themeColor="text1" w:themeTint="7F"/>
          <w:lang w:eastAsia="en-US"/>
        </w:rPr>
      </w:pPr>
      <w:r w:rsidRPr="005369BA">
        <w:rPr>
          <w:rFonts w:eastAsiaTheme="minorEastAsia" w:cs="Arial"/>
          <w:i/>
          <w:iCs/>
          <w:color w:val="808080" w:themeColor="text1" w:themeTint="7F"/>
          <w:lang w:eastAsia="en-US"/>
        </w:rPr>
        <w:t>Examiner Masters. Philosophy, Linda Jones, AUT, 2012</w:t>
      </w:r>
    </w:p>
    <w:p w14:paraId="77E8C056" w14:textId="77777777" w:rsidR="00C518B9" w:rsidRPr="005369BA" w:rsidRDefault="00C518B9" w:rsidP="008F297A">
      <w:pPr>
        <w:numPr>
          <w:ilvl w:val="0"/>
          <w:numId w:val="29"/>
        </w:numPr>
        <w:suppressAutoHyphens w:val="0"/>
        <w:spacing w:line="240" w:lineRule="auto"/>
        <w:contextualSpacing/>
        <w:rPr>
          <w:rFonts w:eastAsiaTheme="minorEastAsia" w:cs="Arial"/>
          <w:iCs/>
          <w:color w:val="808080" w:themeColor="text1" w:themeTint="7F"/>
          <w:lang w:val="en-US" w:eastAsia="en-US"/>
        </w:rPr>
      </w:pPr>
      <w:r w:rsidRPr="005369BA">
        <w:rPr>
          <w:rFonts w:eastAsiaTheme="minorEastAsia" w:cs="Arial"/>
          <w:i/>
          <w:iCs/>
          <w:color w:val="808080" w:themeColor="text1" w:themeTint="7F"/>
          <w:lang w:eastAsia="en-US"/>
        </w:rPr>
        <w:t xml:space="preserve">Examiner for Doctor of Philosophy, Morris Campbell, School of Architecture and Design, </w:t>
      </w:r>
      <w:r w:rsidRPr="005369BA">
        <w:rPr>
          <w:rFonts w:eastAsiaTheme="minorEastAsia" w:cs="Arial"/>
          <w:i/>
          <w:iCs/>
          <w:color w:val="808080" w:themeColor="text1" w:themeTint="7F"/>
          <w:lang w:val="en-US" w:eastAsia="en-US"/>
        </w:rPr>
        <w:t>RMIT University, 2011</w:t>
      </w:r>
    </w:p>
    <w:p w14:paraId="37279044" w14:textId="77777777" w:rsidR="00C518B9" w:rsidRPr="005369BA" w:rsidRDefault="00C518B9" w:rsidP="008F297A">
      <w:pPr>
        <w:numPr>
          <w:ilvl w:val="0"/>
          <w:numId w:val="29"/>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Examiner Masters Thesis, Morris Campbell, Massey University</w:t>
      </w:r>
    </w:p>
    <w:p w14:paraId="03D63F46"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Examiner for a Masters thesis, Masters of Art and Design Practice-based project, AUT; 2006</w:t>
      </w:r>
    </w:p>
    <w:p w14:paraId="51433DC8" w14:textId="77777777" w:rsidR="00C518B9" w:rsidRPr="005369BA" w:rsidRDefault="00C518B9" w:rsidP="002108B8">
      <w:pPr>
        <w:rPr>
          <w:rFonts w:eastAsiaTheme="minorEastAsia" w:cs="Arial"/>
        </w:rPr>
      </w:pPr>
    </w:p>
    <w:p w14:paraId="4D46073E" w14:textId="77777777" w:rsidR="00C518B9" w:rsidRPr="005369BA" w:rsidRDefault="00C518B9" w:rsidP="004A7856">
      <w:pPr>
        <w:rPr>
          <w:rFonts w:eastAsiaTheme="minorEastAsia" w:cs="Arial"/>
          <w:b/>
        </w:rPr>
      </w:pPr>
      <w:r w:rsidRPr="005369BA">
        <w:rPr>
          <w:rFonts w:eastAsiaTheme="minorEastAsia" w:cs="Arial"/>
          <w:b/>
        </w:rPr>
        <w:t>Research outputs</w:t>
      </w:r>
    </w:p>
    <w:p w14:paraId="1290B2D0"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 xml:space="preserve">2015, Design Output: Hope they never, Ravelry, </w:t>
      </w:r>
    </w:p>
    <w:p w14:paraId="54288E82"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2015, A stitch in Time,  New Zealand Costume and Textiles Symposium 2015, April 24-5</w:t>
      </w:r>
      <w:r w:rsidRPr="005369BA">
        <w:rPr>
          <w:rFonts w:eastAsiaTheme="minorEastAsia" w:cs="Arial"/>
          <w:vertAlign w:val="superscript"/>
          <w:lang w:val="en-US" w:eastAsia="en-US"/>
        </w:rPr>
        <w:t>th</w:t>
      </w:r>
      <w:r w:rsidRPr="005369BA">
        <w:rPr>
          <w:rFonts w:eastAsiaTheme="minorEastAsia" w:cs="Arial"/>
          <w:lang w:val="en-US" w:eastAsia="en-US"/>
        </w:rPr>
        <w:t xml:space="preserve"> 2015, Dunedin, </w:t>
      </w:r>
    </w:p>
    <w:p w14:paraId="32EFECDD" w14:textId="196B546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Lange, S., with introduction by Claire Regnault</w:t>
      </w:r>
      <w:r w:rsidR="00B3161A" w:rsidRPr="005369BA">
        <w:rPr>
          <w:rFonts w:eastAsiaTheme="minorEastAsia" w:cs="Arial"/>
          <w:lang w:val="en-US" w:eastAsia="en-US"/>
        </w:rPr>
        <w:t xml:space="preserve">. </w:t>
      </w:r>
      <w:r w:rsidRPr="005369BA">
        <w:rPr>
          <w:rFonts w:eastAsiaTheme="minorEastAsia" w:cs="Arial"/>
          <w:lang w:val="en-US" w:eastAsia="en-US"/>
        </w:rPr>
        <w:t>Waste not want not, Yield and the cutting circle Context, Dress/Fashion/Textiles, Costume and Textile Association of New Zealand, Issue 23, Summer 2011/2012. Issn 1176-3132, pg 47-50,</w:t>
      </w:r>
    </w:p>
    <w:p w14:paraId="395EB9BF"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Lange, S., The lost art of repair. Entangled, www.entangledmagazine.com, Issue Two, pp 124-133. 4.0</w:t>
      </w:r>
    </w:p>
    <w:p w14:paraId="0208979A" w14:textId="50AFF98A"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Lange S., Impoverished Craft. 2011, Entangled, Issue three, pp 132-141. 4.0</w:t>
      </w:r>
    </w:p>
    <w:p w14:paraId="1EAC9FCD"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Darn is not a rude word. Handmade Symposium 2011, Te Papa, Wellington, 4-5th June 2011. 2.0</w:t>
      </w:r>
    </w:p>
    <w:p w14:paraId="5F7B3F6F"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Bridie, L. &amp; Lange, S. Curricula in Crisis. ANZAAE 2009 Conference, Dunedin, April. 2.0</w:t>
      </w:r>
    </w:p>
    <w:p w14:paraId="163D6C81" w14:textId="1322418B"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Lange, S., Something aside for a rainy day: Language and ideas of Stash. Designers Talk Design, Otago Polytechnic, 11 May.</w:t>
      </w:r>
    </w:p>
    <w:p w14:paraId="4D7848E9" w14:textId="3C42A510"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Lange, S., Waste Not. Entangled, 2011, Issue 4, pp 90-100. 4.0</w:t>
      </w:r>
    </w:p>
    <w:p w14:paraId="1A91E764"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Lange, S., Impoverished Craft Entangled, Issue 2, pp 132-141 4.0</w:t>
      </w:r>
    </w:p>
    <w:p w14:paraId="6A66AB83" w14:textId="42D2CD85"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Lange, S., Craft Theory: Risk and Certainty in Craft, Entangled Issue One.</w:t>
      </w:r>
    </w:p>
    <w:p w14:paraId="7FCEA5AA" w14:textId="03AD6379"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Lange, S. &amp; Lonie, B</w:t>
      </w:r>
      <w:r w:rsidR="00B3161A" w:rsidRPr="005369BA">
        <w:rPr>
          <w:rFonts w:eastAsiaTheme="minorEastAsia" w:cs="Arial"/>
          <w:lang w:val="en-US" w:eastAsia="en-US"/>
        </w:rPr>
        <w:t xml:space="preserve">. </w:t>
      </w:r>
      <w:r w:rsidRPr="005369BA">
        <w:rPr>
          <w:rFonts w:eastAsiaTheme="minorEastAsia" w:cs="Arial"/>
          <w:lang w:val="en-US" w:eastAsia="en-US"/>
        </w:rPr>
        <w:t>Disciplines in Crisis: Round Table discussion. ANZAAE Aoteroa New Zealand Association of Art Educators, ISSN 1 175 6500. Volume 20(1) 20-27.</w:t>
      </w:r>
    </w:p>
    <w:p w14:paraId="35B66C3C" w14:textId="4CC95D3E"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Lange, S</w:t>
      </w:r>
      <w:r w:rsidR="00B3161A" w:rsidRPr="005369BA">
        <w:rPr>
          <w:rFonts w:eastAsiaTheme="minorEastAsia" w:cs="Arial"/>
          <w:lang w:val="en-US" w:eastAsia="en-US"/>
        </w:rPr>
        <w:t xml:space="preserve">. </w:t>
      </w:r>
      <w:r w:rsidRPr="005369BA">
        <w:rPr>
          <w:rFonts w:eastAsiaTheme="minorEastAsia" w:cs="Arial"/>
          <w:lang w:val="en-US" w:eastAsia="en-US"/>
        </w:rPr>
        <w:t xml:space="preserve">Design Output: Balletomane. Ravlery. </w:t>
      </w:r>
    </w:p>
    <w:p w14:paraId="32630ED7"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Get ready - Winter is just around the corner. Handmade Symposium, Te Papa, Wellington, June 4-5th. 2.0</w:t>
      </w:r>
    </w:p>
    <w:p w14:paraId="1D3D2E2A"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 Something Aside for a Rainy Day. Costume and Textiles Association of New Zealand, 9th Annual Symposium, Saturday 12th June - Sunday 13th June 2010, the New Dowse Art Musuem, Lower Hutt.</w:t>
      </w:r>
    </w:p>
    <w:p w14:paraId="4F20D5DA"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 Miss Barker-Eames's knitting at the edges of the Empire. In the Loop 2: Knitting: origins and evolution, Shetland Museum and Archives and the University of Southampton, Shetland Museum and Archives, Lerwick, Sheltand, 1-5th September 2010.</w:t>
      </w:r>
    </w:p>
    <w:p w14:paraId="39B8E8CF"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 Lange, Stella  Design Output: Come knit with me Installation, 360 Cumberland St, Dunedin 9056, Otago, New Zealand, June 2010 -January 2011.</w:t>
      </w:r>
    </w:p>
    <w:p w14:paraId="05C81429"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 Lange, S. &amp; Lonie, B. Disciplines in Crisis: round table discussion. Aoteroa New Zealand Association of Art Education, ISSN 1 175-6500, Volume 20(1), 20-27.</w:t>
      </w:r>
    </w:p>
    <w:p w14:paraId="67BA1CE5" w14:textId="149F5F2C"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 Lange, S</w:t>
      </w:r>
      <w:r w:rsidR="00B3161A" w:rsidRPr="005369BA">
        <w:rPr>
          <w:rFonts w:eastAsiaTheme="minorEastAsia" w:cs="Arial"/>
          <w:lang w:val="en-US" w:eastAsia="en-US"/>
        </w:rPr>
        <w:t xml:space="preserve">. </w:t>
      </w:r>
      <w:r w:rsidRPr="005369BA">
        <w:rPr>
          <w:rFonts w:eastAsiaTheme="minorEastAsia" w:cs="Arial"/>
          <w:lang w:val="en-US" w:eastAsia="en-US"/>
        </w:rPr>
        <w:t xml:space="preserve">Design Output:Hodge. Ravelry. </w:t>
      </w:r>
    </w:p>
    <w:p w14:paraId="69F35947"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How did they do that? What recreating a vintage fencing jacket pattern teaches us about contemporary pattern making practice. Lange, S. and Pritchard, C. Context, ISSN 1176-3132, Issue 19, November 2009, 49-54.</w:t>
      </w:r>
    </w:p>
    <w:p w14:paraId="37B4DBB3"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Bodies of knowledge: One voice, harmony between creative extremes of the conceptual why and the more grounded-how. Lange, S. &amp; Barton, M.ANZAAE 2009 Conference, Otago Polytechnic, Dunedin. April.</w:t>
      </w:r>
    </w:p>
    <w:p w14:paraId="305D32E0" w14:textId="0B61A134"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Barton, M. and Lange, S</w:t>
      </w:r>
      <w:r w:rsidR="00B3161A" w:rsidRPr="005369BA">
        <w:rPr>
          <w:rFonts w:eastAsiaTheme="minorEastAsia" w:cs="Arial"/>
          <w:lang w:val="en-US" w:eastAsia="en-US"/>
        </w:rPr>
        <w:t xml:space="preserve">. </w:t>
      </w:r>
      <w:r w:rsidRPr="005369BA">
        <w:rPr>
          <w:rFonts w:eastAsiaTheme="minorEastAsia" w:cs="Arial"/>
          <w:lang w:val="en-US" w:eastAsia="en-US"/>
        </w:rPr>
        <w:t>A team approach to assessment design. Otago Polytechnic Professional Development, Seminar. 5 February.</w:t>
      </w:r>
    </w:p>
    <w:p w14:paraId="027594D8"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Mrs Francis Barker Knits. 8th Annual Symposium of the Costume and Textiles Association of New Zealand, Napier, May 30-31.</w:t>
      </w:r>
    </w:p>
    <w:p w14:paraId="73DBD14C" w14:textId="2049255D"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2008, Lange, S</w:t>
      </w:r>
      <w:r w:rsidR="00B3161A" w:rsidRPr="005369BA">
        <w:rPr>
          <w:rFonts w:eastAsiaTheme="minorEastAsia" w:cs="Arial"/>
          <w:lang w:val="en-US" w:eastAsia="en-US"/>
        </w:rPr>
        <w:t xml:space="preserve">. </w:t>
      </w:r>
      <w:r w:rsidRPr="005369BA">
        <w:rPr>
          <w:rFonts w:eastAsiaTheme="minorEastAsia" w:cs="Arial"/>
          <w:lang w:val="en-US" w:eastAsia="en-US"/>
        </w:rPr>
        <w:t>Individual undergraduate design students' experiences, understanding and use of feedback in a studio teaching environment. Higher Education Development Unit 2008, 1-51. Graduate Diploma in Tertiary Teaching - PGDipTertT. This qualification is at level 8.</w:t>
      </w:r>
    </w:p>
    <w:p w14:paraId="52F93E9B" w14:textId="5F80DFCF"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2008, How did they do that? Lange, S. &amp; Pritchard, C</w:t>
      </w:r>
      <w:r w:rsidR="00B3161A" w:rsidRPr="005369BA">
        <w:rPr>
          <w:rFonts w:eastAsiaTheme="minorEastAsia" w:cs="Arial"/>
          <w:lang w:val="en-US" w:eastAsia="en-US"/>
        </w:rPr>
        <w:t xml:space="preserve">. </w:t>
      </w:r>
      <w:r w:rsidRPr="005369BA">
        <w:rPr>
          <w:rFonts w:eastAsiaTheme="minorEastAsia" w:cs="Arial"/>
          <w:lang w:val="en-US" w:eastAsia="en-US"/>
        </w:rPr>
        <w:t>New Zealand Costume and Textiles Section Annual Conference, Addressing the Margins. March 28-30, 2008, Otago Museum, Dunedin.</w:t>
      </w:r>
    </w:p>
    <w:p w14:paraId="3EE3A397"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2008, Assessing Fashion Design Students' work: a model for shared studio teaching and integrated assessment. School of Art Seminar and Workshop Programme, 2008, 12:30, 20th March, Art School seminar room.</w:t>
      </w:r>
    </w:p>
    <w:p w14:paraId="3E07A52F"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2007, Assessing fashion design students' work - a model for shared studio teaching and integrated assessment. ConnectED 2007, International Conference on Design Education, Melbourne, 9-12 July.</w:t>
      </w:r>
    </w:p>
    <w:p w14:paraId="4658C0EF"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2006 Assessing a designed fashion collection: There has to be a better way. Lange, S., Barton, M. &amp; Sailaj, R. In Proceedings of the Fourth Biennial IPTNZ Research Conference - Research that works, linking research to teaching and learning. Hawkes Bay, Eastern Institute of Technology, 28-29 September.</w:t>
      </w:r>
    </w:p>
    <w:p w14:paraId="55EE67E4"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2005 Rethinking the Fashion Design Project Assessment Process FINZ Fashion Educators Conference 2005, Auckland 10 - 11 August</w:t>
      </w:r>
    </w:p>
    <w:p w14:paraId="36147237"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2002, Lange, S., Laing, R.M., Niven, B.E., Scobie, D.R.,  Deer leather as a material for outerwear Journal of the Society of leather Technologists and Chemists Vol 86, Issue 4 157-162</w:t>
      </w:r>
    </w:p>
    <w:p w14:paraId="496E8065"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2001, Gore, S. Laing, R.M. Lange, S. Scobie, D.R., Changes to surface flaws on deer hides during processing to garment leather Journal of the Society of Leather Technologists and Chemists Vol 84, Issue 1, 183-187</w:t>
      </w:r>
    </w:p>
    <w:p w14:paraId="2F40896B"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2001, An experimental thermistor blanket, Brook, P., Lange, S., Robinson-Tromop, J,  Proceedings of the National Advisory Committee in Computing Qualifications Napier 14 July 429 Poster</w:t>
      </w:r>
    </w:p>
    <w:p w14:paraId="59E4A8D5"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2000, Lange, S., Niven B.E., Laing, R.M., Suitability of leather for garments - differences in selected properties attributable to processing and sampling location Journal of the Society of Leather Technologists and Chemists 84(1) 1-5</w:t>
      </w:r>
    </w:p>
    <w:p w14:paraId="342DE0DA" w14:textId="77777777" w:rsidR="00C518B9" w:rsidRPr="005369BA" w:rsidRDefault="00C518B9" w:rsidP="008F297A">
      <w:pPr>
        <w:numPr>
          <w:ilvl w:val="0"/>
          <w:numId w:val="28"/>
        </w:numPr>
        <w:suppressAutoHyphens w:val="0"/>
        <w:spacing w:line="240" w:lineRule="auto"/>
        <w:contextualSpacing/>
        <w:rPr>
          <w:rFonts w:eastAsiaTheme="minorEastAsia" w:cs="Arial"/>
          <w:color w:val="2A2A2A"/>
          <w:lang w:val="en-US" w:eastAsia="en-US"/>
        </w:rPr>
      </w:pPr>
      <w:r w:rsidRPr="005369BA">
        <w:rPr>
          <w:rFonts w:eastAsiaTheme="minorEastAsia" w:cs="Arial"/>
          <w:lang w:val="en-US" w:eastAsia="en-US"/>
        </w:rPr>
        <w:t>2000, Improving specification of ovine garment leather, Doctoral Thesis, University of Otago Library, Dunedin</w:t>
      </w:r>
    </w:p>
    <w:p w14:paraId="5F17CD21"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2000, Lange, S., Niven, B.E., Laing, R.M. Specimen site and number of skins required to represent selected physical properties of ovine garment leather Journal of the Society of Leather Technologists and Chemists 84(3) 127-131</w:t>
      </w:r>
    </w:p>
    <w:p w14:paraId="1BA5FD25" w14:textId="77777777" w:rsidR="00C518B9" w:rsidRPr="005369BA" w:rsidRDefault="00C518B9" w:rsidP="002108B8">
      <w:pPr>
        <w:rPr>
          <w:rFonts w:eastAsiaTheme="minorEastAsia" w:cs="Arial"/>
        </w:rPr>
      </w:pPr>
    </w:p>
    <w:p w14:paraId="2F256533" w14:textId="77777777" w:rsidR="00C518B9" w:rsidRPr="005369BA" w:rsidRDefault="00C518B9" w:rsidP="004A7856">
      <w:pPr>
        <w:rPr>
          <w:rFonts w:eastAsiaTheme="minorEastAsia" w:cs="Arial"/>
          <w:b/>
        </w:rPr>
      </w:pPr>
      <w:r w:rsidRPr="005369BA">
        <w:rPr>
          <w:rFonts w:eastAsiaTheme="minorEastAsia" w:cs="Arial"/>
          <w:b/>
        </w:rPr>
        <w:t>Educational video outputs</w:t>
      </w:r>
    </w:p>
    <w:p w14:paraId="48A812D2"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Series of 31 instructional videos, Stella Lange (2007-2011), 1654 views, available online Youtube https://www.youtube.com/user/stell66/videos,total 774,598 views.</w:t>
      </w:r>
    </w:p>
    <w:p w14:paraId="49ED45F7" w14:textId="77777777" w:rsidR="00C518B9" w:rsidRPr="005369BA" w:rsidRDefault="00C518B9" w:rsidP="002108B8">
      <w:pPr>
        <w:rPr>
          <w:rFonts w:eastAsiaTheme="minorEastAsia" w:cs="Arial"/>
        </w:rPr>
      </w:pPr>
    </w:p>
    <w:p w14:paraId="4F66F2FA" w14:textId="77777777" w:rsidR="00AA0A60" w:rsidRDefault="00AA0A60" w:rsidP="004A7856">
      <w:pPr>
        <w:rPr>
          <w:rFonts w:eastAsiaTheme="minorEastAsia" w:cs="Arial"/>
          <w:b/>
        </w:rPr>
      </w:pPr>
    </w:p>
    <w:p w14:paraId="3B844F0A" w14:textId="77777777" w:rsidR="00AA0A60" w:rsidRDefault="00AA0A60" w:rsidP="004A7856">
      <w:pPr>
        <w:rPr>
          <w:rFonts w:eastAsiaTheme="minorEastAsia" w:cs="Arial"/>
          <w:b/>
        </w:rPr>
      </w:pPr>
    </w:p>
    <w:p w14:paraId="5DD913E3" w14:textId="77777777" w:rsidR="00AA0A60" w:rsidRDefault="00AA0A60" w:rsidP="004A7856">
      <w:pPr>
        <w:rPr>
          <w:rFonts w:eastAsiaTheme="minorEastAsia" w:cs="Arial"/>
          <w:b/>
        </w:rPr>
      </w:pPr>
    </w:p>
    <w:p w14:paraId="72E6CC17" w14:textId="77777777" w:rsidR="00C518B9" w:rsidRPr="005369BA" w:rsidRDefault="00C518B9" w:rsidP="004A7856">
      <w:pPr>
        <w:rPr>
          <w:rFonts w:eastAsiaTheme="minorEastAsia" w:cs="Arial"/>
          <w:b/>
        </w:rPr>
      </w:pPr>
      <w:r w:rsidRPr="005369BA">
        <w:rPr>
          <w:rFonts w:eastAsiaTheme="minorEastAsia" w:cs="Arial"/>
          <w:b/>
        </w:rPr>
        <w:t>Appointments</w:t>
      </w:r>
    </w:p>
    <w:p w14:paraId="1B308B57"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 xml:space="preserve">2014+, Ethics Committee, Appointed to the Otago Polytechnic Ethics Committee, August 2014, the committee deals with all ethics applications from staff (and students) at Otago Polytechnic, and has a goal to secure HC accreditation. </w:t>
      </w:r>
    </w:p>
    <w:p w14:paraId="305E3B2F"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2015-2014, Conference organizing committee New Zealand Costume and Textiles - for the symposium to be held April 2015 in Dunedin.</w:t>
      </w:r>
    </w:p>
    <w:p w14:paraId="2A1144DB" w14:textId="77777777" w:rsidR="00C518B9" w:rsidRPr="005369BA" w:rsidRDefault="00C518B9" w:rsidP="008F297A">
      <w:pPr>
        <w:numPr>
          <w:ilvl w:val="0"/>
          <w:numId w:val="31"/>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 xml:space="preserve">2014, Reviewer for 2015 New Zealand Costume and Textiles Symposium, </w:t>
      </w:r>
    </w:p>
    <w:p w14:paraId="738B43AC"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 xml:space="preserve">2014, Invited to contribute to the development of the Doctor of Professional practice, subject area Communities of Practice, </w:t>
      </w:r>
    </w:p>
    <w:p w14:paraId="40B00D94" w14:textId="77777777" w:rsidR="00C518B9" w:rsidRPr="005369BA" w:rsidRDefault="00C518B9" w:rsidP="008F297A">
      <w:pPr>
        <w:widowControl w:val="0"/>
        <w:numPr>
          <w:ilvl w:val="0"/>
          <w:numId w:val="28"/>
        </w:numPr>
        <w:suppressAutoHyphens w:val="0"/>
        <w:autoSpaceDE w:val="0"/>
        <w:autoSpaceDN w:val="0"/>
        <w:adjustRightInd w:val="0"/>
        <w:spacing w:line="240" w:lineRule="auto"/>
        <w:contextualSpacing/>
        <w:rPr>
          <w:rFonts w:eastAsiaTheme="minorEastAsia" w:cs="Arial"/>
          <w:color w:val="272727"/>
          <w:lang w:val="en-US" w:eastAsia="en-US"/>
        </w:rPr>
      </w:pPr>
      <w:r w:rsidRPr="005369BA">
        <w:rPr>
          <w:rFonts w:eastAsiaTheme="minorEastAsia" w:cs="Arial"/>
          <w:lang w:val="en-US" w:eastAsia="en-US"/>
        </w:rPr>
        <w:t xml:space="preserve">2014, Chair, </w:t>
      </w:r>
      <w:r w:rsidRPr="005369BA">
        <w:rPr>
          <w:rFonts w:eastAsiaTheme="minorEastAsia" w:cs="Arial"/>
          <w:color w:val="272727"/>
          <w:lang w:val="en-US" w:eastAsia="en-US"/>
        </w:rPr>
        <w:t xml:space="preserve">Rhetoric and Reality: Critical perspectives on educational technology – Dunedin, New Zealand 31st annual </w:t>
      </w:r>
      <w:r w:rsidRPr="005369BA">
        <w:rPr>
          <w:rFonts w:eastAsiaTheme="minorEastAsia" w:cs="Arial"/>
          <w:lang w:val="en-US" w:eastAsia="en-US"/>
        </w:rPr>
        <w:t xml:space="preserve">ASCILITE </w:t>
      </w:r>
      <w:r w:rsidRPr="005369BA">
        <w:rPr>
          <w:rFonts w:eastAsiaTheme="minorEastAsia" w:cs="Arial"/>
          <w:color w:val="272727"/>
          <w:lang w:val="en-US" w:eastAsia="en-US"/>
        </w:rPr>
        <w:t>conference, November 23 – 26, 2014.</w:t>
      </w:r>
    </w:p>
    <w:p w14:paraId="3D05B66A" w14:textId="77777777" w:rsidR="00C518B9" w:rsidRPr="005369BA" w:rsidRDefault="00C518B9" w:rsidP="008F297A">
      <w:pPr>
        <w:numPr>
          <w:ilvl w:val="0"/>
          <w:numId w:val="31"/>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 xml:space="preserve">2013, Accreditation panel member Bachelor of Creative Industries, Bay of Plenty Polytechnic, </w:t>
      </w:r>
    </w:p>
    <w:p w14:paraId="1F33DD92"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2012, Invited Expert, article by Moira White, Otago Museum, Ani Evan's knitting needle holder, published in Context Dress/Fashion/Textiles, Costume and Textile Association of New Zealand, Issue 23, Summer 2011/2012, ISSN 117-3132, pg 44-46</w:t>
      </w:r>
    </w:p>
    <w:p w14:paraId="23C7F472"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2012 Reviewer 2012 IFFTI conference, international review panel.</w:t>
      </w:r>
    </w:p>
    <w:p w14:paraId="48F97B0D"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Invited to re-present the paper I had accepted and had presented at the Loop Conference in Shetland to the Annual Knitters Study Camp 2011, part of the New Zealand Creative Fibre Network of Guilds, supporting professional development for those active with fibre in New Zealand.</w:t>
      </w:r>
    </w:p>
    <w:p w14:paraId="25F2800F"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2011, invited to be one of two speakers at the Creative Fibre Waimate Open Day, part of a national organization that aims to explore the creative use of fiber by researchers, artists, teachers, crafters and makers. 29th September 2011</w:t>
      </w:r>
    </w:p>
    <w:p w14:paraId="63278D39"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2010-2008, External member on the Bachelor of Occupational Therapy assessment committee.</w:t>
      </w:r>
    </w:p>
    <w:p w14:paraId="7F61B25F"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2010-2008, Editorial board member for Context: The journal of the Costume and Textile Association of New Zealand.</w:t>
      </w:r>
    </w:p>
    <w:p w14:paraId="6204F194"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2010-2008, Appointed to organizing committee Addressing the Margins, Annual Symposium of the New Zealand Costume and Textile Section of the Auckland Museum Institute, March 28-30, 2008, held at the Otago Museum.</w:t>
      </w:r>
    </w:p>
    <w:p w14:paraId="72B49966"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2010-2007, Membership secretary and permanent member of the New Zealand Costume and Textile Society and Textile national committee.</w:t>
      </w:r>
    </w:p>
    <w:p w14:paraId="156DC7B5"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2010-2004, Departmental representative on the Otago Polytechnic Research and Development Policy. This Committee is responsible for the allocation of research grants, policy and planning.</w:t>
      </w:r>
    </w:p>
    <w:p w14:paraId="2F932294"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2010-2003, Appointment includes proportion as research coordinator, to promote research within the department, and to assist staff with the research process, funding applications, and activity.</w:t>
      </w:r>
    </w:p>
    <w:p w14:paraId="3AA2479B"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2010 invitation to address the local New Zealand and Costume Section meeting, and repeat my conference presentation paper, Something aside for a Rainy Day, to a local audience.</w:t>
      </w:r>
    </w:p>
    <w:p w14:paraId="7EA1D5DA"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 xml:space="preserve">2010 External monitor as part of the degree monitoring program for the Bachelor of Fashion Studies offered at Wanganui. Visited institution and meet with students and staff on 17th August, 2010; </w:t>
      </w:r>
    </w:p>
    <w:p w14:paraId="21961684"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Invited with Bridie Lonie to present and chair a roundtable discussion at the ANZAAE, 2009 Mahi toi Artworks conference.</w:t>
      </w:r>
    </w:p>
    <w:p w14:paraId="15EA8545"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2009-hour long interview by Genny Stevens of Crafternoon Tea, an internationally focuses craft podcast devoted that follows fibre crafters. The contemporary knitting community connects and networks via online sites such as Ravelry, podcasts, blogs and other social network forms, and allows participation and development at an international levl. Others interviewed were from England, America, Australia and all are held in high regard by the fibre craft world. I was honoured to be included.</w:t>
      </w:r>
    </w:p>
    <w:p w14:paraId="61076E33"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2009-2008, Appointment to Committee hosting the ANZAAE conference in Dunedin in 2009. This is a nationally important conference, and one of the main events on the calendar for art and design educators in New Zealand and Australasia in 2009.</w:t>
      </w:r>
    </w:p>
    <w:p w14:paraId="751B74F6"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2009-2008, Appointed to the editorial board of the newly revamped Context: Journal of the New Zealand Costume Society of New Zealand.</w:t>
      </w:r>
    </w:p>
    <w:p w14:paraId="39630AC9"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Reviewer IFFTI International Federation of Fashion Technology Institute's 2009 conference.</w:t>
      </w:r>
    </w:p>
    <w:p w14:paraId="27A19FCE"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Reviewer FINZ National conference.</w:t>
      </w:r>
    </w:p>
    <w:p w14:paraId="7E7C730E"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Reviewer Context: the Journal of the Costume and Textiles Association of New Zealand.</w:t>
      </w:r>
    </w:p>
    <w:p w14:paraId="0756DC65"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2009 Invited to co-chair a discussion at the Blue Oyster Gallery; the other chair was Christine Keller, then head of Textiles at the School of Art, Otago Polytechnic. The discussion was to follow a screening of Handmade Nation, a documentary about the resurgence of art and craft in America, and was in conjunction with an exhibition by Elspeth Fougere, organised by Jaenine Parkinson, Tuesday 15th December.</w:t>
      </w:r>
    </w:p>
    <w:p w14:paraId="2A51CF5B"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2007, Appointed to complete five-year review of Bachelor of Fashion degree at Whanganui,UCOL.</w:t>
      </w:r>
    </w:p>
    <w:p w14:paraId="1F8CA689"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 xml:space="preserve">2006-2003-, Editor for all papers at the FINZ Educators conference, August 10-11 2006. </w:t>
      </w:r>
    </w:p>
    <w:p w14:paraId="71DD8C64"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2006 Organizing editor 2006 FINZ Fashion Educators conference, August 2006, CPIT.</w:t>
      </w:r>
    </w:p>
    <w:p w14:paraId="5B5FC220" w14:textId="77777777" w:rsidR="00C518B9" w:rsidRPr="005369BA" w:rsidRDefault="00C518B9" w:rsidP="008F297A">
      <w:pPr>
        <w:numPr>
          <w:ilvl w:val="0"/>
          <w:numId w:val="28"/>
        </w:numPr>
        <w:suppressAutoHyphens w:val="0"/>
        <w:spacing w:line="240" w:lineRule="auto"/>
        <w:contextualSpacing/>
        <w:rPr>
          <w:rFonts w:eastAsiaTheme="minorEastAsia" w:cs="Arial"/>
          <w:lang w:val="en-US" w:eastAsia="en-US"/>
        </w:rPr>
      </w:pPr>
      <w:r w:rsidRPr="005369BA">
        <w:rPr>
          <w:rFonts w:eastAsiaTheme="minorEastAsia" w:cs="Arial"/>
          <w:lang w:val="en-US" w:eastAsia="en-US"/>
        </w:rPr>
        <w:t>2001 AgResearch's press statement, issn no 11729481, may 2-8 2001, quoted as expert on method to improve quality of New Zealand pelts/skins.</w:t>
      </w:r>
    </w:p>
    <w:p w14:paraId="03A731C0" w14:textId="77777777" w:rsidR="00C518B9" w:rsidRPr="005369BA" w:rsidRDefault="00C518B9" w:rsidP="00C518B9">
      <w:pPr>
        <w:suppressAutoHyphens w:val="0"/>
        <w:spacing w:line="240" w:lineRule="auto"/>
        <w:rPr>
          <w:rFonts w:eastAsiaTheme="minorEastAsia" w:cs="Arial"/>
          <w:lang w:eastAsia="en-US"/>
        </w:rPr>
      </w:pPr>
    </w:p>
    <w:p w14:paraId="46AED1DF" w14:textId="77777777" w:rsidR="004A7856" w:rsidRPr="005369BA" w:rsidRDefault="004A7856" w:rsidP="00C518B9">
      <w:pPr>
        <w:suppressAutoHyphens w:val="0"/>
        <w:spacing w:line="240" w:lineRule="auto"/>
        <w:rPr>
          <w:rFonts w:cs="Arial"/>
          <w:lang w:eastAsia="en-GB"/>
        </w:rPr>
        <w:sectPr w:rsidR="004A7856" w:rsidRPr="005369BA" w:rsidSect="003D0D30">
          <w:pgSz w:w="11907" w:h="16840" w:code="9"/>
          <w:pgMar w:top="1440" w:right="1247" w:bottom="1440" w:left="1701" w:header="720" w:footer="720" w:gutter="0"/>
          <w:cols w:space="720"/>
        </w:sectPr>
      </w:pPr>
    </w:p>
    <w:p w14:paraId="24A32BCE" w14:textId="3BB641D0" w:rsidR="00645851" w:rsidRPr="005369BA" w:rsidRDefault="00645851" w:rsidP="008808A6">
      <w:pPr>
        <w:suppressAutoHyphens w:val="0"/>
        <w:spacing w:line="240" w:lineRule="auto"/>
        <w:rPr>
          <w:rFonts w:eastAsia="Calibri" w:cs="Arial"/>
          <w:b/>
          <w:sz w:val="22"/>
          <w:szCs w:val="22"/>
          <w:lang w:eastAsia="en-US"/>
        </w:rPr>
      </w:pPr>
      <w:r w:rsidRPr="005369BA">
        <w:rPr>
          <w:rFonts w:eastAsia="Calibri" w:cs="Arial"/>
          <w:b/>
          <w:sz w:val="22"/>
          <w:szCs w:val="22"/>
          <w:lang w:eastAsia="en-US"/>
        </w:rPr>
        <w:t>Curriculum Vitae</w:t>
      </w:r>
    </w:p>
    <w:p w14:paraId="22D44C10" w14:textId="77777777" w:rsidR="00645851" w:rsidRPr="005369BA" w:rsidRDefault="00645851" w:rsidP="00645851">
      <w:pPr>
        <w:suppressAutoHyphens w:val="0"/>
        <w:spacing w:line="240" w:lineRule="auto"/>
        <w:jc w:val="center"/>
        <w:rPr>
          <w:rFonts w:eastAsia="Calibri" w:cs="Arial"/>
          <w:b/>
          <w:sz w:val="22"/>
          <w:szCs w:val="22"/>
          <w:lang w:eastAsia="en-US"/>
        </w:rPr>
      </w:pPr>
    </w:p>
    <w:p w14:paraId="4576CD91" w14:textId="77777777" w:rsidR="00645851" w:rsidRPr="005369BA" w:rsidRDefault="00645851" w:rsidP="00645851">
      <w:pPr>
        <w:suppressAutoHyphens w:val="0"/>
        <w:spacing w:line="240" w:lineRule="auto"/>
        <w:jc w:val="center"/>
        <w:rPr>
          <w:rFonts w:eastAsia="Calibri" w:cs="Arial"/>
          <w:b/>
          <w:sz w:val="22"/>
          <w:szCs w:val="22"/>
          <w:lang w:eastAsia="en-US"/>
        </w:rPr>
      </w:pPr>
      <w:r w:rsidRPr="005369BA">
        <w:rPr>
          <w:rFonts w:eastAsia="Calibri" w:cs="Arial"/>
          <w:b/>
          <w:sz w:val="22"/>
          <w:szCs w:val="22"/>
          <w:lang w:eastAsia="en-US"/>
        </w:rPr>
        <w:t>Jane Malthus</w:t>
      </w:r>
    </w:p>
    <w:p w14:paraId="79B8FFA6" w14:textId="77777777" w:rsidR="00645851" w:rsidRPr="005369BA" w:rsidRDefault="00645851" w:rsidP="00645851">
      <w:pPr>
        <w:suppressAutoHyphens w:val="0"/>
        <w:spacing w:line="240" w:lineRule="auto"/>
        <w:jc w:val="center"/>
        <w:rPr>
          <w:rFonts w:eastAsia="Calibri" w:cs="Arial"/>
          <w:b/>
          <w:sz w:val="22"/>
          <w:szCs w:val="22"/>
          <w:lang w:eastAsia="en-US"/>
        </w:rPr>
      </w:pPr>
      <w:r w:rsidRPr="005369BA">
        <w:rPr>
          <w:rFonts w:eastAsia="Calibri" w:cs="Arial"/>
          <w:sz w:val="22"/>
          <w:szCs w:val="22"/>
          <w:lang w:eastAsia="en-US"/>
        </w:rPr>
        <w:t>PO Box 29 Outram 9062</w:t>
      </w:r>
    </w:p>
    <w:p w14:paraId="49348A8D" w14:textId="77777777" w:rsidR="00645851" w:rsidRPr="005369BA" w:rsidRDefault="00926B2D" w:rsidP="00645851">
      <w:pPr>
        <w:suppressAutoHyphens w:val="0"/>
        <w:spacing w:line="240" w:lineRule="auto"/>
        <w:jc w:val="center"/>
        <w:rPr>
          <w:rFonts w:eastAsia="Calibri" w:cs="Arial"/>
          <w:sz w:val="22"/>
          <w:szCs w:val="22"/>
          <w:lang w:eastAsia="en-US"/>
        </w:rPr>
      </w:pPr>
      <w:hyperlink r:id="rId75" w:history="1">
        <w:r w:rsidR="00645851" w:rsidRPr="005369BA">
          <w:rPr>
            <w:rFonts w:eastAsia="Calibri" w:cs="Arial"/>
            <w:color w:val="0000FF"/>
            <w:sz w:val="22"/>
            <w:szCs w:val="22"/>
            <w:u w:val="single"/>
            <w:lang w:eastAsia="en-US"/>
          </w:rPr>
          <w:t>james.reid@xtra.co.nz</w:t>
        </w:r>
      </w:hyperlink>
    </w:p>
    <w:p w14:paraId="7FB417D0" w14:textId="77777777" w:rsidR="00645851" w:rsidRPr="005369BA" w:rsidRDefault="00645851" w:rsidP="00645851">
      <w:pPr>
        <w:suppressAutoHyphens w:val="0"/>
        <w:spacing w:line="240" w:lineRule="auto"/>
        <w:jc w:val="center"/>
        <w:rPr>
          <w:rFonts w:eastAsia="Calibri" w:cs="Arial"/>
          <w:sz w:val="22"/>
          <w:szCs w:val="22"/>
          <w:lang w:eastAsia="en-US"/>
        </w:rPr>
      </w:pPr>
      <w:r w:rsidRPr="005369BA">
        <w:rPr>
          <w:rFonts w:eastAsia="Calibri" w:cs="Arial"/>
          <w:sz w:val="22"/>
          <w:szCs w:val="22"/>
          <w:lang w:eastAsia="en-US"/>
        </w:rPr>
        <w:t>021 1530809</w:t>
      </w:r>
    </w:p>
    <w:p w14:paraId="3B02898A" w14:textId="77777777" w:rsidR="00645851" w:rsidRPr="005369BA" w:rsidRDefault="00645851" w:rsidP="00645851">
      <w:pPr>
        <w:suppressAutoHyphens w:val="0"/>
        <w:spacing w:line="240" w:lineRule="auto"/>
        <w:rPr>
          <w:rFonts w:eastAsia="Calibri" w:cs="Arial"/>
          <w:sz w:val="22"/>
          <w:szCs w:val="22"/>
          <w:lang w:eastAsia="en-US"/>
        </w:rPr>
      </w:pPr>
    </w:p>
    <w:p w14:paraId="6B633A16" w14:textId="77777777" w:rsidR="00645851" w:rsidRPr="005369BA" w:rsidRDefault="00645851" w:rsidP="00645851">
      <w:pPr>
        <w:suppressAutoHyphens w:val="0"/>
        <w:spacing w:line="240" w:lineRule="auto"/>
        <w:rPr>
          <w:rFonts w:eastAsia="Calibri" w:cs="Arial"/>
          <w:b/>
          <w:sz w:val="22"/>
          <w:szCs w:val="22"/>
          <w:lang w:eastAsia="en-US"/>
        </w:rPr>
      </w:pPr>
      <w:r w:rsidRPr="005369BA">
        <w:rPr>
          <w:rFonts w:eastAsia="Calibri" w:cs="Arial"/>
          <w:b/>
          <w:sz w:val="22"/>
          <w:szCs w:val="22"/>
          <w:lang w:eastAsia="en-US"/>
        </w:rPr>
        <w:t>Qualifications</w:t>
      </w:r>
    </w:p>
    <w:p w14:paraId="58B85EB8"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PhD, University of Otago 1997</w:t>
      </w:r>
    </w:p>
    <w:p w14:paraId="341694EF"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MS, Kansas State University 1978</w:t>
      </w:r>
    </w:p>
    <w:p w14:paraId="615C515D"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BFA, Otago Polytechnic 2005</w:t>
      </w:r>
    </w:p>
    <w:p w14:paraId="2DAA53FF"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BHSc, University of Otago 1973</w:t>
      </w:r>
    </w:p>
    <w:p w14:paraId="7A653719"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Certificate of Proficiency: 30 credits of graduate Diploma in Tertiary education 2013</w:t>
      </w:r>
    </w:p>
    <w:p w14:paraId="17FFB5A4" w14:textId="77777777" w:rsidR="00645851" w:rsidRPr="005369BA" w:rsidRDefault="00645851" w:rsidP="00645851">
      <w:pPr>
        <w:suppressAutoHyphens w:val="0"/>
        <w:spacing w:line="240" w:lineRule="auto"/>
        <w:rPr>
          <w:rFonts w:eastAsia="Calibri" w:cs="Arial"/>
          <w:sz w:val="22"/>
          <w:szCs w:val="22"/>
          <w:lang w:eastAsia="en-US"/>
        </w:rPr>
      </w:pPr>
    </w:p>
    <w:p w14:paraId="47E81C49" w14:textId="77777777" w:rsidR="00645851" w:rsidRPr="005369BA" w:rsidRDefault="00645851" w:rsidP="00645851">
      <w:pPr>
        <w:suppressAutoHyphens w:val="0"/>
        <w:spacing w:line="240" w:lineRule="auto"/>
        <w:rPr>
          <w:rFonts w:eastAsia="Calibri" w:cs="Arial"/>
          <w:b/>
          <w:sz w:val="22"/>
          <w:szCs w:val="22"/>
          <w:lang w:eastAsia="en-US"/>
        </w:rPr>
      </w:pPr>
      <w:r w:rsidRPr="005369BA">
        <w:rPr>
          <w:rFonts w:eastAsia="Calibri" w:cs="Arial"/>
          <w:b/>
          <w:sz w:val="22"/>
          <w:szCs w:val="22"/>
          <w:lang w:eastAsia="en-US"/>
        </w:rPr>
        <w:t>Current employment</w:t>
      </w:r>
    </w:p>
    <w:p w14:paraId="2E91EFD7"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Senior Lecturer, part time, Otago Polytechnic School of Design</w:t>
      </w:r>
    </w:p>
    <w:p w14:paraId="2FAAE459"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Independent Dress Historian</w:t>
      </w:r>
    </w:p>
    <w:p w14:paraId="4A06EA9F"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Professional Practice Fellow: University of Otago, Semester 1, 2015</w:t>
      </w:r>
    </w:p>
    <w:p w14:paraId="0663A9C3"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Honorary Curator, Dress, Otago Museum</w:t>
      </w:r>
    </w:p>
    <w:p w14:paraId="387442B5"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Contractor, Central Otago District Council, re Eden Hore Dress Collection</w:t>
      </w:r>
    </w:p>
    <w:p w14:paraId="5F2FDB51" w14:textId="77777777" w:rsidR="00645851" w:rsidRPr="005369BA" w:rsidRDefault="00645851" w:rsidP="00645851">
      <w:pPr>
        <w:suppressAutoHyphens w:val="0"/>
        <w:spacing w:line="240" w:lineRule="auto"/>
        <w:rPr>
          <w:rFonts w:eastAsia="Calibri" w:cs="Arial"/>
          <w:sz w:val="22"/>
          <w:szCs w:val="22"/>
          <w:lang w:eastAsia="en-US"/>
        </w:rPr>
      </w:pPr>
    </w:p>
    <w:p w14:paraId="49FD89CB" w14:textId="77777777" w:rsidR="00645851" w:rsidRPr="005369BA" w:rsidRDefault="00645851" w:rsidP="00645851">
      <w:pPr>
        <w:suppressAutoHyphens w:val="0"/>
        <w:spacing w:line="240" w:lineRule="auto"/>
        <w:rPr>
          <w:rFonts w:eastAsia="Calibri" w:cs="Arial"/>
          <w:b/>
          <w:sz w:val="22"/>
          <w:szCs w:val="22"/>
          <w:lang w:eastAsia="en-US"/>
        </w:rPr>
      </w:pPr>
      <w:r w:rsidRPr="005369BA">
        <w:rPr>
          <w:rFonts w:eastAsia="Calibri" w:cs="Arial"/>
          <w:b/>
          <w:sz w:val="22"/>
          <w:szCs w:val="22"/>
          <w:lang w:eastAsia="en-US"/>
        </w:rPr>
        <w:t>Professional Memberships</w:t>
      </w:r>
    </w:p>
    <w:p w14:paraId="1E9C02A5"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The Costume Society</w:t>
      </w:r>
    </w:p>
    <w:p w14:paraId="621E3BDF"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Costume Society of America</w:t>
      </w:r>
    </w:p>
    <w:p w14:paraId="3CEBC23D"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Costume and Textiles Association of New Zealand</w:t>
      </w:r>
    </w:p>
    <w:p w14:paraId="3B876B0A" w14:textId="77777777" w:rsidR="00645851" w:rsidRPr="005369BA" w:rsidRDefault="00645851" w:rsidP="00645851">
      <w:pPr>
        <w:suppressAutoHyphens w:val="0"/>
        <w:spacing w:line="240" w:lineRule="auto"/>
        <w:rPr>
          <w:rFonts w:eastAsia="Calibri" w:cs="Arial"/>
          <w:sz w:val="22"/>
          <w:szCs w:val="22"/>
          <w:lang w:eastAsia="en-US"/>
        </w:rPr>
      </w:pPr>
    </w:p>
    <w:p w14:paraId="5522200B" w14:textId="77777777" w:rsidR="00645851" w:rsidRPr="005369BA" w:rsidRDefault="00645851" w:rsidP="00645851">
      <w:pPr>
        <w:suppressAutoHyphens w:val="0"/>
        <w:spacing w:line="240" w:lineRule="auto"/>
        <w:rPr>
          <w:rFonts w:eastAsia="Calibri" w:cs="Arial"/>
          <w:b/>
          <w:sz w:val="22"/>
          <w:szCs w:val="22"/>
          <w:lang w:eastAsia="en-US"/>
        </w:rPr>
      </w:pPr>
      <w:r w:rsidRPr="005369BA">
        <w:rPr>
          <w:rFonts w:eastAsia="Calibri" w:cs="Arial"/>
          <w:b/>
          <w:sz w:val="22"/>
          <w:szCs w:val="22"/>
          <w:lang w:eastAsia="en-US"/>
        </w:rPr>
        <w:t>Research Contributions</w:t>
      </w:r>
    </w:p>
    <w:p w14:paraId="193435CB" w14:textId="77777777" w:rsidR="00645851" w:rsidRPr="005369BA" w:rsidRDefault="00645851" w:rsidP="00645851">
      <w:pPr>
        <w:suppressAutoHyphens w:val="0"/>
        <w:spacing w:line="240" w:lineRule="auto"/>
        <w:rPr>
          <w:rFonts w:eastAsia="Calibri" w:cs="Arial"/>
          <w:b/>
          <w:sz w:val="22"/>
          <w:szCs w:val="22"/>
          <w:lang w:eastAsia="en-US"/>
        </w:rPr>
      </w:pPr>
      <w:r w:rsidRPr="005369BA">
        <w:rPr>
          <w:rFonts w:eastAsia="Calibri" w:cs="Arial"/>
          <w:b/>
          <w:sz w:val="22"/>
          <w:szCs w:val="22"/>
          <w:lang w:eastAsia="en-US"/>
        </w:rPr>
        <w:t>Book Chapters</w:t>
      </w:r>
    </w:p>
    <w:p w14:paraId="03006087" w14:textId="004BFB6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 xml:space="preserve">Malthus, J. (2012) Black in the Victorian Era. In  </w:t>
      </w:r>
      <w:r w:rsidRPr="005369BA">
        <w:rPr>
          <w:rFonts w:eastAsia="Calibri" w:cs="Arial"/>
          <w:i/>
          <w:sz w:val="22"/>
          <w:szCs w:val="22"/>
          <w:lang w:eastAsia="en-US"/>
        </w:rPr>
        <w:t>Black: The History of Black in Fashion, Society and Culture in New Zealand.</w:t>
      </w:r>
      <w:r w:rsidRPr="005369BA">
        <w:rPr>
          <w:rFonts w:eastAsia="Calibri" w:cs="Arial"/>
          <w:sz w:val="22"/>
          <w:szCs w:val="22"/>
          <w:lang w:eastAsia="en-US"/>
        </w:rPr>
        <w:t xml:space="preserve"> Curated by Doris de Pont. Penguin Books, Auckland, 2012, pp60-79, 223-224</w:t>
      </w:r>
      <w:r w:rsidR="00B3161A" w:rsidRPr="005369BA">
        <w:rPr>
          <w:rFonts w:eastAsia="Calibri" w:cs="Arial"/>
          <w:sz w:val="22"/>
          <w:szCs w:val="22"/>
          <w:lang w:eastAsia="en-US"/>
        </w:rPr>
        <w:t xml:space="preserve">. </w:t>
      </w:r>
    </w:p>
    <w:p w14:paraId="4083BBDD" w14:textId="77777777" w:rsidR="00645851" w:rsidRPr="005369BA" w:rsidRDefault="00645851" w:rsidP="00645851">
      <w:pPr>
        <w:suppressAutoHyphens w:val="0"/>
        <w:spacing w:line="240" w:lineRule="auto"/>
        <w:rPr>
          <w:rFonts w:eastAsia="Calibri" w:cs="Arial"/>
          <w:b/>
          <w:sz w:val="22"/>
          <w:szCs w:val="22"/>
          <w:lang w:eastAsia="en-US"/>
        </w:rPr>
      </w:pPr>
    </w:p>
    <w:p w14:paraId="18CAD632" w14:textId="3922DE9C"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 xml:space="preserve">Malthus, Jane (2009) Shiny Lycra: 1970s textiles. In Ian Chapman, </w:t>
      </w:r>
      <w:r w:rsidRPr="005369BA">
        <w:rPr>
          <w:rFonts w:eastAsia="Calibri" w:cs="Arial"/>
          <w:i/>
          <w:sz w:val="22"/>
          <w:szCs w:val="22"/>
          <w:lang w:eastAsia="en-US"/>
        </w:rPr>
        <w:t>Glory Days: From Gumboots to Platforms</w:t>
      </w:r>
      <w:r w:rsidRPr="005369BA">
        <w:rPr>
          <w:rFonts w:eastAsia="Calibri" w:cs="Arial"/>
          <w:sz w:val="22"/>
          <w:szCs w:val="22"/>
          <w:lang w:eastAsia="en-US"/>
        </w:rPr>
        <w:t>. Harper Collins NZ, 2009, pp106-110 ISBN 9781869507282. (Invited contribution to a book that included contributions from various musicians, historians, and designers as well as the author)</w:t>
      </w:r>
      <w:r w:rsidR="00B3161A" w:rsidRPr="005369BA">
        <w:rPr>
          <w:rFonts w:eastAsia="Calibri" w:cs="Arial"/>
          <w:sz w:val="22"/>
          <w:szCs w:val="22"/>
          <w:lang w:eastAsia="en-US"/>
        </w:rPr>
        <w:t xml:space="preserve">. </w:t>
      </w:r>
    </w:p>
    <w:p w14:paraId="3887FC87" w14:textId="77777777" w:rsidR="00645851" w:rsidRPr="005369BA" w:rsidRDefault="00645851" w:rsidP="00645851">
      <w:pPr>
        <w:suppressAutoHyphens w:val="0"/>
        <w:spacing w:line="240" w:lineRule="auto"/>
        <w:rPr>
          <w:rFonts w:eastAsia="Calibri" w:cs="Arial"/>
          <w:sz w:val="22"/>
          <w:szCs w:val="22"/>
          <w:lang w:eastAsia="en-US"/>
        </w:rPr>
      </w:pPr>
    </w:p>
    <w:p w14:paraId="53EFA201" w14:textId="11ECED21"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 xml:space="preserve">Malthus, Jane (2007) One Man’s Fantasy: The Eden Hore Collection of High and Exotic Fashion Garments of the 1970s. In Bronwyn Labrum, Fiona McKergow, Stephanie Gibson (Eds) </w:t>
      </w:r>
      <w:r w:rsidRPr="005369BA">
        <w:rPr>
          <w:rFonts w:eastAsia="Calibri" w:cs="Arial"/>
          <w:i/>
          <w:sz w:val="22"/>
          <w:szCs w:val="22"/>
          <w:lang w:eastAsia="en-US"/>
        </w:rPr>
        <w:t>Looking Flash: Clothing in Aotearoa New Zealand</w:t>
      </w:r>
      <w:r w:rsidRPr="005369BA">
        <w:rPr>
          <w:rFonts w:eastAsia="Calibri" w:cs="Arial"/>
          <w:sz w:val="22"/>
          <w:szCs w:val="22"/>
          <w:lang w:eastAsia="en-US"/>
        </w:rPr>
        <w:t>. Auckland University Press, ISBN 978-1-86940-397-3 2007 pp222-241, 270-272, plates 13-15. (Invited, and peer reviewed by the editors)</w:t>
      </w:r>
      <w:r w:rsidR="00B3161A" w:rsidRPr="005369BA">
        <w:rPr>
          <w:rFonts w:eastAsia="Calibri" w:cs="Arial"/>
          <w:sz w:val="22"/>
          <w:szCs w:val="22"/>
          <w:lang w:eastAsia="en-US"/>
        </w:rPr>
        <w:t xml:space="preserve">. </w:t>
      </w:r>
    </w:p>
    <w:p w14:paraId="2B26EDD6" w14:textId="77777777" w:rsidR="00645851" w:rsidRPr="005369BA" w:rsidRDefault="00645851" w:rsidP="00645851">
      <w:pPr>
        <w:suppressAutoHyphens w:val="0"/>
        <w:spacing w:line="240" w:lineRule="auto"/>
        <w:rPr>
          <w:rFonts w:eastAsia="Calibri" w:cs="Arial"/>
          <w:b/>
          <w:sz w:val="22"/>
          <w:szCs w:val="22"/>
          <w:lang w:eastAsia="en-US"/>
        </w:rPr>
      </w:pPr>
    </w:p>
    <w:p w14:paraId="0F7EECAF"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 xml:space="preserve">Malthus, J &amp; Brickell, C (2003) Producing and Consuming Gender: The Case of Clothing. In Barbara Brookes, Annabel Cooper and Robin Law (Eds) </w:t>
      </w:r>
      <w:r w:rsidRPr="005369BA">
        <w:rPr>
          <w:rFonts w:eastAsia="Calibri" w:cs="Arial"/>
          <w:i/>
          <w:sz w:val="22"/>
          <w:szCs w:val="22"/>
          <w:lang w:eastAsia="en-US"/>
        </w:rPr>
        <w:t>Sites of Gender: Women, Men and Modernity in Southern Dunedin 1890-1939</w:t>
      </w:r>
      <w:r w:rsidRPr="005369BA">
        <w:rPr>
          <w:rFonts w:eastAsia="Calibri" w:cs="Arial"/>
          <w:sz w:val="22"/>
          <w:szCs w:val="22"/>
          <w:lang w:eastAsia="en-US"/>
        </w:rPr>
        <w:t xml:space="preserve">. Auckland University Press 1 86940 305 3 2003 123-150, 390-393  </w:t>
      </w:r>
    </w:p>
    <w:p w14:paraId="134AA30F" w14:textId="77777777" w:rsidR="00645851" w:rsidRPr="005369BA" w:rsidRDefault="00645851" w:rsidP="00645851">
      <w:pPr>
        <w:suppressAutoHyphens w:val="0"/>
        <w:spacing w:line="240" w:lineRule="auto"/>
        <w:rPr>
          <w:rFonts w:eastAsia="Calibri" w:cs="Arial"/>
          <w:sz w:val="22"/>
          <w:szCs w:val="22"/>
          <w:lang w:eastAsia="en-US"/>
        </w:rPr>
      </w:pPr>
    </w:p>
    <w:p w14:paraId="315E33BE" w14:textId="62BC4D9B"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Malthus, J (2000) Bowbyes, Avice Maud. In Dictionary</w:t>
      </w:r>
      <w:r w:rsidRPr="005369BA">
        <w:rPr>
          <w:rFonts w:eastAsia="Calibri" w:cs="Arial"/>
          <w:i/>
          <w:sz w:val="22"/>
          <w:szCs w:val="22"/>
          <w:lang w:eastAsia="en-US"/>
        </w:rPr>
        <w:t xml:space="preserve"> of New Zealand Biography</w:t>
      </w:r>
      <w:r w:rsidRPr="005369BA">
        <w:rPr>
          <w:rFonts w:eastAsia="Calibri" w:cs="Arial"/>
          <w:sz w:val="22"/>
          <w:szCs w:val="22"/>
          <w:lang w:eastAsia="en-US"/>
        </w:rPr>
        <w:t>, Department of Internal Affairs and Auckland University Press ISBN 1 86940 224 3 Volume 5 64-65</w:t>
      </w:r>
      <w:r w:rsidR="00B3161A" w:rsidRPr="005369BA">
        <w:rPr>
          <w:rFonts w:eastAsia="Calibri" w:cs="Arial"/>
          <w:sz w:val="22"/>
          <w:szCs w:val="22"/>
          <w:lang w:eastAsia="en-US"/>
        </w:rPr>
        <w:t xml:space="preserve">. </w:t>
      </w:r>
    </w:p>
    <w:p w14:paraId="05F3C9D5" w14:textId="77777777" w:rsidR="00645851" w:rsidRPr="005369BA" w:rsidRDefault="00645851" w:rsidP="00645851">
      <w:pPr>
        <w:suppressAutoHyphens w:val="0"/>
        <w:spacing w:line="240" w:lineRule="auto"/>
        <w:rPr>
          <w:rFonts w:eastAsia="Calibri" w:cs="Arial"/>
          <w:sz w:val="22"/>
          <w:szCs w:val="22"/>
          <w:lang w:eastAsia="en-US"/>
        </w:rPr>
      </w:pPr>
    </w:p>
    <w:p w14:paraId="7492A0A1" w14:textId="77777777" w:rsidR="00645851" w:rsidRPr="005369BA" w:rsidRDefault="00645851" w:rsidP="00645851">
      <w:pPr>
        <w:suppressAutoHyphens w:val="0"/>
        <w:spacing w:line="240" w:lineRule="auto"/>
        <w:rPr>
          <w:rFonts w:eastAsia="Calibri" w:cs="Arial"/>
          <w:sz w:val="22"/>
          <w:szCs w:val="22"/>
          <w:lang w:eastAsia="en-US"/>
        </w:rPr>
      </w:pPr>
    </w:p>
    <w:p w14:paraId="38293FCB" w14:textId="77777777" w:rsidR="00645851" w:rsidRPr="005369BA" w:rsidRDefault="00645851" w:rsidP="00645851">
      <w:pPr>
        <w:suppressAutoHyphens w:val="0"/>
        <w:spacing w:line="240" w:lineRule="auto"/>
        <w:rPr>
          <w:rFonts w:eastAsia="Calibri" w:cs="Arial"/>
          <w:sz w:val="22"/>
          <w:szCs w:val="22"/>
          <w:lang w:eastAsia="en-US"/>
        </w:rPr>
      </w:pPr>
    </w:p>
    <w:p w14:paraId="2181199A" w14:textId="77777777" w:rsidR="00645851" w:rsidRPr="005369BA" w:rsidRDefault="00645851" w:rsidP="00645851">
      <w:pPr>
        <w:suppressAutoHyphens w:val="0"/>
        <w:spacing w:line="240" w:lineRule="auto"/>
        <w:rPr>
          <w:rFonts w:eastAsia="Calibri" w:cs="Arial"/>
          <w:sz w:val="22"/>
          <w:szCs w:val="22"/>
          <w:lang w:eastAsia="en-US"/>
        </w:rPr>
      </w:pPr>
    </w:p>
    <w:p w14:paraId="70BFEE07" w14:textId="77777777" w:rsidR="00645851" w:rsidRPr="00645851" w:rsidRDefault="00645851" w:rsidP="005369BA">
      <w:pPr>
        <w:keepNext/>
        <w:keepLines/>
        <w:suppressAutoHyphens w:val="0"/>
        <w:spacing w:line="240" w:lineRule="auto"/>
        <w:rPr>
          <w:rFonts w:eastAsia="Calibri" w:cs="Arial"/>
          <w:b/>
          <w:sz w:val="22"/>
          <w:szCs w:val="22"/>
          <w:lang w:eastAsia="en-US"/>
        </w:rPr>
      </w:pPr>
      <w:r w:rsidRPr="00645851">
        <w:rPr>
          <w:rFonts w:eastAsia="Calibri" w:cs="Arial"/>
          <w:b/>
          <w:sz w:val="22"/>
          <w:szCs w:val="22"/>
          <w:lang w:eastAsia="en-US"/>
        </w:rPr>
        <w:t>Journal Articles</w:t>
      </w:r>
    </w:p>
    <w:p w14:paraId="0E1B6E85" w14:textId="4FCBBCFE"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&amp; White, M. (2013) FURtive Gathering? Contextualizing the furs in Otago Museum's collection. </w:t>
      </w:r>
      <w:r w:rsidRPr="00645851">
        <w:rPr>
          <w:rFonts w:eastAsia="Calibri" w:cs="Arial"/>
          <w:i/>
          <w:sz w:val="22"/>
          <w:szCs w:val="22"/>
          <w:lang w:eastAsia="en-US"/>
        </w:rPr>
        <w:t>Context: dress/fashion/textiles</w:t>
      </w:r>
      <w:r w:rsidRPr="00645851">
        <w:rPr>
          <w:rFonts w:eastAsia="Calibri" w:cs="Arial"/>
          <w:sz w:val="22"/>
          <w:szCs w:val="22"/>
          <w:lang w:eastAsia="en-US"/>
        </w:rPr>
        <w:t>, Issue 26, Costume and Textile Association of New Zealand, Auckland, Winter 2013 pp41-51</w:t>
      </w:r>
      <w:r w:rsidR="00B3161A">
        <w:rPr>
          <w:rFonts w:eastAsia="Calibri" w:cs="Arial"/>
          <w:sz w:val="22"/>
          <w:szCs w:val="22"/>
          <w:lang w:eastAsia="en-US"/>
        </w:rPr>
        <w:t xml:space="preserve">. </w:t>
      </w:r>
    </w:p>
    <w:p w14:paraId="4D6B8E0D" w14:textId="77777777" w:rsidR="00645851" w:rsidRPr="00645851" w:rsidRDefault="00645851" w:rsidP="00645851">
      <w:pPr>
        <w:suppressAutoHyphens w:val="0"/>
        <w:spacing w:line="240" w:lineRule="auto"/>
        <w:rPr>
          <w:rFonts w:eastAsia="Calibri" w:cs="Arial"/>
          <w:sz w:val="22"/>
          <w:szCs w:val="22"/>
          <w:lang w:eastAsia="en-US"/>
        </w:rPr>
      </w:pPr>
    </w:p>
    <w:p w14:paraId="3235693B"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and White, M. (2011) Celebrating the Lace collection at Otago Museum. </w:t>
      </w:r>
      <w:r w:rsidRPr="00645851">
        <w:rPr>
          <w:rFonts w:eastAsia="Calibri" w:cs="Arial"/>
          <w:i/>
          <w:sz w:val="22"/>
          <w:szCs w:val="22"/>
          <w:lang w:eastAsia="en-US"/>
        </w:rPr>
        <w:t>Context: dress/fashion/textiles</w:t>
      </w:r>
      <w:r w:rsidRPr="00645851">
        <w:rPr>
          <w:rFonts w:eastAsia="Calibri" w:cs="Arial"/>
          <w:sz w:val="22"/>
          <w:szCs w:val="22"/>
          <w:lang w:eastAsia="en-US"/>
        </w:rPr>
        <w:t xml:space="preserve"> 23, pp8-18.</w:t>
      </w:r>
    </w:p>
    <w:p w14:paraId="4612D479" w14:textId="77777777" w:rsidR="00645851" w:rsidRPr="00645851" w:rsidRDefault="00645851" w:rsidP="00645851">
      <w:pPr>
        <w:suppressAutoHyphens w:val="0"/>
        <w:spacing w:line="240" w:lineRule="auto"/>
        <w:rPr>
          <w:rFonts w:eastAsia="Calibri" w:cs="Arial"/>
          <w:sz w:val="22"/>
          <w:szCs w:val="22"/>
          <w:lang w:eastAsia="en-US"/>
        </w:rPr>
      </w:pPr>
    </w:p>
    <w:p w14:paraId="5B6E1034" w14:textId="6275EC88"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Jane (2010) A Tale of Two Dunedin Society Girls. </w:t>
      </w:r>
      <w:r w:rsidRPr="00645851">
        <w:rPr>
          <w:rFonts w:eastAsia="Calibri" w:cs="Arial"/>
          <w:i/>
          <w:sz w:val="22"/>
          <w:szCs w:val="22"/>
          <w:lang w:eastAsia="en-US"/>
        </w:rPr>
        <w:t>Context: Dress, fashion, textiles</w:t>
      </w:r>
      <w:r w:rsidRPr="00645851">
        <w:rPr>
          <w:rFonts w:eastAsia="Calibri" w:cs="Arial"/>
          <w:sz w:val="22"/>
          <w:szCs w:val="22"/>
          <w:lang w:eastAsia="en-US"/>
        </w:rPr>
        <w:t>. ISSN 1176-3132 Issue 20, May pp2-8</w:t>
      </w:r>
      <w:r w:rsidR="00B3161A">
        <w:rPr>
          <w:rFonts w:eastAsia="Calibri" w:cs="Arial"/>
          <w:sz w:val="22"/>
          <w:szCs w:val="22"/>
          <w:lang w:eastAsia="en-US"/>
        </w:rPr>
        <w:t xml:space="preserve">. </w:t>
      </w:r>
    </w:p>
    <w:p w14:paraId="28708A76" w14:textId="77777777" w:rsidR="00645851" w:rsidRPr="00645851" w:rsidRDefault="00645851" w:rsidP="00645851">
      <w:pPr>
        <w:suppressAutoHyphens w:val="0"/>
        <w:spacing w:line="240" w:lineRule="auto"/>
        <w:rPr>
          <w:rFonts w:eastAsia="Calibri" w:cs="Arial"/>
          <w:sz w:val="22"/>
          <w:szCs w:val="22"/>
          <w:lang w:eastAsia="en-US"/>
        </w:rPr>
      </w:pPr>
    </w:p>
    <w:p w14:paraId="007C961B"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(2008) Lightweight? </w:t>
      </w:r>
      <w:r w:rsidRPr="00645851">
        <w:rPr>
          <w:rFonts w:eastAsia="Calibri" w:cs="Arial"/>
          <w:i/>
          <w:sz w:val="22"/>
          <w:szCs w:val="22"/>
          <w:lang w:eastAsia="en-US"/>
        </w:rPr>
        <w:t>Context: Dress, fashion, textiles.</w:t>
      </w:r>
      <w:r w:rsidRPr="00645851">
        <w:rPr>
          <w:rFonts w:eastAsia="Calibri" w:cs="Arial"/>
          <w:sz w:val="22"/>
          <w:szCs w:val="22"/>
          <w:lang w:eastAsia="en-US"/>
        </w:rPr>
        <w:t>15, March-June 2008, pp10-11.</w:t>
      </w:r>
    </w:p>
    <w:p w14:paraId="469736FE" w14:textId="77777777" w:rsidR="00645851" w:rsidRPr="00645851" w:rsidRDefault="00645851" w:rsidP="00645851">
      <w:pPr>
        <w:suppressAutoHyphens w:val="0"/>
        <w:spacing w:line="240" w:lineRule="auto"/>
        <w:rPr>
          <w:rFonts w:eastAsia="Calibri" w:cs="Arial"/>
          <w:sz w:val="22"/>
          <w:szCs w:val="22"/>
          <w:lang w:eastAsia="en-US"/>
        </w:rPr>
      </w:pPr>
    </w:p>
    <w:p w14:paraId="3225760F" w14:textId="56BCFD8F"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 Malthus, J</w:t>
      </w:r>
      <w:r w:rsidR="00B3161A">
        <w:rPr>
          <w:rFonts w:eastAsia="Calibri" w:cs="Arial"/>
          <w:sz w:val="22"/>
          <w:szCs w:val="22"/>
          <w:lang w:eastAsia="en-US"/>
        </w:rPr>
        <w:t xml:space="preserve">. </w:t>
      </w:r>
      <w:r w:rsidRPr="00645851">
        <w:rPr>
          <w:rFonts w:eastAsia="Calibri" w:cs="Arial"/>
          <w:sz w:val="22"/>
          <w:szCs w:val="22"/>
          <w:lang w:eastAsia="en-US"/>
        </w:rPr>
        <w:t xml:space="preserve">Smith C (2005) Review of the New Zealand Costume and Textiles Section Symposium 2005: Southern Threads: Connecting Dress, Cloth and Culture. </w:t>
      </w:r>
      <w:r w:rsidRPr="00645851">
        <w:rPr>
          <w:rFonts w:eastAsia="Calibri" w:cs="Arial"/>
          <w:i/>
          <w:sz w:val="22"/>
          <w:szCs w:val="22"/>
          <w:lang w:eastAsia="en-US"/>
        </w:rPr>
        <w:t>Context: Dress, fashion, textiles.</w:t>
      </w:r>
      <w:r w:rsidRPr="00645851">
        <w:rPr>
          <w:rFonts w:eastAsia="Calibri" w:cs="Arial"/>
          <w:sz w:val="22"/>
          <w:szCs w:val="22"/>
          <w:lang w:eastAsia="en-US"/>
        </w:rPr>
        <w:t xml:space="preserve"> ISSN 1176-3132 7, July - October 2005 pp3-4  </w:t>
      </w:r>
    </w:p>
    <w:p w14:paraId="622EDCD6"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 </w:t>
      </w:r>
    </w:p>
    <w:p w14:paraId="3ADAF135" w14:textId="714347D4"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Cooper, A Law, R Malthus, J Wood, P (2000) Rooms of their Own: Public Toilets and Gendered Citizens in a New Zealand City 1850 - 1950 </w:t>
      </w:r>
      <w:r w:rsidRPr="00645851">
        <w:rPr>
          <w:rFonts w:eastAsia="Calibri" w:cs="Arial"/>
          <w:i/>
          <w:sz w:val="22"/>
          <w:szCs w:val="22"/>
          <w:lang w:eastAsia="en-US"/>
        </w:rPr>
        <w:t>Gender, Place and Culture</w:t>
      </w:r>
      <w:r w:rsidRPr="00645851">
        <w:rPr>
          <w:rFonts w:eastAsia="Calibri" w:cs="Arial"/>
          <w:sz w:val="22"/>
          <w:szCs w:val="22"/>
          <w:lang w:eastAsia="en-US"/>
        </w:rPr>
        <w:t xml:space="preserve">  7 (4) pp417-433</w:t>
      </w:r>
      <w:r w:rsidR="00B3161A">
        <w:rPr>
          <w:rFonts w:eastAsia="Calibri" w:cs="Arial"/>
          <w:sz w:val="22"/>
          <w:szCs w:val="22"/>
          <w:lang w:eastAsia="en-US"/>
        </w:rPr>
        <w:t xml:space="preserve">. </w:t>
      </w:r>
    </w:p>
    <w:p w14:paraId="7C645491" w14:textId="77777777" w:rsidR="00645851" w:rsidRPr="00645851" w:rsidRDefault="00645851" w:rsidP="00645851">
      <w:pPr>
        <w:suppressAutoHyphens w:val="0"/>
        <w:spacing w:line="240" w:lineRule="auto"/>
        <w:rPr>
          <w:rFonts w:eastAsia="Calibri" w:cs="Arial"/>
          <w:sz w:val="22"/>
          <w:szCs w:val="22"/>
          <w:lang w:eastAsia="en-US"/>
        </w:rPr>
      </w:pPr>
    </w:p>
    <w:p w14:paraId="300D4878" w14:textId="77777777" w:rsidR="00645851" w:rsidRPr="00645851" w:rsidRDefault="00645851" w:rsidP="00645851">
      <w:pPr>
        <w:suppressAutoHyphens w:val="0"/>
        <w:spacing w:line="240" w:lineRule="auto"/>
        <w:rPr>
          <w:rFonts w:eastAsia="Calibri" w:cs="Arial"/>
          <w:b/>
          <w:sz w:val="22"/>
          <w:szCs w:val="22"/>
          <w:lang w:eastAsia="en-US"/>
        </w:rPr>
      </w:pPr>
      <w:r w:rsidRPr="00645851">
        <w:rPr>
          <w:rFonts w:eastAsia="Calibri" w:cs="Arial"/>
          <w:b/>
          <w:sz w:val="22"/>
          <w:szCs w:val="22"/>
          <w:lang w:eastAsia="en-US"/>
        </w:rPr>
        <w:t>Other Publications</w:t>
      </w:r>
    </w:p>
    <w:p w14:paraId="08A1FEEF"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(2015) A Darker Eden. Catalogue essay in </w:t>
      </w:r>
      <w:r w:rsidRPr="00645851">
        <w:rPr>
          <w:rFonts w:eastAsia="Calibri" w:cs="Arial"/>
          <w:i/>
          <w:sz w:val="22"/>
          <w:szCs w:val="22"/>
          <w:lang w:eastAsia="en-US"/>
        </w:rPr>
        <w:t>A Darker Eden: Fashion from Dunedin</w:t>
      </w:r>
      <w:r w:rsidRPr="00645851">
        <w:rPr>
          <w:rFonts w:eastAsia="Calibri" w:cs="Arial"/>
          <w:sz w:val="22"/>
          <w:szCs w:val="22"/>
          <w:lang w:eastAsia="en-US"/>
        </w:rPr>
        <w:t xml:space="preserve">. Catalogue published to accompany an exhibition, by the New Zealand Fashion Museum and the Otago Polytechnic School of Design, 2015, 7-9  </w:t>
      </w:r>
    </w:p>
    <w:p w14:paraId="49BDDA69" w14:textId="77777777" w:rsidR="00645851" w:rsidRPr="00645851" w:rsidRDefault="00645851" w:rsidP="00645851">
      <w:pPr>
        <w:suppressAutoHyphens w:val="0"/>
        <w:spacing w:line="240" w:lineRule="auto"/>
        <w:rPr>
          <w:rFonts w:eastAsia="Calibri" w:cs="Arial"/>
          <w:sz w:val="22"/>
          <w:szCs w:val="22"/>
          <w:lang w:eastAsia="en-US"/>
        </w:rPr>
      </w:pPr>
    </w:p>
    <w:p w14:paraId="1370C1D8" w14:textId="2FB81E68"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(2015) Designer Profiles: NOM*d, Mild Red, Carlson, iD Dunedin, 21 Otago Polytechnic graduates. In A</w:t>
      </w:r>
      <w:r w:rsidRPr="00645851">
        <w:rPr>
          <w:rFonts w:eastAsia="Calibri" w:cs="Arial"/>
          <w:i/>
          <w:sz w:val="22"/>
          <w:szCs w:val="22"/>
          <w:lang w:eastAsia="en-US"/>
        </w:rPr>
        <w:t xml:space="preserve"> Darker Eden: Fashion from Dunedin</w:t>
      </w:r>
      <w:r w:rsidR="00B3161A">
        <w:rPr>
          <w:rFonts w:eastAsia="Calibri" w:cs="Arial"/>
          <w:sz w:val="22"/>
          <w:szCs w:val="22"/>
          <w:lang w:eastAsia="en-US"/>
        </w:rPr>
        <w:t xml:space="preserve">. </w:t>
      </w:r>
      <w:r w:rsidRPr="00645851">
        <w:rPr>
          <w:rFonts w:eastAsia="Calibri" w:cs="Arial"/>
          <w:sz w:val="22"/>
          <w:szCs w:val="22"/>
          <w:lang w:eastAsia="en-US"/>
        </w:rPr>
        <w:t xml:space="preserve">Catalogue published to accompany an exhibition by the New Zealand Fashion Museum with the Otago Polytechnic School of Design, 2015 pp10-27  </w:t>
      </w:r>
    </w:p>
    <w:p w14:paraId="67C92AD2" w14:textId="77777777" w:rsidR="00645851" w:rsidRPr="00645851" w:rsidRDefault="00645851" w:rsidP="00645851">
      <w:pPr>
        <w:suppressAutoHyphens w:val="0"/>
        <w:spacing w:line="240" w:lineRule="auto"/>
        <w:rPr>
          <w:rFonts w:eastAsia="Calibri" w:cs="Arial"/>
          <w:b/>
          <w:sz w:val="22"/>
          <w:szCs w:val="22"/>
          <w:lang w:eastAsia="en-US"/>
        </w:rPr>
      </w:pPr>
    </w:p>
    <w:p w14:paraId="2B7CB2B3"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(2012) Pat Hewitt: Rapt with cloth. Catalogue essay, Pat Hewitt Retrospective, Central Stories Museum and Art Gallery, Alexandra, August 2012 </w:t>
      </w:r>
    </w:p>
    <w:p w14:paraId="69E052E5" w14:textId="77777777" w:rsidR="00645851" w:rsidRPr="00645851" w:rsidRDefault="00645851" w:rsidP="00645851">
      <w:pPr>
        <w:suppressAutoHyphens w:val="0"/>
        <w:spacing w:line="240" w:lineRule="auto"/>
        <w:rPr>
          <w:rFonts w:eastAsia="Calibri" w:cs="Arial"/>
          <w:sz w:val="22"/>
          <w:szCs w:val="22"/>
          <w:lang w:eastAsia="en-US"/>
        </w:rPr>
      </w:pPr>
    </w:p>
    <w:p w14:paraId="5DD8FB2C"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(2012) Exhibition Review: The Blind Idealist's Black Dog, Jo Torr. </w:t>
      </w:r>
      <w:r w:rsidRPr="00645851">
        <w:rPr>
          <w:rFonts w:eastAsia="Calibri" w:cs="Arial"/>
          <w:i/>
          <w:sz w:val="22"/>
          <w:szCs w:val="22"/>
          <w:lang w:eastAsia="en-US"/>
        </w:rPr>
        <w:t>Context: Dress, Fashion, Textiles</w:t>
      </w:r>
      <w:r w:rsidRPr="00645851">
        <w:rPr>
          <w:rFonts w:eastAsia="Calibri" w:cs="Arial"/>
          <w:sz w:val="22"/>
          <w:szCs w:val="22"/>
          <w:lang w:eastAsia="en-US"/>
        </w:rPr>
        <w:t xml:space="preserve">. Issue 24, Winter 2012, pp49-51 </w:t>
      </w:r>
    </w:p>
    <w:p w14:paraId="6828BAF9" w14:textId="77777777" w:rsidR="00645851" w:rsidRPr="00645851" w:rsidRDefault="00645851" w:rsidP="00645851">
      <w:pPr>
        <w:suppressAutoHyphens w:val="0"/>
        <w:spacing w:line="240" w:lineRule="auto"/>
        <w:rPr>
          <w:rFonts w:eastAsia="Calibri" w:cs="Arial"/>
          <w:sz w:val="22"/>
          <w:szCs w:val="22"/>
          <w:lang w:eastAsia="en-US"/>
        </w:rPr>
      </w:pPr>
    </w:p>
    <w:p w14:paraId="7D99C330"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(2010) Contemporary Traditions. Otago Museum 14 August-128 November 2010. Exhibition review. Context, ISSN 1176-3132 Issue 21, Summer 2010-2011, pp53-56.</w:t>
      </w:r>
    </w:p>
    <w:p w14:paraId="0EE1F563" w14:textId="77777777" w:rsidR="00645851" w:rsidRPr="00645851" w:rsidRDefault="00645851" w:rsidP="00645851">
      <w:pPr>
        <w:suppressAutoHyphens w:val="0"/>
        <w:spacing w:line="240" w:lineRule="auto"/>
        <w:rPr>
          <w:rFonts w:eastAsia="Calibri" w:cs="Arial"/>
          <w:sz w:val="22"/>
          <w:szCs w:val="22"/>
          <w:lang w:eastAsia="en-US"/>
        </w:rPr>
      </w:pPr>
    </w:p>
    <w:p w14:paraId="0D8F8E7D"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(2009) Clare Plug: Look South Exhibition Review. </w:t>
      </w:r>
      <w:r w:rsidRPr="00645851">
        <w:rPr>
          <w:rFonts w:eastAsia="Calibri" w:cs="Arial"/>
          <w:i/>
          <w:sz w:val="22"/>
          <w:szCs w:val="22"/>
          <w:lang w:eastAsia="en-US"/>
        </w:rPr>
        <w:t>Fiberarts</w:t>
      </w:r>
      <w:r w:rsidRPr="00645851">
        <w:rPr>
          <w:rFonts w:eastAsia="Calibri" w:cs="Arial"/>
          <w:sz w:val="22"/>
          <w:szCs w:val="22"/>
          <w:lang w:eastAsia="en-US"/>
        </w:rPr>
        <w:t xml:space="preserve"> ISSN 0164-324X November/December 2009 p58</w:t>
      </w:r>
    </w:p>
    <w:p w14:paraId="575A1BBD" w14:textId="77777777" w:rsidR="00645851" w:rsidRPr="00645851" w:rsidRDefault="00645851" w:rsidP="00645851">
      <w:pPr>
        <w:suppressAutoHyphens w:val="0"/>
        <w:spacing w:line="240" w:lineRule="auto"/>
        <w:rPr>
          <w:rFonts w:eastAsia="Calibri" w:cs="Arial"/>
          <w:sz w:val="22"/>
          <w:szCs w:val="22"/>
          <w:lang w:eastAsia="en-US"/>
        </w:rPr>
      </w:pPr>
    </w:p>
    <w:p w14:paraId="36E702B1"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(2001) Priceless Pieces. Seven nineteenth-century quilts in Otago Settlers Museum</w:t>
      </w:r>
      <w:r w:rsidRPr="00645851">
        <w:rPr>
          <w:rFonts w:eastAsia="Calibri" w:cs="Arial"/>
          <w:i/>
          <w:sz w:val="22"/>
          <w:szCs w:val="22"/>
          <w:lang w:eastAsia="en-US"/>
        </w:rPr>
        <w:t>. New Zealand Quilter</w:t>
      </w:r>
      <w:r w:rsidRPr="00645851">
        <w:rPr>
          <w:rFonts w:eastAsia="Calibri" w:cs="Arial"/>
          <w:sz w:val="22"/>
          <w:szCs w:val="22"/>
          <w:lang w:eastAsia="en-US"/>
        </w:rPr>
        <w:t xml:space="preserve"> ISSN 1171-7645 34, 2001 16-18  </w:t>
      </w:r>
    </w:p>
    <w:p w14:paraId="575F22C1" w14:textId="77777777" w:rsidR="00645851" w:rsidRPr="00645851" w:rsidRDefault="00645851" w:rsidP="00645851">
      <w:pPr>
        <w:suppressAutoHyphens w:val="0"/>
        <w:spacing w:line="240" w:lineRule="auto"/>
        <w:rPr>
          <w:rFonts w:eastAsia="Calibri" w:cs="Arial"/>
          <w:sz w:val="22"/>
          <w:szCs w:val="22"/>
          <w:lang w:eastAsia="en-US"/>
        </w:rPr>
      </w:pPr>
    </w:p>
    <w:p w14:paraId="77C539E0" w14:textId="77777777" w:rsidR="00645851" w:rsidRPr="00645851" w:rsidRDefault="00645851" w:rsidP="00645851">
      <w:pPr>
        <w:suppressAutoHyphens w:val="0"/>
        <w:spacing w:line="240" w:lineRule="auto"/>
        <w:rPr>
          <w:rFonts w:eastAsia="Calibri" w:cs="Arial"/>
          <w:b/>
          <w:sz w:val="22"/>
          <w:szCs w:val="22"/>
          <w:lang w:eastAsia="en-US"/>
        </w:rPr>
      </w:pPr>
      <w:r w:rsidRPr="00645851">
        <w:rPr>
          <w:rFonts w:eastAsia="Calibri" w:cs="Arial"/>
          <w:b/>
          <w:sz w:val="22"/>
          <w:szCs w:val="22"/>
          <w:lang w:eastAsia="en-US"/>
        </w:rPr>
        <w:t>Commissioned Reports</w:t>
      </w:r>
    </w:p>
    <w:p w14:paraId="644A3890" w14:textId="77777777" w:rsidR="00645851" w:rsidRPr="00645851" w:rsidRDefault="00645851" w:rsidP="00645851">
      <w:pPr>
        <w:suppressAutoHyphens w:val="0"/>
        <w:spacing w:line="240" w:lineRule="auto"/>
        <w:rPr>
          <w:rFonts w:eastAsia="Calibri" w:cs="Arial"/>
          <w:i/>
          <w:sz w:val="22"/>
          <w:szCs w:val="22"/>
          <w:lang w:eastAsia="en-US"/>
        </w:rPr>
      </w:pPr>
      <w:r w:rsidRPr="00645851">
        <w:rPr>
          <w:rFonts w:eastAsia="Calibri" w:cs="Arial"/>
          <w:sz w:val="22"/>
          <w:szCs w:val="22"/>
          <w:lang w:eastAsia="en-US"/>
        </w:rPr>
        <w:t>Malthus, J</w:t>
      </w:r>
      <w:r w:rsidRPr="00645851">
        <w:rPr>
          <w:rFonts w:eastAsia="Calibri" w:cs="Arial"/>
          <w:i/>
          <w:sz w:val="22"/>
          <w:szCs w:val="22"/>
          <w:lang w:eastAsia="en-US"/>
        </w:rPr>
        <w:t>. Eden Hore Collection Policy</w:t>
      </w:r>
      <w:r w:rsidRPr="00645851">
        <w:rPr>
          <w:rFonts w:eastAsia="Calibri" w:cs="Arial"/>
          <w:sz w:val="22"/>
          <w:szCs w:val="22"/>
          <w:lang w:eastAsia="en-US"/>
        </w:rPr>
        <w:t>. Fourteen page report for the Central Otago District Council, 2014.</w:t>
      </w:r>
    </w:p>
    <w:p w14:paraId="0E68E5A0" w14:textId="77777777" w:rsidR="00645851" w:rsidRPr="00645851" w:rsidRDefault="00645851" w:rsidP="00645851">
      <w:pPr>
        <w:suppressAutoHyphens w:val="0"/>
        <w:spacing w:line="240" w:lineRule="auto"/>
        <w:rPr>
          <w:rFonts w:eastAsia="Calibri" w:cs="Arial"/>
          <w:sz w:val="22"/>
          <w:szCs w:val="22"/>
          <w:lang w:eastAsia="en-US"/>
        </w:rPr>
      </w:pPr>
    </w:p>
    <w:p w14:paraId="693DE185"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w:t>
      </w:r>
      <w:r w:rsidRPr="00645851">
        <w:rPr>
          <w:rFonts w:eastAsia="Calibri" w:cs="Arial"/>
          <w:i/>
          <w:sz w:val="22"/>
          <w:szCs w:val="22"/>
          <w:lang w:eastAsia="en-US"/>
        </w:rPr>
        <w:t>. Designers represented in the Eden Hore Collection</w:t>
      </w:r>
      <w:r w:rsidRPr="00645851">
        <w:rPr>
          <w:rFonts w:eastAsia="Calibri" w:cs="Arial"/>
          <w:sz w:val="22"/>
          <w:szCs w:val="22"/>
          <w:lang w:eastAsia="en-US"/>
        </w:rPr>
        <w:t>. Seventeen page report for the Central Otago District Council, 2014.</w:t>
      </w:r>
    </w:p>
    <w:p w14:paraId="0601A694" w14:textId="77777777" w:rsidR="00645851" w:rsidRPr="00645851" w:rsidRDefault="00645851" w:rsidP="00645851">
      <w:pPr>
        <w:suppressAutoHyphens w:val="0"/>
        <w:spacing w:line="240" w:lineRule="auto"/>
        <w:rPr>
          <w:rFonts w:eastAsia="Calibri" w:cs="Arial"/>
          <w:sz w:val="22"/>
          <w:szCs w:val="22"/>
          <w:lang w:eastAsia="en-US"/>
        </w:rPr>
      </w:pPr>
    </w:p>
    <w:p w14:paraId="08602787" w14:textId="227D4DCF"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w:t>
      </w:r>
      <w:r w:rsidR="00B3161A">
        <w:rPr>
          <w:rFonts w:eastAsia="Calibri" w:cs="Arial"/>
          <w:sz w:val="22"/>
          <w:szCs w:val="22"/>
          <w:lang w:eastAsia="en-US"/>
        </w:rPr>
        <w:t xml:space="preserve">. </w:t>
      </w:r>
      <w:r w:rsidRPr="00645851">
        <w:rPr>
          <w:rFonts w:eastAsia="Calibri" w:cs="Arial"/>
          <w:i/>
          <w:sz w:val="22"/>
          <w:szCs w:val="22"/>
          <w:lang w:eastAsia="en-US"/>
        </w:rPr>
        <w:t>Designers represented in the Eden Hore Collection: part 2</w:t>
      </w:r>
      <w:r w:rsidR="00B3161A">
        <w:rPr>
          <w:rFonts w:eastAsia="Calibri" w:cs="Arial"/>
          <w:sz w:val="22"/>
          <w:szCs w:val="22"/>
          <w:lang w:eastAsia="en-US"/>
        </w:rPr>
        <w:t xml:space="preserve">. </w:t>
      </w:r>
      <w:r w:rsidRPr="00645851">
        <w:rPr>
          <w:rFonts w:eastAsia="Calibri" w:cs="Arial"/>
          <w:sz w:val="22"/>
          <w:szCs w:val="22"/>
          <w:lang w:eastAsia="en-US"/>
        </w:rPr>
        <w:t>Seven page report for the Central Otago District Council, 2015.</w:t>
      </w:r>
    </w:p>
    <w:p w14:paraId="6BD91C83" w14:textId="77777777" w:rsidR="00645851" w:rsidRPr="00645851" w:rsidRDefault="00645851" w:rsidP="00645851">
      <w:pPr>
        <w:suppressAutoHyphens w:val="0"/>
        <w:spacing w:line="240" w:lineRule="auto"/>
        <w:rPr>
          <w:rFonts w:eastAsia="Calibri" w:cs="Arial"/>
          <w:sz w:val="22"/>
          <w:szCs w:val="22"/>
          <w:lang w:eastAsia="en-US"/>
        </w:rPr>
      </w:pPr>
    </w:p>
    <w:p w14:paraId="0327CFD2"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b/>
          <w:sz w:val="22"/>
          <w:szCs w:val="22"/>
          <w:lang w:eastAsia="en-US"/>
        </w:rPr>
        <w:t>Conference Papers</w:t>
      </w:r>
    </w:p>
    <w:p w14:paraId="295C52EE"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and White M. (2014) Making and Doing: Patchwork and other sewing crafts as occupational therapy. Presented at Home Front: Costume and Textile Association of New Zealand Conference, May 30-31 2014, Auckland.</w:t>
      </w:r>
    </w:p>
    <w:p w14:paraId="55E62B4F" w14:textId="77777777" w:rsidR="00645851" w:rsidRPr="00645851" w:rsidRDefault="00645851" w:rsidP="00645851">
      <w:pPr>
        <w:suppressAutoHyphens w:val="0"/>
        <w:spacing w:line="240" w:lineRule="auto"/>
        <w:rPr>
          <w:rFonts w:eastAsia="Calibri" w:cs="Arial"/>
          <w:sz w:val="22"/>
          <w:szCs w:val="22"/>
          <w:lang w:eastAsia="en-US"/>
        </w:rPr>
      </w:pPr>
    </w:p>
    <w:p w14:paraId="7A18650A" w14:textId="0342181E"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and White, M. (2012) Permeable-Impermeable: The Business of Staying Dry in Nineteenth-century New Zealand. Presented at Costume and Textiles Association of New Zealand Symposium, Nelson July 20-21, 2012</w:t>
      </w:r>
      <w:r w:rsidR="00B3161A">
        <w:rPr>
          <w:rFonts w:eastAsia="Calibri" w:cs="Arial"/>
          <w:sz w:val="22"/>
          <w:szCs w:val="22"/>
          <w:lang w:eastAsia="en-US"/>
        </w:rPr>
        <w:t xml:space="preserve">. </w:t>
      </w:r>
    </w:p>
    <w:p w14:paraId="14E92DB1" w14:textId="77777777" w:rsidR="00645851" w:rsidRPr="00645851" w:rsidRDefault="00645851" w:rsidP="00645851">
      <w:pPr>
        <w:suppressAutoHyphens w:val="0"/>
        <w:spacing w:line="240" w:lineRule="auto"/>
        <w:rPr>
          <w:rFonts w:eastAsia="Calibri" w:cs="Arial"/>
          <w:sz w:val="22"/>
          <w:szCs w:val="22"/>
          <w:lang w:eastAsia="en-US"/>
        </w:rPr>
      </w:pPr>
    </w:p>
    <w:p w14:paraId="508A98EC" w14:textId="77777777" w:rsidR="00645851" w:rsidRPr="00645851" w:rsidRDefault="00645851" w:rsidP="00645851">
      <w:pPr>
        <w:suppressAutoHyphens w:val="0"/>
        <w:spacing w:after="200" w:line="276" w:lineRule="auto"/>
        <w:rPr>
          <w:rFonts w:eastAsia="Calibri" w:cs="Arial"/>
          <w:sz w:val="22"/>
          <w:szCs w:val="22"/>
          <w:lang w:eastAsia="en-US"/>
        </w:rPr>
      </w:pPr>
      <w:r w:rsidRPr="00645851">
        <w:rPr>
          <w:rFonts w:eastAsia="Calibri" w:cs="Arial"/>
          <w:sz w:val="22"/>
          <w:szCs w:val="22"/>
          <w:lang w:eastAsia="en-US"/>
        </w:rPr>
        <w:t xml:space="preserve"> Malthus, J and White, M. (2011) Celebrating the Lace Collection at Otago Museum. Presented at Costume and Textiles Association of New Zealand conference, June 17-18 2011, Tauranga Art Gallery. </w:t>
      </w:r>
    </w:p>
    <w:p w14:paraId="7019635C" w14:textId="3EA5AA98"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(2004) Kimonos and Chrysanthemums: Japanese Influences on Fashion in New Zealand. The New Zealand Costume and Textile Section of the Auckland Museum Institute Third Annual Symposium 13 March 2004</w:t>
      </w:r>
      <w:r w:rsidR="00B3161A">
        <w:rPr>
          <w:rFonts w:eastAsia="Calibri" w:cs="Arial"/>
          <w:sz w:val="22"/>
          <w:szCs w:val="22"/>
          <w:lang w:eastAsia="en-US"/>
        </w:rPr>
        <w:t xml:space="preserve">. </w:t>
      </w:r>
    </w:p>
    <w:p w14:paraId="1905A128" w14:textId="77777777" w:rsidR="00645851" w:rsidRPr="00645851" w:rsidRDefault="00645851" w:rsidP="00645851">
      <w:pPr>
        <w:suppressAutoHyphens w:val="0"/>
        <w:spacing w:line="240" w:lineRule="auto"/>
        <w:rPr>
          <w:rFonts w:eastAsia="Calibri" w:cs="Arial"/>
          <w:sz w:val="22"/>
          <w:szCs w:val="22"/>
          <w:lang w:eastAsia="en-US"/>
        </w:rPr>
      </w:pPr>
    </w:p>
    <w:p w14:paraId="08044231" w14:textId="16D9B859"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(2003) Textile Riches on Loan: The Harris Collection at the Otago Museum. The Costume and Textiles Section of the Auckland Museum Institute Second Annual Symposium, Auckland University of Technology 22-23 March, 2003</w:t>
      </w:r>
      <w:r w:rsidR="00B3161A">
        <w:rPr>
          <w:rFonts w:eastAsia="Calibri" w:cs="Arial"/>
          <w:sz w:val="22"/>
          <w:szCs w:val="22"/>
          <w:lang w:eastAsia="en-US"/>
        </w:rPr>
        <w:t xml:space="preserve">. </w:t>
      </w:r>
    </w:p>
    <w:p w14:paraId="266C104B" w14:textId="77777777" w:rsidR="00645851" w:rsidRPr="00645851" w:rsidRDefault="00645851" w:rsidP="00645851">
      <w:pPr>
        <w:suppressAutoHyphens w:val="0"/>
        <w:spacing w:line="240" w:lineRule="auto"/>
        <w:rPr>
          <w:rFonts w:eastAsia="Calibri" w:cs="Arial"/>
          <w:sz w:val="22"/>
          <w:szCs w:val="22"/>
          <w:lang w:eastAsia="en-US"/>
        </w:rPr>
      </w:pPr>
    </w:p>
    <w:p w14:paraId="1AB9D375" w14:textId="77777777" w:rsidR="00645851" w:rsidRPr="00645851" w:rsidRDefault="00645851" w:rsidP="00645851">
      <w:pPr>
        <w:suppressAutoHyphens w:val="0"/>
        <w:spacing w:line="240" w:lineRule="auto"/>
        <w:rPr>
          <w:rFonts w:eastAsia="Calibri" w:cs="Arial"/>
          <w:b/>
          <w:sz w:val="22"/>
          <w:szCs w:val="22"/>
          <w:lang w:eastAsia="en-US"/>
        </w:rPr>
      </w:pPr>
      <w:r w:rsidRPr="00645851">
        <w:rPr>
          <w:rFonts w:eastAsia="Calibri" w:cs="Arial"/>
          <w:b/>
          <w:sz w:val="22"/>
          <w:szCs w:val="22"/>
          <w:lang w:eastAsia="en-US"/>
        </w:rPr>
        <w:t>Exhibitions curated</w:t>
      </w:r>
    </w:p>
    <w:p w14:paraId="65F1EA8C"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Barton, M., Malthus J, McCaw, C, Glen, L (2015) </w:t>
      </w:r>
      <w:r w:rsidRPr="00645851">
        <w:rPr>
          <w:rFonts w:eastAsia="Calibri" w:cs="Arial"/>
          <w:i/>
          <w:sz w:val="22"/>
          <w:szCs w:val="22"/>
          <w:lang w:eastAsia="en-US"/>
        </w:rPr>
        <w:t>A Darker Eden: Fashion from Dunedin</w:t>
      </w:r>
      <w:r w:rsidRPr="00645851">
        <w:rPr>
          <w:rFonts w:eastAsia="Calibri" w:cs="Arial"/>
          <w:sz w:val="22"/>
          <w:szCs w:val="22"/>
          <w:lang w:eastAsia="en-US"/>
        </w:rPr>
        <w:t>, Silo Six, Jellicoe St, Auckland</w:t>
      </w:r>
    </w:p>
    <w:p w14:paraId="0CBFDBCC" w14:textId="77777777" w:rsidR="00645851" w:rsidRPr="00645851" w:rsidRDefault="00645851" w:rsidP="00645851">
      <w:pPr>
        <w:suppressAutoHyphens w:val="0"/>
        <w:spacing w:line="240" w:lineRule="auto"/>
        <w:rPr>
          <w:rFonts w:eastAsia="Calibri" w:cs="Arial"/>
          <w:sz w:val="22"/>
          <w:szCs w:val="22"/>
          <w:lang w:eastAsia="en-US"/>
        </w:rPr>
      </w:pPr>
    </w:p>
    <w:p w14:paraId="375FD9E8"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and M. White (2014) </w:t>
      </w:r>
      <w:r w:rsidRPr="00645851">
        <w:rPr>
          <w:rFonts w:eastAsia="Calibri" w:cs="Arial"/>
          <w:i/>
          <w:sz w:val="22"/>
          <w:szCs w:val="22"/>
          <w:lang w:eastAsia="en-US"/>
        </w:rPr>
        <w:t>Fashionable Gold</w:t>
      </w:r>
      <w:r w:rsidRPr="00645851">
        <w:rPr>
          <w:rFonts w:eastAsia="Calibri" w:cs="Arial"/>
          <w:sz w:val="22"/>
          <w:szCs w:val="22"/>
          <w:lang w:eastAsia="en-US"/>
        </w:rPr>
        <w:t xml:space="preserve"> Otago Museum  </w:t>
      </w:r>
    </w:p>
    <w:p w14:paraId="733766FB" w14:textId="77777777" w:rsidR="00645851" w:rsidRPr="00645851" w:rsidRDefault="00645851" w:rsidP="00645851">
      <w:pPr>
        <w:suppressAutoHyphens w:val="0"/>
        <w:spacing w:line="240" w:lineRule="auto"/>
        <w:rPr>
          <w:rFonts w:eastAsia="Calibri" w:cs="Arial"/>
          <w:sz w:val="22"/>
          <w:szCs w:val="22"/>
          <w:lang w:eastAsia="en-US"/>
        </w:rPr>
      </w:pPr>
    </w:p>
    <w:p w14:paraId="2F7692E3"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and T. Carlson (2014) </w:t>
      </w:r>
      <w:r w:rsidRPr="00645851">
        <w:rPr>
          <w:rFonts w:eastAsia="Calibri" w:cs="Arial"/>
          <w:i/>
          <w:sz w:val="22"/>
          <w:szCs w:val="22"/>
          <w:lang w:eastAsia="en-US"/>
        </w:rPr>
        <w:t>Not all White: Wedding dresses by Carlson</w:t>
      </w:r>
      <w:r w:rsidRPr="00645851">
        <w:rPr>
          <w:rFonts w:eastAsia="Calibri" w:cs="Arial"/>
          <w:sz w:val="22"/>
          <w:szCs w:val="22"/>
          <w:lang w:eastAsia="en-US"/>
        </w:rPr>
        <w:t xml:space="preserve"> Dunedin Public Art Gallery  </w:t>
      </w:r>
    </w:p>
    <w:p w14:paraId="72EDD0EC"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 </w:t>
      </w:r>
    </w:p>
    <w:p w14:paraId="2874F25C"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(2014) </w:t>
      </w:r>
      <w:r w:rsidRPr="00645851">
        <w:rPr>
          <w:rFonts w:eastAsia="Calibri" w:cs="Arial"/>
          <w:i/>
          <w:sz w:val="22"/>
          <w:szCs w:val="22"/>
          <w:lang w:eastAsia="en-US"/>
        </w:rPr>
        <w:t>Streetstyle</w:t>
      </w:r>
      <w:r w:rsidRPr="00645851">
        <w:rPr>
          <w:rFonts w:eastAsia="Calibri" w:cs="Arial"/>
          <w:sz w:val="22"/>
          <w:szCs w:val="22"/>
          <w:lang w:eastAsia="en-US"/>
        </w:rPr>
        <w:t xml:space="preserve"> Toitu Otago Settlers Museum </w:t>
      </w:r>
    </w:p>
    <w:p w14:paraId="29827A3B" w14:textId="77777777" w:rsidR="00645851" w:rsidRPr="00645851" w:rsidRDefault="00645851" w:rsidP="00645851">
      <w:pPr>
        <w:suppressAutoHyphens w:val="0"/>
        <w:spacing w:line="240" w:lineRule="auto"/>
        <w:rPr>
          <w:rFonts w:eastAsia="Calibri" w:cs="Arial"/>
          <w:sz w:val="22"/>
          <w:szCs w:val="22"/>
          <w:lang w:eastAsia="en-US"/>
        </w:rPr>
      </w:pPr>
    </w:p>
    <w:p w14:paraId="0D97F5DD" w14:textId="46141BA1" w:rsidR="00645851" w:rsidRPr="00645851" w:rsidRDefault="00645851" w:rsidP="00645851">
      <w:pPr>
        <w:suppressAutoHyphens w:val="0"/>
        <w:spacing w:after="200" w:line="276" w:lineRule="auto"/>
        <w:rPr>
          <w:rFonts w:eastAsia="Calibri" w:cs="Arial"/>
          <w:sz w:val="22"/>
          <w:szCs w:val="22"/>
          <w:lang w:eastAsia="en-US"/>
        </w:rPr>
      </w:pPr>
      <w:r w:rsidRPr="00645851">
        <w:rPr>
          <w:rFonts w:eastAsia="Calibri" w:cs="Arial"/>
          <w:sz w:val="22"/>
          <w:szCs w:val="22"/>
          <w:lang w:eastAsia="en-US"/>
        </w:rPr>
        <w:t>Malthus, J. (2012</w:t>
      </w:r>
      <w:r w:rsidRPr="00645851">
        <w:rPr>
          <w:rFonts w:eastAsia="Calibri" w:cs="Arial"/>
          <w:i/>
          <w:sz w:val="22"/>
          <w:szCs w:val="22"/>
          <w:lang w:eastAsia="en-US"/>
        </w:rPr>
        <w:t>) Showstoppers! A Selection from Eden Hore's Couture Collection</w:t>
      </w:r>
      <w:r w:rsidR="00B3161A">
        <w:rPr>
          <w:rFonts w:eastAsia="Calibri" w:cs="Arial"/>
          <w:sz w:val="22"/>
          <w:szCs w:val="22"/>
          <w:lang w:eastAsia="en-US"/>
        </w:rPr>
        <w:t xml:space="preserve">. </w:t>
      </w:r>
      <w:r w:rsidRPr="00645851">
        <w:rPr>
          <w:rFonts w:eastAsia="Calibri" w:cs="Arial"/>
          <w:sz w:val="22"/>
          <w:szCs w:val="22"/>
          <w:lang w:eastAsia="en-US"/>
        </w:rPr>
        <w:t xml:space="preserve">Chart Room, St Clair Resort Hotel, March 26 - April 1 2012, in conjunction with ID Dunedin Fashion week  </w:t>
      </w:r>
    </w:p>
    <w:p w14:paraId="19BFDD41" w14:textId="79DA9079"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Gallagher, R., and Findlay, M. (2011) </w:t>
      </w:r>
      <w:r w:rsidRPr="00645851">
        <w:rPr>
          <w:rFonts w:eastAsia="Calibri" w:cs="Arial"/>
          <w:i/>
          <w:sz w:val="22"/>
          <w:szCs w:val="22"/>
          <w:lang w:eastAsia="en-US"/>
        </w:rPr>
        <w:t>Bringing it Home: Pathways from Home Science to Applied Sciences</w:t>
      </w:r>
      <w:r w:rsidRPr="00645851">
        <w:rPr>
          <w:rFonts w:eastAsia="Calibri" w:cs="Arial"/>
          <w:sz w:val="22"/>
          <w:szCs w:val="22"/>
          <w:lang w:eastAsia="en-US"/>
        </w:rPr>
        <w:t>, University of Otago 1911-2011. Hocken Library Gallery 29/1/2011 - 5/3/2011. Exhibition proposal accepted by Hocken exhibition staff, and all details of the exhibition vetted by them</w:t>
      </w:r>
      <w:r w:rsidR="00B3161A">
        <w:rPr>
          <w:rFonts w:eastAsia="Calibri" w:cs="Arial"/>
          <w:sz w:val="22"/>
          <w:szCs w:val="22"/>
          <w:lang w:eastAsia="en-US"/>
        </w:rPr>
        <w:t xml:space="preserve">. </w:t>
      </w:r>
    </w:p>
    <w:p w14:paraId="7097C267" w14:textId="77777777" w:rsidR="00645851" w:rsidRPr="00645851" w:rsidRDefault="00645851" w:rsidP="00645851">
      <w:pPr>
        <w:suppressAutoHyphens w:val="0"/>
        <w:spacing w:line="240" w:lineRule="auto"/>
        <w:rPr>
          <w:rFonts w:eastAsia="Calibri" w:cs="Arial"/>
          <w:sz w:val="22"/>
          <w:szCs w:val="22"/>
          <w:lang w:eastAsia="en-US"/>
        </w:rPr>
      </w:pPr>
    </w:p>
    <w:p w14:paraId="0909E7AD" w14:textId="0E285755"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and White, M. (2008) </w:t>
      </w:r>
      <w:r w:rsidRPr="00645851">
        <w:rPr>
          <w:rFonts w:eastAsia="Calibri" w:cs="Arial"/>
          <w:i/>
          <w:sz w:val="22"/>
          <w:szCs w:val="22"/>
          <w:lang w:eastAsia="en-US"/>
        </w:rPr>
        <w:t>Freestyle: Swimwear fashion</w:t>
      </w:r>
      <w:r w:rsidRPr="00645851">
        <w:rPr>
          <w:rFonts w:eastAsia="Calibri" w:cs="Arial"/>
          <w:sz w:val="22"/>
          <w:szCs w:val="22"/>
          <w:lang w:eastAsia="en-US"/>
        </w:rPr>
        <w:t>. Otago Museum, Dunedin, New Zealand. Exhibition vetted and approved at every stage by Otago Museum exhibitions director. Freestyle presented a history of swimwear in New Zealand, detailing local and international styles, ideas about sunbathing, beach and swimming-pool behaviour, clothing and other artifacts that were part of the images men and women created. The authors and co-curators researched and wrote all texts, selected and prepared the artifacts and mounted the exhibition</w:t>
      </w:r>
      <w:r w:rsidR="00B3161A">
        <w:rPr>
          <w:rFonts w:eastAsia="Calibri" w:cs="Arial"/>
          <w:sz w:val="22"/>
          <w:szCs w:val="22"/>
          <w:lang w:eastAsia="en-US"/>
        </w:rPr>
        <w:t xml:space="preserve">. </w:t>
      </w:r>
    </w:p>
    <w:p w14:paraId="5C098DDF" w14:textId="77777777" w:rsidR="00645851" w:rsidRPr="00645851" w:rsidRDefault="00645851" w:rsidP="00645851">
      <w:pPr>
        <w:suppressAutoHyphens w:val="0"/>
        <w:spacing w:line="240" w:lineRule="auto"/>
        <w:rPr>
          <w:rFonts w:eastAsia="Calibri" w:cs="Arial"/>
          <w:sz w:val="22"/>
          <w:szCs w:val="22"/>
          <w:lang w:eastAsia="en-US"/>
        </w:rPr>
      </w:pPr>
    </w:p>
    <w:p w14:paraId="75947C6D"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(2005) </w:t>
      </w:r>
      <w:r w:rsidRPr="00645851">
        <w:rPr>
          <w:rFonts w:eastAsia="Calibri" w:cs="Arial"/>
          <w:i/>
          <w:sz w:val="22"/>
          <w:szCs w:val="22"/>
          <w:lang w:eastAsia="en-US"/>
        </w:rPr>
        <w:t>Kimono: A Japanese story</w:t>
      </w:r>
      <w:r w:rsidRPr="00645851">
        <w:rPr>
          <w:rFonts w:eastAsia="Calibri" w:cs="Arial"/>
          <w:sz w:val="22"/>
          <w:szCs w:val="22"/>
          <w:lang w:eastAsia="en-US"/>
        </w:rPr>
        <w:t xml:space="preserve"> Otago Museum, September 24 2005 - January 29 2006  </w:t>
      </w:r>
    </w:p>
    <w:p w14:paraId="5C764853" w14:textId="77777777" w:rsidR="00645851" w:rsidRPr="00645851" w:rsidRDefault="00645851" w:rsidP="00645851">
      <w:pPr>
        <w:suppressAutoHyphens w:val="0"/>
        <w:spacing w:line="240" w:lineRule="auto"/>
        <w:rPr>
          <w:rFonts w:eastAsia="Calibri" w:cs="Arial"/>
          <w:sz w:val="22"/>
          <w:szCs w:val="22"/>
          <w:lang w:eastAsia="en-US"/>
        </w:rPr>
      </w:pPr>
    </w:p>
    <w:p w14:paraId="40C17331"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White, M (2004) </w:t>
      </w:r>
      <w:r w:rsidRPr="00645851">
        <w:rPr>
          <w:rFonts w:eastAsia="Calibri" w:cs="Arial"/>
          <w:i/>
          <w:sz w:val="22"/>
          <w:szCs w:val="22"/>
          <w:lang w:eastAsia="en-US"/>
        </w:rPr>
        <w:t>Clothed in Roses</w:t>
      </w:r>
      <w:r w:rsidRPr="00645851">
        <w:rPr>
          <w:rFonts w:eastAsia="Calibri" w:cs="Arial"/>
          <w:sz w:val="22"/>
          <w:szCs w:val="22"/>
          <w:lang w:eastAsia="en-US"/>
        </w:rPr>
        <w:t xml:space="preserve"> Otago Museum People of the World Gallery 18 December 2004 - 28 March 2005  </w:t>
      </w:r>
    </w:p>
    <w:p w14:paraId="586CECE0" w14:textId="77777777" w:rsidR="00645851" w:rsidRPr="00645851" w:rsidRDefault="00645851" w:rsidP="00645851">
      <w:pPr>
        <w:suppressAutoHyphens w:val="0"/>
        <w:spacing w:line="240" w:lineRule="auto"/>
        <w:rPr>
          <w:rFonts w:eastAsia="Calibri" w:cs="Arial"/>
          <w:sz w:val="22"/>
          <w:szCs w:val="22"/>
          <w:lang w:eastAsia="en-US"/>
        </w:rPr>
      </w:pPr>
    </w:p>
    <w:p w14:paraId="65C8318D"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and 14 others (2004) </w:t>
      </w:r>
      <w:r w:rsidRPr="00645851">
        <w:rPr>
          <w:rFonts w:eastAsia="Calibri" w:cs="Arial"/>
          <w:i/>
          <w:sz w:val="22"/>
          <w:szCs w:val="22"/>
          <w:lang w:eastAsia="en-US"/>
        </w:rPr>
        <w:t>Kitsch, Taste, Fashion and the Found Object</w:t>
      </w:r>
      <w:r w:rsidRPr="00645851">
        <w:rPr>
          <w:rFonts w:eastAsia="Calibri" w:cs="Arial"/>
          <w:sz w:val="22"/>
          <w:szCs w:val="22"/>
          <w:lang w:eastAsia="en-US"/>
        </w:rPr>
        <w:t xml:space="preserve"> Foyer Gallery, School of Art, Otago Polytechnic July 2004  </w:t>
      </w:r>
    </w:p>
    <w:p w14:paraId="4C21E8CE"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 </w:t>
      </w:r>
    </w:p>
    <w:p w14:paraId="4BED06F8"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Brosnahan, S. Blackman, M. Wilson, J. Malthus, J. Cornelius, T (2003) </w:t>
      </w:r>
      <w:r w:rsidRPr="00645851">
        <w:rPr>
          <w:rFonts w:eastAsia="Calibri" w:cs="Arial"/>
          <w:i/>
          <w:sz w:val="22"/>
          <w:szCs w:val="22"/>
          <w:lang w:eastAsia="en-US"/>
        </w:rPr>
        <w:t>Fabulous Frocks</w:t>
      </w:r>
      <w:r w:rsidRPr="00645851">
        <w:rPr>
          <w:rFonts w:eastAsia="Calibri" w:cs="Arial"/>
          <w:sz w:val="22"/>
          <w:szCs w:val="22"/>
          <w:lang w:eastAsia="en-US"/>
        </w:rPr>
        <w:t xml:space="preserve"> Otago Settlers Museum 9 August - 23 November 2003  </w:t>
      </w:r>
    </w:p>
    <w:p w14:paraId="5F3133A8" w14:textId="77777777" w:rsidR="00645851" w:rsidRPr="00645851" w:rsidRDefault="00645851" w:rsidP="00645851">
      <w:pPr>
        <w:suppressAutoHyphens w:val="0"/>
        <w:spacing w:line="240" w:lineRule="auto"/>
        <w:rPr>
          <w:rFonts w:eastAsia="Calibri" w:cs="Arial"/>
          <w:sz w:val="22"/>
          <w:szCs w:val="22"/>
          <w:lang w:eastAsia="en-US"/>
        </w:rPr>
      </w:pPr>
    </w:p>
    <w:p w14:paraId="7D978C85"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&amp; White, M (2002) </w:t>
      </w:r>
      <w:r w:rsidRPr="00645851">
        <w:rPr>
          <w:rFonts w:eastAsia="Calibri" w:cs="Arial"/>
          <w:i/>
          <w:sz w:val="22"/>
          <w:szCs w:val="22"/>
          <w:lang w:eastAsia="en-US"/>
        </w:rPr>
        <w:t>Collared: The Story of Ties</w:t>
      </w:r>
      <w:r w:rsidRPr="00645851">
        <w:rPr>
          <w:rFonts w:eastAsia="Calibri" w:cs="Arial"/>
          <w:sz w:val="22"/>
          <w:szCs w:val="22"/>
          <w:lang w:eastAsia="en-US"/>
        </w:rPr>
        <w:t xml:space="preserve"> Otago Museum 24 February - 19 May 2002  </w:t>
      </w:r>
    </w:p>
    <w:p w14:paraId="39F6B803" w14:textId="77777777" w:rsidR="00645851" w:rsidRPr="00645851" w:rsidRDefault="00645851" w:rsidP="00645851">
      <w:pPr>
        <w:suppressAutoHyphens w:val="0"/>
        <w:spacing w:line="240" w:lineRule="auto"/>
        <w:rPr>
          <w:rFonts w:eastAsia="Calibri" w:cs="Arial"/>
          <w:sz w:val="22"/>
          <w:szCs w:val="22"/>
          <w:lang w:eastAsia="en-US"/>
        </w:rPr>
      </w:pPr>
    </w:p>
    <w:p w14:paraId="48FE21EE" w14:textId="77777777" w:rsidR="00645851" w:rsidRPr="00645851" w:rsidRDefault="00645851" w:rsidP="00645851">
      <w:pPr>
        <w:suppressAutoHyphens w:val="0"/>
        <w:spacing w:line="240" w:lineRule="auto"/>
        <w:rPr>
          <w:rFonts w:eastAsia="Calibri" w:cs="Arial"/>
          <w:b/>
          <w:sz w:val="22"/>
          <w:szCs w:val="22"/>
          <w:lang w:eastAsia="en-US"/>
        </w:rPr>
      </w:pPr>
      <w:r w:rsidRPr="00645851">
        <w:rPr>
          <w:rFonts w:eastAsia="Calibri" w:cs="Arial"/>
          <w:b/>
          <w:sz w:val="22"/>
          <w:szCs w:val="22"/>
          <w:lang w:eastAsia="en-US"/>
        </w:rPr>
        <w:t>Contributions to research environment</w:t>
      </w:r>
    </w:p>
    <w:p w14:paraId="5868954E"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 Chair, organising committee 2015 CTANZ conference, Contexts of Fashion: Materiality and the Body, held at Otago Museum, Dunedin 24-25 April 2015  </w:t>
      </w:r>
    </w:p>
    <w:p w14:paraId="3F34B61D"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(2012) Research and preparation of artifacts for new Material Culture exhibits at Otago Settlers Museum, 2012</w:t>
      </w:r>
    </w:p>
    <w:p w14:paraId="643B5C23" w14:textId="77777777" w:rsidR="00645851" w:rsidRPr="00645851" w:rsidRDefault="00645851" w:rsidP="00645851">
      <w:pPr>
        <w:suppressAutoHyphens w:val="0"/>
        <w:spacing w:line="240" w:lineRule="auto"/>
        <w:rPr>
          <w:rFonts w:eastAsia="Calibri" w:cs="Arial"/>
          <w:sz w:val="22"/>
          <w:szCs w:val="22"/>
          <w:lang w:eastAsia="en-US"/>
        </w:rPr>
      </w:pPr>
    </w:p>
    <w:p w14:paraId="544A903E"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(2007-2011) Member of committee organising Bringing it Home, the centennial celebration and conference of the Home Science Faculty at University of Otago.</w:t>
      </w:r>
    </w:p>
    <w:p w14:paraId="4B8C7915" w14:textId="77777777" w:rsidR="00645851" w:rsidRPr="00645851" w:rsidRDefault="00645851" w:rsidP="00645851">
      <w:pPr>
        <w:suppressAutoHyphens w:val="0"/>
        <w:spacing w:line="240" w:lineRule="auto"/>
        <w:rPr>
          <w:rFonts w:eastAsia="Calibri" w:cs="Arial"/>
          <w:sz w:val="22"/>
          <w:szCs w:val="22"/>
          <w:lang w:eastAsia="en-US"/>
        </w:rPr>
      </w:pPr>
    </w:p>
    <w:p w14:paraId="670DFD4F" w14:textId="0B6076E5"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(2010) Presentation entitled Fashion on Rations: Dress in the 1940s, at Otago Settlers Museum 5/8/10 5.30 pm in conjunction with War Brides exhibition. Approx. 50 people present including academics and students</w:t>
      </w:r>
      <w:r w:rsidR="00B3161A">
        <w:rPr>
          <w:rFonts w:eastAsia="Calibri" w:cs="Arial"/>
          <w:sz w:val="22"/>
          <w:szCs w:val="22"/>
          <w:lang w:eastAsia="en-US"/>
        </w:rPr>
        <w:t xml:space="preserve">. </w:t>
      </w:r>
    </w:p>
    <w:p w14:paraId="1EBBA202"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 </w:t>
      </w:r>
    </w:p>
    <w:p w14:paraId="1F42E631" w14:textId="69E47E62"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Malthus, J (2009) Invited contributor to a panel of experts assembled by Dunedin Public Art Gallery to evaluate the depiction of </w:t>
      </w:r>
      <w:r w:rsidR="00084F18">
        <w:rPr>
          <w:rFonts w:eastAsia="Calibri" w:cs="Arial"/>
          <w:sz w:val="22"/>
          <w:szCs w:val="22"/>
          <w:lang w:eastAsia="en-US"/>
        </w:rPr>
        <w:t>Māori</w:t>
      </w:r>
      <w:r w:rsidRPr="00645851">
        <w:rPr>
          <w:rFonts w:eastAsia="Calibri" w:cs="Arial"/>
          <w:sz w:val="22"/>
          <w:szCs w:val="22"/>
          <w:lang w:eastAsia="en-US"/>
        </w:rPr>
        <w:t xml:space="preserve"> and colonial dress in the works exhibited in the exhibition Te Huringa/Turning Points, 29 March 2009</w:t>
      </w:r>
      <w:r w:rsidR="00B3161A">
        <w:rPr>
          <w:rFonts w:eastAsia="Calibri" w:cs="Arial"/>
          <w:sz w:val="22"/>
          <w:szCs w:val="22"/>
          <w:lang w:eastAsia="en-US"/>
        </w:rPr>
        <w:t xml:space="preserve">. </w:t>
      </w:r>
    </w:p>
    <w:p w14:paraId="6485B9DE" w14:textId="77777777" w:rsidR="00645851" w:rsidRPr="00645851" w:rsidRDefault="00645851" w:rsidP="00645851">
      <w:pPr>
        <w:suppressAutoHyphens w:val="0"/>
        <w:spacing w:line="240" w:lineRule="auto"/>
        <w:rPr>
          <w:rFonts w:eastAsia="Calibri" w:cs="Arial"/>
          <w:sz w:val="22"/>
          <w:szCs w:val="22"/>
          <w:lang w:eastAsia="en-US"/>
        </w:rPr>
      </w:pPr>
    </w:p>
    <w:p w14:paraId="79387234" w14:textId="07FA9464"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Malthus, J. (2008) Lecture based on research at Otago Settlers Museum in conjunction with Fabulous Frocks 2 exhibition. Title: When Fabulous went Flat: The Straight, Short, Streamlined Dresses of the 1920s. 13 March 2008</w:t>
      </w:r>
      <w:r w:rsidR="00B3161A">
        <w:rPr>
          <w:rFonts w:eastAsia="Calibri" w:cs="Arial"/>
          <w:sz w:val="22"/>
          <w:szCs w:val="22"/>
          <w:lang w:eastAsia="en-US"/>
        </w:rPr>
        <w:t xml:space="preserve">. </w:t>
      </w:r>
    </w:p>
    <w:p w14:paraId="05823F10" w14:textId="77777777" w:rsidR="00645851" w:rsidRPr="00645851" w:rsidRDefault="00645851" w:rsidP="00645851">
      <w:pPr>
        <w:suppressAutoHyphens w:val="0"/>
        <w:spacing w:line="240" w:lineRule="auto"/>
        <w:rPr>
          <w:rFonts w:eastAsia="Calibri" w:cs="Arial"/>
          <w:sz w:val="22"/>
          <w:szCs w:val="22"/>
          <w:lang w:eastAsia="en-US"/>
        </w:rPr>
      </w:pPr>
    </w:p>
    <w:p w14:paraId="70B9FA30"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Many other invited oral presentations to public audiences, e.g. in art galleries, museums, to U3A, on topics relating to history of dress.</w:t>
      </w:r>
    </w:p>
    <w:p w14:paraId="29BFF82D"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Peer reviewer, book reviewer, examiner.</w:t>
      </w:r>
    </w:p>
    <w:p w14:paraId="44A0B009" w14:textId="77777777" w:rsidR="00645851" w:rsidRPr="00645851" w:rsidRDefault="00645851" w:rsidP="00645851">
      <w:pPr>
        <w:suppressAutoHyphens w:val="0"/>
        <w:spacing w:line="240" w:lineRule="auto"/>
        <w:rPr>
          <w:rFonts w:eastAsia="Calibri" w:cs="Arial"/>
          <w:sz w:val="22"/>
          <w:szCs w:val="22"/>
          <w:lang w:eastAsia="en-US"/>
        </w:rPr>
      </w:pPr>
    </w:p>
    <w:p w14:paraId="27ED8C22" w14:textId="77670609" w:rsidR="00645851" w:rsidRPr="00645851" w:rsidRDefault="00645851" w:rsidP="00AA0A60">
      <w:pPr>
        <w:suppressAutoHyphens w:val="0"/>
        <w:spacing w:line="240" w:lineRule="auto"/>
        <w:rPr>
          <w:rFonts w:eastAsia="Calibri" w:cs="Arial"/>
          <w:b/>
          <w:sz w:val="22"/>
          <w:szCs w:val="22"/>
          <w:lang w:eastAsia="en-US"/>
        </w:rPr>
      </w:pPr>
      <w:r w:rsidRPr="00645851">
        <w:rPr>
          <w:rFonts w:eastAsia="Calibri" w:cs="Arial"/>
          <w:sz w:val="22"/>
          <w:szCs w:val="22"/>
          <w:lang w:eastAsia="en-US"/>
        </w:rPr>
        <w:t xml:space="preserve"> </w:t>
      </w:r>
      <w:r w:rsidRPr="00645851">
        <w:rPr>
          <w:rFonts w:eastAsia="Calibri" w:cs="Arial"/>
          <w:b/>
          <w:sz w:val="22"/>
          <w:szCs w:val="22"/>
          <w:lang w:eastAsia="en-US"/>
        </w:rPr>
        <w:t>Recent Teaching Contributions</w:t>
      </w:r>
    </w:p>
    <w:p w14:paraId="5F25C725"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 xml:space="preserve">Otago Polytechnic: </w:t>
      </w:r>
    </w:p>
    <w:p w14:paraId="4755CBA1"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Fashion Design 1: History of Dress lectures</w:t>
      </w:r>
    </w:p>
    <w:p w14:paraId="4171BCA0"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Design Culture and Context 2: shared responsibility for teaching.</w:t>
      </w:r>
    </w:p>
    <w:p w14:paraId="435E177F" w14:textId="77777777" w:rsidR="00645851" w:rsidRPr="00645851" w:rsidRDefault="00645851" w:rsidP="00645851">
      <w:pPr>
        <w:suppressAutoHyphens w:val="0"/>
        <w:spacing w:line="240" w:lineRule="auto"/>
        <w:rPr>
          <w:rFonts w:eastAsia="Calibri" w:cs="Arial"/>
          <w:sz w:val="22"/>
          <w:szCs w:val="22"/>
          <w:lang w:eastAsia="en-US"/>
        </w:rPr>
      </w:pPr>
    </w:p>
    <w:p w14:paraId="0BB84705"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University of Otago</w:t>
      </w:r>
    </w:p>
    <w:p w14:paraId="3789432A" w14:textId="77777777" w:rsidR="00645851" w:rsidRPr="00645851" w:rsidRDefault="00645851" w:rsidP="00645851">
      <w:pPr>
        <w:suppressAutoHyphens w:val="0"/>
        <w:spacing w:line="240" w:lineRule="auto"/>
        <w:rPr>
          <w:rFonts w:eastAsia="Calibri" w:cs="Arial"/>
          <w:sz w:val="22"/>
          <w:szCs w:val="22"/>
          <w:lang w:eastAsia="en-US"/>
        </w:rPr>
      </w:pPr>
      <w:r w:rsidRPr="00645851">
        <w:rPr>
          <w:rFonts w:eastAsia="Calibri" w:cs="Arial"/>
          <w:sz w:val="22"/>
          <w:szCs w:val="22"/>
          <w:lang w:eastAsia="en-US"/>
        </w:rPr>
        <w:t>CLTE 304: lectures, and seminars, assignments and exam marking for seven weeks of first semester, 2015</w:t>
      </w:r>
    </w:p>
    <w:p w14:paraId="27E26C83" w14:textId="77777777" w:rsidR="00645851" w:rsidRPr="00645851" w:rsidRDefault="00645851" w:rsidP="00645851">
      <w:pPr>
        <w:suppressAutoHyphens w:val="0"/>
        <w:spacing w:line="240" w:lineRule="auto"/>
        <w:rPr>
          <w:rFonts w:eastAsia="Calibri" w:cs="Arial"/>
          <w:sz w:val="22"/>
          <w:szCs w:val="22"/>
          <w:lang w:eastAsia="en-US"/>
        </w:rPr>
      </w:pPr>
    </w:p>
    <w:p w14:paraId="10596434" w14:textId="77777777" w:rsidR="005369BA" w:rsidRDefault="005369BA" w:rsidP="00645851">
      <w:pPr>
        <w:suppressAutoHyphens w:val="0"/>
        <w:spacing w:line="240" w:lineRule="auto"/>
        <w:rPr>
          <w:rFonts w:eastAsia="Calibri" w:cs="Arial"/>
          <w:sz w:val="22"/>
          <w:szCs w:val="22"/>
          <w:lang w:eastAsia="en-US"/>
        </w:rPr>
        <w:sectPr w:rsidR="005369BA" w:rsidSect="00872972">
          <w:pgSz w:w="12240" w:h="15840"/>
          <w:pgMar w:top="851" w:right="1040" w:bottom="851" w:left="1000" w:header="720" w:footer="720" w:gutter="0"/>
          <w:cols w:space="720"/>
        </w:sectPr>
      </w:pPr>
    </w:p>
    <w:tbl>
      <w:tblPr>
        <w:tblStyle w:val="TableGrid2"/>
        <w:tblW w:w="9394" w:type="dxa"/>
        <w:tblLook w:val="04A0" w:firstRow="1" w:lastRow="0" w:firstColumn="1" w:lastColumn="0" w:noHBand="0" w:noVBand="1"/>
      </w:tblPr>
      <w:tblGrid>
        <w:gridCol w:w="4697"/>
        <w:gridCol w:w="4697"/>
      </w:tblGrid>
      <w:tr w:rsidR="00645851" w:rsidRPr="005369BA" w14:paraId="57FE85F5" w14:textId="77777777" w:rsidTr="00AA0A60">
        <w:trPr>
          <w:trHeight w:val="1843"/>
        </w:trPr>
        <w:tc>
          <w:tcPr>
            <w:tcW w:w="4697" w:type="dxa"/>
          </w:tcPr>
          <w:p w14:paraId="6A53E266" w14:textId="77777777" w:rsidR="00645851" w:rsidRPr="005369BA" w:rsidRDefault="00645851" w:rsidP="00645851">
            <w:pPr>
              <w:suppressAutoHyphens w:val="0"/>
              <w:spacing w:line="240" w:lineRule="auto"/>
              <w:rPr>
                <w:rFonts w:cs="Arial"/>
                <w:b/>
                <w:sz w:val="32"/>
                <w:szCs w:val="32"/>
                <w:lang w:eastAsia="en-US"/>
              </w:rPr>
            </w:pPr>
            <w:r w:rsidRPr="005369BA">
              <w:rPr>
                <w:rFonts w:cs="Arial"/>
                <w:b/>
                <w:sz w:val="32"/>
                <w:szCs w:val="32"/>
                <w:lang w:eastAsia="en-US"/>
              </w:rPr>
              <w:t>Curriculum Vitae</w:t>
            </w:r>
          </w:p>
          <w:p w14:paraId="2F215B77" w14:textId="77777777" w:rsidR="00645851" w:rsidRPr="005369BA" w:rsidRDefault="00645851" w:rsidP="00645851">
            <w:pPr>
              <w:suppressAutoHyphens w:val="0"/>
              <w:spacing w:line="240" w:lineRule="auto"/>
              <w:rPr>
                <w:rFonts w:cs="Arial"/>
                <w:b/>
                <w:sz w:val="32"/>
                <w:szCs w:val="32"/>
                <w:lang w:eastAsia="en-US"/>
              </w:rPr>
            </w:pPr>
            <w:r w:rsidRPr="005369BA">
              <w:rPr>
                <w:rFonts w:cs="Arial"/>
                <w:b/>
                <w:sz w:val="32"/>
                <w:szCs w:val="32"/>
                <w:lang w:eastAsia="en-US"/>
              </w:rPr>
              <w:t>Jane Venis</w:t>
            </w:r>
          </w:p>
          <w:p w14:paraId="2DBEBA1A" w14:textId="77777777" w:rsidR="00645851" w:rsidRPr="005369BA" w:rsidRDefault="00645851" w:rsidP="00645851">
            <w:pPr>
              <w:suppressAutoHyphens w:val="0"/>
              <w:spacing w:line="240" w:lineRule="auto"/>
              <w:jc w:val="right"/>
              <w:rPr>
                <w:rFonts w:cs="Arial"/>
                <w:b/>
                <w:lang w:eastAsia="en-US"/>
              </w:rPr>
            </w:pPr>
            <w:r w:rsidRPr="005369BA">
              <w:rPr>
                <w:rFonts w:cs="Arial"/>
                <w:lang w:eastAsia="en-US"/>
              </w:rPr>
              <w:t xml:space="preserve"> </w:t>
            </w:r>
          </w:p>
        </w:tc>
        <w:tc>
          <w:tcPr>
            <w:tcW w:w="4697" w:type="dxa"/>
          </w:tcPr>
          <w:p w14:paraId="08F63112" w14:textId="77777777" w:rsidR="00645851" w:rsidRPr="005369BA" w:rsidRDefault="00645851" w:rsidP="00645851">
            <w:pPr>
              <w:suppressAutoHyphens w:val="0"/>
              <w:spacing w:line="240" w:lineRule="auto"/>
              <w:rPr>
                <w:rFonts w:cs="Arial"/>
                <w:lang w:eastAsia="en-US"/>
              </w:rPr>
            </w:pPr>
            <w:r w:rsidRPr="005369BA">
              <w:rPr>
                <w:rFonts w:cs="Arial"/>
                <w:lang w:eastAsia="en-US"/>
              </w:rPr>
              <w:t>201 Signal Hill Rd, Opoho, Dunedin, New Zealand.</w:t>
            </w:r>
          </w:p>
          <w:p w14:paraId="67C526CD" w14:textId="77777777" w:rsidR="00645851" w:rsidRPr="005369BA" w:rsidRDefault="00645851" w:rsidP="00645851">
            <w:pPr>
              <w:suppressAutoHyphens w:val="0"/>
              <w:spacing w:line="240" w:lineRule="auto"/>
              <w:rPr>
                <w:rFonts w:cs="Arial"/>
                <w:lang w:eastAsia="en-US"/>
              </w:rPr>
            </w:pPr>
            <w:r w:rsidRPr="005369BA">
              <w:rPr>
                <w:rFonts w:cs="Arial"/>
                <w:lang w:eastAsia="en-US"/>
              </w:rPr>
              <w:t>Ph.: 0064 (0)3 4738175</w:t>
            </w:r>
          </w:p>
          <w:p w14:paraId="116E6735" w14:textId="77777777" w:rsidR="00645851" w:rsidRPr="005369BA" w:rsidRDefault="00645851" w:rsidP="00645851">
            <w:pPr>
              <w:suppressAutoHyphens w:val="0"/>
              <w:spacing w:line="240" w:lineRule="auto"/>
              <w:rPr>
                <w:rFonts w:cs="Arial"/>
                <w:lang w:eastAsia="en-US"/>
              </w:rPr>
            </w:pPr>
            <w:r w:rsidRPr="005369BA">
              <w:rPr>
                <w:rFonts w:cs="Arial"/>
                <w:lang w:eastAsia="en-US"/>
              </w:rPr>
              <w:t>Cell:  +64 (0)21735187</w:t>
            </w:r>
          </w:p>
          <w:p w14:paraId="537A22D6" w14:textId="77777777" w:rsidR="00645851" w:rsidRPr="005369BA" w:rsidRDefault="00926B2D" w:rsidP="00645851">
            <w:pPr>
              <w:suppressAutoHyphens w:val="0"/>
              <w:spacing w:line="240" w:lineRule="auto"/>
              <w:rPr>
                <w:rFonts w:cs="Arial"/>
                <w:lang w:eastAsia="en-US"/>
              </w:rPr>
            </w:pPr>
            <w:hyperlink r:id="rId76" w:history="1">
              <w:r w:rsidR="00645851" w:rsidRPr="005369BA">
                <w:rPr>
                  <w:rFonts w:cs="Arial"/>
                  <w:color w:val="0000FF"/>
                  <w:u w:val="single"/>
                  <w:lang w:eastAsia="en-US"/>
                </w:rPr>
                <w:t>Jane.venis@op.ac.nz</w:t>
              </w:r>
            </w:hyperlink>
          </w:p>
          <w:p w14:paraId="0F9749A1" w14:textId="77777777" w:rsidR="00645851" w:rsidRPr="005369BA" w:rsidRDefault="00926B2D" w:rsidP="00645851">
            <w:pPr>
              <w:suppressAutoHyphens w:val="0"/>
              <w:spacing w:line="240" w:lineRule="auto"/>
              <w:rPr>
                <w:rFonts w:cs="Arial"/>
                <w:lang w:eastAsia="en-US"/>
              </w:rPr>
            </w:pPr>
            <w:hyperlink r:id="rId77" w:history="1">
              <w:r w:rsidR="00645851" w:rsidRPr="005369BA">
                <w:rPr>
                  <w:rFonts w:cs="Arial"/>
                  <w:color w:val="0000FF"/>
                  <w:u w:val="single"/>
                  <w:lang w:eastAsia="en-US"/>
                </w:rPr>
                <w:t>http://janevenis.turnpiece.net/gallery/1469</w:t>
              </w:r>
            </w:hyperlink>
          </w:p>
          <w:p w14:paraId="39F06FD1" w14:textId="77777777" w:rsidR="00645851" w:rsidRPr="005369BA" w:rsidRDefault="00645851" w:rsidP="00645851">
            <w:pPr>
              <w:suppressAutoHyphens w:val="0"/>
              <w:spacing w:line="240" w:lineRule="auto"/>
              <w:rPr>
                <w:rFonts w:cs="Arial"/>
                <w:b/>
                <w:lang w:eastAsia="en-US"/>
              </w:rPr>
            </w:pPr>
          </w:p>
        </w:tc>
      </w:tr>
    </w:tbl>
    <w:p w14:paraId="465F7603" w14:textId="77777777" w:rsidR="00AA0A60" w:rsidRDefault="00AA0A60" w:rsidP="00645851">
      <w:pPr>
        <w:suppressAutoHyphens w:val="0"/>
        <w:spacing w:after="40" w:line="276" w:lineRule="auto"/>
        <w:rPr>
          <w:rFonts w:eastAsia="Calibri" w:cs="Arial"/>
          <w:b/>
          <w:sz w:val="22"/>
          <w:szCs w:val="22"/>
          <w:lang w:eastAsia="en-US"/>
        </w:rPr>
      </w:pPr>
    </w:p>
    <w:p w14:paraId="12E07E45" w14:textId="77777777" w:rsidR="00645851" w:rsidRPr="005369BA" w:rsidRDefault="00645851" w:rsidP="00645851">
      <w:pPr>
        <w:suppressAutoHyphens w:val="0"/>
        <w:spacing w:after="40" w:line="276" w:lineRule="auto"/>
        <w:rPr>
          <w:rFonts w:eastAsia="Calibri" w:cs="Arial"/>
          <w:b/>
          <w:sz w:val="22"/>
          <w:szCs w:val="22"/>
          <w:lang w:eastAsia="en-US"/>
        </w:rPr>
      </w:pPr>
      <w:r w:rsidRPr="005369BA">
        <w:rPr>
          <w:rFonts w:eastAsia="Calibri" w:cs="Arial"/>
          <w:b/>
          <w:sz w:val="22"/>
          <w:szCs w:val="22"/>
          <w:lang w:eastAsia="en-US"/>
        </w:rPr>
        <w:t>Current Professional Position</w:t>
      </w:r>
    </w:p>
    <w:p w14:paraId="4958E8E5" w14:textId="77777777" w:rsidR="00645851" w:rsidRPr="005369BA" w:rsidRDefault="00645851" w:rsidP="00645851">
      <w:pPr>
        <w:suppressAutoHyphens w:val="0"/>
        <w:spacing w:after="40" w:line="276" w:lineRule="auto"/>
        <w:rPr>
          <w:rFonts w:eastAsia="Calibri" w:cs="Arial"/>
          <w:sz w:val="22"/>
          <w:szCs w:val="22"/>
          <w:lang w:eastAsia="en-US"/>
        </w:rPr>
      </w:pPr>
      <w:r w:rsidRPr="005369BA">
        <w:rPr>
          <w:rFonts w:eastAsia="Calibri" w:cs="Arial"/>
          <w:sz w:val="22"/>
          <w:szCs w:val="22"/>
          <w:lang w:eastAsia="en-US"/>
        </w:rPr>
        <w:t xml:space="preserve">Academic Leader Creative Studies and Postgraduate Supervisor, Schools of Design and Art, </w:t>
      </w:r>
    </w:p>
    <w:p w14:paraId="72EB6C22" w14:textId="77777777" w:rsidR="00645851" w:rsidRPr="005369BA" w:rsidRDefault="00645851" w:rsidP="00645851">
      <w:pPr>
        <w:suppressAutoHyphens w:val="0"/>
        <w:spacing w:after="40" w:line="276" w:lineRule="auto"/>
        <w:rPr>
          <w:rFonts w:eastAsia="Calibri" w:cs="Arial"/>
          <w:sz w:val="22"/>
          <w:szCs w:val="22"/>
          <w:lang w:eastAsia="en-US"/>
        </w:rPr>
      </w:pPr>
      <w:r w:rsidRPr="005369BA">
        <w:rPr>
          <w:rFonts w:eastAsia="Calibri" w:cs="Arial"/>
          <w:sz w:val="22"/>
          <w:szCs w:val="22"/>
          <w:lang w:eastAsia="en-US"/>
        </w:rPr>
        <w:t xml:space="preserve">Otago Polytechnic, Dunedin </w:t>
      </w:r>
    </w:p>
    <w:p w14:paraId="4CA0577A" w14:textId="77777777" w:rsidR="00645851" w:rsidRPr="005369BA" w:rsidRDefault="00645851" w:rsidP="00645851">
      <w:pPr>
        <w:suppressAutoHyphens w:val="0"/>
        <w:spacing w:line="276" w:lineRule="auto"/>
        <w:rPr>
          <w:rFonts w:eastAsia="Calibri" w:cs="Arial"/>
          <w:sz w:val="22"/>
          <w:szCs w:val="22"/>
          <w:lang w:eastAsia="en-US"/>
        </w:rPr>
      </w:pPr>
    </w:p>
    <w:p w14:paraId="3E48B837" w14:textId="77777777" w:rsidR="00645851" w:rsidRPr="005369BA" w:rsidRDefault="00645851" w:rsidP="00645851">
      <w:pPr>
        <w:suppressAutoHyphens w:val="0"/>
        <w:spacing w:after="40" w:line="276" w:lineRule="auto"/>
        <w:rPr>
          <w:rFonts w:eastAsia="Calibri" w:cs="Arial"/>
          <w:b/>
          <w:sz w:val="22"/>
          <w:szCs w:val="22"/>
          <w:lang w:eastAsia="en-US"/>
        </w:rPr>
      </w:pPr>
      <w:r w:rsidRPr="005369BA">
        <w:rPr>
          <w:rFonts w:eastAsia="Calibri" w:cs="Arial"/>
          <w:b/>
          <w:sz w:val="22"/>
          <w:szCs w:val="22"/>
          <w:lang w:eastAsia="en-US"/>
        </w:rPr>
        <w:t>Teaching and Research Recognition</w:t>
      </w:r>
    </w:p>
    <w:p w14:paraId="06CFE81B" w14:textId="77777777" w:rsidR="00645851" w:rsidRPr="005369BA" w:rsidRDefault="00645851" w:rsidP="00645851">
      <w:pPr>
        <w:suppressAutoHyphens w:val="0"/>
        <w:spacing w:after="40" w:line="276" w:lineRule="auto"/>
        <w:rPr>
          <w:rFonts w:eastAsia="Calibri" w:cs="Arial"/>
          <w:sz w:val="22"/>
          <w:szCs w:val="22"/>
          <w:lang w:eastAsia="en-US"/>
        </w:rPr>
      </w:pPr>
      <w:r w:rsidRPr="005369BA">
        <w:rPr>
          <w:rFonts w:eastAsia="Calibri" w:cs="Arial"/>
          <w:sz w:val="22"/>
          <w:szCs w:val="22"/>
          <w:lang w:eastAsia="en-US"/>
        </w:rPr>
        <w:t>Teaching Excellence Award, Otago Polytechnic 2010</w:t>
      </w:r>
    </w:p>
    <w:p w14:paraId="71080A47" w14:textId="77777777" w:rsidR="00645851" w:rsidRPr="005369BA" w:rsidRDefault="00645851" w:rsidP="00645851">
      <w:pPr>
        <w:suppressAutoHyphens w:val="0"/>
        <w:spacing w:after="40" w:line="276" w:lineRule="auto"/>
        <w:rPr>
          <w:rFonts w:eastAsia="Calibri" w:cs="Arial"/>
          <w:sz w:val="22"/>
          <w:szCs w:val="22"/>
          <w:lang w:eastAsia="en-US"/>
        </w:rPr>
      </w:pPr>
      <w:r w:rsidRPr="005369BA">
        <w:rPr>
          <w:rFonts w:eastAsia="Calibri" w:cs="Arial"/>
          <w:sz w:val="22"/>
          <w:szCs w:val="22"/>
          <w:lang w:eastAsia="en-US"/>
        </w:rPr>
        <w:t>OPSA teaching award (by student nomination) 2011</w:t>
      </w:r>
    </w:p>
    <w:p w14:paraId="5C7F4804" w14:textId="77777777" w:rsidR="00645851" w:rsidRPr="005369BA" w:rsidRDefault="00645851" w:rsidP="00645851">
      <w:pPr>
        <w:suppressAutoHyphens w:val="0"/>
        <w:spacing w:after="40" w:line="276" w:lineRule="auto"/>
        <w:rPr>
          <w:rFonts w:eastAsia="Calibri" w:cs="Arial"/>
          <w:sz w:val="22"/>
          <w:szCs w:val="22"/>
          <w:lang w:eastAsia="en-US"/>
        </w:rPr>
      </w:pPr>
      <w:r w:rsidRPr="005369BA">
        <w:rPr>
          <w:rFonts w:eastAsia="Calibri" w:cs="Arial"/>
          <w:sz w:val="22"/>
          <w:szCs w:val="22"/>
          <w:lang w:eastAsia="en-US"/>
        </w:rPr>
        <w:t>AKO Aotearoa National Tertiary Teaching Excellence Award in 2012</w:t>
      </w:r>
    </w:p>
    <w:p w14:paraId="19FAB5D2" w14:textId="77777777" w:rsidR="00645851" w:rsidRPr="005369BA" w:rsidRDefault="00645851" w:rsidP="00645851">
      <w:pPr>
        <w:suppressAutoHyphens w:val="0"/>
        <w:spacing w:after="40" w:line="240" w:lineRule="auto"/>
        <w:rPr>
          <w:rFonts w:eastAsia="Calibri" w:cs="Arial"/>
          <w:sz w:val="22"/>
          <w:szCs w:val="22"/>
          <w:lang w:eastAsia="en-US"/>
        </w:rPr>
      </w:pPr>
      <w:r w:rsidRPr="005369BA">
        <w:rPr>
          <w:rFonts w:eastAsia="Calibri" w:cs="Arial"/>
          <w:sz w:val="22"/>
          <w:szCs w:val="22"/>
          <w:lang w:eastAsia="en-US"/>
        </w:rPr>
        <w:t>PBRF B Rating 2012</w:t>
      </w:r>
    </w:p>
    <w:p w14:paraId="421DF023" w14:textId="77777777" w:rsidR="00645851" w:rsidRPr="005369BA" w:rsidRDefault="00645851" w:rsidP="00645851">
      <w:pPr>
        <w:suppressAutoHyphens w:val="0"/>
        <w:spacing w:after="40" w:line="276" w:lineRule="auto"/>
        <w:rPr>
          <w:rFonts w:eastAsia="Calibri" w:cs="Arial"/>
          <w:sz w:val="22"/>
          <w:szCs w:val="22"/>
          <w:lang w:eastAsia="en-US"/>
        </w:rPr>
      </w:pPr>
      <w:r w:rsidRPr="005369BA">
        <w:rPr>
          <w:rFonts w:eastAsia="Calibri" w:cs="Arial"/>
          <w:sz w:val="22"/>
          <w:szCs w:val="22"/>
          <w:lang w:eastAsia="en-US"/>
        </w:rPr>
        <w:t xml:space="preserve"> </w:t>
      </w:r>
    </w:p>
    <w:p w14:paraId="1192470F" w14:textId="77777777" w:rsidR="00645851" w:rsidRPr="005369BA" w:rsidRDefault="00645851" w:rsidP="00645851">
      <w:pPr>
        <w:suppressAutoHyphens w:val="0"/>
        <w:spacing w:after="40" w:line="240" w:lineRule="auto"/>
        <w:rPr>
          <w:rFonts w:eastAsia="Calibri" w:cs="Arial"/>
          <w:b/>
          <w:sz w:val="22"/>
          <w:szCs w:val="22"/>
          <w:lang w:eastAsia="en-US"/>
        </w:rPr>
      </w:pPr>
      <w:r w:rsidRPr="005369BA">
        <w:rPr>
          <w:rFonts w:eastAsia="Calibri" w:cs="Arial"/>
          <w:b/>
          <w:sz w:val="22"/>
          <w:szCs w:val="22"/>
          <w:lang w:eastAsia="en-US"/>
        </w:rPr>
        <w:t>Education</w:t>
      </w:r>
    </w:p>
    <w:p w14:paraId="33BCC3D8" w14:textId="77777777" w:rsidR="00645851" w:rsidRPr="005369BA" w:rsidRDefault="00645851" w:rsidP="00645851">
      <w:pPr>
        <w:suppressAutoHyphens w:val="0"/>
        <w:spacing w:after="40" w:line="240" w:lineRule="auto"/>
        <w:ind w:left="709" w:hanging="709"/>
        <w:rPr>
          <w:rFonts w:eastAsia="Calibri" w:cs="Arial"/>
          <w:sz w:val="22"/>
          <w:szCs w:val="22"/>
          <w:lang w:eastAsia="en-US"/>
        </w:rPr>
      </w:pPr>
      <w:r w:rsidRPr="005369BA">
        <w:rPr>
          <w:rFonts w:eastAsia="Calibri" w:cs="Arial"/>
          <w:sz w:val="22"/>
          <w:szCs w:val="22"/>
          <w:lang w:eastAsia="en-US"/>
        </w:rPr>
        <w:t>2013   Doctor of Philosophy (Fine Arts), Queensland College of Art, Griffith University, Australia.</w:t>
      </w:r>
    </w:p>
    <w:p w14:paraId="6BB2148D" w14:textId="77777777" w:rsidR="00645851" w:rsidRPr="005369BA" w:rsidRDefault="00645851" w:rsidP="00645851">
      <w:pPr>
        <w:suppressAutoHyphens w:val="0"/>
        <w:spacing w:after="40" w:line="240" w:lineRule="auto"/>
        <w:ind w:left="709" w:hanging="709"/>
        <w:rPr>
          <w:rFonts w:eastAsia="Calibri" w:cs="Arial"/>
          <w:sz w:val="22"/>
          <w:szCs w:val="22"/>
          <w:lang w:eastAsia="en-US"/>
        </w:rPr>
      </w:pPr>
      <w:r w:rsidRPr="005369BA">
        <w:rPr>
          <w:rFonts w:eastAsia="Calibri" w:cs="Arial"/>
          <w:sz w:val="22"/>
          <w:szCs w:val="22"/>
          <w:lang w:eastAsia="en-US"/>
        </w:rPr>
        <w:t>2012   Certificate in Mata a Ao Māori, Otago Polytechnic, New Zealand.</w:t>
      </w:r>
    </w:p>
    <w:p w14:paraId="29CB5252" w14:textId="77777777" w:rsidR="00645851" w:rsidRPr="005369BA" w:rsidRDefault="00645851" w:rsidP="00645851">
      <w:pPr>
        <w:suppressAutoHyphens w:val="0"/>
        <w:spacing w:after="40" w:line="240" w:lineRule="auto"/>
        <w:ind w:left="709" w:hanging="709"/>
        <w:rPr>
          <w:rFonts w:eastAsia="Calibri" w:cs="Arial"/>
          <w:sz w:val="22"/>
          <w:szCs w:val="22"/>
          <w:lang w:eastAsia="en-US"/>
        </w:rPr>
      </w:pPr>
      <w:r w:rsidRPr="005369BA">
        <w:rPr>
          <w:rFonts w:eastAsia="Calibri" w:cs="Arial"/>
          <w:sz w:val="22"/>
          <w:szCs w:val="22"/>
          <w:lang w:eastAsia="en-US"/>
        </w:rPr>
        <w:t>2007   Graduate Certificate in Tertiary Learning and Teaching, Otago Polytechnic, New Zealand.</w:t>
      </w:r>
    </w:p>
    <w:p w14:paraId="7821D93F" w14:textId="77777777" w:rsidR="00645851" w:rsidRPr="005369BA" w:rsidRDefault="00645851" w:rsidP="00645851">
      <w:pPr>
        <w:suppressAutoHyphens w:val="0"/>
        <w:spacing w:after="40" w:line="240" w:lineRule="auto"/>
        <w:rPr>
          <w:rFonts w:eastAsia="Calibri" w:cs="Arial"/>
          <w:sz w:val="22"/>
          <w:szCs w:val="22"/>
          <w:lang w:eastAsia="en-US"/>
        </w:rPr>
      </w:pPr>
      <w:r w:rsidRPr="005369BA">
        <w:rPr>
          <w:rFonts w:eastAsia="Calibri" w:cs="Arial"/>
          <w:sz w:val="22"/>
          <w:szCs w:val="22"/>
          <w:lang w:eastAsia="en-US"/>
        </w:rPr>
        <w:t>2006   Master of Fine Arts (with distinction), Dunedin School of Art, Otago Polytechnic, New Zealand.</w:t>
      </w:r>
    </w:p>
    <w:p w14:paraId="45982E56" w14:textId="77777777" w:rsidR="00645851" w:rsidRPr="005369BA" w:rsidRDefault="00645851" w:rsidP="00645851">
      <w:pPr>
        <w:suppressAutoHyphens w:val="0"/>
        <w:spacing w:after="40" w:line="240" w:lineRule="auto"/>
        <w:rPr>
          <w:rFonts w:eastAsia="Calibri" w:cs="Arial"/>
          <w:sz w:val="22"/>
          <w:szCs w:val="22"/>
          <w:lang w:eastAsia="en-US"/>
        </w:rPr>
      </w:pPr>
      <w:r w:rsidRPr="005369BA">
        <w:rPr>
          <w:rFonts w:eastAsia="Calibri" w:cs="Arial"/>
          <w:sz w:val="22"/>
          <w:szCs w:val="22"/>
          <w:lang w:eastAsia="en-US"/>
        </w:rPr>
        <w:t>2001   Bachelor of Fine Arts, Dunedin School of Art, Otago Polytechnic, New Zealand.</w:t>
      </w:r>
    </w:p>
    <w:p w14:paraId="7A367B05" w14:textId="77777777" w:rsidR="00645851" w:rsidRPr="005369BA" w:rsidRDefault="00645851" w:rsidP="00645851">
      <w:pPr>
        <w:suppressAutoHyphens w:val="0"/>
        <w:spacing w:after="40" w:line="240" w:lineRule="auto"/>
        <w:rPr>
          <w:rFonts w:eastAsia="Calibri" w:cs="Arial"/>
          <w:sz w:val="22"/>
          <w:szCs w:val="22"/>
          <w:lang w:eastAsia="en-US"/>
        </w:rPr>
      </w:pPr>
    </w:p>
    <w:p w14:paraId="171A7098" w14:textId="77777777" w:rsidR="00645851" w:rsidRPr="005369BA" w:rsidRDefault="00645851" w:rsidP="00645851">
      <w:pPr>
        <w:suppressAutoHyphens w:val="0"/>
        <w:spacing w:after="40" w:line="240" w:lineRule="auto"/>
        <w:rPr>
          <w:rFonts w:eastAsia="Calibri" w:cs="Arial"/>
          <w:b/>
          <w:sz w:val="22"/>
          <w:szCs w:val="22"/>
          <w:lang w:eastAsia="en-US"/>
        </w:rPr>
      </w:pPr>
      <w:r w:rsidRPr="005369BA">
        <w:rPr>
          <w:rFonts w:eastAsia="Calibri" w:cs="Arial"/>
          <w:b/>
          <w:sz w:val="22"/>
          <w:szCs w:val="22"/>
          <w:lang w:eastAsia="en-US"/>
        </w:rPr>
        <w:t>Postgraduate Teaching Experience</w:t>
      </w:r>
    </w:p>
    <w:p w14:paraId="6C5E41C5" w14:textId="77777777" w:rsidR="00645851" w:rsidRPr="005369BA" w:rsidRDefault="00645851" w:rsidP="00645851">
      <w:pPr>
        <w:suppressAutoHyphens w:val="0"/>
        <w:spacing w:after="40" w:line="240" w:lineRule="auto"/>
        <w:ind w:left="567" w:hanging="709"/>
        <w:rPr>
          <w:rFonts w:eastAsia="Calibri" w:cs="Arial"/>
          <w:sz w:val="22"/>
          <w:szCs w:val="22"/>
          <w:lang w:eastAsia="en-US"/>
        </w:rPr>
      </w:pPr>
      <w:r w:rsidRPr="005369BA">
        <w:rPr>
          <w:rFonts w:eastAsia="Calibri" w:cs="Arial"/>
          <w:sz w:val="22"/>
          <w:szCs w:val="22"/>
          <w:lang w:eastAsia="en-US"/>
        </w:rPr>
        <w:t xml:space="preserve">   2015- 2011 Postgraduate Supervisor (theory) and Workshop Facilitator for level 8 and 9 students,  Dunedin  School of Art, Otago Polytechnic </w:t>
      </w:r>
    </w:p>
    <w:p w14:paraId="770E1880" w14:textId="77777777" w:rsidR="00645851" w:rsidRPr="005369BA" w:rsidRDefault="00645851" w:rsidP="00645851">
      <w:pPr>
        <w:suppressAutoHyphens w:val="0"/>
        <w:spacing w:after="40" w:line="240" w:lineRule="auto"/>
        <w:rPr>
          <w:rFonts w:eastAsia="Calibri" w:cs="Arial"/>
          <w:sz w:val="22"/>
          <w:szCs w:val="22"/>
          <w:lang w:eastAsia="en-US"/>
        </w:rPr>
      </w:pPr>
      <w:r w:rsidRPr="005369BA">
        <w:rPr>
          <w:rFonts w:eastAsia="Calibri" w:cs="Arial"/>
          <w:sz w:val="22"/>
          <w:szCs w:val="22"/>
          <w:lang w:eastAsia="en-US"/>
        </w:rPr>
        <w:t>2015 -2014 Postgraduate Supervisor level 9, Te Maru Pumanawa School of Design, Otago Polytechnic</w:t>
      </w:r>
    </w:p>
    <w:p w14:paraId="72CEE2F4" w14:textId="77777777" w:rsidR="00645851" w:rsidRPr="005369BA" w:rsidRDefault="00645851" w:rsidP="00645851">
      <w:pPr>
        <w:suppressAutoHyphens w:val="0"/>
        <w:spacing w:after="40" w:line="240" w:lineRule="auto"/>
        <w:rPr>
          <w:rFonts w:eastAsia="Calibri" w:cs="Arial"/>
          <w:sz w:val="22"/>
          <w:szCs w:val="22"/>
          <w:lang w:eastAsia="en-US"/>
        </w:rPr>
      </w:pPr>
    </w:p>
    <w:p w14:paraId="05E59F9C" w14:textId="77777777" w:rsidR="00645851" w:rsidRPr="005369BA" w:rsidRDefault="00645851" w:rsidP="00645851">
      <w:pPr>
        <w:suppressAutoHyphens w:val="0"/>
        <w:spacing w:after="40" w:line="240" w:lineRule="auto"/>
        <w:rPr>
          <w:rFonts w:eastAsia="Calibri" w:cs="Arial"/>
          <w:b/>
          <w:sz w:val="22"/>
          <w:szCs w:val="22"/>
          <w:lang w:eastAsia="en-US"/>
        </w:rPr>
      </w:pPr>
      <w:r w:rsidRPr="005369BA">
        <w:rPr>
          <w:rFonts w:eastAsia="Calibri" w:cs="Arial"/>
          <w:b/>
          <w:sz w:val="22"/>
          <w:szCs w:val="22"/>
          <w:lang w:eastAsia="en-US"/>
        </w:rPr>
        <w:t xml:space="preserve">Field of Expertise in Postgraduate Teaching </w:t>
      </w:r>
    </w:p>
    <w:p w14:paraId="5528C59D" w14:textId="77777777" w:rsidR="00645851" w:rsidRPr="005369BA" w:rsidRDefault="00645851" w:rsidP="00645851">
      <w:pPr>
        <w:suppressAutoHyphens w:val="0"/>
        <w:spacing w:after="40" w:line="240" w:lineRule="auto"/>
        <w:rPr>
          <w:rFonts w:eastAsia="Calibri" w:cs="Arial"/>
          <w:sz w:val="22"/>
          <w:szCs w:val="22"/>
          <w:lang w:eastAsia="en-US"/>
        </w:rPr>
      </w:pPr>
      <w:r w:rsidRPr="005369BA">
        <w:rPr>
          <w:rFonts w:eastAsia="Calibri" w:cs="Arial"/>
          <w:sz w:val="22"/>
          <w:szCs w:val="22"/>
          <w:lang w:eastAsia="en-US"/>
        </w:rPr>
        <w:t xml:space="preserve">Postgraduate supervision, research methodology, academic writing and thesis development </w:t>
      </w:r>
    </w:p>
    <w:p w14:paraId="1831FCBE" w14:textId="77777777" w:rsidR="00645851" w:rsidRPr="005369BA" w:rsidRDefault="00645851" w:rsidP="00645851">
      <w:pPr>
        <w:suppressAutoHyphens w:val="0"/>
        <w:spacing w:line="240" w:lineRule="auto"/>
        <w:rPr>
          <w:rFonts w:eastAsia="Calibri" w:cs="Arial"/>
          <w:sz w:val="16"/>
          <w:szCs w:val="16"/>
          <w:lang w:eastAsia="en-US"/>
        </w:rPr>
      </w:pPr>
    </w:p>
    <w:p w14:paraId="50B9BD4B" w14:textId="77777777" w:rsidR="00645851" w:rsidRPr="005369BA" w:rsidRDefault="00645851" w:rsidP="00645851">
      <w:pPr>
        <w:suppressAutoHyphens w:val="0"/>
        <w:spacing w:after="40" w:line="240" w:lineRule="auto"/>
        <w:ind w:left="567" w:hanging="567"/>
        <w:rPr>
          <w:rFonts w:eastAsia="Calibri" w:cs="Arial"/>
          <w:b/>
          <w:sz w:val="22"/>
          <w:szCs w:val="22"/>
          <w:lang w:eastAsia="en-US"/>
        </w:rPr>
      </w:pPr>
      <w:r w:rsidRPr="005369BA">
        <w:rPr>
          <w:rFonts w:eastAsia="Calibri" w:cs="Arial"/>
          <w:b/>
          <w:sz w:val="22"/>
          <w:szCs w:val="22"/>
          <w:lang w:eastAsia="en-US"/>
        </w:rPr>
        <w:t xml:space="preserve">Research  </w:t>
      </w:r>
    </w:p>
    <w:p w14:paraId="009FCFE6" w14:textId="77777777" w:rsidR="00645851" w:rsidRPr="005369BA" w:rsidRDefault="00645851" w:rsidP="00645851">
      <w:pPr>
        <w:suppressAutoHyphens w:val="0"/>
        <w:spacing w:after="120" w:line="240" w:lineRule="auto"/>
        <w:rPr>
          <w:rFonts w:eastAsia="Calibri" w:cs="Arial"/>
          <w:sz w:val="21"/>
          <w:szCs w:val="21"/>
          <w:lang w:eastAsia="en-US"/>
        </w:rPr>
      </w:pPr>
      <w:r w:rsidRPr="005369BA">
        <w:rPr>
          <w:rFonts w:eastAsia="Calibri" w:cs="Arial"/>
          <w:b/>
          <w:sz w:val="21"/>
          <w:szCs w:val="21"/>
          <w:lang w:eastAsia="en-US"/>
        </w:rPr>
        <w:t xml:space="preserve">Selected Conference Papers </w:t>
      </w:r>
    </w:p>
    <w:p w14:paraId="0DF76261" w14:textId="767C866B" w:rsidR="00645851" w:rsidRPr="005369BA" w:rsidRDefault="00645851" w:rsidP="00645851">
      <w:pPr>
        <w:suppressAutoHyphens w:val="0"/>
        <w:spacing w:after="120" w:line="240" w:lineRule="auto"/>
        <w:ind w:left="567" w:hanging="567"/>
        <w:rPr>
          <w:rFonts w:eastAsia="Calibri" w:cs="Arial"/>
          <w:sz w:val="22"/>
          <w:szCs w:val="22"/>
          <w:lang w:eastAsia="en-US"/>
        </w:rPr>
      </w:pPr>
      <w:r w:rsidRPr="005369BA">
        <w:rPr>
          <w:rFonts w:eastAsia="Calibri" w:cs="Arial"/>
          <w:sz w:val="22"/>
          <w:szCs w:val="22"/>
          <w:lang w:eastAsia="en-US"/>
        </w:rPr>
        <w:t>2014   Venis, J. ‘The Dysfunctional Machine’</w:t>
      </w:r>
      <w:r w:rsidRPr="005369BA">
        <w:rPr>
          <w:rFonts w:eastAsia="Calibri" w:cs="Arial"/>
          <w:i/>
          <w:sz w:val="22"/>
          <w:szCs w:val="22"/>
          <w:lang w:eastAsia="en-US"/>
        </w:rPr>
        <w:t xml:space="preserve"> The International  Conference of The Arts in Society</w:t>
      </w:r>
      <w:r w:rsidR="00633EFE" w:rsidRPr="005369BA">
        <w:rPr>
          <w:rFonts w:eastAsia="Calibri" w:cs="Arial"/>
          <w:i/>
          <w:sz w:val="22"/>
          <w:szCs w:val="22"/>
          <w:lang w:eastAsia="en-US"/>
        </w:rPr>
        <w:t xml:space="preserve">. </w:t>
      </w:r>
      <w:r w:rsidRPr="005369BA">
        <w:rPr>
          <w:rFonts w:eastAsia="Calibri" w:cs="Arial"/>
          <w:sz w:val="22"/>
          <w:szCs w:val="22"/>
          <w:lang w:eastAsia="en-US"/>
        </w:rPr>
        <w:t>Sapienza University, Rome, Italy. July 22-25 2014</w:t>
      </w:r>
      <w:r w:rsidR="00633EFE" w:rsidRPr="005369BA">
        <w:rPr>
          <w:rFonts w:eastAsia="Calibri" w:cs="Arial"/>
          <w:sz w:val="22"/>
          <w:szCs w:val="22"/>
          <w:lang w:eastAsia="en-US"/>
        </w:rPr>
        <w:t xml:space="preserve">. </w:t>
      </w:r>
      <w:r w:rsidRPr="005369BA">
        <w:rPr>
          <w:rFonts w:eastAsia="Calibri" w:cs="Arial"/>
          <w:sz w:val="22"/>
          <w:szCs w:val="22"/>
          <w:lang w:eastAsia="en-US"/>
        </w:rPr>
        <w:t xml:space="preserve"> </w:t>
      </w:r>
    </w:p>
    <w:p w14:paraId="6685E314" w14:textId="77777777" w:rsidR="00645851" w:rsidRPr="005369BA" w:rsidRDefault="00645851" w:rsidP="00645851">
      <w:pPr>
        <w:suppressAutoHyphens w:val="0"/>
        <w:spacing w:line="240" w:lineRule="auto"/>
        <w:ind w:left="567" w:hanging="567"/>
        <w:rPr>
          <w:rFonts w:eastAsia="Calibri" w:cs="Arial"/>
          <w:sz w:val="16"/>
          <w:szCs w:val="16"/>
          <w:lang w:eastAsia="en-US"/>
        </w:rPr>
      </w:pPr>
      <w:r w:rsidRPr="005369BA">
        <w:rPr>
          <w:rFonts w:eastAsia="Calibri" w:cs="Arial"/>
          <w:sz w:val="22"/>
          <w:szCs w:val="22"/>
          <w:lang w:eastAsia="en-US"/>
        </w:rPr>
        <w:t xml:space="preserve">  </w:t>
      </w:r>
    </w:p>
    <w:p w14:paraId="39655251" w14:textId="519D1E41" w:rsidR="00645851" w:rsidRPr="005369BA" w:rsidRDefault="00645851" w:rsidP="00645851">
      <w:pPr>
        <w:suppressAutoHyphens w:val="0"/>
        <w:spacing w:line="240" w:lineRule="auto"/>
        <w:ind w:left="567" w:hanging="567"/>
        <w:rPr>
          <w:rFonts w:eastAsia="Calibri" w:cs="Arial"/>
          <w:sz w:val="22"/>
          <w:szCs w:val="22"/>
          <w:lang w:eastAsia="en-US"/>
        </w:rPr>
      </w:pPr>
      <w:r w:rsidRPr="005369BA">
        <w:rPr>
          <w:rFonts w:eastAsia="Calibri" w:cs="Arial"/>
          <w:sz w:val="22"/>
          <w:szCs w:val="22"/>
          <w:lang w:eastAsia="en-US"/>
        </w:rPr>
        <w:t>2011   Venis, J</w:t>
      </w:r>
      <w:r w:rsidR="00B3161A" w:rsidRPr="005369BA">
        <w:rPr>
          <w:rFonts w:eastAsia="Calibri" w:cs="Arial"/>
          <w:sz w:val="22"/>
          <w:szCs w:val="22"/>
          <w:lang w:eastAsia="en-US"/>
        </w:rPr>
        <w:t xml:space="preserve">. </w:t>
      </w:r>
      <w:r w:rsidRPr="005369BA">
        <w:rPr>
          <w:rFonts w:eastAsia="Calibri" w:cs="Arial"/>
          <w:sz w:val="22"/>
          <w:szCs w:val="22"/>
          <w:lang w:eastAsia="en-US"/>
        </w:rPr>
        <w:t xml:space="preserve">‘Chindogu: Not so useless after all’ </w:t>
      </w:r>
      <w:r w:rsidRPr="005369BA">
        <w:rPr>
          <w:rFonts w:eastAsia="Calibri" w:cs="Arial"/>
          <w:i/>
          <w:sz w:val="22"/>
          <w:szCs w:val="22"/>
          <w:lang w:eastAsia="en-US"/>
        </w:rPr>
        <w:t xml:space="preserve">The International  Conference of the Arts in Society. </w:t>
      </w:r>
      <w:r w:rsidRPr="005369BA">
        <w:rPr>
          <w:rFonts w:eastAsia="Calibri" w:cs="Arial"/>
          <w:sz w:val="22"/>
          <w:szCs w:val="22"/>
          <w:lang w:eastAsia="en-US"/>
        </w:rPr>
        <w:t>Sydney , Australia, 2011.</w:t>
      </w:r>
    </w:p>
    <w:p w14:paraId="7F13B9B3" w14:textId="77777777" w:rsidR="00645851" w:rsidRPr="005369BA" w:rsidRDefault="00645851" w:rsidP="00645851">
      <w:pPr>
        <w:suppressAutoHyphens w:val="0"/>
        <w:spacing w:after="40" w:line="240" w:lineRule="auto"/>
        <w:ind w:left="567" w:hanging="567"/>
        <w:rPr>
          <w:rFonts w:eastAsia="Calibri" w:cs="Arial"/>
          <w:sz w:val="22"/>
          <w:szCs w:val="22"/>
          <w:lang w:eastAsia="en-US"/>
        </w:rPr>
      </w:pPr>
      <w:r w:rsidRPr="005369BA">
        <w:rPr>
          <w:rFonts w:eastAsia="Calibri" w:cs="Arial"/>
          <w:sz w:val="22"/>
          <w:szCs w:val="22"/>
          <w:lang w:eastAsia="en-US"/>
        </w:rPr>
        <w:t xml:space="preserve">   </w:t>
      </w:r>
    </w:p>
    <w:p w14:paraId="32C804C9" w14:textId="77777777" w:rsidR="00645851" w:rsidRPr="005369BA" w:rsidRDefault="00645851" w:rsidP="00645851">
      <w:pPr>
        <w:suppressAutoHyphens w:val="0"/>
        <w:spacing w:after="40" w:line="240" w:lineRule="auto"/>
        <w:ind w:left="567" w:hanging="567"/>
        <w:rPr>
          <w:rFonts w:eastAsia="Calibri" w:cs="Arial"/>
          <w:sz w:val="22"/>
          <w:szCs w:val="22"/>
          <w:lang w:eastAsia="en-US"/>
        </w:rPr>
      </w:pPr>
    </w:p>
    <w:p w14:paraId="069D1223" w14:textId="77777777" w:rsidR="005369BA" w:rsidRDefault="005369BA" w:rsidP="00645851">
      <w:pPr>
        <w:suppressAutoHyphens w:val="0"/>
        <w:spacing w:after="40" w:line="240" w:lineRule="auto"/>
        <w:ind w:left="567" w:hanging="567"/>
        <w:rPr>
          <w:rFonts w:eastAsia="Calibri" w:cs="Arial"/>
          <w:sz w:val="22"/>
          <w:szCs w:val="22"/>
          <w:lang w:eastAsia="en-US"/>
        </w:rPr>
        <w:sectPr w:rsidR="005369BA" w:rsidSect="00872972">
          <w:pgSz w:w="12240" w:h="15840"/>
          <w:pgMar w:top="851" w:right="1040" w:bottom="851" w:left="1000" w:header="720" w:footer="720" w:gutter="0"/>
          <w:cols w:space="720"/>
        </w:sectPr>
      </w:pPr>
    </w:p>
    <w:p w14:paraId="3E6C5721" w14:textId="77777777" w:rsidR="00645851" w:rsidRPr="005369BA" w:rsidRDefault="00645851" w:rsidP="00645851">
      <w:pPr>
        <w:suppressAutoHyphens w:val="0"/>
        <w:spacing w:after="120" w:line="240" w:lineRule="auto"/>
        <w:rPr>
          <w:rFonts w:eastAsia="Calibri" w:cs="Arial"/>
          <w:sz w:val="21"/>
          <w:szCs w:val="21"/>
          <w:lang w:eastAsia="en-US"/>
        </w:rPr>
      </w:pPr>
      <w:r w:rsidRPr="005369BA">
        <w:rPr>
          <w:rFonts w:eastAsia="Calibri" w:cs="Arial"/>
          <w:b/>
          <w:sz w:val="21"/>
          <w:szCs w:val="21"/>
          <w:lang w:eastAsia="en-US"/>
        </w:rPr>
        <w:t>Selected Journal Articles</w:t>
      </w:r>
    </w:p>
    <w:p w14:paraId="5D576B19" w14:textId="5066BDDA" w:rsidR="00645851" w:rsidRPr="005369BA" w:rsidRDefault="00645851" w:rsidP="00645851">
      <w:pPr>
        <w:suppressAutoHyphens w:val="0"/>
        <w:spacing w:after="120" w:line="240" w:lineRule="auto"/>
        <w:ind w:left="567" w:hanging="567"/>
        <w:rPr>
          <w:rFonts w:eastAsia="Calibri" w:cs="Arial"/>
          <w:sz w:val="22"/>
          <w:szCs w:val="22"/>
          <w:lang w:eastAsia="en-US"/>
        </w:rPr>
      </w:pPr>
      <w:r w:rsidRPr="005369BA">
        <w:rPr>
          <w:rFonts w:eastAsia="Calibri" w:cs="Arial"/>
          <w:sz w:val="22"/>
          <w:szCs w:val="22"/>
          <w:lang w:eastAsia="en-US"/>
        </w:rPr>
        <w:t>2015   Venis, J. ‘The Paradox of Chindogu’</w:t>
      </w:r>
      <w:r w:rsidR="00B3161A" w:rsidRPr="005369BA">
        <w:rPr>
          <w:rFonts w:eastAsia="Calibri" w:cs="Arial"/>
          <w:sz w:val="22"/>
          <w:szCs w:val="22"/>
          <w:lang w:eastAsia="en-US"/>
        </w:rPr>
        <w:t xml:space="preserve">. </w:t>
      </w:r>
      <w:r w:rsidRPr="005369BA">
        <w:rPr>
          <w:rFonts w:eastAsia="Calibri" w:cs="Arial"/>
          <w:i/>
          <w:sz w:val="22"/>
          <w:szCs w:val="22"/>
          <w:lang w:eastAsia="en-US"/>
        </w:rPr>
        <w:t xml:space="preserve">Palais </w:t>
      </w:r>
      <w:r w:rsidRPr="005369BA">
        <w:rPr>
          <w:rFonts w:eastAsia="Calibri" w:cs="Arial"/>
          <w:sz w:val="22"/>
          <w:szCs w:val="22"/>
          <w:lang w:eastAsia="en-US"/>
        </w:rPr>
        <w:t>: Magazine of the Palais De Tokyo, Contemporary Art Gallery, Paris. Issue 21, February 2015. Article written by invitation of Frederic  Grossi editor</w:t>
      </w:r>
      <w:r w:rsidR="00B3161A" w:rsidRPr="005369BA">
        <w:rPr>
          <w:rFonts w:eastAsia="Calibri" w:cs="Arial"/>
          <w:sz w:val="22"/>
          <w:szCs w:val="22"/>
          <w:lang w:eastAsia="en-US"/>
        </w:rPr>
        <w:t xml:space="preserve">. </w:t>
      </w:r>
    </w:p>
    <w:p w14:paraId="7DB47D50" w14:textId="77777777" w:rsidR="00645851" w:rsidRPr="005369BA" w:rsidRDefault="00645851" w:rsidP="00645851">
      <w:pPr>
        <w:suppressAutoHyphens w:val="0"/>
        <w:spacing w:line="240" w:lineRule="auto"/>
        <w:rPr>
          <w:rFonts w:eastAsia="Calibri" w:cs="Arial"/>
          <w:sz w:val="22"/>
          <w:szCs w:val="21"/>
          <w:lang w:val="en-US" w:eastAsia="en-US"/>
        </w:rPr>
      </w:pPr>
    </w:p>
    <w:p w14:paraId="10386119" w14:textId="77777777" w:rsidR="00645851" w:rsidRPr="005369BA" w:rsidRDefault="00645851" w:rsidP="00645851">
      <w:pPr>
        <w:suppressAutoHyphens w:val="0"/>
        <w:spacing w:line="240" w:lineRule="auto"/>
        <w:ind w:left="567" w:hanging="567"/>
        <w:rPr>
          <w:rFonts w:eastAsia="Calibri" w:cs="Arial"/>
          <w:sz w:val="22"/>
          <w:szCs w:val="21"/>
          <w:lang w:val="en-US" w:eastAsia="en-US"/>
        </w:rPr>
      </w:pPr>
      <w:r w:rsidRPr="005369BA">
        <w:rPr>
          <w:rFonts w:eastAsia="Calibri" w:cs="Arial"/>
          <w:sz w:val="22"/>
          <w:szCs w:val="21"/>
          <w:lang w:val="en-US" w:eastAsia="en-US"/>
        </w:rPr>
        <w:t xml:space="preserve">2015   Venis, J. ‘The Dysfunctional  Machine’. </w:t>
      </w:r>
      <w:r w:rsidRPr="005369BA">
        <w:rPr>
          <w:rFonts w:eastAsia="Calibri" w:cs="Arial"/>
          <w:i/>
          <w:sz w:val="22"/>
          <w:szCs w:val="21"/>
          <w:lang w:val="en-US" w:eastAsia="en-US"/>
        </w:rPr>
        <w:t>The International Journal of New Media Technology and the Arts,</w:t>
      </w:r>
      <w:r w:rsidRPr="005369BA">
        <w:rPr>
          <w:rFonts w:eastAsia="Calibri" w:cs="Arial"/>
          <w:sz w:val="22"/>
          <w:szCs w:val="21"/>
          <w:lang w:val="en-US" w:eastAsia="en-US"/>
        </w:rPr>
        <w:t xml:space="preserve"> Volume 9, Issue 3-4</w:t>
      </w:r>
    </w:p>
    <w:p w14:paraId="5DF1B94C" w14:textId="77777777" w:rsidR="00645851" w:rsidRPr="005369BA" w:rsidRDefault="00645851" w:rsidP="00645851">
      <w:pPr>
        <w:suppressAutoHyphens w:val="0"/>
        <w:spacing w:line="240" w:lineRule="auto"/>
        <w:rPr>
          <w:rFonts w:eastAsia="Calibri" w:cs="Arial"/>
          <w:sz w:val="16"/>
          <w:szCs w:val="16"/>
          <w:lang w:eastAsia="en-US"/>
        </w:rPr>
      </w:pPr>
    </w:p>
    <w:p w14:paraId="1D5E81D0" w14:textId="77777777" w:rsidR="00645851" w:rsidRPr="005369BA" w:rsidRDefault="00645851" w:rsidP="00645851">
      <w:pPr>
        <w:suppressAutoHyphens w:val="0"/>
        <w:spacing w:line="240" w:lineRule="auto"/>
        <w:ind w:left="567" w:hanging="567"/>
        <w:rPr>
          <w:rFonts w:eastAsia="Calibri" w:cs="Arial"/>
          <w:sz w:val="22"/>
          <w:szCs w:val="22"/>
          <w:lang w:eastAsia="en-US"/>
        </w:rPr>
      </w:pPr>
      <w:r w:rsidRPr="005369BA">
        <w:rPr>
          <w:rFonts w:eastAsia="Calibri" w:cs="Arial"/>
          <w:sz w:val="22"/>
          <w:szCs w:val="22"/>
          <w:lang w:eastAsia="en-US"/>
        </w:rPr>
        <w:t xml:space="preserve">2011   Venis, J. ‘Chindogu: Not so useless after all’. </w:t>
      </w:r>
      <w:r w:rsidRPr="005369BA">
        <w:rPr>
          <w:rFonts w:eastAsia="Calibri" w:cs="Arial"/>
          <w:i/>
          <w:sz w:val="22"/>
          <w:szCs w:val="22"/>
          <w:lang w:eastAsia="en-US"/>
        </w:rPr>
        <w:t>The International Journal of the Arts in Society</w:t>
      </w:r>
      <w:r w:rsidRPr="005369BA">
        <w:rPr>
          <w:rFonts w:eastAsia="Calibri" w:cs="Arial"/>
          <w:sz w:val="22"/>
          <w:szCs w:val="22"/>
          <w:lang w:eastAsia="en-US"/>
        </w:rPr>
        <w:t xml:space="preserve">, Vol 5, issue 5, </w:t>
      </w:r>
      <w:r w:rsidRPr="005369BA">
        <w:rPr>
          <w:rFonts w:eastAsia="Calibri" w:cs="Arial"/>
          <w:color w:val="000000"/>
          <w:sz w:val="22"/>
          <w:szCs w:val="22"/>
          <w:shd w:val="clear" w:color="auto" w:fill="FFFFFF"/>
          <w:lang w:eastAsia="en-US"/>
        </w:rPr>
        <w:t>pp.189-202,</w:t>
      </w:r>
      <w:r w:rsidRPr="005369BA">
        <w:rPr>
          <w:rFonts w:eastAsia="Calibri" w:cs="Arial"/>
          <w:color w:val="000000"/>
          <w:sz w:val="17"/>
          <w:szCs w:val="17"/>
          <w:shd w:val="clear" w:color="auto" w:fill="FFFFFF"/>
          <w:lang w:eastAsia="en-US"/>
        </w:rPr>
        <w:t xml:space="preserve"> </w:t>
      </w:r>
      <w:r w:rsidRPr="005369BA">
        <w:rPr>
          <w:rFonts w:eastAsia="Calibri" w:cs="Arial"/>
          <w:sz w:val="22"/>
          <w:szCs w:val="22"/>
          <w:lang w:eastAsia="en-US"/>
        </w:rPr>
        <w:t xml:space="preserve">2011. </w:t>
      </w:r>
    </w:p>
    <w:p w14:paraId="4DA6BCF0" w14:textId="77777777" w:rsidR="00645851" w:rsidRPr="005369BA" w:rsidRDefault="00645851" w:rsidP="00645851">
      <w:pPr>
        <w:suppressAutoHyphens w:val="0"/>
        <w:spacing w:line="240" w:lineRule="auto"/>
        <w:rPr>
          <w:rFonts w:eastAsia="Calibri" w:cs="Arial"/>
          <w:sz w:val="16"/>
          <w:szCs w:val="16"/>
          <w:lang w:eastAsia="en-US"/>
        </w:rPr>
      </w:pPr>
    </w:p>
    <w:p w14:paraId="10AB1BC2" w14:textId="3A12DABC" w:rsidR="00645851" w:rsidRPr="005369BA" w:rsidRDefault="00645851" w:rsidP="00645851">
      <w:pPr>
        <w:suppressAutoHyphens w:val="0"/>
        <w:spacing w:line="240" w:lineRule="auto"/>
        <w:ind w:left="567" w:hanging="567"/>
        <w:rPr>
          <w:rFonts w:eastAsia="Calibri" w:cs="Arial"/>
          <w:sz w:val="22"/>
          <w:szCs w:val="22"/>
          <w:lang w:eastAsia="en-US"/>
        </w:rPr>
      </w:pPr>
      <w:r w:rsidRPr="005369BA">
        <w:rPr>
          <w:rFonts w:eastAsia="Calibri" w:cs="Arial"/>
          <w:sz w:val="22"/>
          <w:szCs w:val="22"/>
          <w:lang w:eastAsia="en-US"/>
        </w:rPr>
        <w:t xml:space="preserve">2011    Venis, J. ‘The Chindogu Gym: or Zen and the art of exercycle maintenance.’ </w:t>
      </w:r>
      <w:r w:rsidRPr="005369BA">
        <w:rPr>
          <w:rFonts w:eastAsia="Calibri" w:cs="Arial"/>
          <w:i/>
          <w:sz w:val="22"/>
          <w:szCs w:val="22"/>
          <w:lang w:eastAsia="en-US"/>
        </w:rPr>
        <w:t xml:space="preserve">Scope: Contemporary Research Topics, </w:t>
      </w:r>
      <w:r w:rsidRPr="005369BA">
        <w:rPr>
          <w:rFonts w:eastAsia="Calibri" w:cs="Arial"/>
          <w:sz w:val="22"/>
          <w:szCs w:val="22"/>
          <w:lang w:eastAsia="en-US"/>
        </w:rPr>
        <w:t>Art 5, pp. 17-23, 2011</w:t>
      </w:r>
      <w:r w:rsidR="00B3161A" w:rsidRPr="005369BA">
        <w:rPr>
          <w:rFonts w:eastAsia="Calibri" w:cs="Arial"/>
          <w:sz w:val="22"/>
          <w:szCs w:val="22"/>
          <w:lang w:eastAsia="en-US"/>
        </w:rPr>
        <w:t xml:space="preserve">. </w:t>
      </w:r>
    </w:p>
    <w:p w14:paraId="0F54896B" w14:textId="77777777" w:rsidR="00645851" w:rsidRPr="005369BA" w:rsidRDefault="00645851" w:rsidP="00645851">
      <w:pPr>
        <w:suppressAutoHyphens w:val="0"/>
        <w:spacing w:line="240" w:lineRule="auto"/>
        <w:ind w:left="567" w:hanging="567"/>
        <w:rPr>
          <w:rFonts w:eastAsia="Calibri" w:cs="Arial"/>
          <w:sz w:val="22"/>
          <w:szCs w:val="22"/>
          <w:lang w:eastAsia="en-US"/>
        </w:rPr>
      </w:pPr>
    </w:p>
    <w:p w14:paraId="39287A3B" w14:textId="4115C93B" w:rsidR="00645851" w:rsidRPr="005369BA" w:rsidRDefault="00645851" w:rsidP="00645851">
      <w:pPr>
        <w:suppressAutoHyphens w:val="0"/>
        <w:spacing w:after="120" w:line="240" w:lineRule="auto"/>
        <w:ind w:left="709" w:hanging="709"/>
        <w:rPr>
          <w:rFonts w:eastAsia="Calibri" w:cs="Arial"/>
          <w:sz w:val="22"/>
          <w:szCs w:val="22"/>
          <w:lang w:eastAsia="en-US"/>
        </w:rPr>
      </w:pPr>
      <w:r w:rsidRPr="005369BA">
        <w:rPr>
          <w:rFonts w:eastAsia="Calibri" w:cs="Arial"/>
          <w:sz w:val="22"/>
          <w:szCs w:val="22"/>
          <w:lang w:eastAsia="en-US"/>
        </w:rPr>
        <w:t>2007   Venis, J</w:t>
      </w:r>
      <w:r w:rsidR="00B3161A" w:rsidRPr="005369BA">
        <w:rPr>
          <w:rFonts w:eastAsia="Calibri" w:cs="Arial"/>
          <w:sz w:val="22"/>
          <w:szCs w:val="22"/>
          <w:lang w:eastAsia="en-US"/>
        </w:rPr>
        <w:t xml:space="preserve">. </w:t>
      </w:r>
      <w:r w:rsidRPr="005369BA">
        <w:rPr>
          <w:rFonts w:eastAsia="Calibri" w:cs="Arial"/>
          <w:sz w:val="22"/>
          <w:szCs w:val="22"/>
          <w:lang w:eastAsia="en-US"/>
        </w:rPr>
        <w:t xml:space="preserve">‘Raucous. ’ </w:t>
      </w:r>
      <w:r w:rsidRPr="005369BA">
        <w:rPr>
          <w:rFonts w:eastAsia="Calibri" w:cs="Arial"/>
          <w:i/>
          <w:sz w:val="22"/>
          <w:szCs w:val="22"/>
          <w:lang w:eastAsia="en-US"/>
        </w:rPr>
        <w:t xml:space="preserve">Junctures: The Journal of Thematic Dialogue, </w:t>
      </w:r>
      <w:r w:rsidRPr="005369BA">
        <w:rPr>
          <w:rFonts w:eastAsia="Calibri" w:cs="Arial"/>
          <w:sz w:val="22"/>
          <w:szCs w:val="22"/>
          <w:lang w:eastAsia="en-US"/>
        </w:rPr>
        <w:t>9: Voice, pp.117-122, 2007</w:t>
      </w:r>
      <w:r w:rsidR="00B3161A" w:rsidRPr="005369BA">
        <w:rPr>
          <w:rFonts w:eastAsia="Calibri" w:cs="Arial"/>
          <w:sz w:val="22"/>
          <w:szCs w:val="22"/>
          <w:lang w:eastAsia="en-US"/>
        </w:rPr>
        <w:t xml:space="preserve">. </w:t>
      </w:r>
    </w:p>
    <w:p w14:paraId="60E5F14A" w14:textId="77777777" w:rsidR="00645851" w:rsidRPr="005369BA" w:rsidRDefault="00645851" w:rsidP="00645851">
      <w:pPr>
        <w:suppressAutoHyphens w:val="0"/>
        <w:spacing w:line="240" w:lineRule="auto"/>
        <w:ind w:left="567" w:hanging="567"/>
        <w:rPr>
          <w:rFonts w:eastAsia="Calibri" w:cs="Arial"/>
          <w:sz w:val="16"/>
          <w:szCs w:val="16"/>
          <w:lang w:eastAsia="en-US"/>
        </w:rPr>
      </w:pPr>
      <w:r w:rsidRPr="005369BA">
        <w:rPr>
          <w:rFonts w:eastAsia="Calibri" w:cs="Arial"/>
          <w:sz w:val="22"/>
          <w:szCs w:val="22"/>
          <w:lang w:eastAsia="en-US"/>
        </w:rPr>
        <w:t xml:space="preserve">                                </w:t>
      </w:r>
      <w:r w:rsidRPr="005369BA">
        <w:rPr>
          <w:rFonts w:eastAsia="Calibri" w:cs="Arial"/>
          <w:sz w:val="16"/>
          <w:szCs w:val="16"/>
          <w:lang w:eastAsia="en-US"/>
        </w:rPr>
        <w:t xml:space="preserve"> </w:t>
      </w:r>
    </w:p>
    <w:p w14:paraId="70668523" w14:textId="369009C3" w:rsidR="00645851" w:rsidRPr="005369BA" w:rsidRDefault="00645851">
      <w:pPr>
        <w:suppressAutoHyphens w:val="0"/>
        <w:spacing w:after="120" w:line="240" w:lineRule="auto"/>
        <w:rPr>
          <w:rFonts w:eastAsia="Calibri" w:cs="Arial"/>
          <w:sz w:val="22"/>
          <w:szCs w:val="22"/>
          <w:lang w:eastAsia="en-US"/>
        </w:rPr>
      </w:pPr>
      <w:r w:rsidRPr="005369BA">
        <w:rPr>
          <w:rFonts w:eastAsia="Calibri" w:cs="Arial"/>
          <w:sz w:val="22"/>
          <w:szCs w:val="22"/>
          <w:lang w:eastAsia="en-US"/>
        </w:rPr>
        <w:t xml:space="preserve">2006   Venis, J. ‘Playing the Fool’. </w:t>
      </w:r>
      <w:r w:rsidRPr="005369BA">
        <w:rPr>
          <w:rFonts w:eastAsia="Calibri" w:cs="Arial"/>
          <w:i/>
          <w:sz w:val="22"/>
          <w:szCs w:val="22"/>
          <w:lang w:eastAsia="en-US"/>
        </w:rPr>
        <w:t xml:space="preserve">Junctures: The Journal of Thematic Dialogue, </w:t>
      </w:r>
      <w:r w:rsidRPr="005369BA">
        <w:rPr>
          <w:rFonts w:eastAsia="Calibri" w:cs="Arial"/>
          <w:sz w:val="22"/>
          <w:szCs w:val="22"/>
          <w:lang w:eastAsia="en-US"/>
        </w:rPr>
        <w:t>7: Play, pp.113-117,   2006.</w:t>
      </w:r>
    </w:p>
    <w:p w14:paraId="280E8714" w14:textId="77777777" w:rsidR="00645851" w:rsidRPr="005369BA" w:rsidRDefault="00645851" w:rsidP="00645851">
      <w:pPr>
        <w:suppressAutoHyphens w:val="0"/>
        <w:spacing w:after="40" w:line="240" w:lineRule="auto"/>
        <w:rPr>
          <w:rFonts w:eastAsia="Calibri" w:cs="Arial"/>
          <w:b/>
          <w:sz w:val="22"/>
          <w:szCs w:val="22"/>
          <w:lang w:eastAsia="en-US"/>
        </w:rPr>
      </w:pPr>
    </w:p>
    <w:p w14:paraId="5060CB61" w14:textId="77777777" w:rsidR="00645851" w:rsidRPr="005369BA" w:rsidRDefault="00645851" w:rsidP="00645851">
      <w:pPr>
        <w:suppressAutoHyphens w:val="0"/>
        <w:spacing w:after="120" w:line="240" w:lineRule="auto"/>
        <w:rPr>
          <w:rFonts w:eastAsia="Calibri" w:cs="Arial"/>
          <w:sz w:val="21"/>
          <w:szCs w:val="21"/>
          <w:lang w:eastAsia="en-US"/>
        </w:rPr>
      </w:pPr>
      <w:r w:rsidRPr="005369BA">
        <w:rPr>
          <w:rFonts w:eastAsia="Calibri" w:cs="Arial"/>
          <w:b/>
          <w:sz w:val="21"/>
          <w:szCs w:val="21"/>
          <w:lang w:eastAsia="en-US"/>
        </w:rPr>
        <w:t>Selected Key Exhibitions</w:t>
      </w:r>
    </w:p>
    <w:p w14:paraId="2C671C29" w14:textId="77777777" w:rsidR="00645851" w:rsidRPr="005369BA" w:rsidRDefault="00645851" w:rsidP="00645851">
      <w:pPr>
        <w:tabs>
          <w:tab w:val="left" w:pos="567"/>
          <w:tab w:val="left" w:pos="851"/>
        </w:tabs>
        <w:suppressAutoHyphens w:val="0"/>
        <w:spacing w:after="120" w:line="240" w:lineRule="auto"/>
        <w:ind w:left="709" w:hanging="709"/>
        <w:rPr>
          <w:rFonts w:eastAsia="Calibri" w:cs="Arial"/>
          <w:sz w:val="22"/>
          <w:szCs w:val="22"/>
          <w:lang w:eastAsia="en-US"/>
        </w:rPr>
      </w:pPr>
      <w:r w:rsidRPr="005369BA">
        <w:rPr>
          <w:rFonts w:eastAsia="Calibri" w:cs="Arial"/>
          <w:sz w:val="22"/>
          <w:szCs w:val="22"/>
          <w:lang w:eastAsia="en-US"/>
        </w:rPr>
        <w:t>2013</w:t>
      </w:r>
      <w:r w:rsidRPr="005369BA">
        <w:rPr>
          <w:rFonts w:eastAsia="Calibri" w:cs="Arial"/>
          <w:b/>
          <w:sz w:val="22"/>
          <w:szCs w:val="22"/>
          <w:lang w:eastAsia="en-US"/>
        </w:rPr>
        <w:t xml:space="preserve">   </w:t>
      </w:r>
      <w:r w:rsidRPr="005369BA">
        <w:rPr>
          <w:rFonts w:eastAsia="Calibri" w:cs="Arial"/>
          <w:i/>
          <w:sz w:val="22"/>
          <w:szCs w:val="22"/>
          <w:lang w:eastAsia="en-US"/>
        </w:rPr>
        <w:t>Gymnauseum:</w:t>
      </w:r>
      <w:r w:rsidRPr="005369BA">
        <w:rPr>
          <w:rFonts w:eastAsia="Calibri" w:cs="Arial"/>
          <w:b/>
          <w:i/>
          <w:sz w:val="22"/>
          <w:szCs w:val="22"/>
          <w:lang w:eastAsia="en-US"/>
        </w:rPr>
        <w:t xml:space="preserve"> </w:t>
      </w:r>
      <w:r w:rsidRPr="005369BA">
        <w:rPr>
          <w:rFonts w:eastAsia="Calibri" w:cs="Arial"/>
          <w:i/>
          <w:sz w:val="22"/>
          <w:szCs w:val="22"/>
          <w:lang w:eastAsia="en-US"/>
        </w:rPr>
        <w:t>Pimping of Body and Machine,</w:t>
      </w:r>
      <w:r w:rsidRPr="005369BA">
        <w:rPr>
          <w:rFonts w:eastAsia="Calibri" w:cs="Arial"/>
          <w:b/>
          <w:sz w:val="22"/>
          <w:szCs w:val="22"/>
          <w:lang w:eastAsia="en-US"/>
        </w:rPr>
        <w:t xml:space="preserve"> </w:t>
      </w:r>
      <w:r w:rsidRPr="005369BA">
        <w:rPr>
          <w:rFonts w:eastAsia="Calibri" w:cs="Arial"/>
          <w:sz w:val="22"/>
          <w:szCs w:val="22"/>
          <w:lang w:eastAsia="en-US"/>
        </w:rPr>
        <w:t>PhD final exhibition, Dunedin School of Art Gallery, Dunedin, NZ.</w:t>
      </w:r>
    </w:p>
    <w:p w14:paraId="0AB01528" w14:textId="77777777" w:rsidR="00645851" w:rsidRPr="005369BA" w:rsidRDefault="00645851" w:rsidP="00645851">
      <w:pPr>
        <w:tabs>
          <w:tab w:val="left" w:pos="709"/>
        </w:tabs>
        <w:suppressAutoHyphens w:val="0"/>
        <w:spacing w:after="120" w:line="240" w:lineRule="auto"/>
        <w:ind w:left="709" w:hanging="709"/>
        <w:rPr>
          <w:rFonts w:eastAsia="Calibri" w:cs="Arial"/>
          <w:sz w:val="22"/>
          <w:szCs w:val="22"/>
          <w:lang w:eastAsia="en-US"/>
        </w:rPr>
      </w:pPr>
      <w:r w:rsidRPr="005369BA">
        <w:rPr>
          <w:rFonts w:eastAsia="Calibri" w:cs="Arial"/>
          <w:sz w:val="22"/>
          <w:szCs w:val="22"/>
          <w:lang w:eastAsia="en-US"/>
        </w:rPr>
        <w:t xml:space="preserve">2011   </w:t>
      </w:r>
      <w:r w:rsidRPr="005369BA">
        <w:rPr>
          <w:rFonts w:eastAsia="Calibri" w:cs="Arial"/>
          <w:i/>
          <w:sz w:val="22"/>
          <w:szCs w:val="22"/>
          <w:lang w:eastAsia="en-US"/>
        </w:rPr>
        <w:t xml:space="preserve">Gymnauseum, </w:t>
      </w:r>
      <w:r w:rsidRPr="005369BA">
        <w:rPr>
          <w:rFonts w:eastAsia="Calibri" w:cs="Arial"/>
          <w:sz w:val="22"/>
          <w:szCs w:val="22"/>
          <w:lang w:eastAsia="en-US"/>
        </w:rPr>
        <w:t>solo interactive installation,</w:t>
      </w:r>
      <w:r w:rsidRPr="005369BA">
        <w:rPr>
          <w:rFonts w:eastAsia="Calibri" w:cs="Arial"/>
          <w:i/>
          <w:sz w:val="22"/>
          <w:szCs w:val="22"/>
          <w:lang w:eastAsia="en-US"/>
        </w:rPr>
        <w:t xml:space="preserve"> </w:t>
      </w:r>
      <w:r w:rsidRPr="005369BA">
        <w:rPr>
          <w:rFonts w:eastAsia="Calibri" w:cs="Arial"/>
          <w:sz w:val="22"/>
          <w:szCs w:val="22"/>
          <w:lang w:eastAsia="en-US"/>
        </w:rPr>
        <w:t xml:space="preserve">Dunedin Public Art Gallery, Dunedin, NZ. </w:t>
      </w:r>
      <w:hyperlink r:id="rId78" w:history="1">
        <w:r w:rsidRPr="005369BA">
          <w:rPr>
            <w:rFonts w:eastAsia="Calibri" w:cs="Arial"/>
            <w:color w:val="0000FF"/>
            <w:sz w:val="22"/>
            <w:szCs w:val="22"/>
            <w:u w:val="single"/>
            <w:lang w:eastAsia="en-US"/>
          </w:rPr>
          <w:t>http://dunedin.art.museum/exhibitions/past/gymnauseum</w:t>
        </w:r>
      </w:hyperlink>
    </w:p>
    <w:p w14:paraId="20286538" w14:textId="530E9276" w:rsidR="00645851" w:rsidRPr="005369BA" w:rsidRDefault="00645851" w:rsidP="00645851">
      <w:pPr>
        <w:suppressAutoHyphens w:val="0"/>
        <w:spacing w:after="120" w:line="240" w:lineRule="auto"/>
        <w:ind w:left="709" w:hanging="709"/>
        <w:rPr>
          <w:rFonts w:eastAsia="Calibri" w:cs="Arial"/>
          <w:sz w:val="22"/>
          <w:szCs w:val="22"/>
          <w:lang w:eastAsia="en-US"/>
        </w:rPr>
      </w:pPr>
      <w:r w:rsidRPr="005369BA">
        <w:rPr>
          <w:rFonts w:eastAsia="Calibri" w:cs="Arial"/>
          <w:sz w:val="22"/>
          <w:szCs w:val="22"/>
          <w:lang w:eastAsia="en-US"/>
        </w:rPr>
        <w:t xml:space="preserve">2008-2006 </w:t>
      </w:r>
      <w:r w:rsidRPr="005369BA">
        <w:rPr>
          <w:rFonts w:eastAsia="Calibri" w:cs="Arial"/>
          <w:i/>
          <w:sz w:val="22"/>
          <w:szCs w:val="22"/>
          <w:lang w:eastAsia="en-US"/>
        </w:rPr>
        <w:t xml:space="preserve">Freakquent Viewing, </w:t>
      </w:r>
      <w:r w:rsidRPr="005369BA">
        <w:rPr>
          <w:rFonts w:eastAsia="Calibri" w:cs="Arial"/>
          <w:sz w:val="22"/>
          <w:szCs w:val="22"/>
          <w:lang w:eastAsia="en-US"/>
        </w:rPr>
        <w:t>solo installation and performance at three venues:  Dunedin Fringe Festival  (Highly Commended Visual Arts Award),  then tour to two public Art Galleries: Ashburton Art Gallery and Aigantighe Art Gallery, Timaru NZ</w:t>
      </w:r>
      <w:r w:rsidR="00B3161A" w:rsidRPr="005369BA">
        <w:rPr>
          <w:rFonts w:eastAsia="Calibri" w:cs="Arial"/>
          <w:sz w:val="22"/>
          <w:szCs w:val="22"/>
          <w:lang w:eastAsia="en-US"/>
        </w:rPr>
        <w:t xml:space="preserve">. </w:t>
      </w:r>
    </w:p>
    <w:p w14:paraId="48BFC5F9" w14:textId="315AEB78" w:rsidR="00645851" w:rsidRPr="005369BA" w:rsidRDefault="00645851" w:rsidP="00645851">
      <w:pPr>
        <w:suppressAutoHyphens w:val="0"/>
        <w:spacing w:after="120" w:line="240" w:lineRule="auto"/>
        <w:ind w:left="709" w:hanging="709"/>
        <w:rPr>
          <w:rFonts w:eastAsia="Calibri" w:cs="Arial"/>
          <w:sz w:val="22"/>
          <w:szCs w:val="22"/>
          <w:lang w:eastAsia="en-US"/>
        </w:rPr>
      </w:pPr>
      <w:r w:rsidRPr="005369BA">
        <w:rPr>
          <w:rFonts w:eastAsia="Calibri" w:cs="Arial"/>
          <w:sz w:val="22"/>
          <w:szCs w:val="22"/>
          <w:lang w:eastAsia="en-US"/>
        </w:rPr>
        <w:t xml:space="preserve">2006   </w:t>
      </w:r>
      <w:r w:rsidRPr="005369BA">
        <w:rPr>
          <w:rFonts w:eastAsia="Calibri" w:cs="Arial"/>
          <w:i/>
          <w:sz w:val="22"/>
          <w:szCs w:val="22"/>
          <w:lang w:eastAsia="en-US"/>
        </w:rPr>
        <w:t>Ori Ori</w:t>
      </w:r>
      <w:r w:rsidRPr="005369BA">
        <w:rPr>
          <w:rFonts w:eastAsia="Calibri" w:cs="Arial"/>
          <w:sz w:val="22"/>
          <w:szCs w:val="22"/>
          <w:lang w:eastAsia="en-US"/>
        </w:rPr>
        <w:t xml:space="preserve"> , sound and video work in equal collaboration with Rachael Rakana and Kurt Adams, Auckland Art Gallery as part of </w:t>
      </w:r>
      <w:r w:rsidRPr="005369BA">
        <w:rPr>
          <w:rFonts w:eastAsia="Calibri" w:cs="Arial"/>
          <w:i/>
          <w:sz w:val="22"/>
          <w:szCs w:val="22"/>
          <w:lang w:eastAsia="en-US"/>
        </w:rPr>
        <w:t>54321 Artists Projects</w:t>
      </w:r>
      <w:r w:rsidRPr="005369BA">
        <w:rPr>
          <w:rFonts w:eastAsia="Calibri" w:cs="Arial"/>
          <w:sz w:val="22"/>
          <w:szCs w:val="22"/>
          <w:lang w:eastAsia="en-US"/>
        </w:rPr>
        <w:t xml:space="preserve"> curated by Andrew Clifford. Purchased by The Auckland Art Gallery for their permanent collection 2008</w:t>
      </w:r>
      <w:r w:rsidR="00633EFE" w:rsidRPr="005369BA">
        <w:rPr>
          <w:rFonts w:eastAsia="Calibri" w:cs="Arial"/>
          <w:sz w:val="22"/>
          <w:szCs w:val="22"/>
          <w:lang w:eastAsia="en-US"/>
        </w:rPr>
        <w:t xml:space="preserve">. </w:t>
      </w:r>
      <w:r w:rsidRPr="005369BA">
        <w:rPr>
          <w:rFonts w:eastAsia="Calibri" w:cs="Arial"/>
          <w:sz w:val="22"/>
          <w:szCs w:val="22"/>
          <w:lang w:eastAsia="en-US"/>
        </w:rPr>
        <w:t xml:space="preserve"> </w:t>
      </w:r>
      <w:hyperlink r:id="rId79" w:history="1">
        <w:r w:rsidRPr="005369BA">
          <w:rPr>
            <w:rFonts w:eastAsia="Calibri" w:cs="Arial"/>
            <w:color w:val="0000FF"/>
            <w:sz w:val="22"/>
            <w:szCs w:val="22"/>
            <w:u w:val="single"/>
            <w:lang w:eastAsia="en-US"/>
          </w:rPr>
          <w:t>http://www.scoop.co.nz/stories/CU0610/S00266/oriori.htm</w:t>
        </w:r>
      </w:hyperlink>
    </w:p>
    <w:p w14:paraId="7C691224" w14:textId="77777777" w:rsidR="00645851" w:rsidRPr="005369BA" w:rsidRDefault="00645851" w:rsidP="00645851">
      <w:pPr>
        <w:suppressAutoHyphens w:val="0"/>
        <w:spacing w:line="240" w:lineRule="auto"/>
        <w:rPr>
          <w:rFonts w:eastAsia="Calibri" w:cs="Arial"/>
          <w:sz w:val="22"/>
          <w:szCs w:val="22"/>
          <w:lang w:eastAsia="en-US"/>
        </w:rPr>
      </w:pPr>
    </w:p>
    <w:p w14:paraId="65E9EBC2"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 xml:space="preserve"> </w:t>
      </w:r>
    </w:p>
    <w:p w14:paraId="100A7015" w14:textId="52CD6F61" w:rsidR="00645851" w:rsidRPr="005369BA" w:rsidRDefault="00645851" w:rsidP="005369BA">
      <w:pPr>
        <w:suppressAutoHyphens w:val="0"/>
        <w:spacing w:line="240" w:lineRule="auto"/>
        <w:rPr>
          <w:rFonts w:eastAsia="Calibri" w:cs="Arial"/>
          <w:sz w:val="22"/>
          <w:szCs w:val="22"/>
          <w:lang w:eastAsia="en-US"/>
        </w:rPr>
      </w:pPr>
      <w:r w:rsidRPr="005369BA">
        <w:rPr>
          <w:rFonts w:eastAsia="Calibri" w:cs="Arial"/>
          <w:sz w:val="22"/>
          <w:szCs w:val="22"/>
          <w:lang w:eastAsia="en-US"/>
        </w:rPr>
        <w:t xml:space="preserve"> </w:t>
      </w:r>
    </w:p>
    <w:p w14:paraId="7B7A92D8" w14:textId="77777777" w:rsidR="00645851"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 xml:space="preserve"> </w:t>
      </w:r>
    </w:p>
    <w:p w14:paraId="286051AB" w14:textId="2F9E37A0" w:rsidR="00872972" w:rsidRPr="005369BA" w:rsidRDefault="00645851" w:rsidP="00645851">
      <w:pPr>
        <w:suppressAutoHyphens w:val="0"/>
        <w:spacing w:line="240" w:lineRule="auto"/>
        <w:rPr>
          <w:rFonts w:eastAsia="Calibri" w:cs="Arial"/>
          <w:sz w:val="22"/>
          <w:szCs w:val="22"/>
          <w:lang w:eastAsia="en-US"/>
        </w:rPr>
      </w:pPr>
      <w:r w:rsidRPr="005369BA">
        <w:rPr>
          <w:rFonts w:eastAsia="Calibri" w:cs="Arial"/>
          <w:sz w:val="22"/>
          <w:szCs w:val="22"/>
          <w:lang w:eastAsia="en-US"/>
        </w:rPr>
        <w:t xml:space="preserve"> </w:t>
      </w:r>
    </w:p>
    <w:p w14:paraId="63C8C346" w14:textId="77777777" w:rsidR="00872972" w:rsidRDefault="00872972">
      <w:pPr>
        <w:suppressAutoHyphens w:val="0"/>
        <w:spacing w:line="240" w:lineRule="auto"/>
        <w:rPr>
          <w:rFonts w:eastAsia="Calibri" w:cs="Arial"/>
          <w:sz w:val="22"/>
          <w:szCs w:val="22"/>
          <w:lang w:eastAsia="en-US"/>
        </w:rPr>
      </w:pPr>
      <w:r>
        <w:rPr>
          <w:rFonts w:eastAsia="Calibri" w:cs="Arial"/>
          <w:sz w:val="22"/>
          <w:szCs w:val="22"/>
          <w:lang w:eastAsia="en-US"/>
        </w:rPr>
        <w:br w:type="page"/>
      </w:r>
    </w:p>
    <w:p w14:paraId="6D6DFF83" w14:textId="5AE769C9" w:rsidR="00645851" w:rsidRPr="00AA0A60" w:rsidRDefault="00645851" w:rsidP="00AA0A60">
      <w:pPr>
        <w:jc w:val="center"/>
        <w:rPr>
          <w:rFonts w:cs="Arial"/>
          <w:b/>
          <w:sz w:val="24"/>
          <w:szCs w:val="24"/>
          <w:lang w:val="en-AU" w:eastAsia="en-US"/>
        </w:rPr>
      </w:pPr>
      <w:r w:rsidRPr="00AA0A60">
        <w:rPr>
          <w:rFonts w:cs="Arial"/>
          <w:b/>
          <w:sz w:val="24"/>
          <w:szCs w:val="24"/>
          <w:lang w:val="en-AU" w:eastAsia="en-US"/>
        </w:rPr>
        <w:t>Dr Margo Barton</w:t>
      </w:r>
    </w:p>
    <w:p w14:paraId="2FF03402" w14:textId="77777777" w:rsidR="00645851" w:rsidRPr="00AA0A60" w:rsidRDefault="00645851" w:rsidP="00AA0A60">
      <w:pPr>
        <w:suppressAutoHyphens w:val="0"/>
        <w:spacing w:line="240" w:lineRule="auto"/>
        <w:jc w:val="center"/>
        <w:rPr>
          <w:rFonts w:cs="Arial"/>
          <w:sz w:val="24"/>
          <w:szCs w:val="24"/>
          <w:lang w:val="en-AU" w:eastAsia="en-US"/>
        </w:rPr>
      </w:pPr>
      <w:r w:rsidRPr="00AA0A60">
        <w:rPr>
          <w:rFonts w:cs="Arial"/>
          <w:sz w:val="24"/>
          <w:szCs w:val="24"/>
          <w:lang w:val="en-AU" w:eastAsia="en-US"/>
        </w:rPr>
        <w:t>Academic leader and Principal lecturer (fashion)</w:t>
      </w:r>
    </w:p>
    <w:p w14:paraId="2D080E77" w14:textId="77777777" w:rsidR="00645851" w:rsidRPr="00AA0A60" w:rsidRDefault="00645851" w:rsidP="00AA0A60">
      <w:pPr>
        <w:suppressAutoHyphens w:val="0"/>
        <w:spacing w:line="240" w:lineRule="auto"/>
        <w:jc w:val="center"/>
        <w:rPr>
          <w:rFonts w:cs="Arial"/>
          <w:sz w:val="24"/>
          <w:szCs w:val="24"/>
          <w:lang w:val="en-AU" w:eastAsia="en-US"/>
        </w:rPr>
      </w:pPr>
      <w:r w:rsidRPr="00AA0A60">
        <w:rPr>
          <w:rFonts w:cs="Arial"/>
          <w:sz w:val="24"/>
          <w:szCs w:val="24"/>
          <w:lang w:val="en-AU" w:eastAsia="en-US"/>
        </w:rPr>
        <w:t>School of Design</w:t>
      </w:r>
    </w:p>
    <w:p w14:paraId="291FA7A0" w14:textId="77777777" w:rsidR="00645851" w:rsidRPr="00AA0A60" w:rsidRDefault="00645851" w:rsidP="00AA0A60">
      <w:pPr>
        <w:suppressAutoHyphens w:val="0"/>
        <w:spacing w:line="240" w:lineRule="auto"/>
        <w:jc w:val="center"/>
        <w:rPr>
          <w:rFonts w:cs="Arial"/>
          <w:sz w:val="24"/>
          <w:szCs w:val="24"/>
          <w:lang w:val="en-AU" w:eastAsia="en-US"/>
        </w:rPr>
      </w:pPr>
      <w:r w:rsidRPr="00AA0A60">
        <w:rPr>
          <w:rFonts w:cs="Arial"/>
          <w:sz w:val="24"/>
          <w:szCs w:val="24"/>
          <w:lang w:val="en-AU" w:eastAsia="en-US"/>
        </w:rPr>
        <w:t>Otago Polytechnic</w:t>
      </w:r>
    </w:p>
    <w:p w14:paraId="3E6E6809" w14:textId="77777777" w:rsidR="00645851" w:rsidRPr="00AA0A60" w:rsidRDefault="00645851" w:rsidP="00AA0A60">
      <w:pPr>
        <w:suppressAutoHyphens w:val="0"/>
        <w:spacing w:line="240" w:lineRule="auto"/>
        <w:jc w:val="center"/>
        <w:rPr>
          <w:rFonts w:cs="Arial"/>
          <w:sz w:val="24"/>
          <w:szCs w:val="24"/>
          <w:lang w:val="en-AU" w:eastAsia="en-US"/>
        </w:rPr>
      </w:pPr>
      <w:r w:rsidRPr="00AA0A60">
        <w:rPr>
          <w:rFonts w:cs="Arial"/>
          <w:sz w:val="24"/>
          <w:szCs w:val="24"/>
          <w:lang w:val="en-AU" w:eastAsia="en-US"/>
        </w:rPr>
        <w:t>Dunedin</w:t>
      </w:r>
    </w:p>
    <w:p w14:paraId="2C9A02FA" w14:textId="77777777" w:rsidR="00645851" w:rsidRPr="00AA0A60" w:rsidRDefault="00645851" w:rsidP="00AA0A60">
      <w:pPr>
        <w:suppressAutoHyphens w:val="0"/>
        <w:spacing w:line="240" w:lineRule="auto"/>
        <w:jc w:val="center"/>
        <w:rPr>
          <w:rFonts w:cs="Arial"/>
          <w:sz w:val="24"/>
          <w:szCs w:val="24"/>
          <w:lang w:val="en-AU" w:eastAsia="en-US"/>
        </w:rPr>
      </w:pPr>
      <w:r w:rsidRPr="00AA0A60">
        <w:rPr>
          <w:rFonts w:cs="Arial"/>
          <w:sz w:val="24"/>
          <w:szCs w:val="24"/>
          <w:lang w:val="en-AU" w:eastAsia="en-US"/>
        </w:rPr>
        <w:t>New Zealand</w:t>
      </w:r>
    </w:p>
    <w:p w14:paraId="2B710544" w14:textId="573F3CC3" w:rsidR="00645851" w:rsidRPr="00AA0A60" w:rsidRDefault="00926B2D" w:rsidP="00AA0A60">
      <w:pPr>
        <w:suppressAutoHyphens w:val="0"/>
        <w:spacing w:line="240" w:lineRule="auto"/>
        <w:jc w:val="center"/>
        <w:rPr>
          <w:rFonts w:cs="Arial"/>
          <w:sz w:val="24"/>
          <w:szCs w:val="24"/>
          <w:lang w:val="en-AU" w:eastAsia="en-US"/>
        </w:rPr>
      </w:pPr>
      <w:hyperlink r:id="rId80" w:history="1">
        <w:r w:rsidR="00645851" w:rsidRPr="00AA0A60">
          <w:rPr>
            <w:rFonts w:cs="Arial"/>
            <w:color w:val="0000FF"/>
            <w:sz w:val="24"/>
            <w:szCs w:val="24"/>
            <w:u w:val="single"/>
            <w:lang w:val="en-AU" w:eastAsia="en-US"/>
          </w:rPr>
          <w:t>Margo.Barton@op.ac.nz</w:t>
        </w:r>
      </w:hyperlink>
    </w:p>
    <w:p w14:paraId="29E3D061" w14:textId="300ADF5B" w:rsidR="00645851" w:rsidRPr="00AA0A60" w:rsidRDefault="00645851" w:rsidP="00AA0A60">
      <w:pPr>
        <w:suppressAutoHyphens w:val="0"/>
        <w:spacing w:line="240" w:lineRule="auto"/>
        <w:jc w:val="center"/>
        <w:rPr>
          <w:rFonts w:cs="Arial"/>
          <w:sz w:val="24"/>
          <w:szCs w:val="24"/>
          <w:lang w:val="en-AU" w:eastAsia="en-US"/>
        </w:rPr>
      </w:pPr>
      <w:r w:rsidRPr="00AA0A60">
        <w:rPr>
          <w:rFonts w:cs="Arial"/>
          <w:sz w:val="24"/>
          <w:szCs w:val="24"/>
          <w:lang w:val="en-AU" w:eastAsia="en-US"/>
        </w:rPr>
        <w:t>+64 21 735 443</w:t>
      </w:r>
    </w:p>
    <w:p w14:paraId="23BDE871" w14:textId="77777777" w:rsidR="00645851" w:rsidRPr="005369BA" w:rsidRDefault="00645851" w:rsidP="00645851">
      <w:pPr>
        <w:suppressAutoHyphens w:val="0"/>
        <w:spacing w:line="240" w:lineRule="auto"/>
        <w:rPr>
          <w:rFonts w:cs="Arial"/>
          <w:sz w:val="22"/>
          <w:szCs w:val="22"/>
          <w:lang w:val="en-AU" w:eastAsia="en-US"/>
        </w:rPr>
      </w:pPr>
    </w:p>
    <w:p w14:paraId="478AEA4D" w14:textId="77777777" w:rsidR="00645851" w:rsidRPr="005369BA" w:rsidRDefault="00645851" w:rsidP="00645851">
      <w:pPr>
        <w:suppressAutoHyphens w:val="0"/>
        <w:spacing w:line="240" w:lineRule="auto"/>
        <w:rPr>
          <w:rFonts w:cs="Arial"/>
          <w:b/>
          <w:sz w:val="22"/>
          <w:szCs w:val="22"/>
          <w:lang w:val="en-AU" w:eastAsia="en-US"/>
        </w:rPr>
      </w:pPr>
    </w:p>
    <w:p w14:paraId="374B6F1B" w14:textId="77777777" w:rsidR="00645851" w:rsidRPr="005369BA" w:rsidRDefault="00645851" w:rsidP="00645851">
      <w:pPr>
        <w:pBdr>
          <w:bottom w:val="single" w:sz="6" w:space="1" w:color="auto"/>
        </w:pBdr>
        <w:suppressAutoHyphens w:val="0"/>
        <w:spacing w:line="240" w:lineRule="auto"/>
        <w:rPr>
          <w:rFonts w:cs="Arial"/>
          <w:b/>
          <w:sz w:val="22"/>
          <w:szCs w:val="22"/>
          <w:lang w:val="en-AU" w:eastAsia="en-US"/>
        </w:rPr>
      </w:pPr>
      <w:r w:rsidRPr="005369BA">
        <w:rPr>
          <w:rFonts w:cs="Arial"/>
          <w:b/>
          <w:sz w:val="22"/>
          <w:szCs w:val="22"/>
          <w:lang w:eastAsia="en-US"/>
        </w:rPr>
        <w:t>Education</w:t>
      </w:r>
      <w:r w:rsidRPr="005369BA">
        <w:rPr>
          <w:rFonts w:cs="Arial"/>
          <w:b/>
          <w:sz w:val="22"/>
          <w:szCs w:val="22"/>
          <w:lang w:val="en-AU" w:eastAsia="en-US"/>
        </w:rPr>
        <w:t>:</w:t>
      </w:r>
    </w:p>
    <w:p w14:paraId="63F21E32" w14:textId="77777777" w:rsidR="00645851" w:rsidRPr="005369BA" w:rsidRDefault="00645851" w:rsidP="00645851">
      <w:pPr>
        <w:suppressAutoHyphens w:val="0"/>
        <w:spacing w:line="240" w:lineRule="auto"/>
        <w:rPr>
          <w:rFonts w:cs="Arial"/>
          <w:sz w:val="22"/>
          <w:szCs w:val="22"/>
          <w:lang w:val="en-AU" w:eastAsia="en-US"/>
        </w:rPr>
      </w:pPr>
    </w:p>
    <w:p w14:paraId="5A7D57A1" w14:textId="77777777" w:rsidR="00645851" w:rsidRPr="005369BA" w:rsidRDefault="00645851" w:rsidP="00645851">
      <w:pPr>
        <w:suppressAutoHyphens w:val="0"/>
        <w:spacing w:line="240" w:lineRule="auto"/>
        <w:rPr>
          <w:rFonts w:cs="Arial"/>
          <w:sz w:val="22"/>
          <w:szCs w:val="22"/>
          <w:lang w:val="en-AU" w:eastAsia="en-US"/>
        </w:rPr>
      </w:pPr>
      <w:r w:rsidRPr="005369BA">
        <w:rPr>
          <w:rFonts w:cs="Arial"/>
          <w:sz w:val="22"/>
          <w:szCs w:val="22"/>
          <w:lang w:val="en-AU" w:eastAsia="en-US"/>
        </w:rPr>
        <w:t>2014</w:t>
      </w:r>
      <w:r w:rsidRPr="005369BA">
        <w:rPr>
          <w:rFonts w:cs="Arial"/>
          <w:sz w:val="22"/>
          <w:szCs w:val="22"/>
          <w:lang w:val="en-AU" w:eastAsia="en-US"/>
        </w:rPr>
        <w:tab/>
      </w:r>
      <w:r w:rsidRPr="005369BA">
        <w:rPr>
          <w:rFonts w:cs="Arial"/>
          <w:sz w:val="22"/>
          <w:szCs w:val="22"/>
          <w:lang w:val="en-AU" w:eastAsia="en-US"/>
        </w:rPr>
        <w:tab/>
      </w:r>
      <w:r w:rsidRPr="005369BA">
        <w:rPr>
          <w:rFonts w:cs="Arial"/>
          <w:sz w:val="22"/>
          <w:szCs w:val="22"/>
          <w:lang w:val="en-AU" w:eastAsia="en-US"/>
        </w:rPr>
        <w:tab/>
        <w:t xml:space="preserve">Graduate Diploma in Tertiary Education, Otago Polytechnic </w:t>
      </w:r>
    </w:p>
    <w:p w14:paraId="159791CF" w14:textId="77777777" w:rsidR="00645851" w:rsidRPr="005369BA" w:rsidRDefault="00645851" w:rsidP="00645851">
      <w:pPr>
        <w:suppressAutoHyphens w:val="0"/>
        <w:spacing w:line="240" w:lineRule="auto"/>
        <w:rPr>
          <w:rFonts w:cs="Arial"/>
          <w:sz w:val="22"/>
          <w:szCs w:val="22"/>
          <w:lang w:val="en-AU" w:eastAsia="en-US"/>
        </w:rPr>
      </w:pPr>
    </w:p>
    <w:p w14:paraId="72C16F43" w14:textId="77777777" w:rsidR="00645851" w:rsidRPr="005369BA" w:rsidRDefault="00645851" w:rsidP="00645851">
      <w:pPr>
        <w:suppressAutoHyphens w:val="0"/>
        <w:spacing w:line="240" w:lineRule="auto"/>
        <w:rPr>
          <w:rFonts w:cs="Arial"/>
          <w:sz w:val="22"/>
          <w:szCs w:val="22"/>
          <w:lang w:val="en-AU" w:eastAsia="en-US"/>
        </w:rPr>
      </w:pPr>
      <w:r w:rsidRPr="005369BA">
        <w:rPr>
          <w:rFonts w:cs="Arial"/>
          <w:sz w:val="22"/>
          <w:szCs w:val="22"/>
          <w:lang w:val="en-AU" w:eastAsia="en-US"/>
        </w:rPr>
        <w:t xml:space="preserve">2012 </w:t>
      </w:r>
      <w:r w:rsidRPr="005369BA">
        <w:rPr>
          <w:rFonts w:cs="Arial"/>
          <w:sz w:val="22"/>
          <w:szCs w:val="22"/>
          <w:lang w:val="en-AU" w:eastAsia="en-US"/>
        </w:rPr>
        <w:tab/>
      </w:r>
      <w:r w:rsidRPr="005369BA">
        <w:rPr>
          <w:rFonts w:cs="Arial"/>
          <w:sz w:val="22"/>
          <w:szCs w:val="22"/>
          <w:lang w:val="en-AU" w:eastAsia="en-US"/>
        </w:rPr>
        <w:tab/>
      </w:r>
      <w:r w:rsidRPr="005369BA">
        <w:rPr>
          <w:rFonts w:cs="Arial"/>
          <w:sz w:val="22"/>
          <w:szCs w:val="22"/>
          <w:lang w:val="en-AU" w:eastAsia="en-US"/>
        </w:rPr>
        <w:tab/>
        <w:t xml:space="preserve">Doctor of Philosophy (Fashion) by project, </w:t>
      </w:r>
    </w:p>
    <w:p w14:paraId="01D65EF8" w14:textId="77777777" w:rsidR="00645851" w:rsidRPr="005369BA" w:rsidRDefault="00645851" w:rsidP="00645851">
      <w:pPr>
        <w:suppressAutoHyphens w:val="0"/>
        <w:spacing w:line="240" w:lineRule="auto"/>
        <w:ind w:firstLine="720"/>
        <w:rPr>
          <w:rFonts w:cs="Arial"/>
          <w:sz w:val="22"/>
          <w:szCs w:val="22"/>
          <w:lang w:val="en-AU" w:eastAsia="en-US"/>
        </w:rPr>
      </w:pPr>
      <w:r w:rsidRPr="005369BA">
        <w:rPr>
          <w:rFonts w:cs="Arial"/>
          <w:sz w:val="22"/>
          <w:szCs w:val="22"/>
          <w:lang w:val="en-AU" w:eastAsia="en-US"/>
        </w:rPr>
        <w:tab/>
      </w:r>
      <w:r w:rsidRPr="005369BA">
        <w:rPr>
          <w:rFonts w:cs="Arial"/>
          <w:sz w:val="22"/>
          <w:szCs w:val="22"/>
          <w:lang w:val="en-AU" w:eastAsia="en-US"/>
        </w:rPr>
        <w:tab/>
        <w:t>School of Architecture and Design, RMIT University, Melbourne, Australia</w:t>
      </w:r>
    </w:p>
    <w:p w14:paraId="18060CB7" w14:textId="77777777" w:rsidR="00645851" w:rsidRPr="005369BA" w:rsidRDefault="00645851" w:rsidP="00645851">
      <w:pPr>
        <w:suppressAutoHyphens w:val="0"/>
        <w:spacing w:line="240" w:lineRule="auto"/>
        <w:rPr>
          <w:rFonts w:cs="Arial"/>
          <w:sz w:val="22"/>
          <w:szCs w:val="22"/>
          <w:lang w:val="en-AU" w:eastAsia="en-US"/>
        </w:rPr>
      </w:pPr>
    </w:p>
    <w:p w14:paraId="3B2279F0" w14:textId="77777777" w:rsidR="00645851" w:rsidRPr="005369BA" w:rsidRDefault="00645851" w:rsidP="00645851">
      <w:pPr>
        <w:suppressAutoHyphens w:val="0"/>
        <w:spacing w:line="240" w:lineRule="auto"/>
        <w:jc w:val="both"/>
        <w:rPr>
          <w:rFonts w:cs="Arial"/>
          <w:sz w:val="22"/>
          <w:szCs w:val="22"/>
          <w:lang w:val="en-AU" w:eastAsia="en-US"/>
        </w:rPr>
      </w:pPr>
      <w:r w:rsidRPr="005369BA">
        <w:rPr>
          <w:rFonts w:cs="Arial"/>
          <w:sz w:val="22"/>
          <w:szCs w:val="22"/>
          <w:lang w:val="en-AU" w:eastAsia="en-US"/>
        </w:rPr>
        <w:t>1984</w:t>
      </w:r>
      <w:r w:rsidRPr="005369BA">
        <w:rPr>
          <w:rFonts w:cs="Arial"/>
          <w:sz w:val="22"/>
          <w:szCs w:val="22"/>
          <w:lang w:val="en-AU" w:eastAsia="en-US"/>
        </w:rPr>
        <w:tab/>
      </w:r>
      <w:r w:rsidRPr="005369BA">
        <w:rPr>
          <w:rFonts w:cs="Arial"/>
          <w:sz w:val="22"/>
          <w:szCs w:val="22"/>
          <w:lang w:val="en-AU" w:eastAsia="en-US"/>
        </w:rPr>
        <w:tab/>
      </w:r>
      <w:r w:rsidRPr="005369BA">
        <w:rPr>
          <w:rFonts w:cs="Arial"/>
          <w:sz w:val="22"/>
          <w:szCs w:val="22"/>
          <w:lang w:val="en-AU" w:eastAsia="en-US"/>
        </w:rPr>
        <w:tab/>
        <w:t xml:space="preserve">Dress Design Certificate, </w:t>
      </w:r>
    </w:p>
    <w:p w14:paraId="34ACB22C" w14:textId="77777777" w:rsidR="00645851" w:rsidRPr="005369BA" w:rsidRDefault="00645851" w:rsidP="00645851">
      <w:pPr>
        <w:suppressAutoHyphens w:val="0"/>
        <w:spacing w:line="240" w:lineRule="auto"/>
        <w:jc w:val="both"/>
        <w:rPr>
          <w:rFonts w:cs="Arial"/>
          <w:b/>
          <w:sz w:val="22"/>
          <w:szCs w:val="22"/>
          <w:lang w:val="en-AU" w:eastAsia="en-US"/>
        </w:rPr>
      </w:pPr>
      <w:r w:rsidRPr="005369BA">
        <w:rPr>
          <w:rFonts w:cs="Arial"/>
          <w:sz w:val="22"/>
          <w:szCs w:val="22"/>
          <w:lang w:val="en-AU" w:eastAsia="en-US"/>
        </w:rPr>
        <w:tab/>
      </w:r>
      <w:r w:rsidRPr="005369BA">
        <w:rPr>
          <w:rFonts w:cs="Arial"/>
          <w:sz w:val="22"/>
          <w:szCs w:val="22"/>
          <w:lang w:val="en-AU" w:eastAsia="en-US"/>
        </w:rPr>
        <w:tab/>
      </w:r>
      <w:r w:rsidRPr="005369BA">
        <w:rPr>
          <w:rFonts w:cs="Arial"/>
          <w:sz w:val="22"/>
          <w:szCs w:val="22"/>
          <w:lang w:val="en-AU" w:eastAsia="en-US"/>
        </w:rPr>
        <w:tab/>
        <w:t>National Art School, Sydney, Australia</w:t>
      </w:r>
    </w:p>
    <w:p w14:paraId="603C0E7C" w14:textId="77777777" w:rsidR="00645851" w:rsidRPr="005369BA" w:rsidRDefault="00645851" w:rsidP="00645851">
      <w:pPr>
        <w:suppressAutoHyphens w:val="0"/>
        <w:spacing w:line="240" w:lineRule="auto"/>
        <w:rPr>
          <w:rFonts w:cs="Arial"/>
          <w:sz w:val="22"/>
          <w:szCs w:val="22"/>
          <w:lang w:val="en-AU" w:eastAsia="en-US"/>
        </w:rPr>
      </w:pPr>
    </w:p>
    <w:p w14:paraId="7B049657" w14:textId="77777777" w:rsidR="00645851" w:rsidRPr="005369BA" w:rsidRDefault="00645851" w:rsidP="00645851">
      <w:pPr>
        <w:suppressAutoHyphens w:val="0"/>
        <w:spacing w:line="240" w:lineRule="auto"/>
        <w:rPr>
          <w:rFonts w:cs="Arial"/>
          <w:sz w:val="22"/>
          <w:szCs w:val="22"/>
          <w:lang w:val="en-AU" w:eastAsia="en-US"/>
        </w:rPr>
      </w:pPr>
    </w:p>
    <w:p w14:paraId="7A088C00" w14:textId="77777777" w:rsidR="00645851" w:rsidRPr="005369BA" w:rsidRDefault="00645851" w:rsidP="00645851">
      <w:pPr>
        <w:pBdr>
          <w:bottom w:val="single" w:sz="6" w:space="1" w:color="auto"/>
        </w:pBdr>
        <w:suppressAutoHyphens w:val="0"/>
        <w:spacing w:line="240" w:lineRule="auto"/>
        <w:rPr>
          <w:rFonts w:cs="Arial"/>
          <w:b/>
          <w:sz w:val="22"/>
          <w:szCs w:val="22"/>
          <w:lang w:val="en-AU" w:eastAsia="en-US"/>
        </w:rPr>
      </w:pPr>
      <w:r w:rsidRPr="005369BA">
        <w:rPr>
          <w:rFonts w:cs="Arial"/>
          <w:b/>
          <w:sz w:val="22"/>
          <w:szCs w:val="22"/>
          <w:lang w:eastAsia="en-US"/>
        </w:rPr>
        <w:t>Awards</w:t>
      </w:r>
      <w:r w:rsidRPr="005369BA">
        <w:rPr>
          <w:rFonts w:cs="Arial"/>
          <w:b/>
          <w:sz w:val="22"/>
          <w:szCs w:val="22"/>
          <w:lang w:val="en-AU" w:eastAsia="en-US"/>
        </w:rPr>
        <w:t>:</w:t>
      </w:r>
    </w:p>
    <w:p w14:paraId="34EFDAB4" w14:textId="77777777" w:rsidR="00645851" w:rsidRPr="005369BA" w:rsidRDefault="00645851" w:rsidP="00645851">
      <w:pPr>
        <w:suppressAutoHyphens w:val="0"/>
        <w:spacing w:line="240" w:lineRule="auto"/>
        <w:rPr>
          <w:rFonts w:cs="Arial"/>
          <w:sz w:val="22"/>
          <w:szCs w:val="22"/>
          <w:lang w:val="en-AU" w:eastAsia="en-US"/>
        </w:rPr>
      </w:pPr>
    </w:p>
    <w:p w14:paraId="70A60B39" w14:textId="77777777" w:rsidR="00645851" w:rsidRPr="005369BA" w:rsidRDefault="00645851" w:rsidP="00645851">
      <w:pPr>
        <w:suppressAutoHyphens w:val="0"/>
        <w:spacing w:line="240" w:lineRule="auto"/>
        <w:rPr>
          <w:rFonts w:cs="Arial"/>
          <w:sz w:val="22"/>
          <w:szCs w:val="22"/>
          <w:lang w:val="en-AU" w:eastAsia="en-US"/>
        </w:rPr>
      </w:pPr>
      <w:r w:rsidRPr="005369BA">
        <w:rPr>
          <w:rFonts w:cs="Arial"/>
          <w:sz w:val="22"/>
          <w:szCs w:val="22"/>
          <w:lang w:val="en-AU" w:eastAsia="en-US"/>
        </w:rPr>
        <w:t>2010</w:t>
      </w:r>
      <w:r w:rsidRPr="005369BA">
        <w:rPr>
          <w:rFonts w:cs="Arial"/>
          <w:sz w:val="22"/>
          <w:szCs w:val="22"/>
          <w:lang w:val="en-AU" w:eastAsia="en-US"/>
        </w:rPr>
        <w:tab/>
      </w:r>
      <w:r w:rsidRPr="005369BA">
        <w:rPr>
          <w:rFonts w:cs="Arial"/>
          <w:sz w:val="22"/>
          <w:szCs w:val="22"/>
          <w:lang w:val="en-AU" w:eastAsia="en-US"/>
        </w:rPr>
        <w:tab/>
      </w:r>
      <w:r w:rsidRPr="005369BA">
        <w:rPr>
          <w:rFonts w:cs="Arial"/>
          <w:sz w:val="22"/>
          <w:szCs w:val="22"/>
          <w:lang w:val="en-AU" w:eastAsia="en-US"/>
        </w:rPr>
        <w:tab/>
        <w:t>Excellence in Leadership Award, Otago Polytechnic. Award presented January 2011</w:t>
      </w:r>
    </w:p>
    <w:p w14:paraId="2D096FC3" w14:textId="77777777" w:rsidR="00645851" w:rsidRPr="005369BA" w:rsidRDefault="00645851" w:rsidP="00645851">
      <w:pPr>
        <w:suppressAutoHyphens w:val="0"/>
        <w:spacing w:line="240" w:lineRule="auto"/>
        <w:rPr>
          <w:rFonts w:cs="Arial"/>
          <w:sz w:val="22"/>
          <w:szCs w:val="22"/>
          <w:lang w:val="en-AU" w:eastAsia="en-US"/>
        </w:rPr>
      </w:pPr>
    </w:p>
    <w:p w14:paraId="5E114E73" w14:textId="5FEEF289" w:rsidR="00645851" w:rsidRPr="005369BA" w:rsidRDefault="00645851" w:rsidP="008F297A">
      <w:pPr>
        <w:numPr>
          <w:ilvl w:val="0"/>
          <w:numId w:val="32"/>
        </w:numPr>
        <w:tabs>
          <w:tab w:val="num" w:pos="2100"/>
        </w:tabs>
        <w:suppressAutoHyphens w:val="0"/>
        <w:spacing w:line="240" w:lineRule="auto"/>
        <w:ind w:left="0" w:firstLine="0"/>
        <w:rPr>
          <w:rFonts w:cs="Arial"/>
          <w:sz w:val="22"/>
          <w:szCs w:val="22"/>
          <w:lang w:val="en-AU" w:eastAsia="en-US"/>
        </w:rPr>
      </w:pPr>
      <w:r w:rsidRPr="005369BA">
        <w:rPr>
          <w:rFonts w:cs="Arial"/>
          <w:sz w:val="22"/>
          <w:szCs w:val="22"/>
          <w:lang w:val="en-AU" w:eastAsia="en-US"/>
        </w:rPr>
        <w:t xml:space="preserve">New Zealand Tertiary Teaching Excellence Award for Sustained Excellence. Date </w:t>
      </w:r>
      <w:r w:rsidRPr="005369BA">
        <w:rPr>
          <w:rFonts w:cs="Arial"/>
          <w:sz w:val="22"/>
          <w:szCs w:val="22"/>
          <w:lang w:val="en-AU" w:eastAsia="en-US"/>
        </w:rPr>
        <w:tab/>
        <w:t xml:space="preserve">awarded 12 June 2007, by Sir Michael Cullen, New Zealand Parliament House. </w:t>
      </w:r>
      <w:r w:rsidRPr="005369BA">
        <w:rPr>
          <w:rFonts w:cs="Arial"/>
          <w:sz w:val="22"/>
          <w:szCs w:val="22"/>
          <w:lang w:val="en-AU" w:eastAsia="en-US"/>
        </w:rPr>
        <w:tab/>
        <w:t>Wellington, New Zealand, NZQA</w:t>
      </w:r>
      <w:r w:rsidR="00B3161A" w:rsidRPr="005369BA">
        <w:rPr>
          <w:rFonts w:cs="Arial"/>
          <w:sz w:val="22"/>
          <w:szCs w:val="22"/>
          <w:lang w:val="en-AU" w:eastAsia="en-US"/>
        </w:rPr>
        <w:t xml:space="preserve">. </w:t>
      </w:r>
    </w:p>
    <w:p w14:paraId="58FB7DF9" w14:textId="77777777" w:rsidR="00645851" w:rsidRPr="005369BA" w:rsidRDefault="00645851" w:rsidP="00645851">
      <w:pPr>
        <w:suppressAutoHyphens w:val="0"/>
        <w:spacing w:line="240" w:lineRule="auto"/>
        <w:rPr>
          <w:rFonts w:cs="Arial"/>
          <w:sz w:val="22"/>
          <w:szCs w:val="22"/>
          <w:lang w:val="en-AU" w:eastAsia="en-US"/>
        </w:rPr>
      </w:pPr>
    </w:p>
    <w:p w14:paraId="431C9E63" w14:textId="77777777" w:rsidR="00645851" w:rsidRPr="005369BA" w:rsidRDefault="00645851" w:rsidP="00645851">
      <w:pPr>
        <w:pBdr>
          <w:bottom w:val="single" w:sz="6" w:space="1" w:color="auto"/>
        </w:pBdr>
        <w:suppressAutoHyphens w:val="0"/>
        <w:spacing w:line="240" w:lineRule="auto"/>
        <w:rPr>
          <w:rFonts w:cs="Arial"/>
          <w:b/>
          <w:sz w:val="22"/>
          <w:szCs w:val="22"/>
          <w:lang w:val="en-AU" w:eastAsia="en-US"/>
        </w:rPr>
      </w:pPr>
      <w:r w:rsidRPr="005369BA">
        <w:rPr>
          <w:rFonts w:cs="Arial"/>
          <w:b/>
          <w:sz w:val="22"/>
          <w:szCs w:val="22"/>
          <w:lang w:eastAsia="en-US"/>
        </w:rPr>
        <w:t>Teaching</w:t>
      </w:r>
      <w:r w:rsidRPr="005369BA">
        <w:rPr>
          <w:rFonts w:cs="Arial"/>
          <w:b/>
          <w:sz w:val="22"/>
          <w:szCs w:val="22"/>
          <w:lang w:val="en-AU" w:eastAsia="en-US"/>
        </w:rPr>
        <w:t xml:space="preserve"> Experience:</w:t>
      </w:r>
    </w:p>
    <w:p w14:paraId="3BF50924" w14:textId="77777777" w:rsidR="00645851" w:rsidRPr="005369BA" w:rsidRDefault="00645851" w:rsidP="00645851">
      <w:pPr>
        <w:suppressAutoHyphens w:val="0"/>
        <w:spacing w:line="240" w:lineRule="auto"/>
        <w:rPr>
          <w:rFonts w:cs="Arial"/>
          <w:sz w:val="22"/>
          <w:szCs w:val="22"/>
          <w:lang w:val="en-AU" w:eastAsia="en-US"/>
        </w:rPr>
      </w:pPr>
    </w:p>
    <w:p w14:paraId="426C875D" w14:textId="77777777" w:rsidR="00645851" w:rsidRPr="005369BA" w:rsidRDefault="00645851" w:rsidP="00645851">
      <w:pPr>
        <w:suppressAutoHyphens w:val="0"/>
        <w:spacing w:line="240" w:lineRule="auto"/>
        <w:ind w:left="700" w:hanging="700"/>
        <w:rPr>
          <w:rFonts w:cs="Arial"/>
          <w:sz w:val="22"/>
          <w:szCs w:val="22"/>
          <w:lang w:val="en-AU" w:eastAsia="en-US"/>
        </w:rPr>
      </w:pPr>
      <w:r w:rsidRPr="005369BA">
        <w:rPr>
          <w:rFonts w:cs="Arial"/>
          <w:sz w:val="22"/>
          <w:szCs w:val="22"/>
          <w:lang w:val="en-AU" w:eastAsia="en-US"/>
        </w:rPr>
        <w:t>1990-current</w:t>
      </w:r>
      <w:r w:rsidRPr="005369BA">
        <w:rPr>
          <w:rFonts w:cs="Arial"/>
          <w:b/>
          <w:sz w:val="22"/>
          <w:szCs w:val="22"/>
          <w:lang w:val="en-AU" w:eastAsia="en-US"/>
        </w:rPr>
        <w:tab/>
      </w:r>
      <w:r w:rsidRPr="005369BA">
        <w:rPr>
          <w:rFonts w:cs="Arial"/>
          <w:b/>
          <w:sz w:val="22"/>
          <w:szCs w:val="22"/>
          <w:lang w:val="en-AU" w:eastAsia="en-US"/>
        </w:rPr>
        <w:tab/>
      </w:r>
      <w:r w:rsidRPr="005369BA">
        <w:rPr>
          <w:rFonts w:cs="Arial"/>
          <w:sz w:val="22"/>
          <w:szCs w:val="22"/>
          <w:lang w:val="en-AU" w:eastAsia="en-US"/>
        </w:rPr>
        <w:t xml:space="preserve">Principal lecturer and Academic Leader - Fashion at the School of Design, </w:t>
      </w:r>
    </w:p>
    <w:p w14:paraId="5891DA18" w14:textId="77777777" w:rsidR="00645851" w:rsidRPr="005369BA" w:rsidRDefault="00645851" w:rsidP="00645851">
      <w:pPr>
        <w:suppressAutoHyphens w:val="0"/>
        <w:spacing w:line="240" w:lineRule="auto"/>
        <w:ind w:left="700" w:hanging="700"/>
        <w:rPr>
          <w:rFonts w:cs="Arial"/>
          <w:b/>
          <w:sz w:val="22"/>
          <w:szCs w:val="22"/>
          <w:lang w:val="en-AU" w:eastAsia="en-US"/>
        </w:rPr>
      </w:pPr>
      <w:r w:rsidRPr="005369BA">
        <w:rPr>
          <w:rFonts w:cs="Arial"/>
          <w:sz w:val="22"/>
          <w:szCs w:val="22"/>
          <w:lang w:val="en-AU" w:eastAsia="en-US"/>
        </w:rPr>
        <w:tab/>
      </w:r>
      <w:r w:rsidRPr="005369BA">
        <w:rPr>
          <w:rFonts w:cs="Arial"/>
          <w:sz w:val="22"/>
          <w:szCs w:val="22"/>
          <w:lang w:val="en-AU" w:eastAsia="en-US"/>
        </w:rPr>
        <w:tab/>
      </w:r>
      <w:r w:rsidRPr="005369BA">
        <w:rPr>
          <w:rFonts w:cs="Arial"/>
          <w:sz w:val="22"/>
          <w:szCs w:val="22"/>
          <w:lang w:val="en-AU" w:eastAsia="en-US"/>
        </w:rPr>
        <w:tab/>
      </w:r>
      <w:r w:rsidRPr="005369BA">
        <w:rPr>
          <w:rFonts w:cs="Arial"/>
          <w:sz w:val="22"/>
          <w:szCs w:val="22"/>
          <w:lang w:val="en-AU" w:eastAsia="en-US"/>
        </w:rPr>
        <w:tab/>
        <w:t>Otago Polytechnic, Dunedin, New Zealand</w:t>
      </w:r>
    </w:p>
    <w:p w14:paraId="6E68A65B" w14:textId="77777777" w:rsidR="00645851" w:rsidRPr="005369BA" w:rsidRDefault="00645851" w:rsidP="00645851">
      <w:pPr>
        <w:suppressAutoHyphens w:val="0"/>
        <w:spacing w:line="240" w:lineRule="auto"/>
        <w:ind w:left="2200"/>
        <w:rPr>
          <w:rFonts w:cs="Arial"/>
          <w:sz w:val="22"/>
          <w:szCs w:val="22"/>
          <w:lang w:val="en-AU" w:eastAsia="en-US"/>
        </w:rPr>
      </w:pPr>
      <w:r w:rsidRPr="005369BA">
        <w:rPr>
          <w:rFonts w:cs="Arial"/>
          <w:sz w:val="22"/>
          <w:szCs w:val="22"/>
          <w:lang w:val="en-AU" w:eastAsia="en-US"/>
        </w:rPr>
        <w:t>Academic leader of Fashion and Principal lecturer (since 2005)</w:t>
      </w:r>
    </w:p>
    <w:p w14:paraId="3FC2D084" w14:textId="77777777" w:rsidR="00645851" w:rsidRPr="005369BA" w:rsidRDefault="00645851" w:rsidP="00645851">
      <w:pPr>
        <w:suppressAutoHyphens w:val="0"/>
        <w:spacing w:line="240" w:lineRule="auto"/>
        <w:ind w:left="2200"/>
        <w:rPr>
          <w:rFonts w:cs="Arial"/>
          <w:sz w:val="22"/>
          <w:szCs w:val="22"/>
          <w:lang w:val="en-AU" w:eastAsia="en-US"/>
        </w:rPr>
      </w:pPr>
      <w:r w:rsidRPr="005369BA">
        <w:rPr>
          <w:rFonts w:cs="Arial"/>
          <w:sz w:val="22"/>
          <w:szCs w:val="22"/>
          <w:lang w:val="en-AU" w:eastAsia="en-US"/>
        </w:rPr>
        <w:t>Lecturer in Charge of Design (2000 &gt; 2004), School of Fashion</w:t>
      </w:r>
    </w:p>
    <w:p w14:paraId="2FC64187" w14:textId="77777777" w:rsidR="00645851" w:rsidRPr="005369BA" w:rsidRDefault="00645851" w:rsidP="00645851">
      <w:pPr>
        <w:suppressAutoHyphens w:val="0"/>
        <w:spacing w:line="240" w:lineRule="auto"/>
        <w:ind w:left="2200"/>
        <w:rPr>
          <w:rFonts w:cs="Arial"/>
          <w:sz w:val="22"/>
          <w:szCs w:val="22"/>
          <w:lang w:val="en-AU" w:eastAsia="en-US"/>
        </w:rPr>
      </w:pPr>
      <w:r w:rsidRPr="005369BA">
        <w:rPr>
          <w:rFonts w:cs="Arial"/>
          <w:sz w:val="22"/>
          <w:szCs w:val="22"/>
          <w:lang w:val="en-AU" w:eastAsia="en-US"/>
        </w:rPr>
        <w:t>Lecturer (1990 &gt; present)</w:t>
      </w:r>
    </w:p>
    <w:p w14:paraId="63CCAF42" w14:textId="77777777" w:rsidR="00645851" w:rsidRPr="005369BA" w:rsidRDefault="00645851" w:rsidP="00645851">
      <w:pPr>
        <w:suppressAutoHyphens w:val="0"/>
        <w:spacing w:line="240" w:lineRule="auto"/>
        <w:ind w:left="2160"/>
        <w:rPr>
          <w:rFonts w:cs="Arial"/>
          <w:sz w:val="22"/>
          <w:szCs w:val="22"/>
          <w:lang w:val="en-AU" w:eastAsia="en-US"/>
        </w:rPr>
      </w:pPr>
      <w:r w:rsidRPr="005369BA">
        <w:rPr>
          <w:rFonts w:cs="Arial"/>
          <w:sz w:val="22"/>
          <w:szCs w:val="22"/>
          <w:lang w:val="en-AU" w:eastAsia="en-US"/>
        </w:rPr>
        <w:t xml:space="preserve">Courses taught presently: </w:t>
      </w:r>
    </w:p>
    <w:p w14:paraId="3E6C614D" w14:textId="77777777" w:rsidR="00645851" w:rsidRPr="005369BA" w:rsidRDefault="00645851" w:rsidP="00645851">
      <w:pPr>
        <w:suppressAutoHyphens w:val="0"/>
        <w:spacing w:line="240" w:lineRule="auto"/>
        <w:ind w:left="2160"/>
        <w:rPr>
          <w:rFonts w:cs="Arial"/>
          <w:sz w:val="22"/>
          <w:szCs w:val="22"/>
          <w:lang w:val="en-AU" w:eastAsia="en-US"/>
        </w:rPr>
      </w:pPr>
      <w:r w:rsidRPr="005369BA">
        <w:rPr>
          <w:rFonts w:cs="Arial"/>
          <w:sz w:val="22"/>
          <w:szCs w:val="22"/>
          <w:lang w:val="en-AU" w:eastAsia="en-US"/>
        </w:rPr>
        <w:t>Integrated fashion projects - Fashion Design Studios, all year groups</w:t>
      </w:r>
    </w:p>
    <w:p w14:paraId="5EDD9725" w14:textId="77777777" w:rsidR="00645851" w:rsidRPr="005369BA" w:rsidRDefault="00645851" w:rsidP="00645851">
      <w:pPr>
        <w:suppressAutoHyphens w:val="0"/>
        <w:spacing w:line="240" w:lineRule="auto"/>
        <w:ind w:left="2160"/>
        <w:rPr>
          <w:rFonts w:cs="Arial"/>
          <w:sz w:val="22"/>
          <w:szCs w:val="22"/>
          <w:lang w:val="en-AU" w:eastAsia="en-US"/>
        </w:rPr>
      </w:pPr>
      <w:r w:rsidRPr="005369BA">
        <w:rPr>
          <w:rFonts w:cs="Arial"/>
          <w:sz w:val="22"/>
          <w:szCs w:val="22"/>
          <w:lang w:val="en-AU" w:eastAsia="en-US"/>
        </w:rPr>
        <w:t>Interdisciplinary design projects - Exhibition Design (iD Studio Workshop), Strategic Design and Interdisciplinary Design 3</w:t>
      </w:r>
    </w:p>
    <w:p w14:paraId="75FC4DEA" w14:textId="77777777" w:rsidR="00645851" w:rsidRPr="005369BA" w:rsidRDefault="00645851" w:rsidP="00645851">
      <w:pPr>
        <w:suppressAutoHyphens w:val="0"/>
        <w:spacing w:line="240" w:lineRule="auto"/>
        <w:ind w:left="2160"/>
        <w:rPr>
          <w:rFonts w:cs="Arial"/>
          <w:sz w:val="22"/>
          <w:szCs w:val="22"/>
          <w:lang w:val="en-AU" w:eastAsia="en-US"/>
        </w:rPr>
      </w:pPr>
    </w:p>
    <w:p w14:paraId="6B46044A" w14:textId="77777777" w:rsidR="00645851" w:rsidRPr="005369BA" w:rsidRDefault="00645851" w:rsidP="00645851">
      <w:pPr>
        <w:suppressAutoHyphens w:val="0"/>
        <w:spacing w:line="240" w:lineRule="auto"/>
        <w:ind w:left="2160"/>
        <w:rPr>
          <w:rFonts w:cs="Arial"/>
          <w:sz w:val="22"/>
          <w:szCs w:val="22"/>
          <w:lang w:val="en-AU" w:eastAsia="en-US"/>
        </w:rPr>
      </w:pPr>
      <w:r w:rsidRPr="005369BA">
        <w:rPr>
          <w:rFonts w:cs="Arial"/>
          <w:sz w:val="22"/>
          <w:szCs w:val="22"/>
          <w:lang w:val="en-AU" w:eastAsia="en-US"/>
        </w:rPr>
        <w:t xml:space="preserve">Courses taught formerly, however not taught in 2013: </w:t>
      </w:r>
    </w:p>
    <w:p w14:paraId="781F7581" w14:textId="77777777" w:rsidR="00645851" w:rsidRPr="005369BA" w:rsidRDefault="00645851" w:rsidP="00645851">
      <w:pPr>
        <w:suppressAutoHyphens w:val="0"/>
        <w:spacing w:line="240" w:lineRule="auto"/>
        <w:ind w:left="2160"/>
        <w:rPr>
          <w:rFonts w:cs="Arial"/>
          <w:sz w:val="22"/>
          <w:szCs w:val="24"/>
          <w:lang w:val="en-AU" w:eastAsia="en-US"/>
        </w:rPr>
      </w:pPr>
      <w:r w:rsidRPr="005369BA">
        <w:rPr>
          <w:rFonts w:cs="Arial"/>
          <w:sz w:val="22"/>
          <w:szCs w:val="22"/>
          <w:lang w:val="en-AU" w:eastAsia="en-US"/>
        </w:rPr>
        <w:t>Design Culture and Context, Design Communication, Applied Design Theory and Drawing, Millinery, Textile Printing, Textiles (Machine Knitting)</w:t>
      </w:r>
      <w:r w:rsidRPr="005369BA">
        <w:rPr>
          <w:rFonts w:cs="Arial"/>
          <w:sz w:val="22"/>
          <w:szCs w:val="24"/>
          <w:lang w:val="en-AU" w:eastAsia="en-US"/>
        </w:rPr>
        <w:br w:type="page"/>
      </w:r>
    </w:p>
    <w:p w14:paraId="2C508D1F" w14:textId="77777777" w:rsidR="005369BA" w:rsidRDefault="00645851" w:rsidP="00645851">
      <w:pPr>
        <w:tabs>
          <w:tab w:val="left" w:pos="1026"/>
        </w:tabs>
        <w:suppressAutoHyphens w:val="0"/>
        <w:spacing w:before="60" w:line="240" w:lineRule="auto"/>
        <w:jc w:val="both"/>
        <w:rPr>
          <w:rFonts w:cs="Arial"/>
          <w:sz w:val="22"/>
          <w:szCs w:val="22"/>
          <w:lang w:val="en-AU" w:eastAsia="en-US"/>
        </w:rPr>
      </w:pPr>
      <w:r w:rsidRPr="005369BA">
        <w:rPr>
          <w:rFonts w:cs="Arial"/>
          <w:sz w:val="22"/>
          <w:szCs w:val="22"/>
          <w:lang w:val="en-AU" w:eastAsia="en-US"/>
        </w:rPr>
        <w:t>1990 - 1992</w:t>
      </w:r>
      <w:r w:rsidRPr="005369BA">
        <w:rPr>
          <w:rFonts w:cs="Arial"/>
          <w:sz w:val="22"/>
          <w:szCs w:val="22"/>
          <w:lang w:val="en-AU" w:eastAsia="en-US"/>
        </w:rPr>
        <w:tab/>
      </w:r>
      <w:r w:rsidRPr="005369BA">
        <w:rPr>
          <w:rFonts w:cs="Arial"/>
          <w:b/>
          <w:sz w:val="22"/>
          <w:szCs w:val="22"/>
          <w:lang w:val="en-AU" w:eastAsia="en-US"/>
        </w:rPr>
        <w:tab/>
      </w:r>
      <w:r w:rsidRPr="005369BA">
        <w:rPr>
          <w:rFonts w:cs="Arial"/>
          <w:sz w:val="22"/>
          <w:szCs w:val="22"/>
          <w:lang w:val="en-AU" w:eastAsia="en-US"/>
        </w:rPr>
        <w:t xml:space="preserve">Casual Tutor:  Fashion and Design Course, </w:t>
      </w:r>
      <w:r w:rsidRPr="005369BA">
        <w:rPr>
          <w:rFonts w:cs="Arial"/>
          <w:sz w:val="22"/>
          <w:szCs w:val="22"/>
          <w:lang w:val="en-AU" w:eastAsia="en-US"/>
        </w:rPr>
        <w:tab/>
      </w:r>
    </w:p>
    <w:p w14:paraId="69EBC1FC" w14:textId="0C74ECB5" w:rsidR="00645851" w:rsidRPr="005369BA" w:rsidRDefault="00645851" w:rsidP="00645851">
      <w:pPr>
        <w:tabs>
          <w:tab w:val="left" w:pos="1026"/>
        </w:tabs>
        <w:suppressAutoHyphens w:val="0"/>
        <w:spacing w:before="60" w:line="240" w:lineRule="auto"/>
        <w:jc w:val="both"/>
        <w:rPr>
          <w:rFonts w:cs="Arial"/>
          <w:b/>
          <w:sz w:val="22"/>
          <w:szCs w:val="22"/>
          <w:lang w:val="en-AU" w:eastAsia="en-US"/>
        </w:rPr>
      </w:pPr>
      <w:r w:rsidRPr="005369BA">
        <w:rPr>
          <w:rFonts w:cs="Arial"/>
          <w:sz w:val="22"/>
          <w:szCs w:val="22"/>
          <w:lang w:val="en-AU" w:eastAsia="en-US"/>
        </w:rPr>
        <w:tab/>
      </w:r>
      <w:r w:rsidRPr="005369BA">
        <w:rPr>
          <w:rFonts w:cs="Arial"/>
          <w:sz w:val="22"/>
          <w:szCs w:val="22"/>
          <w:lang w:val="en-AU" w:eastAsia="en-US"/>
        </w:rPr>
        <w:tab/>
      </w:r>
      <w:r w:rsidRPr="005369BA">
        <w:rPr>
          <w:rFonts w:cs="Arial"/>
          <w:sz w:val="22"/>
          <w:szCs w:val="22"/>
          <w:lang w:val="en-AU" w:eastAsia="en-US"/>
        </w:rPr>
        <w:tab/>
        <w:t>Aoraki Polytechnic, Timaru, New Zealand.</w:t>
      </w:r>
    </w:p>
    <w:p w14:paraId="147DBE96" w14:textId="77777777" w:rsidR="00645851" w:rsidRPr="005369BA" w:rsidRDefault="00645851" w:rsidP="00645851">
      <w:pPr>
        <w:suppressAutoHyphens w:val="0"/>
        <w:spacing w:line="240" w:lineRule="auto"/>
        <w:ind w:left="1440" w:firstLine="720"/>
        <w:rPr>
          <w:rFonts w:cs="Arial"/>
          <w:sz w:val="22"/>
          <w:szCs w:val="22"/>
          <w:lang w:val="en-AU" w:eastAsia="en-US"/>
        </w:rPr>
      </w:pPr>
      <w:r w:rsidRPr="005369BA">
        <w:rPr>
          <w:rFonts w:cs="Arial"/>
          <w:sz w:val="22"/>
          <w:szCs w:val="22"/>
          <w:lang w:val="en-AU" w:eastAsia="en-US"/>
        </w:rPr>
        <w:t xml:space="preserve">Subjects taught:  Millinery; Fashion design and drawing </w:t>
      </w:r>
    </w:p>
    <w:p w14:paraId="37053265" w14:textId="77777777" w:rsidR="00645851" w:rsidRPr="005369BA" w:rsidRDefault="00645851" w:rsidP="00645851">
      <w:pPr>
        <w:tabs>
          <w:tab w:val="left" w:pos="1026"/>
        </w:tabs>
        <w:suppressAutoHyphens w:val="0"/>
        <w:spacing w:before="60" w:line="240" w:lineRule="auto"/>
        <w:jc w:val="both"/>
        <w:rPr>
          <w:rFonts w:cs="Arial"/>
          <w:b/>
          <w:sz w:val="22"/>
          <w:szCs w:val="22"/>
          <w:lang w:val="en-AU" w:eastAsia="en-US"/>
        </w:rPr>
      </w:pPr>
    </w:p>
    <w:p w14:paraId="5D6B257B" w14:textId="14D4370C" w:rsidR="00645851" w:rsidRPr="005369BA" w:rsidRDefault="00645851" w:rsidP="00645851">
      <w:pPr>
        <w:tabs>
          <w:tab w:val="left" w:pos="1026"/>
        </w:tabs>
        <w:suppressAutoHyphens w:val="0"/>
        <w:spacing w:before="60" w:line="240" w:lineRule="auto"/>
        <w:jc w:val="both"/>
        <w:rPr>
          <w:rFonts w:cs="Arial"/>
          <w:sz w:val="22"/>
          <w:szCs w:val="22"/>
          <w:lang w:val="en-AU" w:eastAsia="en-US"/>
        </w:rPr>
      </w:pPr>
      <w:r w:rsidRPr="005369BA">
        <w:rPr>
          <w:rFonts w:cs="Arial"/>
          <w:sz w:val="22"/>
          <w:szCs w:val="22"/>
          <w:lang w:val="en-AU" w:eastAsia="en-US"/>
        </w:rPr>
        <w:t>1987 - 1989</w:t>
      </w:r>
      <w:r w:rsidRPr="005369BA">
        <w:rPr>
          <w:rFonts w:cs="Arial"/>
          <w:sz w:val="22"/>
          <w:szCs w:val="22"/>
          <w:lang w:val="en-AU" w:eastAsia="en-US"/>
        </w:rPr>
        <w:tab/>
      </w:r>
      <w:r w:rsidRPr="005369BA">
        <w:rPr>
          <w:rFonts w:cs="Arial"/>
          <w:b/>
          <w:sz w:val="22"/>
          <w:szCs w:val="22"/>
          <w:lang w:val="en-AU" w:eastAsia="en-US"/>
        </w:rPr>
        <w:tab/>
      </w:r>
      <w:r w:rsidRPr="005369BA">
        <w:rPr>
          <w:rFonts w:cs="Arial"/>
          <w:sz w:val="22"/>
          <w:szCs w:val="22"/>
          <w:lang w:val="en-AU" w:eastAsia="en-US"/>
        </w:rPr>
        <w:t xml:space="preserve">Part-time Tutor:  Fashion Design Studio, (Formerly Dress Design Studio); Sydney </w:t>
      </w:r>
      <w:r w:rsidRPr="005369BA">
        <w:rPr>
          <w:rFonts w:cs="Arial"/>
          <w:sz w:val="22"/>
          <w:szCs w:val="22"/>
          <w:lang w:val="en-AU" w:eastAsia="en-US"/>
        </w:rPr>
        <w:tab/>
      </w:r>
      <w:r w:rsidRPr="005369BA">
        <w:rPr>
          <w:rFonts w:cs="Arial"/>
          <w:sz w:val="22"/>
          <w:szCs w:val="22"/>
          <w:lang w:val="en-AU" w:eastAsia="en-US"/>
        </w:rPr>
        <w:tab/>
      </w:r>
      <w:r w:rsidRPr="005369BA">
        <w:rPr>
          <w:rFonts w:cs="Arial"/>
          <w:sz w:val="22"/>
          <w:szCs w:val="22"/>
          <w:lang w:val="en-AU" w:eastAsia="en-US"/>
        </w:rPr>
        <w:tab/>
        <w:t>Institute of Technology (formerly the National Art School, Sydney, Australia</w:t>
      </w:r>
    </w:p>
    <w:p w14:paraId="7289C2E3" w14:textId="77777777" w:rsidR="00645851" w:rsidRPr="005369BA" w:rsidRDefault="00645851" w:rsidP="00645851">
      <w:pPr>
        <w:suppressAutoHyphens w:val="0"/>
        <w:spacing w:line="240" w:lineRule="auto"/>
        <w:ind w:left="1440" w:firstLine="720"/>
        <w:rPr>
          <w:rFonts w:cs="Arial"/>
          <w:sz w:val="22"/>
          <w:szCs w:val="22"/>
          <w:lang w:val="en-AU" w:eastAsia="en-US"/>
        </w:rPr>
      </w:pPr>
      <w:r w:rsidRPr="005369BA">
        <w:rPr>
          <w:rFonts w:cs="Arial"/>
          <w:sz w:val="22"/>
          <w:szCs w:val="22"/>
          <w:lang w:val="en-AU" w:eastAsia="en-US"/>
        </w:rPr>
        <w:t>Subjects taught:  Design, patternmaking and garment construction</w:t>
      </w:r>
    </w:p>
    <w:p w14:paraId="2A066B30" w14:textId="77777777" w:rsidR="00645851" w:rsidRPr="005369BA" w:rsidRDefault="00645851" w:rsidP="00645851">
      <w:pPr>
        <w:suppressAutoHyphens w:val="0"/>
        <w:spacing w:line="240" w:lineRule="auto"/>
        <w:rPr>
          <w:rFonts w:cs="Arial"/>
          <w:sz w:val="22"/>
          <w:szCs w:val="22"/>
          <w:lang w:val="en-AU" w:eastAsia="en-US"/>
        </w:rPr>
      </w:pPr>
    </w:p>
    <w:p w14:paraId="534AD97E" w14:textId="77777777" w:rsidR="00645851" w:rsidRPr="005369BA" w:rsidRDefault="00645851" w:rsidP="00645851">
      <w:pPr>
        <w:suppressAutoHyphens w:val="0"/>
        <w:spacing w:line="240" w:lineRule="auto"/>
        <w:rPr>
          <w:rFonts w:cs="Arial"/>
          <w:sz w:val="22"/>
          <w:szCs w:val="22"/>
          <w:lang w:val="en-AU" w:eastAsia="en-US"/>
        </w:rPr>
      </w:pPr>
    </w:p>
    <w:p w14:paraId="7986946E" w14:textId="77777777" w:rsidR="00645851" w:rsidRPr="005369BA" w:rsidRDefault="00645851" w:rsidP="00645851">
      <w:pPr>
        <w:pBdr>
          <w:bottom w:val="single" w:sz="6" w:space="1" w:color="auto"/>
        </w:pBdr>
        <w:suppressAutoHyphens w:val="0"/>
        <w:spacing w:line="240" w:lineRule="auto"/>
        <w:rPr>
          <w:rFonts w:cs="Arial"/>
          <w:b/>
          <w:sz w:val="22"/>
          <w:szCs w:val="22"/>
          <w:lang w:val="en-AU" w:eastAsia="en-US"/>
        </w:rPr>
      </w:pPr>
      <w:r w:rsidRPr="005369BA">
        <w:rPr>
          <w:rFonts w:cs="Arial"/>
          <w:b/>
          <w:sz w:val="22"/>
          <w:szCs w:val="22"/>
          <w:lang w:eastAsia="en-US"/>
        </w:rPr>
        <w:t>Programme Development:</w:t>
      </w:r>
    </w:p>
    <w:p w14:paraId="3AF9421D" w14:textId="77777777" w:rsidR="00645851" w:rsidRPr="005369BA" w:rsidRDefault="00645851" w:rsidP="00645851">
      <w:pPr>
        <w:suppressAutoHyphens w:val="0"/>
        <w:spacing w:line="240" w:lineRule="auto"/>
        <w:rPr>
          <w:rFonts w:cs="Arial"/>
          <w:sz w:val="22"/>
          <w:szCs w:val="22"/>
          <w:lang w:val="en-AU" w:eastAsia="en-US"/>
        </w:rPr>
      </w:pPr>
    </w:p>
    <w:p w14:paraId="076A19A5" w14:textId="7CA98616" w:rsidR="00645851" w:rsidRPr="005369BA" w:rsidRDefault="00645851" w:rsidP="00645851">
      <w:pPr>
        <w:suppressAutoHyphens w:val="0"/>
        <w:spacing w:line="240" w:lineRule="auto"/>
        <w:rPr>
          <w:rFonts w:cs="Arial"/>
          <w:sz w:val="22"/>
          <w:szCs w:val="22"/>
          <w:lang w:val="en-AU" w:eastAsia="en-US"/>
        </w:rPr>
      </w:pPr>
      <w:r w:rsidRPr="005369BA">
        <w:rPr>
          <w:rFonts w:cs="Arial"/>
          <w:sz w:val="22"/>
          <w:szCs w:val="22"/>
          <w:lang w:val="en-AU" w:eastAsia="en-US"/>
        </w:rPr>
        <w:t>2005 - ongoing</w:t>
      </w:r>
      <w:r w:rsidRPr="005369BA">
        <w:rPr>
          <w:rFonts w:cs="Arial"/>
          <w:sz w:val="22"/>
          <w:szCs w:val="22"/>
          <w:lang w:val="en-AU" w:eastAsia="en-US"/>
        </w:rPr>
        <w:tab/>
        <w:t>Principal Lecturer and Academic Leader (fashion)</w:t>
      </w:r>
    </w:p>
    <w:p w14:paraId="0C6690E2" w14:textId="77777777" w:rsidR="00645851" w:rsidRPr="005369BA" w:rsidRDefault="00645851" w:rsidP="00645851">
      <w:pPr>
        <w:suppressAutoHyphens w:val="0"/>
        <w:spacing w:line="240" w:lineRule="auto"/>
        <w:ind w:left="2160"/>
        <w:rPr>
          <w:rFonts w:cs="Arial"/>
          <w:sz w:val="22"/>
          <w:szCs w:val="22"/>
          <w:lang w:val="en-AU" w:eastAsia="en-US"/>
        </w:rPr>
      </w:pPr>
      <w:r w:rsidRPr="005369BA">
        <w:rPr>
          <w:rFonts w:cs="Arial"/>
          <w:sz w:val="22"/>
          <w:szCs w:val="22"/>
          <w:lang w:val="en-AU" w:eastAsia="en-US"/>
        </w:rPr>
        <w:t xml:space="preserve">Develop strategies to ensure that discipline specific and cross disciplinary courses, programmes, research, community and entrepreneurial activities developed and delivered by Fashion at the School of Design are forward thinking and relevant to the current and future needs of the wider fashion industries. </w:t>
      </w:r>
    </w:p>
    <w:p w14:paraId="55D0DB95" w14:textId="77777777" w:rsidR="00645851" w:rsidRPr="005369BA" w:rsidRDefault="00645851" w:rsidP="00645851">
      <w:pPr>
        <w:suppressAutoHyphens w:val="0"/>
        <w:spacing w:line="240" w:lineRule="auto"/>
        <w:rPr>
          <w:rFonts w:cs="Arial"/>
          <w:sz w:val="22"/>
          <w:szCs w:val="22"/>
          <w:lang w:val="en-AU" w:eastAsia="en-US"/>
        </w:rPr>
      </w:pPr>
    </w:p>
    <w:p w14:paraId="4884C6C9" w14:textId="0E89EBE3" w:rsidR="00645851" w:rsidRPr="005369BA" w:rsidRDefault="00645851" w:rsidP="00645851">
      <w:pPr>
        <w:suppressAutoHyphens w:val="0"/>
        <w:spacing w:line="240" w:lineRule="auto"/>
        <w:rPr>
          <w:rFonts w:cs="Arial"/>
          <w:sz w:val="22"/>
          <w:szCs w:val="22"/>
          <w:lang w:val="en-AU" w:eastAsia="en-US"/>
        </w:rPr>
      </w:pPr>
      <w:r w:rsidRPr="005369BA">
        <w:rPr>
          <w:rFonts w:cs="Arial"/>
          <w:sz w:val="22"/>
          <w:szCs w:val="22"/>
          <w:lang w:val="en-AU" w:eastAsia="en-US"/>
        </w:rPr>
        <w:t>2005 - ongoing</w:t>
      </w:r>
      <w:r w:rsidRPr="005369BA">
        <w:rPr>
          <w:rFonts w:cs="Arial"/>
          <w:sz w:val="22"/>
          <w:szCs w:val="22"/>
          <w:lang w:val="en-AU" w:eastAsia="en-US"/>
        </w:rPr>
        <w:tab/>
        <w:t xml:space="preserve">The School of Design programme development team member. </w:t>
      </w:r>
    </w:p>
    <w:p w14:paraId="28CAD6D3" w14:textId="77777777" w:rsidR="00645851" w:rsidRPr="005369BA" w:rsidRDefault="00645851" w:rsidP="00645851">
      <w:pPr>
        <w:suppressAutoHyphens w:val="0"/>
        <w:spacing w:line="240" w:lineRule="auto"/>
        <w:ind w:left="2160"/>
        <w:rPr>
          <w:rFonts w:cs="Arial"/>
          <w:sz w:val="22"/>
          <w:szCs w:val="22"/>
          <w:lang w:val="en-AU" w:eastAsia="en-US"/>
        </w:rPr>
      </w:pPr>
      <w:r w:rsidRPr="005369BA">
        <w:rPr>
          <w:rFonts w:cs="Arial"/>
          <w:sz w:val="22"/>
          <w:szCs w:val="22"/>
          <w:lang w:val="en-AU" w:eastAsia="en-US"/>
        </w:rPr>
        <w:t>Development and redevelopment of Bachelor of Design (Fashion) and development of Master of Design Enterprise (formerly known as the Master of Product Design Enterprise), Bachelor of Design endorsed in Communication, Interiors and Product Design and the ongoing reviews and developments of all programmes within the School of Design.</w:t>
      </w:r>
    </w:p>
    <w:p w14:paraId="08A03346" w14:textId="77777777" w:rsidR="00645851" w:rsidRPr="005369BA" w:rsidRDefault="00645851" w:rsidP="00645851">
      <w:pPr>
        <w:suppressAutoHyphens w:val="0"/>
        <w:spacing w:line="240" w:lineRule="auto"/>
        <w:rPr>
          <w:rFonts w:cs="Arial"/>
          <w:sz w:val="22"/>
          <w:szCs w:val="22"/>
          <w:lang w:val="en-AU" w:eastAsia="en-US"/>
        </w:rPr>
      </w:pPr>
    </w:p>
    <w:p w14:paraId="04DBB703" w14:textId="77777777" w:rsidR="00645851" w:rsidRPr="005369BA" w:rsidRDefault="00645851" w:rsidP="00645851">
      <w:pPr>
        <w:suppressAutoHyphens w:val="0"/>
        <w:spacing w:line="240" w:lineRule="auto"/>
        <w:ind w:left="2160" w:hanging="2160"/>
        <w:rPr>
          <w:rFonts w:cs="Arial"/>
          <w:sz w:val="22"/>
          <w:szCs w:val="22"/>
          <w:lang w:val="en-AU" w:eastAsia="en-US"/>
        </w:rPr>
      </w:pPr>
      <w:r w:rsidRPr="005369BA">
        <w:rPr>
          <w:rFonts w:cs="Arial"/>
          <w:sz w:val="22"/>
          <w:szCs w:val="22"/>
          <w:lang w:val="en-AU" w:eastAsia="en-US"/>
        </w:rPr>
        <w:t>2000</w:t>
      </w:r>
      <w:r w:rsidRPr="005369BA">
        <w:rPr>
          <w:rFonts w:cs="Arial"/>
          <w:sz w:val="22"/>
          <w:szCs w:val="22"/>
          <w:lang w:val="en-AU" w:eastAsia="en-US"/>
        </w:rPr>
        <w:tab/>
        <w:t>Participation in the development of the three-year Bachelor of Design (fashion)</w:t>
      </w:r>
    </w:p>
    <w:p w14:paraId="7C089280" w14:textId="77777777" w:rsidR="00645851" w:rsidRPr="005369BA" w:rsidRDefault="00645851" w:rsidP="00645851">
      <w:pPr>
        <w:suppressAutoHyphens w:val="0"/>
        <w:spacing w:line="240" w:lineRule="auto"/>
        <w:rPr>
          <w:rFonts w:cs="Arial"/>
          <w:sz w:val="22"/>
          <w:szCs w:val="22"/>
          <w:lang w:val="en-AU" w:eastAsia="en-US"/>
        </w:rPr>
      </w:pPr>
    </w:p>
    <w:p w14:paraId="6FE94357" w14:textId="77777777" w:rsidR="00645851" w:rsidRPr="005369BA" w:rsidRDefault="00645851" w:rsidP="00645851">
      <w:pPr>
        <w:suppressAutoHyphens w:val="0"/>
        <w:spacing w:line="240" w:lineRule="auto"/>
        <w:ind w:left="2160" w:hanging="2160"/>
        <w:rPr>
          <w:rFonts w:cs="Arial"/>
          <w:sz w:val="22"/>
          <w:szCs w:val="22"/>
          <w:lang w:val="en-AU" w:eastAsia="en-US"/>
        </w:rPr>
      </w:pPr>
      <w:r w:rsidRPr="005369BA">
        <w:rPr>
          <w:rFonts w:cs="Arial"/>
          <w:sz w:val="22"/>
          <w:szCs w:val="22"/>
          <w:lang w:val="en-AU" w:eastAsia="en-US"/>
        </w:rPr>
        <w:t>1992-1993</w:t>
      </w:r>
      <w:r w:rsidRPr="005369BA">
        <w:rPr>
          <w:rFonts w:cs="Arial"/>
          <w:sz w:val="22"/>
          <w:szCs w:val="22"/>
          <w:lang w:val="en-AU" w:eastAsia="en-US"/>
        </w:rPr>
        <w:tab/>
        <w:t>Participation in the development of the three-year Diploma of Fashion and Design</w:t>
      </w:r>
    </w:p>
    <w:p w14:paraId="62C950C5" w14:textId="77777777" w:rsidR="00645851" w:rsidRPr="005369BA" w:rsidRDefault="00645851" w:rsidP="00645851">
      <w:pPr>
        <w:suppressAutoHyphens w:val="0"/>
        <w:spacing w:line="240" w:lineRule="auto"/>
        <w:rPr>
          <w:rFonts w:cs="Arial"/>
          <w:sz w:val="22"/>
          <w:szCs w:val="22"/>
          <w:lang w:val="en-AU" w:eastAsia="en-US"/>
        </w:rPr>
      </w:pPr>
    </w:p>
    <w:p w14:paraId="602C929F" w14:textId="77777777" w:rsidR="00645851" w:rsidRPr="005369BA" w:rsidRDefault="00645851" w:rsidP="00645851">
      <w:pPr>
        <w:suppressAutoHyphens w:val="0"/>
        <w:spacing w:line="240" w:lineRule="auto"/>
        <w:ind w:left="2160" w:hanging="2160"/>
        <w:rPr>
          <w:rFonts w:cs="Arial"/>
          <w:sz w:val="22"/>
          <w:szCs w:val="22"/>
          <w:lang w:val="en-AU" w:eastAsia="en-US"/>
        </w:rPr>
      </w:pPr>
      <w:r w:rsidRPr="005369BA">
        <w:rPr>
          <w:rFonts w:cs="Arial"/>
          <w:sz w:val="22"/>
          <w:szCs w:val="22"/>
          <w:lang w:val="en-AU" w:eastAsia="en-US"/>
        </w:rPr>
        <w:t>1991</w:t>
      </w:r>
      <w:r w:rsidRPr="005369BA">
        <w:rPr>
          <w:rFonts w:cs="Arial"/>
          <w:sz w:val="22"/>
          <w:szCs w:val="22"/>
          <w:lang w:val="en-AU" w:eastAsia="en-US"/>
        </w:rPr>
        <w:tab/>
        <w:t>Research into and development of a proposed third year of the Certificate of Fashion and Design</w:t>
      </w:r>
    </w:p>
    <w:p w14:paraId="2901BDAC" w14:textId="77777777" w:rsidR="00645851" w:rsidRPr="005369BA" w:rsidRDefault="00645851" w:rsidP="00645851">
      <w:pPr>
        <w:suppressAutoHyphens w:val="0"/>
        <w:spacing w:line="240" w:lineRule="auto"/>
        <w:rPr>
          <w:rFonts w:cs="Arial"/>
          <w:sz w:val="22"/>
          <w:szCs w:val="22"/>
          <w:lang w:val="en-AU" w:eastAsia="en-US"/>
        </w:rPr>
      </w:pPr>
    </w:p>
    <w:p w14:paraId="42D63624" w14:textId="77777777" w:rsidR="00645851" w:rsidRPr="005369BA" w:rsidRDefault="00645851" w:rsidP="00645851">
      <w:pPr>
        <w:pBdr>
          <w:bottom w:val="single" w:sz="6" w:space="1" w:color="auto"/>
        </w:pBdr>
        <w:suppressAutoHyphens w:val="0"/>
        <w:spacing w:line="240" w:lineRule="auto"/>
        <w:rPr>
          <w:rFonts w:cs="Arial"/>
          <w:b/>
          <w:sz w:val="22"/>
          <w:szCs w:val="22"/>
          <w:lang w:val="en-AU" w:eastAsia="en-US"/>
        </w:rPr>
      </w:pPr>
      <w:r w:rsidRPr="005369BA">
        <w:rPr>
          <w:rFonts w:cs="Arial"/>
          <w:b/>
          <w:sz w:val="22"/>
          <w:szCs w:val="22"/>
          <w:lang w:val="en-AU" w:eastAsia="en-US"/>
        </w:rPr>
        <w:t>Postgraduate student supervision:</w:t>
      </w:r>
    </w:p>
    <w:p w14:paraId="2EE7E7EF" w14:textId="77777777" w:rsidR="00645851" w:rsidRPr="005369BA" w:rsidRDefault="00645851" w:rsidP="00645851">
      <w:pPr>
        <w:suppressAutoHyphens w:val="0"/>
        <w:spacing w:line="240" w:lineRule="auto"/>
        <w:rPr>
          <w:rFonts w:cs="Arial"/>
          <w:sz w:val="22"/>
          <w:szCs w:val="22"/>
          <w:lang w:val="en-US" w:eastAsia="en-US"/>
        </w:rPr>
      </w:pPr>
    </w:p>
    <w:p w14:paraId="11B98209" w14:textId="4C6C7E20" w:rsidR="00645851" w:rsidRPr="005369BA" w:rsidRDefault="00645851" w:rsidP="005369BA">
      <w:pPr>
        <w:suppressAutoHyphens w:val="0"/>
        <w:spacing w:line="240" w:lineRule="auto"/>
        <w:ind w:left="2127" w:hanging="2127"/>
        <w:rPr>
          <w:rFonts w:cs="Arial"/>
          <w:sz w:val="22"/>
          <w:szCs w:val="22"/>
          <w:lang w:val="en-US" w:eastAsia="en-US"/>
        </w:rPr>
      </w:pPr>
      <w:r w:rsidRPr="005369BA">
        <w:rPr>
          <w:rFonts w:cs="Arial"/>
          <w:sz w:val="22"/>
          <w:szCs w:val="22"/>
          <w:lang w:val="en-US" w:eastAsia="en-US"/>
        </w:rPr>
        <w:t>(2007-2011)</w:t>
      </w:r>
      <w:r w:rsidRPr="005369BA">
        <w:rPr>
          <w:rFonts w:cs="Arial"/>
          <w:sz w:val="22"/>
          <w:szCs w:val="22"/>
          <w:lang w:val="en-US" w:eastAsia="en-US"/>
        </w:rPr>
        <w:tab/>
        <w:t xml:space="preserve">Co-supervisor of MFA candidate Rekha Rana, Dunedin School of Art, Otago </w:t>
      </w:r>
      <w:r w:rsidR="005369BA">
        <w:rPr>
          <w:rFonts w:cs="Arial"/>
          <w:sz w:val="22"/>
          <w:szCs w:val="22"/>
          <w:lang w:val="en-US" w:eastAsia="en-US"/>
        </w:rPr>
        <w:t>P</w:t>
      </w:r>
      <w:r w:rsidRPr="005369BA">
        <w:rPr>
          <w:rFonts w:cs="Arial"/>
          <w:sz w:val="22"/>
          <w:szCs w:val="22"/>
          <w:lang w:val="en-US" w:eastAsia="en-US"/>
        </w:rPr>
        <w:t xml:space="preserve">olytechnic, Dunedin, New Zealand. Title: Two Worlds of a Migrant Wrapped in the Folds of Clothing. External examiners: Mandy Smith, Auckland University of Technology, and Elaine Webster, Otago University. Rekha Rana successfully </w:t>
      </w:r>
      <w:r w:rsidR="005369BA">
        <w:rPr>
          <w:rFonts w:cs="Arial"/>
          <w:sz w:val="22"/>
          <w:szCs w:val="22"/>
          <w:lang w:val="en-US" w:eastAsia="en-US"/>
        </w:rPr>
        <w:t>c</w:t>
      </w:r>
      <w:r w:rsidRPr="005369BA">
        <w:rPr>
          <w:rFonts w:cs="Arial"/>
          <w:sz w:val="22"/>
          <w:szCs w:val="22"/>
          <w:lang w:val="en-US" w:eastAsia="en-US"/>
        </w:rPr>
        <w:t xml:space="preserve">ompleted Master of Fine Arts with distinction, April, 2011. </w:t>
      </w:r>
    </w:p>
    <w:p w14:paraId="14BE4E51" w14:textId="77777777" w:rsidR="00645851" w:rsidRPr="005369BA" w:rsidRDefault="00645851" w:rsidP="00645851">
      <w:pPr>
        <w:suppressAutoHyphens w:val="0"/>
        <w:spacing w:line="240" w:lineRule="auto"/>
        <w:rPr>
          <w:rFonts w:cs="Arial"/>
          <w:sz w:val="22"/>
          <w:szCs w:val="22"/>
          <w:lang w:val="en-US" w:eastAsia="en-US"/>
        </w:rPr>
      </w:pPr>
    </w:p>
    <w:p w14:paraId="63CF31FF" w14:textId="365BC98C" w:rsidR="00645851" w:rsidRPr="005369BA" w:rsidRDefault="00645851" w:rsidP="00CE7065">
      <w:pPr>
        <w:suppressAutoHyphens w:val="0"/>
        <w:spacing w:line="240" w:lineRule="auto"/>
        <w:ind w:left="2127" w:hanging="2127"/>
        <w:rPr>
          <w:rFonts w:cs="Arial"/>
          <w:sz w:val="22"/>
          <w:szCs w:val="22"/>
          <w:lang w:val="en-US" w:eastAsia="en-US"/>
        </w:rPr>
      </w:pPr>
      <w:r w:rsidRPr="005369BA">
        <w:rPr>
          <w:rFonts w:cs="Arial"/>
          <w:sz w:val="22"/>
          <w:szCs w:val="22"/>
          <w:lang w:val="en-US" w:eastAsia="en-US"/>
        </w:rPr>
        <w:t>(2010-2011)</w:t>
      </w:r>
      <w:r w:rsidRPr="005369BA">
        <w:rPr>
          <w:rFonts w:cs="Arial"/>
          <w:sz w:val="22"/>
          <w:szCs w:val="22"/>
          <w:lang w:val="en-US" w:eastAsia="en-US"/>
        </w:rPr>
        <w:tab/>
        <w:t>Supervisor of Master of Design Enterprise candidate Nicki Linwood. School of Design,</w:t>
      </w:r>
      <w:r w:rsidRPr="005369BA">
        <w:rPr>
          <w:rFonts w:cs="Arial"/>
          <w:sz w:val="22"/>
          <w:szCs w:val="22"/>
          <w:lang w:val="en-US" w:eastAsia="en-US"/>
        </w:rPr>
        <w:tab/>
        <w:t xml:space="preserve">Otago Polytechnic, Dunedin, New Zealand. </w:t>
      </w:r>
    </w:p>
    <w:p w14:paraId="1EBDE2CC" w14:textId="77777777" w:rsidR="00645851" w:rsidRPr="005369BA" w:rsidRDefault="00645851" w:rsidP="00645851">
      <w:pPr>
        <w:suppressAutoHyphens w:val="0"/>
        <w:spacing w:line="240" w:lineRule="auto"/>
        <w:rPr>
          <w:rFonts w:cs="Arial"/>
          <w:sz w:val="22"/>
          <w:szCs w:val="22"/>
          <w:lang w:val="en-US" w:eastAsia="en-US"/>
        </w:rPr>
      </w:pPr>
    </w:p>
    <w:p w14:paraId="75B279CF" w14:textId="7064639F" w:rsidR="00645851" w:rsidRPr="005369BA" w:rsidRDefault="00645851" w:rsidP="00CE7065">
      <w:pPr>
        <w:suppressAutoHyphens w:val="0"/>
        <w:spacing w:line="240" w:lineRule="auto"/>
        <w:ind w:left="2127" w:hanging="2127"/>
        <w:rPr>
          <w:rFonts w:cs="Arial"/>
          <w:sz w:val="22"/>
          <w:szCs w:val="22"/>
          <w:lang w:val="en-US" w:eastAsia="en-US"/>
        </w:rPr>
      </w:pPr>
      <w:r w:rsidRPr="005369BA">
        <w:rPr>
          <w:rFonts w:cs="Arial"/>
          <w:sz w:val="22"/>
          <w:szCs w:val="22"/>
          <w:lang w:val="en-US" w:eastAsia="en-US"/>
        </w:rPr>
        <w:t>(2010)</w:t>
      </w:r>
      <w:r w:rsidRPr="005369BA">
        <w:rPr>
          <w:rFonts w:cs="Arial"/>
          <w:sz w:val="22"/>
          <w:szCs w:val="22"/>
          <w:lang w:val="en-US" w:eastAsia="en-US"/>
        </w:rPr>
        <w:tab/>
        <w:t>Supervisor of Bachelor of Visual Arts (Hons) candidate Kate Butler, Dunedin School of Art, Otago Polytechnic, Dunedin, New Zealand. Successfully completed December</w:t>
      </w:r>
      <w:r w:rsidR="00CE7065">
        <w:rPr>
          <w:rFonts w:cs="Arial"/>
          <w:sz w:val="22"/>
          <w:szCs w:val="22"/>
          <w:lang w:val="en-US" w:eastAsia="en-US"/>
        </w:rPr>
        <w:t xml:space="preserve"> </w:t>
      </w:r>
      <w:r w:rsidRPr="005369BA">
        <w:rPr>
          <w:rFonts w:cs="Arial"/>
          <w:sz w:val="22"/>
          <w:szCs w:val="22"/>
          <w:lang w:val="en-US" w:eastAsia="en-US"/>
        </w:rPr>
        <w:t>2010.</w:t>
      </w:r>
    </w:p>
    <w:p w14:paraId="5AF7E1E6" w14:textId="77777777" w:rsidR="00645851" w:rsidRPr="005369BA" w:rsidRDefault="00645851" w:rsidP="00645851">
      <w:pPr>
        <w:suppressAutoHyphens w:val="0"/>
        <w:spacing w:line="240" w:lineRule="auto"/>
        <w:rPr>
          <w:rFonts w:cs="Arial"/>
          <w:sz w:val="22"/>
          <w:szCs w:val="22"/>
          <w:lang w:val="en-US" w:eastAsia="en-US"/>
        </w:rPr>
      </w:pPr>
    </w:p>
    <w:p w14:paraId="72A21D60" w14:textId="3E982232" w:rsidR="00645851" w:rsidRPr="005369BA" w:rsidRDefault="00645851" w:rsidP="00CE7065">
      <w:pPr>
        <w:suppressAutoHyphens w:val="0"/>
        <w:spacing w:line="240" w:lineRule="auto"/>
        <w:ind w:left="2127" w:hanging="2127"/>
        <w:rPr>
          <w:rFonts w:cs="Arial"/>
          <w:sz w:val="22"/>
          <w:szCs w:val="22"/>
          <w:lang w:val="en-US" w:eastAsia="en-US"/>
        </w:rPr>
      </w:pPr>
      <w:r w:rsidRPr="005369BA">
        <w:rPr>
          <w:rFonts w:cs="Arial"/>
          <w:sz w:val="22"/>
          <w:szCs w:val="22"/>
          <w:lang w:val="en-US" w:eastAsia="en-US"/>
        </w:rPr>
        <w:t>(2009)</w:t>
      </w:r>
      <w:r w:rsidRPr="005369BA">
        <w:rPr>
          <w:rFonts w:cs="Arial"/>
          <w:sz w:val="22"/>
          <w:szCs w:val="22"/>
          <w:lang w:val="en-US" w:eastAsia="en-US"/>
        </w:rPr>
        <w:tab/>
        <w:t>Supervisor of Master of Design Enterprise candidate Janelle Bennett. School of Design, Otago Polytechnic, Dunedin, New Zealand. Student withdrew at the end of 2009.</w:t>
      </w:r>
    </w:p>
    <w:p w14:paraId="5B741420" w14:textId="01658832" w:rsidR="00645851" w:rsidRPr="00645851" w:rsidRDefault="00645851" w:rsidP="00AA0A60">
      <w:pP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GB" w:eastAsia="en-US"/>
        </w:rPr>
        <w:br w:type="page"/>
        <w:t>Post Graduate Engagement:</w:t>
      </w:r>
    </w:p>
    <w:p w14:paraId="0F34F3F5"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(2015)</w:t>
      </w:r>
      <w:r w:rsidRPr="00645851">
        <w:rPr>
          <w:rFonts w:ascii="Cambria" w:hAnsi="Cambria" w:cs="Arial"/>
          <w:sz w:val="22"/>
          <w:szCs w:val="22"/>
          <w:lang w:val="en-AU" w:eastAsia="en-US"/>
        </w:rPr>
        <w:tab/>
        <w:t>External examiner – four Master of Design candidates – H Hutchinson, M Bowers, J Kim and H Webster, examination held at Massey University, 2014.</w:t>
      </w:r>
    </w:p>
    <w:p w14:paraId="7D7FB9CB"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28079F01"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(2014)</w:t>
      </w:r>
      <w:r w:rsidRPr="00645851">
        <w:rPr>
          <w:rFonts w:ascii="Cambria" w:hAnsi="Cambria" w:cs="Arial"/>
          <w:sz w:val="22"/>
          <w:szCs w:val="22"/>
          <w:lang w:val="en-AU" w:eastAsia="en-US"/>
        </w:rPr>
        <w:tab/>
        <w:t>External examiner - Master of Art and Design candidate – Anne Lohrentz, at Auckland Institute of Technology, examination held at Auckland University of Technology, 2014.</w:t>
      </w:r>
    </w:p>
    <w:p w14:paraId="476B9F63"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06CE7162"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(2012) </w:t>
      </w:r>
      <w:r w:rsidRPr="00645851">
        <w:rPr>
          <w:rFonts w:ascii="Cambria" w:hAnsi="Cambria" w:cs="Arial"/>
          <w:sz w:val="22"/>
          <w:szCs w:val="22"/>
          <w:lang w:val="en-AU" w:eastAsia="en-US"/>
        </w:rPr>
        <w:tab/>
        <w:t xml:space="preserve">External examiner - Bachelor of Art and Design (Honours), candidate - Hyun Jin Yun, Auckland University of Technology, 2012 </w:t>
      </w:r>
    </w:p>
    <w:p w14:paraId="38E07CF7"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1726EAB2"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(2012)</w:t>
      </w:r>
      <w:r w:rsidRPr="00645851">
        <w:rPr>
          <w:rFonts w:ascii="Cambria" w:hAnsi="Cambria" w:cs="Arial"/>
          <w:sz w:val="22"/>
          <w:szCs w:val="22"/>
          <w:lang w:val="en-AU" w:eastAsia="en-US"/>
        </w:rPr>
        <w:tab/>
        <w:t>External examiner - Bachelor of Art and Design (Honours), candidate - Sara Andrews, at Auckland University of Technology, examination held at AUT, 2012.</w:t>
      </w:r>
    </w:p>
    <w:p w14:paraId="4B0675C5"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51E0EEDE"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(2012)</w:t>
      </w:r>
      <w:r w:rsidRPr="00645851">
        <w:rPr>
          <w:rFonts w:ascii="Cambria" w:hAnsi="Cambria" w:cs="Arial"/>
          <w:sz w:val="22"/>
          <w:szCs w:val="22"/>
          <w:lang w:val="en-AU" w:eastAsia="en-US"/>
        </w:rPr>
        <w:tab/>
        <w:t>External examiner - Master of Art and Design candidate - Susan Barter, at Auckland University of Technology, examination held at AUT, 2012.</w:t>
      </w:r>
    </w:p>
    <w:p w14:paraId="3D388E7E"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3DBF5B6E"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(2010) </w:t>
      </w:r>
      <w:r w:rsidRPr="00645851">
        <w:rPr>
          <w:rFonts w:ascii="Cambria" w:hAnsi="Cambria" w:cs="Arial"/>
          <w:sz w:val="22"/>
          <w:szCs w:val="22"/>
          <w:lang w:val="en-AU" w:eastAsia="en-US"/>
        </w:rPr>
        <w:tab/>
        <w:t xml:space="preserve">External examiner - Bachelor of Art and Design (Honours), candidate - Blair Archibald, Auckland University of Technology, November 10, 2010 </w:t>
      </w:r>
    </w:p>
    <w:p w14:paraId="712354C3"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377B9D1"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(2010) </w:t>
      </w:r>
      <w:r w:rsidRPr="00645851">
        <w:rPr>
          <w:rFonts w:ascii="Cambria" w:hAnsi="Cambria" w:cs="Arial"/>
          <w:sz w:val="22"/>
          <w:szCs w:val="22"/>
          <w:lang w:val="en-AU" w:eastAsia="en-US"/>
        </w:rPr>
        <w:tab/>
        <w:t xml:space="preserve">External examiner - Master of Fine Arts, candidate - Simone Montgomery, School of Art, Otago Polytechnic, September 2, 2010  </w:t>
      </w:r>
    </w:p>
    <w:p w14:paraId="5320863A"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21CA504A"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(2009)</w:t>
      </w:r>
      <w:r w:rsidRPr="00645851">
        <w:rPr>
          <w:rFonts w:ascii="Cambria" w:hAnsi="Cambria" w:cs="Arial"/>
          <w:sz w:val="22"/>
          <w:szCs w:val="22"/>
          <w:lang w:val="en-AU" w:eastAsia="en-US"/>
        </w:rPr>
        <w:tab/>
        <w:t>External examiner - Master of Art and Design candidate - Lyle Reilly, at Auckland University of Technology, examination held at AUT, 10 November 2009.</w:t>
      </w:r>
    </w:p>
    <w:p w14:paraId="6976EBF7"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12474EB5"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(2008)</w:t>
      </w:r>
      <w:r w:rsidRPr="00645851">
        <w:rPr>
          <w:rFonts w:ascii="Cambria" w:hAnsi="Cambria" w:cs="Arial"/>
          <w:sz w:val="22"/>
          <w:szCs w:val="22"/>
          <w:lang w:val="en-AU" w:eastAsia="en-US"/>
        </w:rPr>
        <w:tab/>
        <w:t>External examiner - Master of Art and Design candidate - Sue Walker, examination held at Edith Gallery, Wanganui, UCOL, 26 March 2008. An Auckland University of Technology, qualification.</w:t>
      </w:r>
    </w:p>
    <w:p w14:paraId="54A31F6A"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10F8FF0D"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(2006)</w:t>
      </w:r>
      <w:r w:rsidRPr="00645851">
        <w:rPr>
          <w:rFonts w:ascii="Cambria" w:hAnsi="Cambria" w:cs="Arial"/>
          <w:sz w:val="22"/>
          <w:szCs w:val="22"/>
          <w:lang w:val="en-AU" w:eastAsia="en-US"/>
        </w:rPr>
        <w:tab/>
        <w:t>External examiner - Master of Art and Design candidate - Gabriella Trussardi, at Auckland Institute of Technology, examination held at AUT, 2006.</w:t>
      </w:r>
    </w:p>
    <w:p w14:paraId="3B5D4B86"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05271732"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(2006)</w:t>
      </w:r>
      <w:r w:rsidRPr="00645851">
        <w:rPr>
          <w:rFonts w:ascii="Cambria" w:hAnsi="Cambria" w:cs="Arial"/>
          <w:sz w:val="22"/>
          <w:szCs w:val="22"/>
          <w:lang w:val="en-AU" w:eastAsia="en-US"/>
        </w:rPr>
        <w:tab/>
        <w:t>External examiner - Bachelor of Art &amp; Design (Honours) candidate - Christopher Woods, at Auckland University of Technology, examination held at AUT, 2006.</w:t>
      </w:r>
    </w:p>
    <w:p w14:paraId="47B17F87"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7F7637E1"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(2004)</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External examiner - Master of Arts (Art and Design) candidate - Imran Mahmood, at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Auckland University of Technology, examination held at AUT, 2004.</w:t>
      </w:r>
    </w:p>
    <w:p w14:paraId="754AAAC5"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C864752" w14:textId="77777777" w:rsidR="00645851" w:rsidRPr="00645851" w:rsidRDefault="00645851" w:rsidP="00645851">
      <w:pPr>
        <w:pBdr>
          <w:bottom w:val="single" w:sz="6" w:space="1" w:color="auto"/>
        </w:pBd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GB" w:eastAsia="en-US"/>
        </w:rPr>
        <w:t>Appointments:</w:t>
      </w:r>
    </w:p>
    <w:p w14:paraId="566AE317"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5D96BC13"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(2014)</w:t>
      </w:r>
      <w:r w:rsidRPr="00645851">
        <w:rPr>
          <w:rFonts w:ascii="Cambria" w:hAnsi="Cambria" w:cs="Arial"/>
          <w:sz w:val="22"/>
          <w:szCs w:val="22"/>
          <w:lang w:val="en-AU" w:eastAsia="en-US"/>
        </w:rPr>
        <w:tab/>
        <w:t>Appointed as a guest lecturer at the Otago University Summer School 2015 - MUSI260 Special Topic: David Bowie. My focus is on David Bowie and Fashion</w:t>
      </w:r>
    </w:p>
    <w:p w14:paraId="7ABA131E"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4F7C6D85"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(2011-2013)</w:t>
      </w:r>
      <w:r w:rsidRPr="00645851">
        <w:rPr>
          <w:rFonts w:ascii="Cambria" w:hAnsi="Cambria" w:cs="Arial"/>
          <w:sz w:val="22"/>
          <w:szCs w:val="22"/>
          <w:lang w:val="en-AU" w:eastAsia="en-US"/>
        </w:rPr>
        <w:tab/>
        <w:t xml:space="preserve">Voted as only NZ member of International Foundation of Fashion Technology Institutes (IFFTI) Education Initiatives Sub-Committee. </w:t>
      </w:r>
    </w:p>
    <w:p w14:paraId="73825850"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6A82DC76"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(2013)</w:t>
      </w:r>
      <w:r w:rsidRPr="00645851">
        <w:rPr>
          <w:rFonts w:ascii="Cambria" w:hAnsi="Cambria" w:cs="Arial"/>
          <w:sz w:val="22"/>
          <w:szCs w:val="22"/>
          <w:lang w:val="en-AU" w:eastAsia="en-US"/>
        </w:rPr>
        <w:tab/>
        <w:t xml:space="preserve">Appointed as the external moderator for all three years of the Bachelor of Design, AUT University. Moderation for both fashion and textile streams. </w:t>
      </w:r>
    </w:p>
    <w:p w14:paraId="39508E2F"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626B6974"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(2013)</w:t>
      </w:r>
      <w:r w:rsidRPr="00645851">
        <w:rPr>
          <w:rFonts w:ascii="Cambria" w:hAnsi="Cambria" w:cs="Arial"/>
          <w:sz w:val="22"/>
          <w:szCs w:val="22"/>
          <w:lang w:val="en-AU" w:eastAsia="en-US"/>
        </w:rPr>
        <w:tab/>
        <w:t>Appointed as the external academic reviewer for the proposed TAFE NSW Bachelor of Fashion Design at Fashion Design Studio, Sydney Institute of Technology, Sydney</w:t>
      </w:r>
    </w:p>
    <w:p w14:paraId="4DB972D0"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5E767013"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(2010)</w:t>
      </w:r>
      <w:r w:rsidRPr="00645851">
        <w:rPr>
          <w:rFonts w:ascii="Cambria" w:hAnsi="Cambria" w:cs="Arial"/>
          <w:sz w:val="22"/>
          <w:szCs w:val="22"/>
          <w:lang w:val="en-AU" w:eastAsia="en-US"/>
        </w:rPr>
        <w:tab/>
        <w:t xml:space="preserve">Mittelmoda the Fashion Award - invited as juror, Gorizia, Italy. June 30 2010 &gt; July 1 2010  </w:t>
      </w:r>
    </w:p>
    <w:p w14:paraId="00B672EE"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263C8C2"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(2009 &gt; 2010)</w:t>
      </w:r>
      <w:r w:rsidRPr="00645851">
        <w:rPr>
          <w:rFonts w:ascii="Cambria" w:hAnsi="Cambria" w:cs="Arial"/>
          <w:sz w:val="22"/>
          <w:szCs w:val="22"/>
          <w:lang w:val="en-AU" w:eastAsia="en-US"/>
        </w:rPr>
        <w:tab/>
        <w:t xml:space="preserve">Appointed as external reviewer for the Bachelor of Design (Fashion) in all three fashion related streams at Auckland University of Technology </w:t>
      </w:r>
    </w:p>
    <w:p w14:paraId="7919B26F"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69DF5092"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(2009-2010)</w:t>
      </w:r>
      <w:r w:rsidRPr="00645851">
        <w:rPr>
          <w:rFonts w:ascii="Cambria" w:hAnsi="Cambria" w:cs="Arial"/>
          <w:sz w:val="22"/>
          <w:szCs w:val="22"/>
          <w:lang w:val="en-AU" w:eastAsia="en-US"/>
        </w:rPr>
        <w:tab/>
        <w:t>Founding board member of ‘The Fashion Museum of New Zealand Charitable Trust’. December 2009.</w:t>
      </w:r>
    </w:p>
    <w:p w14:paraId="3722E1CF"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503D83D6"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(2008)</w:t>
      </w:r>
      <w:r w:rsidRPr="00645851">
        <w:rPr>
          <w:rFonts w:ascii="Cambria" w:hAnsi="Cambria" w:cs="Arial"/>
          <w:sz w:val="22"/>
          <w:szCs w:val="22"/>
          <w:lang w:val="en-AU" w:eastAsia="en-US"/>
        </w:rPr>
        <w:tab/>
        <w:t>Appointed to validation panel for the Bachelor of Design in Costume at Auckland University of Technology, panel meeting 17th March 2008.</w:t>
      </w:r>
    </w:p>
    <w:p w14:paraId="62F78713"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D05D80A"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(2007) </w:t>
      </w:r>
      <w:r w:rsidRPr="00645851">
        <w:rPr>
          <w:rFonts w:ascii="Cambria" w:hAnsi="Cambria" w:cs="Arial"/>
          <w:sz w:val="22"/>
          <w:szCs w:val="22"/>
          <w:lang w:val="en-AU" w:eastAsia="en-US"/>
        </w:rPr>
        <w:tab/>
        <w:t xml:space="preserve">Invited to be external reviewer for the Bachelor of Fashion at Wanganui, UCOL. May 2007  </w:t>
      </w:r>
    </w:p>
    <w:p w14:paraId="743DE64D"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05B8FCAE" w14:textId="77777777" w:rsidR="00645851" w:rsidRPr="00645851" w:rsidRDefault="00645851" w:rsidP="00645851">
      <w:pPr>
        <w:pBdr>
          <w:bottom w:val="single" w:sz="6" w:space="1" w:color="auto"/>
        </w:pBd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GB" w:eastAsia="en-US"/>
        </w:rPr>
        <w:t>Consortia and networks</w:t>
      </w:r>
      <w:r w:rsidRPr="00645851">
        <w:rPr>
          <w:rFonts w:ascii="Cambria" w:hAnsi="Cambria" w:cs="Arial"/>
          <w:b/>
          <w:sz w:val="22"/>
          <w:szCs w:val="22"/>
          <w:lang w:val="en-AU" w:eastAsia="en-US"/>
        </w:rPr>
        <w:t>:</w:t>
      </w:r>
    </w:p>
    <w:p w14:paraId="24C2577C"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EA2F355"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2011 &gt; 2013</w:t>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International Foundation of Fashion Technology Institutes (IFFTI) - voted as member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of the IFFTI Educational Initiatives Subcommittee</w:t>
      </w:r>
    </w:p>
    <w:p w14:paraId="5C5DE210"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18B66604"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2009 &gt; 2011</w:t>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Founding board member of the Fashion Museum of New Zealand Charitable Trust,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December 2009. </w:t>
      </w:r>
    </w:p>
    <w:p w14:paraId="28747801"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172C7BF5"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2008 &gt; present</w:t>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Member of the Ako Aotearoa National Awards Academy, as part of the Ako Aotearoa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National Centre for Tertiary Teaching Excellence. </w:t>
      </w:r>
    </w:p>
    <w:p w14:paraId="209C2552"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215080ED"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2008 &gt; 2012</w:t>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Designers Institute of New Zealand, Dunedin regional steering group committee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member.</w:t>
      </w:r>
    </w:p>
    <w:p w14:paraId="286EB82D"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3A9C530A"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2007 &gt; present </w:t>
      </w:r>
      <w:r w:rsidRPr="00645851">
        <w:rPr>
          <w:rFonts w:ascii="Cambria" w:hAnsi="Cambria" w:cs="Arial"/>
          <w:sz w:val="22"/>
          <w:szCs w:val="22"/>
          <w:lang w:val="en-GB" w:eastAsia="en-US"/>
        </w:rPr>
        <w:tab/>
        <w:t xml:space="preserve">International Foundation of Fashion Technology Institutes (IFFTI), nominated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institution representative for Otago Polytechnic.</w:t>
      </w:r>
    </w:p>
    <w:p w14:paraId="1A2A856B"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6C4D2B17"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2002 &gt; present </w:t>
      </w:r>
      <w:r w:rsidRPr="00645851">
        <w:rPr>
          <w:rFonts w:ascii="Cambria" w:hAnsi="Cambria" w:cs="Arial"/>
          <w:sz w:val="22"/>
          <w:szCs w:val="22"/>
          <w:lang w:val="en-AU" w:eastAsia="en-US"/>
        </w:rPr>
        <w:tab/>
        <w:t xml:space="preserve">Member of the organising committee for iD Dunedin Fashion Society and iD International Emerging Designer Awards. </w:t>
      </w:r>
    </w:p>
    <w:p w14:paraId="677B0DA9" w14:textId="77777777" w:rsidR="00645851" w:rsidRPr="00645851" w:rsidRDefault="00645851" w:rsidP="00645851">
      <w:pPr>
        <w:suppressAutoHyphens w:val="0"/>
        <w:spacing w:line="240" w:lineRule="auto"/>
        <w:rPr>
          <w:rFonts w:ascii="Cambria" w:hAnsi="Cambria" w:cs="Arial"/>
          <w:b/>
          <w:sz w:val="22"/>
          <w:szCs w:val="22"/>
          <w:lang w:eastAsia="en-US"/>
        </w:rPr>
      </w:pPr>
    </w:p>
    <w:p w14:paraId="76C7F36B" w14:textId="77777777" w:rsidR="00645851" w:rsidRPr="00645851" w:rsidRDefault="00645851" w:rsidP="00645851">
      <w:pPr>
        <w:suppressAutoHyphens w:val="0"/>
        <w:spacing w:line="240" w:lineRule="auto"/>
        <w:rPr>
          <w:rFonts w:ascii="Cambria" w:hAnsi="Cambria" w:cs="Arial"/>
          <w:sz w:val="22"/>
          <w:szCs w:val="22"/>
          <w:lang w:eastAsia="en-US"/>
        </w:rPr>
      </w:pPr>
    </w:p>
    <w:p w14:paraId="6FD246B4" w14:textId="77777777" w:rsidR="00645851" w:rsidRPr="00645851" w:rsidRDefault="00645851" w:rsidP="00645851">
      <w:pPr>
        <w:pBdr>
          <w:bottom w:val="single" w:sz="6" w:space="1" w:color="auto"/>
        </w:pBd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AU" w:eastAsia="en-US"/>
        </w:rPr>
        <w:t>Editorial/Refereeing:</w:t>
      </w:r>
    </w:p>
    <w:p w14:paraId="70EF6ABD"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2BDEBE89"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(2014)</w:t>
      </w:r>
      <w:r w:rsidRPr="00645851">
        <w:rPr>
          <w:rFonts w:ascii="Cambria" w:hAnsi="Cambria" w:cs="Arial"/>
          <w:sz w:val="22"/>
          <w:szCs w:val="22"/>
          <w:lang w:val="en-AU" w:eastAsia="en-US"/>
        </w:rPr>
        <w:tab/>
        <w:t>Reviewer - blind peer review two papers. for International Food Design Conference and Studio. Otago Polytechnic, 2nd to 4th July, 2014</w:t>
      </w:r>
    </w:p>
    <w:p w14:paraId="1B405A93"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0EDF73DA"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(2014)</w:t>
      </w:r>
      <w:r w:rsidRPr="00645851">
        <w:rPr>
          <w:rFonts w:ascii="Cambria" w:hAnsi="Cambria" w:cs="Arial"/>
          <w:sz w:val="22"/>
          <w:szCs w:val="22"/>
          <w:lang w:val="en-AU" w:eastAsia="en-US"/>
        </w:rPr>
        <w:tab/>
        <w:t>Chair of conference session - IFFTI 2014, The Power of Fashion. 16</w:t>
      </w:r>
      <w:r w:rsidRPr="00645851">
        <w:rPr>
          <w:rFonts w:ascii="Cambria" w:hAnsi="Cambria" w:cs="Arial"/>
          <w:sz w:val="22"/>
          <w:szCs w:val="22"/>
          <w:vertAlign w:val="superscript"/>
          <w:lang w:val="en-AU" w:eastAsia="en-US"/>
        </w:rPr>
        <w:t>th</w:t>
      </w:r>
      <w:r w:rsidRPr="00645851">
        <w:rPr>
          <w:rFonts w:ascii="Cambria" w:hAnsi="Cambria" w:cs="Arial"/>
          <w:sz w:val="22"/>
          <w:szCs w:val="22"/>
          <w:lang w:val="en-AU" w:eastAsia="en-US"/>
        </w:rPr>
        <w:t xml:space="preserve"> Annual Conference for the International Foundation of Fashion Technology Institutes held at Bunka Gakuen University, Tokyo, Japan. January / February 2014. Theme chaired - The Power of Fashion in Business, Industry, Marketing and Merchandising and The Power of Technology and Innovation in Fashion.</w:t>
      </w:r>
    </w:p>
    <w:p w14:paraId="2D6C1962"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27169E5E"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(2013)</w:t>
      </w:r>
      <w:r w:rsidRPr="00645851">
        <w:rPr>
          <w:rFonts w:ascii="Cambria" w:hAnsi="Cambria" w:cs="Arial"/>
          <w:sz w:val="22"/>
          <w:szCs w:val="22"/>
          <w:lang w:val="en-AU" w:eastAsia="en-US"/>
        </w:rPr>
        <w:tab/>
        <w:t xml:space="preserve">Educational initiatives grant committee - Invited to review and select the proposals for funding through the IFFTI organisation. </w:t>
      </w:r>
    </w:p>
    <w:p w14:paraId="29C646DB"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3698F6B5"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(2013)</w:t>
      </w:r>
      <w:r w:rsidRPr="00645851">
        <w:rPr>
          <w:rFonts w:ascii="Cambria" w:hAnsi="Cambria" w:cs="Arial"/>
          <w:sz w:val="22"/>
          <w:szCs w:val="22"/>
          <w:lang w:val="en-AU" w:eastAsia="en-US"/>
        </w:rPr>
        <w:tab/>
        <w:t>Academic awards juror - IFFTI 2014, The Power of Fashion. Invited to review the papers being considered for the Junior Faculty &amp; PG / Research student awards as part of the IFFTI educational initiative.</w:t>
      </w:r>
    </w:p>
    <w:p w14:paraId="253D4B9B" w14:textId="77777777" w:rsidR="00645851" w:rsidRPr="00645851" w:rsidRDefault="00645851" w:rsidP="00645851">
      <w:pPr>
        <w:suppressAutoHyphens w:val="0"/>
        <w:spacing w:line="240" w:lineRule="auto"/>
        <w:rPr>
          <w:rFonts w:ascii="Cambria" w:hAnsi="Cambria" w:cs="Arial"/>
          <w:b/>
          <w:sz w:val="22"/>
          <w:szCs w:val="22"/>
          <w:lang w:val="en-AU" w:eastAsia="en-US"/>
        </w:rPr>
      </w:pPr>
    </w:p>
    <w:p w14:paraId="3B8A4895"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(2013)</w:t>
      </w:r>
      <w:r w:rsidRPr="00645851">
        <w:rPr>
          <w:rFonts w:ascii="Cambria" w:hAnsi="Cambria" w:cs="Arial"/>
          <w:sz w:val="22"/>
          <w:szCs w:val="22"/>
          <w:lang w:val="en-AU" w:eastAsia="en-US"/>
        </w:rPr>
        <w:tab/>
        <w:t>Reviewer - blind peer review papers. for 2014 conference - the Power of Fashion – 16</w:t>
      </w:r>
      <w:r w:rsidRPr="00645851">
        <w:rPr>
          <w:rFonts w:ascii="Cambria" w:hAnsi="Cambria" w:cs="Arial"/>
          <w:sz w:val="22"/>
          <w:szCs w:val="22"/>
          <w:vertAlign w:val="superscript"/>
          <w:lang w:val="en-AU" w:eastAsia="en-US"/>
        </w:rPr>
        <w:t>th</w:t>
      </w:r>
      <w:r w:rsidRPr="00645851">
        <w:rPr>
          <w:rFonts w:ascii="Cambria" w:hAnsi="Cambria" w:cs="Arial"/>
          <w:sz w:val="22"/>
          <w:szCs w:val="22"/>
          <w:lang w:val="en-AU" w:eastAsia="en-US"/>
        </w:rPr>
        <w:t xml:space="preserve"> Annual Conference for the International Foundation of Fashion Technology Institutes held at Bunka Gakuen University, Tokyo, Japan. January / February 2014</w:t>
      </w:r>
    </w:p>
    <w:p w14:paraId="430F5CB6" w14:textId="77777777" w:rsidR="00645851" w:rsidRPr="00645851" w:rsidRDefault="00645851" w:rsidP="00645851">
      <w:pPr>
        <w:suppressAutoHyphens w:val="0"/>
        <w:spacing w:line="240" w:lineRule="auto"/>
        <w:rPr>
          <w:rFonts w:ascii="Cambria" w:hAnsi="Cambria" w:cs="Arial"/>
          <w:b/>
          <w:sz w:val="22"/>
          <w:szCs w:val="22"/>
          <w:lang w:val="en-AU" w:eastAsia="en-US"/>
        </w:rPr>
      </w:pPr>
    </w:p>
    <w:p w14:paraId="3F649120"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(2013)</w:t>
      </w:r>
      <w:r w:rsidRPr="00645851">
        <w:rPr>
          <w:rFonts w:ascii="Cambria" w:hAnsi="Cambria" w:cs="Arial"/>
          <w:sz w:val="22"/>
          <w:szCs w:val="22"/>
          <w:lang w:val="en-AU" w:eastAsia="en-US"/>
        </w:rPr>
        <w:tab/>
        <w:t>Academic awards juror - IFFTI 2013, The Business &amp; Marketing of Icons. Invited to review the papers being considered for the Junior Faculty &amp; PG / Research student awards as part of the IFFTI educational initiative.</w:t>
      </w:r>
    </w:p>
    <w:p w14:paraId="10205EC1"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44DFDBB1"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(2012)</w:t>
      </w:r>
      <w:r w:rsidRPr="00645851">
        <w:rPr>
          <w:rFonts w:ascii="Cambria" w:hAnsi="Cambria" w:cs="Arial"/>
          <w:sz w:val="22"/>
          <w:szCs w:val="22"/>
          <w:lang w:val="en-AU" w:eastAsia="en-US"/>
        </w:rPr>
        <w:tab/>
        <w:t>Academic awards juror - IFFTI 2012, Fashion Beyond Borders. Invited to review the papers being considered for the Junior Faculty &amp; PG / Research student awards as part of the IFFTI educational initiative.</w:t>
      </w:r>
    </w:p>
    <w:p w14:paraId="5AFBFD60"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1034312E"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(2011)</w:t>
      </w:r>
      <w:r w:rsidRPr="00645851">
        <w:rPr>
          <w:rFonts w:ascii="Cambria" w:hAnsi="Cambria" w:cs="Arial"/>
          <w:sz w:val="22"/>
          <w:szCs w:val="22"/>
          <w:lang w:val="en-AU" w:eastAsia="en-US"/>
        </w:rPr>
        <w:tab/>
        <w:t>Academic awards juror - IFFTI 2011, Fashion &amp; Luxury: Between Heritage &amp; Innovation. Invited to review the papers being considered for the Junior Faculty &amp; PG / Research student awards as part of the IFFTI educational initiative.</w:t>
      </w:r>
    </w:p>
    <w:p w14:paraId="3D4F7B5E"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2D3C8DD5"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(2011)</w:t>
      </w:r>
      <w:r w:rsidRPr="00645851">
        <w:rPr>
          <w:rFonts w:ascii="Cambria" w:hAnsi="Cambria" w:cs="Arial"/>
          <w:sz w:val="22"/>
          <w:szCs w:val="22"/>
          <w:lang w:val="en-AU" w:eastAsia="en-US"/>
        </w:rPr>
        <w:tab/>
        <w:t xml:space="preserve">Chair of conference session - IFFTI 2011, Fashion &amp; Luxury: Between Heritage &amp; Innovation, IFM, Paris, France. </w:t>
      </w:r>
    </w:p>
    <w:p w14:paraId="0719DF34"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p>
    <w:p w14:paraId="0694718F"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(2011) </w:t>
      </w:r>
      <w:r w:rsidRPr="00645851">
        <w:rPr>
          <w:rFonts w:ascii="Cambria" w:hAnsi="Cambria" w:cs="Arial"/>
          <w:sz w:val="22"/>
          <w:szCs w:val="22"/>
          <w:lang w:val="en-AU" w:eastAsia="en-US"/>
        </w:rPr>
        <w:tab/>
        <w:t xml:space="preserve">Blind peer reviewed 4 papers . For 2011 conference - IFFTI 2011, Fashion and Luxury: Between Heritage and Innovation, held in Paris France April 2011. Reviews undertaken January 2011. </w:t>
      </w:r>
    </w:p>
    <w:p w14:paraId="07D5401D"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1B093EC0"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(2009) </w:t>
      </w:r>
      <w:r w:rsidRPr="00645851">
        <w:rPr>
          <w:rFonts w:ascii="Cambria" w:hAnsi="Cambria" w:cs="Arial"/>
          <w:sz w:val="22"/>
          <w:szCs w:val="22"/>
          <w:lang w:val="en-AU" w:eastAsia="en-US"/>
        </w:rPr>
        <w:tab/>
        <w:t xml:space="preserve">Peer reviewed, as an expert reader, the final text of a book - Lassig, A. (2010). New Zealand Fashion Design. Wellington, Te Papa Press. September 2009  </w:t>
      </w:r>
    </w:p>
    <w:p w14:paraId="4CB917A7"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3CD3B94"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(2009) </w:t>
      </w:r>
      <w:r w:rsidRPr="00645851">
        <w:rPr>
          <w:rFonts w:ascii="Cambria" w:hAnsi="Cambria" w:cs="Arial"/>
          <w:sz w:val="22"/>
          <w:szCs w:val="22"/>
          <w:lang w:val="en-AU" w:eastAsia="en-US"/>
        </w:rPr>
        <w:tab/>
        <w:t xml:space="preserve">Reviewer - blind peer review three papers. for 2010 conference - </w:t>
      </w:r>
      <w:r w:rsidRPr="00645851">
        <w:rPr>
          <w:rFonts w:ascii="Cambria" w:hAnsi="Cambria" w:cs="Arial"/>
          <w:sz w:val="22"/>
          <w:szCs w:val="22"/>
          <w:lang w:val="en-GB" w:eastAsia="en-US"/>
        </w:rPr>
        <w:t>Fashion: Sustainability and Creativity. 12th Annual Conference of International Foundation of Fashion Technology Institutes.</w:t>
      </w:r>
      <w:r w:rsidRPr="00645851">
        <w:rPr>
          <w:rFonts w:ascii="Cambria" w:hAnsi="Cambria" w:cs="Arial"/>
          <w:sz w:val="22"/>
          <w:szCs w:val="22"/>
          <w:lang w:val="en-AU" w:eastAsia="en-US"/>
        </w:rPr>
        <w:t xml:space="preserve"> held at Fu Jen Catholic University, Taiwan from 22nd to 25th March, 2010 </w:t>
      </w:r>
    </w:p>
    <w:p w14:paraId="23739BC5"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252BA9E9"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(2009)</w:t>
      </w:r>
      <w:r w:rsidRPr="00645851">
        <w:rPr>
          <w:rFonts w:ascii="Cambria" w:hAnsi="Cambria" w:cs="Arial"/>
          <w:sz w:val="22"/>
          <w:szCs w:val="22"/>
          <w:lang w:val="en-AU" w:eastAsia="en-US"/>
        </w:rPr>
        <w:tab/>
        <w:t xml:space="preserve">Reviewer - blind peer review three papers. FINZ Fashion Educators Conference. CPIT, Christchurch, New Zealand, FINZ. June 2009  </w:t>
      </w:r>
    </w:p>
    <w:p w14:paraId="17222537"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13FA7318"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(2008) </w:t>
      </w:r>
      <w:r w:rsidRPr="00645851">
        <w:rPr>
          <w:rFonts w:ascii="Cambria" w:hAnsi="Cambria" w:cs="Arial"/>
          <w:sz w:val="22"/>
          <w:szCs w:val="22"/>
          <w:lang w:val="en-AU" w:eastAsia="en-US"/>
        </w:rPr>
        <w:tab/>
        <w:t xml:space="preserve">Reviewer - blind peer review three papers. for 2009 conference - </w:t>
      </w:r>
      <w:r w:rsidRPr="00645851">
        <w:rPr>
          <w:rFonts w:ascii="Cambria" w:hAnsi="Cambria" w:cs="Arial"/>
          <w:sz w:val="22"/>
          <w:szCs w:val="22"/>
          <w:lang w:val="en-GB" w:eastAsia="en-US"/>
        </w:rPr>
        <w:t>Fashion and Well-Being. 11th Annual Conference of International Foundation of Fashion Technology Institutes.</w:t>
      </w:r>
      <w:r w:rsidRPr="00645851">
        <w:rPr>
          <w:rFonts w:ascii="Cambria" w:hAnsi="Cambria" w:cs="Arial"/>
          <w:sz w:val="22"/>
          <w:szCs w:val="22"/>
          <w:lang w:val="en-AU" w:eastAsia="en-US"/>
        </w:rPr>
        <w:t xml:space="preserve"> held at London College of Fashion, London, England. November 2008  </w:t>
      </w:r>
    </w:p>
    <w:p w14:paraId="0A1E1778"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3F770F77"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(2008) </w:t>
      </w:r>
      <w:r w:rsidRPr="00645851">
        <w:rPr>
          <w:rFonts w:ascii="Cambria" w:hAnsi="Cambria" w:cs="Arial"/>
          <w:sz w:val="22"/>
          <w:szCs w:val="22"/>
          <w:lang w:val="en-AU" w:eastAsia="en-US"/>
        </w:rPr>
        <w:tab/>
        <w:t>Peer reviewed, as an expert reader, the draft text of a book - Lassig, A. (2010). New Zealand Fashion Design. Wellington, Te Papa Press. October 2008</w:t>
      </w:r>
    </w:p>
    <w:p w14:paraId="55991CE6"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6DF68722"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(2008)</w:t>
      </w:r>
      <w:r w:rsidRPr="00645851">
        <w:rPr>
          <w:rFonts w:ascii="Cambria" w:hAnsi="Cambria" w:cs="Arial"/>
          <w:sz w:val="22"/>
          <w:szCs w:val="22"/>
          <w:lang w:val="en-AU" w:eastAsia="en-US"/>
        </w:rPr>
        <w:tab/>
        <w:t xml:space="preserve">Reviewer - blind peer review three papers. FINZ Fashion Educators Conference. Bay of Plenty Polytechnic, Tauranga, New Zealand, FINZ. June 2008  </w:t>
      </w:r>
    </w:p>
    <w:p w14:paraId="25AB0C8E"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2E0D57F6"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(2007) </w:t>
      </w:r>
      <w:r w:rsidRPr="00645851">
        <w:rPr>
          <w:rFonts w:ascii="Cambria" w:hAnsi="Cambria" w:cs="Arial"/>
          <w:sz w:val="22"/>
          <w:szCs w:val="22"/>
          <w:lang w:val="en-AU" w:eastAsia="en-US"/>
        </w:rPr>
        <w:tab/>
        <w:t xml:space="preserve">Reviewer - blind peer review two papers. for 2008 conference - the Body - 10th Annual Conference for the International Foundation of Fashion Technology Institutes held at RMIT University, Melbourne, Australia. December 2007  </w:t>
      </w:r>
    </w:p>
    <w:p w14:paraId="50F450EF"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7D1AF20"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(2007)</w:t>
      </w:r>
      <w:r w:rsidRPr="00645851">
        <w:rPr>
          <w:rFonts w:ascii="Cambria" w:hAnsi="Cambria" w:cs="Arial"/>
          <w:sz w:val="22"/>
          <w:szCs w:val="22"/>
          <w:lang w:val="en-AU" w:eastAsia="en-US"/>
        </w:rPr>
        <w:tab/>
        <w:t xml:space="preserve">Reviewer - blind peer review five papers. FINZ Fashion Educators Conference. Massey University, Wellington, New Zealand, FINZ. July 2007  </w:t>
      </w:r>
    </w:p>
    <w:p w14:paraId="52383158" w14:textId="77777777" w:rsidR="00645851" w:rsidRPr="00645851" w:rsidRDefault="00645851" w:rsidP="00645851">
      <w:pPr>
        <w:suppressAutoHyphens w:val="0"/>
        <w:spacing w:line="240" w:lineRule="auto"/>
        <w:rPr>
          <w:rFonts w:ascii="Cambria" w:hAnsi="Cambria" w:cs="Arial"/>
          <w:sz w:val="22"/>
          <w:szCs w:val="22"/>
          <w:lang w:eastAsia="en-US"/>
        </w:rPr>
      </w:pPr>
    </w:p>
    <w:p w14:paraId="50C9EB30" w14:textId="77777777" w:rsidR="00645851" w:rsidRPr="00645851" w:rsidRDefault="00645851" w:rsidP="00645851">
      <w:pPr>
        <w:suppressAutoHyphens w:val="0"/>
        <w:spacing w:line="240" w:lineRule="auto"/>
        <w:rPr>
          <w:rFonts w:ascii="Cambria" w:hAnsi="Cambria" w:cs="Arial"/>
          <w:b/>
          <w:sz w:val="22"/>
          <w:szCs w:val="22"/>
          <w:lang w:val="en-AU" w:eastAsia="en-US"/>
        </w:rPr>
      </w:pPr>
    </w:p>
    <w:p w14:paraId="6D5071B1" w14:textId="77777777" w:rsidR="00645851" w:rsidRPr="00645851" w:rsidRDefault="00645851" w:rsidP="00645851">
      <w:pPr>
        <w:pBdr>
          <w:bottom w:val="single" w:sz="6" w:space="1" w:color="auto"/>
        </w:pBd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AU" w:eastAsia="en-US"/>
        </w:rPr>
        <w:t>Editorial/Refereeing Report for External Body:</w:t>
      </w:r>
    </w:p>
    <w:p w14:paraId="42268AA9" w14:textId="77777777" w:rsidR="00645851" w:rsidRPr="00645851" w:rsidRDefault="00645851" w:rsidP="00645851">
      <w:pPr>
        <w:suppressAutoHyphens w:val="0"/>
        <w:spacing w:line="240" w:lineRule="auto"/>
        <w:rPr>
          <w:rFonts w:ascii="Cambria" w:hAnsi="Cambria" w:cs="Arial"/>
          <w:b/>
          <w:sz w:val="22"/>
          <w:szCs w:val="22"/>
          <w:lang w:val="en-AU" w:eastAsia="en-US"/>
        </w:rPr>
      </w:pPr>
    </w:p>
    <w:p w14:paraId="5BA25CDE"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Barton, M (2013)</w:t>
      </w:r>
      <w:r w:rsidRPr="00645851">
        <w:rPr>
          <w:rFonts w:ascii="Cambria" w:hAnsi="Cambria" w:cs="Arial"/>
          <w:sz w:val="22"/>
          <w:szCs w:val="22"/>
          <w:lang w:val="en-AU" w:eastAsia="en-US"/>
        </w:rPr>
        <w:tab/>
        <w:t xml:space="preserve">External review for TAFE NSW Bachelor of Fashion Design at Fashion Design Studio, Sydney Institute of Technology, Sydney. Submitted to TAFE NSW. </w:t>
      </w:r>
    </w:p>
    <w:p w14:paraId="7ED1AAEE"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64F4ACC0" w14:textId="2C4B8194" w:rsidR="00645851" w:rsidRPr="00645851" w:rsidRDefault="00645851" w:rsidP="00CE7065">
      <w:pPr>
        <w:suppressAutoHyphens w:val="0"/>
        <w:spacing w:line="240" w:lineRule="auto"/>
        <w:ind w:left="2127" w:hanging="2127"/>
        <w:rPr>
          <w:rFonts w:ascii="Cambria" w:hAnsi="Cambria" w:cs="Arial"/>
          <w:sz w:val="22"/>
          <w:szCs w:val="22"/>
          <w:lang w:val="en-AU" w:eastAsia="en-US"/>
        </w:rPr>
      </w:pPr>
      <w:r w:rsidRPr="00645851">
        <w:rPr>
          <w:rFonts w:ascii="Cambria" w:hAnsi="Cambria" w:cs="Arial"/>
          <w:sz w:val="22"/>
          <w:szCs w:val="22"/>
          <w:lang w:val="en-AU" w:eastAsia="en-US"/>
        </w:rPr>
        <w:t>Barton, M (2007)</w:t>
      </w:r>
      <w:r w:rsidRPr="00645851">
        <w:rPr>
          <w:rFonts w:ascii="Cambria" w:hAnsi="Cambria" w:cs="Arial"/>
          <w:sz w:val="22"/>
          <w:szCs w:val="22"/>
          <w:lang w:val="en-AU" w:eastAsia="en-US"/>
        </w:rPr>
        <w:tab/>
        <w:t>Sustained Excellence in Tertiary Education. Submitted to New Zealand Qualifications</w:t>
      </w:r>
      <w:r w:rsidR="00CE7065">
        <w:rPr>
          <w:rFonts w:ascii="Cambria" w:hAnsi="Cambria" w:cs="Arial"/>
          <w:sz w:val="22"/>
          <w:szCs w:val="22"/>
          <w:lang w:val="en-AU" w:eastAsia="en-US"/>
        </w:rPr>
        <w:t xml:space="preserve"> </w:t>
      </w:r>
      <w:r w:rsidRPr="00645851">
        <w:rPr>
          <w:rFonts w:ascii="Cambria" w:hAnsi="Cambria" w:cs="Arial"/>
          <w:sz w:val="22"/>
          <w:szCs w:val="22"/>
          <w:lang w:val="en-AU" w:eastAsia="en-US"/>
        </w:rPr>
        <w:t>Authority, March 2007, 47 pages, Report submitted March 2007, award conferred</w:t>
      </w:r>
      <w:r w:rsidR="00CE7065">
        <w:rPr>
          <w:rFonts w:ascii="Cambria" w:hAnsi="Cambria" w:cs="Arial"/>
          <w:sz w:val="22"/>
          <w:szCs w:val="22"/>
          <w:lang w:val="en-AU" w:eastAsia="en-US"/>
        </w:rPr>
        <w:t xml:space="preserve"> </w:t>
      </w:r>
      <w:r w:rsidRPr="00645851">
        <w:rPr>
          <w:rFonts w:ascii="Cambria" w:hAnsi="Cambria" w:cs="Arial"/>
          <w:sz w:val="22"/>
          <w:szCs w:val="22"/>
          <w:lang w:val="en-AU" w:eastAsia="en-US"/>
        </w:rPr>
        <w:t xml:space="preserve">June 2007. Summary of report published in summary report booklet October 2007: </w:t>
      </w:r>
      <w:r w:rsidR="00CE7065">
        <w:rPr>
          <w:rFonts w:ascii="Cambria" w:hAnsi="Cambria" w:cs="Arial"/>
          <w:sz w:val="22"/>
          <w:szCs w:val="22"/>
          <w:lang w:val="en-AU" w:eastAsia="en-US"/>
        </w:rPr>
        <w:t>S</w:t>
      </w:r>
      <w:r w:rsidRPr="00645851">
        <w:rPr>
          <w:rFonts w:ascii="Cambria" w:hAnsi="Cambria" w:cs="Arial"/>
          <w:sz w:val="22"/>
          <w:szCs w:val="22"/>
          <w:lang w:val="en-AU" w:eastAsia="en-US"/>
        </w:rPr>
        <w:t xml:space="preserve">ustained Excellence in Tertiary Education, Ako Aotearoa - National Centre for Tertiary Teaching Excellence. October 2007 pp 15 - 18. Available on </w:t>
      </w:r>
      <w:hyperlink r:id="rId81" w:history="1">
        <w:r w:rsidR="00CE7065" w:rsidRPr="00BB07ED">
          <w:rPr>
            <w:rStyle w:val="Hyperlink"/>
            <w:rFonts w:ascii="Cambria" w:hAnsi="Cambria" w:cs="Arial"/>
            <w:sz w:val="22"/>
            <w:szCs w:val="22"/>
            <w:lang w:val="en-AU" w:eastAsia="en-US"/>
          </w:rPr>
          <w:t>http://akoaotearoa.ac.nz/node/107</w:t>
        </w:r>
      </w:hyperlink>
      <w:r w:rsidR="00CE7065">
        <w:rPr>
          <w:rFonts w:ascii="Cambria" w:hAnsi="Cambria" w:cs="Arial"/>
          <w:sz w:val="22"/>
          <w:szCs w:val="22"/>
          <w:lang w:val="en-AU" w:eastAsia="en-US"/>
        </w:rPr>
        <w:t xml:space="preserve"> </w:t>
      </w:r>
    </w:p>
    <w:p w14:paraId="19941FB6" w14:textId="77777777" w:rsidR="00645851" w:rsidRPr="00645851" w:rsidRDefault="00645851" w:rsidP="00645851">
      <w:pPr>
        <w:suppressAutoHyphens w:val="0"/>
        <w:spacing w:line="240" w:lineRule="auto"/>
        <w:rPr>
          <w:rFonts w:ascii="Cambria" w:hAnsi="Cambria" w:cs="Arial"/>
          <w:sz w:val="22"/>
          <w:szCs w:val="22"/>
          <w:lang w:eastAsia="en-US"/>
        </w:rPr>
      </w:pPr>
    </w:p>
    <w:p w14:paraId="62915A6A" w14:textId="77777777" w:rsidR="00645851" w:rsidRPr="00645851" w:rsidRDefault="00645851" w:rsidP="00645851">
      <w:pPr>
        <w:suppressAutoHyphens w:val="0"/>
        <w:spacing w:line="240" w:lineRule="auto"/>
        <w:rPr>
          <w:rFonts w:ascii="Cambria" w:hAnsi="Cambria" w:cs="Arial"/>
          <w:sz w:val="22"/>
          <w:szCs w:val="22"/>
          <w:lang w:eastAsia="en-US"/>
        </w:rPr>
      </w:pPr>
    </w:p>
    <w:p w14:paraId="7D46716A" w14:textId="77777777" w:rsidR="00645851" w:rsidRPr="00645851" w:rsidRDefault="00645851" w:rsidP="00645851">
      <w:pPr>
        <w:pBdr>
          <w:bottom w:val="single" w:sz="6" w:space="1" w:color="auto"/>
        </w:pBdr>
        <w:suppressAutoHyphens w:val="0"/>
        <w:spacing w:line="240" w:lineRule="auto"/>
        <w:rPr>
          <w:rFonts w:ascii="Cambria" w:hAnsi="Cambria" w:cs="Arial"/>
          <w:sz w:val="22"/>
          <w:szCs w:val="22"/>
          <w:lang w:val="en-AU" w:eastAsia="en-US"/>
        </w:rPr>
      </w:pPr>
      <w:r w:rsidRPr="00645851">
        <w:rPr>
          <w:rFonts w:ascii="Cambria" w:hAnsi="Cambria" w:cs="Arial"/>
          <w:b/>
          <w:sz w:val="22"/>
          <w:szCs w:val="22"/>
          <w:lang w:eastAsia="en-US"/>
        </w:rPr>
        <w:t>Research Outputs</w:t>
      </w:r>
      <w:r w:rsidRPr="00645851">
        <w:rPr>
          <w:rFonts w:ascii="Cambria" w:hAnsi="Cambria" w:cs="Arial"/>
          <w:b/>
          <w:sz w:val="22"/>
          <w:szCs w:val="22"/>
          <w:lang w:val="en-AU" w:eastAsia="en-US"/>
        </w:rPr>
        <w:t>:</w:t>
      </w:r>
    </w:p>
    <w:p w14:paraId="1279F8B4"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6C46DB58" w14:textId="77777777" w:rsidR="00645851" w:rsidRPr="00645851" w:rsidRDefault="00645851" w:rsidP="00645851">
      <w:pPr>
        <w:suppressAutoHyphens w:val="0"/>
        <w:spacing w:line="240" w:lineRule="auto"/>
        <w:rPr>
          <w:rFonts w:ascii="Cambria" w:hAnsi="Cambria" w:cs="Arial"/>
          <w:b/>
          <w:sz w:val="22"/>
          <w:szCs w:val="22"/>
          <w:lang w:eastAsia="en-US"/>
        </w:rPr>
      </w:pPr>
      <w:r w:rsidRPr="00645851">
        <w:rPr>
          <w:rFonts w:ascii="Cambria" w:hAnsi="Cambria" w:cs="Arial"/>
          <w:b/>
          <w:sz w:val="22"/>
          <w:szCs w:val="22"/>
          <w:lang w:eastAsia="en-US"/>
        </w:rPr>
        <w:t>Artifacts and exhibitions</w:t>
      </w:r>
    </w:p>
    <w:p w14:paraId="7559A385"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Barton, M. Malthus, J. </w:t>
      </w:r>
      <w:r w:rsidRPr="00645851">
        <w:rPr>
          <w:rFonts w:ascii="Cambria" w:hAnsi="Cambria" w:cs="Arial"/>
          <w:sz w:val="22"/>
          <w:szCs w:val="22"/>
          <w:lang w:val="en-GB" w:eastAsia="en-US"/>
        </w:rPr>
        <w:tab/>
        <w:t>a Darker Eden: Fashion from Dunedin – co-curation of exhibition, and</w:t>
      </w:r>
    </w:p>
    <w:p w14:paraId="0AE31C62"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McCaw, C. and Glen, L </w:t>
      </w:r>
      <w:r w:rsidRPr="00645851">
        <w:rPr>
          <w:rFonts w:ascii="Cambria" w:hAnsi="Cambria" w:cs="Arial"/>
          <w:sz w:val="22"/>
          <w:szCs w:val="22"/>
          <w:lang w:val="en-GB" w:eastAsia="en-US"/>
        </w:rPr>
        <w:tab/>
        <w:t>associated publication. In collaboration with the New Zealand Fashion Museum.</w:t>
      </w:r>
    </w:p>
    <w:p w14:paraId="45C480D7"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(2015)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Silo 6 Gallery, Auckland, New Zealand. (13 February 1 March, 2015)</w:t>
      </w:r>
    </w:p>
    <w:p w14:paraId="1E8F9C83" w14:textId="77777777" w:rsidR="00645851" w:rsidRPr="00645851" w:rsidRDefault="00645851" w:rsidP="00645851">
      <w:pPr>
        <w:suppressAutoHyphens w:val="0"/>
        <w:spacing w:line="240" w:lineRule="auto"/>
        <w:ind w:left="2160" w:hanging="2160"/>
        <w:rPr>
          <w:rFonts w:ascii="Cambria" w:hAnsi="Cambria" w:cs="Arial"/>
          <w:sz w:val="22"/>
          <w:szCs w:val="22"/>
          <w:lang w:val="en-GB" w:eastAsia="en-US"/>
        </w:rPr>
      </w:pPr>
    </w:p>
    <w:p w14:paraId="0674105B" w14:textId="77777777" w:rsidR="00645851" w:rsidRPr="00645851" w:rsidRDefault="00645851" w:rsidP="00645851">
      <w:pPr>
        <w:suppressAutoHyphens w:val="0"/>
        <w:spacing w:line="240" w:lineRule="auto"/>
        <w:ind w:left="2160" w:hanging="2160"/>
        <w:rPr>
          <w:rFonts w:ascii="Cambria" w:hAnsi="Cambria" w:cs="Arial"/>
          <w:sz w:val="22"/>
          <w:szCs w:val="22"/>
          <w:lang w:val="en-GB" w:eastAsia="en-US"/>
        </w:rPr>
      </w:pPr>
      <w:r w:rsidRPr="00645851">
        <w:rPr>
          <w:rFonts w:ascii="Cambria" w:hAnsi="Cambria" w:cs="Arial"/>
          <w:sz w:val="22"/>
          <w:szCs w:val="22"/>
          <w:lang w:val="en-GB" w:eastAsia="en-US"/>
        </w:rPr>
        <w:t>Barton, M (2013)</w:t>
      </w:r>
      <w:r w:rsidRPr="00645851">
        <w:rPr>
          <w:rFonts w:ascii="Cambria" w:hAnsi="Cambria" w:cs="Arial"/>
          <w:sz w:val="22"/>
          <w:szCs w:val="22"/>
          <w:lang w:val="en-GB" w:eastAsia="en-US"/>
        </w:rPr>
        <w:tab/>
        <w:t xml:space="preserve">Company of Strangers millinery for New Zealand Fashion Week 2013. Invited to create the millinery for their show at NZFW 2013. These leather hats formed an integral part of their collection. </w:t>
      </w:r>
    </w:p>
    <w:p w14:paraId="2DA42077"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0C7E51EC"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Barton, M (2012)</w:t>
      </w:r>
      <w:r w:rsidRPr="00645851">
        <w:rPr>
          <w:rFonts w:ascii="Cambria" w:hAnsi="Cambria" w:cs="Arial"/>
          <w:sz w:val="22"/>
          <w:szCs w:val="22"/>
          <w:lang w:val="en-GB" w:eastAsia="en-US"/>
        </w:rPr>
        <w:tab/>
        <w:t xml:space="preserve">PhD examination exhibition - Sketching Millinery in Three Dimensions: A journey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between physical and digital spaces. May 30 &gt; June 2, Pin Up Project Space Gallery,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Melbourne.</w:t>
      </w:r>
    </w:p>
    <w:p w14:paraId="6519724B"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1C42A3DB"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Barton, M (2011)</w:t>
      </w:r>
      <w:r w:rsidRPr="00645851">
        <w:rPr>
          <w:rFonts w:ascii="Cambria" w:hAnsi="Cambria" w:cs="Arial"/>
          <w:sz w:val="22"/>
          <w:szCs w:val="22"/>
          <w:lang w:val="en-GB" w:eastAsia="en-US"/>
        </w:rPr>
        <w:tab/>
        <w:t xml:space="preserve">Nom*D millinery for New Zealand Fashion Week 2010. Invited to create the millinery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for Nom*D at NZFW 2010. These hats formed an integral part of their collection. </w:t>
      </w:r>
    </w:p>
    <w:p w14:paraId="4394BEA8"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3C63126A"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Barton, M. (2010) </w:t>
      </w:r>
      <w:r w:rsidRPr="00645851">
        <w:rPr>
          <w:rFonts w:ascii="Cambria" w:hAnsi="Cambria" w:cs="Arial"/>
          <w:sz w:val="22"/>
          <w:szCs w:val="22"/>
          <w:lang w:val="en-GB" w:eastAsia="en-US"/>
        </w:rPr>
        <w:tab/>
        <w:t xml:space="preserve">ECHO. Material Memories: restaging the eCHO project. QUT Art Museum, Brisbane.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Collection of three printed acrylic millinery pieces – Hatch Match and Dispatch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exhibited as part of the Mercedes-Benz Fashion Festival Brisbane, Brisbane. (13 July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to 22 August 2010)</w:t>
      </w:r>
    </w:p>
    <w:p w14:paraId="3FC64F1D"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35D5E6E0"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GB" w:eastAsia="en-US"/>
        </w:rPr>
        <w:t xml:space="preserve">Barton, M. (2009) </w:t>
      </w:r>
      <w:r w:rsidRPr="00645851">
        <w:rPr>
          <w:rFonts w:ascii="Cambria" w:hAnsi="Cambria" w:cs="Arial"/>
          <w:sz w:val="22"/>
          <w:szCs w:val="22"/>
          <w:lang w:val="en-GB" w:eastAsia="en-US"/>
        </w:rPr>
        <w:tab/>
      </w:r>
      <w:r w:rsidRPr="00645851">
        <w:rPr>
          <w:rFonts w:ascii="Cambria" w:hAnsi="Cambria" w:cs="Arial"/>
          <w:sz w:val="22"/>
          <w:szCs w:val="22"/>
          <w:lang w:val="en-AU" w:eastAsia="en-US"/>
        </w:rPr>
        <w:t xml:space="preserve">Together Alone, Myer Fashion &amp; Textiles Gallery at The Ian Potter Centre: National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Gallery of Victoria, Melbourne. Perspex millinery exhibited as</w:t>
      </w:r>
      <w:r w:rsidRPr="00645851">
        <w:rPr>
          <w:rFonts w:ascii="Avant Garde" w:hAnsi="Avant Garde"/>
          <w:b/>
          <w:sz w:val="24"/>
          <w:lang w:val="en-AU" w:eastAsia="en-US"/>
        </w:rPr>
        <w:t xml:space="preserve"> </w:t>
      </w:r>
      <w:r w:rsidRPr="00645851">
        <w:rPr>
          <w:rFonts w:ascii="Cambria" w:hAnsi="Cambria" w:cs="Arial"/>
          <w:sz w:val="22"/>
          <w:szCs w:val="22"/>
          <w:lang w:val="en-AU" w:eastAsia="en-US"/>
        </w:rPr>
        <w:t xml:space="preserve">accessories with Doris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de Pont’s designs in part of the Australian and New Zealand fashion exhibition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(October 1st, 2009 &gt;</w:t>
      </w:r>
      <w:r w:rsidRPr="00645851">
        <w:rPr>
          <w:rFonts w:ascii="Cambria" w:hAnsi="Cambria"/>
          <w:sz w:val="22"/>
          <w:szCs w:val="22"/>
          <w:lang w:val="en-AU" w:eastAsia="en-US"/>
        </w:rPr>
        <w:t xml:space="preserve"> until 18 April, 2010</w:t>
      </w:r>
      <w:r w:rsidRPr="00645851">
        <w:rPr>
          <w:rFonts w:ascii="Cambria" w:hAnsi="Cambria" w:cs="Arial"/>
          <w:sz w:val="22"/>
          <w:szCs w:val="22"/>
          <w:lang w:val="en-AU" w:eastAsia="en-US"/>
        </w:rPr>
        <w:t xml:space="preserve">) Two pieces acquired for the permanent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collection of the National Gallery of Victoria, Melbourne, July 2008. Exhibition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catalogue ISBN:9780724103126; Also reviewed in the TEXTILE FIBRE FORUM,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No.96, 2009. p37. and exhibited in New Zealand Fashion Week 2003 as accessories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with Doris de Pont’s designs.</w:t>
      </w:r>
    </w:p>
    <w:p w14:paraId="6A06E2F5"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253DCB10"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bCs/>
          <w:sz w:val="22"/>
          <w:szCs w:val="22"/>
          <w:lang w:val="en-GB" w:eastAsia="en-US"/>
        </w:rPr>
        <w:t>Barton, M</w:t>
      </w:r>
      <w:r w:rsidRPr="00645851">
        <w:rPr>
          <w:rFonts w:ascii="Cambria" w:hAnsi="Cambria" w:cs="Arial"/>
          <w:sz w:val="22"/>
          <w:szCs w:val="22"/>
          <w:lang w:val="en-GB" w:eastAsia="en-US"/>
        </w:rPr>
        <w:t xml:space="preserve"> (2009) </w:t>
      </w:r>
      <w:r w:rsidRPr="00645851">
        <w:rPr>
          <w:rFonts w:ascii="Cambria" w:hAnsi="Cambria" w:cs="Arial"/>
          <w:sz w:val="22"/>
          <w:szCs w:val="22"/>
          <w:lang w:val="en-GB" w:eastAsia="en-US"/>
        </w:rPr>
        <w:tab/>
        <w:t xml:space="preserve">Desire / n - Otago Polytechnic Design Staff Exhibition Art School Foyer Gallery 17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April 2009 - 1st May 2009 eCHO - A piece of perspex millinery</w:t>
      </w:r>
    </w:p>
    <w:p w14:paraId="4EA3FA88"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03CF0575" w14:textId="77777777" w:rsidR="00645851" w:rsidRPr="00645851" w:rsidRDefault="00645851" w:rsidP="00645851">
      <w:pPr>
        <w:suppressAutoHyphens w:val="0"/>
        <w:spacing w:line="240" w:lineRule="auto"/>
        <w:ind w:left="720" w:hanging="720"/>
        <w:rPr>
          <w:rFonts w:ascii="Cambria" w:hAnsi="Cambria" w:cs="Arial"/>
          <w:sz w:val="22"/>
          <w:szCs w:val="22"/>
          <w:lang w:val="en-GB" w:eastAsia="en-US"/>
        </w:rPr>
      </w:pPr>
      <w:r w:rsidRPr="00645851">
        <w:rPr>
          <w:rFonts w:ascii="Cambria" w:hAnsi="Cambria" w:cs="Arial"/>
          <w:bCs/>
          <w:sz w:val="22"/>
          <w:szCs w:val="22"/>
          <w:lang w:val="en-GB" w:eastAsia="en-US"/>
        </w:rPr>
        <w:t>Barton, M.</w:t>
      </w:r>
      <w:r w:rsidRPr="00645851">
        <w:rPr>
          <w:rFonts w:ascii="Cambria" w:hAnsi="Cambria" w:cs="Arial"/>
          <w:sz w:val="22"/>
          <w:szCs w:val="22"/>
          <w:lang w:val="en-GB" w:eastAsia="en-US"/>
        </w:rPr>
        <w:t xml:space="preserve"> (2008) </w:t>
      </w:r>
      <w:r w:rsidRPr="00645851">
        <w:rPr>
          <w:rFonts w:ascii="Cambria" w:hAnsi="Cambria" w:cs="Arial"/>
          <w:sz w:val="22"/>
          <w:szCs w:val="22"/>
          <w:lang w:val="en-GB" w:eastAsia="en-US"/>
        </w:rPr>
        <w:tab/>
        <w:t xml:space="preserve">Two pieces of printed Perspex millinery acquired for the permanent collection of the </w:t>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National Gallery of Victoria, Melbourne, Australia. Fashion and Textiles permanent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collection as accessories with Doris de Pont’s designs. Preliminary design October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2003, Final design and acquisition July 2008. </w:t>
      </w:r>
    </w:p>
    <w:p w14:paraId="38110902"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009371B7"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bCs/>
          <w:sz w:val="22"/>
          <w:szCs w:val="22"/>
          <w:lang w:val="en-AU" w:eastAsia="en-US"/>
        </w:rPr>
        <w:t>Barton, M.</w:t>
      </w:r>
      <w:r w:rsidRPr="00645851">
        <w:rPr>
          <w:rFonts w:ascii="Cambria" w:hAnsi="Cambria"/>
          <w:sz w:val="22"/>
          <w:szCs w:val="22"/>
          <w:lang w:val="en-AU" w:eastAsia="en-US"/>
        </w:rPr>
        <w:t xml:space="preserve"> (2006) </w:t>
      </w:r>
      <w:r w:rsidRPr="00645851">
        <w:rPr>
          <w:rFonts w:ascii="Cambria" w:hAnsi="Cambria"/>
          <w:sz w:val="22"/>
          <w:szCs w:val="22"/>
          <w:lang w:val="en-AU" w:eastAsia="en-US"/>
        </w:rPr>
        <w:tab/>
        <w:t xml:space="preserve">Buttoni - Invited to create and make a series of millinery pieces designed using CAD, </w:t>
      </w:r>
      <w:r w:rsidRPr="00645851">
        <w:rPr>
          <w:rFonts w:ascii="Cambria" w:hAnsi="Cambria"/>
          <w:sz w:val="22"/>
          <w:szCs w:val="22"/>
          <w:lang w:val="en-AU" w:eastAsia="en-US"/>
        </w:rPr>
        <w:tab/>
      </w:r>
      <w:r w:rsidRPr="00645851">
        <w:rPr>
          <w:rFonts w:ascii="Cambria" w:hAnsi="Cambria"/>
          <w:sz w:val="22"/>
          <w:szCs w:val="22"/>
          <w:lang w:val="en-AU" w:eastAsia="en-US"/>
        </w:rPr>
        <w:tab/>
      </w:r>
      <w:r w:rsidRPr="00645851">
        <w:rPr>
          <w:rFonts w:ascii="Cambria" w:hAnsi="Cambria"/>
          <w:sz w:val="22"/>
          <w:szCs w:val="22"/>
          <w:lang w:val="en-AU" w:eastAsia="en-US"/>
        </w:rPr>
        <w:tab/>
      </w:r>
      <w:r w:rsidRPr="00645851">
        <w:rPr>
          <w:rFonts w:ascii="Cambria" w:hAnsi="Cambria"/>
          <w:sz w:val="22"/>
          <w:szCs w:val="22"/>
          <w:lang w:val="en-AU" w:eastAsia="en-US"/>
        </w:rPr>
        <w:tab/>
        <w:t xml:space="preserve">and vacuum formed for the label Carlson. Artefacts shown at iD Dunedin railway </w:t>
      </w:r>
      <w:r w:rsidRPr="00645851">
        <w:rPr>
          <w:rFonts w:ascii="Cambria" w:hAnsi="Cambria"/>
          <w:sz w:val="22"/>
          <w:szCs w:val="22"/>
          <w:lang w:val="en-AU" w:eastAsia="en-US"/>
        </w:rPr>
        <w:tab/>
      </w:r>
      <w:r w:rsidRPr="00645851">
        <w:rPr>
          <w:rFonts w:ascii="Cambria" w:hAnsi="Cambria"/>
          <w:sz w:val="22"/>
          <w:szCs w:val="22"/>
          <w:lang w:val="en-AU" w:eastAsia="en-US"/>
        </w:rPr>
        <w:tab/>
      </w:r>
      <w:r w:rsidRPr="00645851">
        <w:rPr>
          <w:rFonts w:ascii="Cambria" w:hAnsi="Cambria"/>
          <w:sz w:val="22"/>
          <w:szCs w:val="22"/>
          <w:lang w:val="en-AU" w:eastAsia="en-US"/>
        </w:rPr>
        <w:tab/>
      </w:r>
      <w:r w:rsidRPr="00645851">
        <w:rPr>
          <w:rFonts w:ascii="Cambria" w:hAnsi="Cambria"/>
          <w:sz w:val="22"/>
          <w:szCs w:val="22"/>
          <w:lang w:val="en-AU" w:eastAsia="en-US"/>
        </w:rPr>
        <w:tab/>
        <w:t>fashion parade, March 2006.</w:t>
      </w:r>
    </w:p>
    <w:p w14:paraId="337E20BE"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08BAF9C3"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 xml:space="preserve">Barton, M (2005) </w:t>
      </w:r>
      <w:r w:rsidRPr="00645851">
        <w:rPr>
          <w:rFonts w:ascii="Cambria" w:hAnsi="Cambria" w:cs="Arial"/>
          <w:sz w:val="22"/>
          <w:szCs w:val="22"/>
          <w:lang w:val="en-AU" w:eastAsia="en-US"/>
        </w:rPr>
        <w:tab/>
        <w:t>Lets Gather Here - millinery. Perspex millinery designed and made by Margo Barton to accessorise fashion collection designed by Doris De Pont. acquired for the permanent collection of Te Papa Tongarewa, Museum of New Zealand, Wellington, New Zealand. March 2005.</w:t>
      </w:r>
    </w:p>
    <w:p w14:paraId="080C5990"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5CD4AF7B" w14:textId="77777777" w:rsidR="00645851" w:rsidRPr="00645851" w:rsidRDefault="00645851" w:rsidP="00645851">
      <w:pP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AU" w:eastAsia="en-US"/>
        </w:rPr>
        <w:t>Journal Article (QA)</w:t>
      </w:r>
    </w:p>
    <w:p w14:paraId="665CF2C9"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 xml:space="preserve">Barton, Margo (2010) </w:t>
      </w:r>
      <w:r w:rsidRPr="00645851">
        <w:rPr>
          <w:rFonts w:ascii="Cambria" w:hAnsi="Cambria" w:cs="Arial"/>
          <w:sz w:val="22"/>
          <w:szCs w:val="22"/>
          <w:lang w:val="en-AU" w:eastAsia="en-US"/>
        </w:rPr>
        <w:tab/>
        <w:t xml:space="preserve">How to recognize a piece of jewellery - a reply article by Zellmer, J; response by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Barton, M Context Issue 20, May 2010; invited to respond to article in context journal.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How to recognise a piece of jewellery. pp37-38. ISSN 1176-3132</w:t>
      </w:r>
    </w:p>
    <w:p w14:paraId="16DAFD3C"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6A31B612"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 xml:space="preserve">Oettli, M and Barton, M (2009) </w:t>
      </w:r>
    </w:p>
    <w:p w14:paraId="1022B120"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Problem-based learning group teaching in design and art – a spontaneous example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Scope: Contemporary Research Topics Art and Design: 4, November 2009 171 - 178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hyperlink r:id="rId82" w:history="1">
        <w:r w:rsidRPr="00645851">
          <w:rPr>
            <w:rFonts w:ascii="Cambria" w:hAnsi="Cambria" w:cs="Arial"/>
            <w:color w:val="0000FF"/>
            <w:sz w:val="22"/>
            <w:szCs w:val="22"/>
            <w:u w:val="single"/>
            <w:lang w:val="en-AU" w:eastAsia="en-US"/>
          </w:rPr>
          <w:t>http://www.thescopes.org/art/articles/04_171_Oettli_Barton_11_09.pdf</w:t>
        </w:r>
      </w:hyperlink>
      <w:r w:rsidRPr="00645851">
        <w:rPr>
          <w:rFonts w:ascii="Cambria" w:hAnsi="Cambria" w:cs="Arial"/>
          <w:sz w:val="22"/>
          <w:szCs w:val="22"/>
          <w:lang w:val="en-AU" w:eastAsia="en-US"/>
        </w:rPr>
        <w:t xml:space="preserve"> </w:t>
      </w:r>
    </w:p>
    <w:p w14:paraId="1DF1D146"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60F62A31"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 xml:space="preserve">Barton, M and Thompson, K (2004) </w:t>
      </w:r>
    </w:p>
    <w:p w14:paraId="5EBD89BE"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A conversation: virtual and actual spaces - textile practices in an era of new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technologies. co writer. Junctures the Journal for Thematic Dialogue, Jutel,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Annemarie. Otago Polytechnic, Dunedin, New Zealand, 2: system, June 2004. pages 61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- 71. </w:t>
      </w:r>
    </w:p>
    <w:p w14:paraId="285A261A" w14:textId="77777777" w:rsidR="00645851" w:rsidRPr="00645851" w:rsidRDefault="00645851" w:rsidP="00645851">
      <w:pPr>
        <w:suppressAutoHyphens w:val="0"/>
        <w:spacing w:line="240" w:lineRule="auto"/>
        <w:rPr>
          <w:rFonts w:ascii="Cambria" w:hAnsi="Cambria" w:cs="Arial"/>
          <w:b/>
          <w:sz w:val="22"/>
          <w:szCs w:val="22"/>
          <w:lang w:val="en-AU" w:eastAsia="en-US"/>
        </w:rPr>
      </w:pPr>
    </w:p>
    <w:p w14:paraId="25747263" w14:textId="77777777" w:rsidR="00645851" w:rsidRPr="00645851" w:rsidRDefault="00645851" w:rsidP="00645851">
      <w:pP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AU" w:eastAsia="en-US"/>
        </w:rPr>
        <w:t>Conference Contribution – Full conference paper (QA)</w:t>
      </w:r>
    </w:p>
    <w:p w14:paraId="7F55099E"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Barton, M and Hlavac-Green (2014)</w:t>
      </w:r>
    </w:p>
    <w:p w14:paraId="7C5EE170" w14:textId="77777777" w:rsidR="00645851" w:rsidRPr="00645851" w:rsidRDefault="00645851" w:rsidP="00645851">
      <w:pPr>
        <w:suppressAutoHyphens w:val="0"/>
        <w:spacing w:line="240" w:lineRule="auto"/>
        <w:ind w:left="1440" w:firstLine="720"/>
        <w:rPr>
          <w:rFonts w:ascii="Cambria" w:hAnsi="Cambria" w:cs="Arial"/>
          <w:bCs/>
          <w:sz w:val="22"/>
          <w:szCs w:val="22"/>
          <w:lang w:val="en-GB" w:eastAsia="en-US"/>
        </w:rPr>
      </w:pPr>
      <w:r w:rsidRPr="00645851">
        <w:rPr>
          <w:rFonts w:ascii="Cambria" w:hAnsi="Cambria" w:cs="Arial"/>
          <w:bCs/>
          <w:sz w:val="22"/>
          <w:szCs w:val="22"/>
          <w:lang w:val="en-GB" w:eastAsia="en-US"/>
        </w:rPr>
        <w:t xml:space="preserve">East meets West - cultural empowerment through fashion photography. </w:t>
      </w:r>
      <w:r w:rsidRPr="00645851">
        <w:rPr>
          <w:rFonts w:ascii="Cambria" w:hAnsi="Cambria" w:cs="Arial"/>
          <w:sz w:val="22"/>
          <w:szCs w:val="22"/>
          <w:lang w:val="en-AU" w:eastAsia="en-US"/>
        </w:rPr>
        <w:t xml:space="preserve">The Power of </w:t>
      </w:r>
      <w:r w:rsidRPr="00645851">
        <w:rPr>
          <w:rFonts w:ascii="Cambria" w:hAnsi="Cambria" w:cs="Arial"/>
          <w:sz w:val="22"/>
          <w:szCs w:val="22"/>
          <w:lang w:val="en-AU" w:eastAsia="en-US"/>
        </w:rPr>
        <w:tab/>
        <w:t>Fashion. 16</w:t>
      </w:r>
      <w:r w:rsidRPr="00645851">
        <w:rPr>
          <w:rFonts w:ascii="Cambria" w:hAnsi="Cambria" w:cs="Arial"/>
          <w:sz w:val="22"/>
          <w:szCs w:val="22"/>
          <w:vertAlign w:val="superscript"/>
          <w:lang w:val="en-AU" w:eastAsia="en-US"/>
        </w:rPr>
        <w:t>th</w:t>
      </w:r>
      <w:r w:rsidRPr="00645851">
        <w:rPr>
          <w:rFonts w:ascii="Cambria" w:hAnsi="Cambria" w:cs="Arial"/>
          <w:sz w:val="22"/>
          <w:szCs w:val="22"/>
          <w:lang w:val="en-AU" w:eastAsia="en-US"/>
        </w:rPr>
        <w:t xml:space="preserve"> Annual Conference for the International Foundation of Fashion </w:t>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Technology Institutes held at Bunka Gakuen University, Tokyo, Japan. January / </w:t>
      </w:r>
      <w:r w:rsidRPr="00645851">
        <w:rPr>
          <w:rFonts w:ascii="Cambria" w:hAnsi="Cambria" w:cs="Arial"/>
          <w:sz w:val="22"/>
          <w:szCs w:val="22"/>
          <w:lang w:val="en-AU" w:eastAsia="en-US"/>
        </w:rPr>
        <w:tab/>
        <w:t>February 2014.</w:t>
      </w:r>
    </w:p>
    <w:p w14:paraId="5EFB8D3B"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736600E6"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Barton, M (2013)</w:t>
      </w:r>
      <w:r w:rsidRPr="00645851">
        <w:rPr>
          <w:rFonts w:ascii="Cambria" w:hAnsi="Cambria" w:cs="Arial"/>
          <w:bCs/>
          <w:sz w:val="22"/>
          <w:szCs w:val="22"/>
          <w:lang w:val="en-GB" w:eastAsia="en-US"/>
        </w:rPr>
        <w:tab/>
        <w:t xml:space="preserve">New Hat? Explorations in 3D Digital Millinery Designing and Making. Digital Fashion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Conference 2013, 16-17 May 2013, Digital Studio, London College of Fashion, London,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UK. http://www.digitalfashionconference.com/ Paper presented and published in the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proceedings at the 1st International Conference on Digital Fashion, Fashion Digital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Studio, London College of Fashion, University of the Arts, London. pp 113 - 122</w:t>
      </w:r>
    </w:p>
    <w:p w14:paraId="2B3D6A0C"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6E1A16D0" w14:textId="77777777" w:rsidR="00645851" w:rsidRPr="008808A6" w:rsidRDefault="00645851" w:rsidP="00645851">
      <w:pPr>
        <w:suppressAutoHyphens w:val="0"/>
        <w:spacing w:line="240" w:lineRule="auto"/>
        <w:rPr>
          <w:rFonts w:ascii="Cambria" w:hAnsi="Cambria" w:cs="Arial"/>
          <w:bCs/>
          <w:sz w:val="22"/>
          <w:szCs w:val="22"/>
          <w:lang w:val="fr-FR" w:eastAsia="en-US"/>
        </w:rPr>
      </w:pPr>
      <w:r w:rsidRPr="00645851">
        <w:rPr>
          <w:rFonts w:ascii="Cambria" w:hAnsi="Cambria" w:cs="Arial"/>
          <w:bCs/>
          <w:sz w:val="22"/>
          <w:szCs w:val="22"/>
          <w:lang w:val="en-GB" w:eastAsia="en-US"/>
        </w:rPr>
        <w:t>Barton, M (2011)</w:t>
      </w:r>
      <w:r w:rsidRPr="00645851">
        <w:rPr>
          <w:rFonts w:ascii="Cambria" w:hAnsi="Cambria" w:cs="Arial"/>
          <w:bCs/>
          <w:sz w:val="22"/>
          <w:szCs w:val="22"/>
          <w:lang w:val="en-GB" w:eastAsia="en-US"/>
        </w:rPr>
        <w:tab/>
        <w:t xml:space="preserve">Get ahead, get a hat: model millinery in the 21st Century. IFFTI 13th Annual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conference - Fashion and Luxury: Between Heritage and Innovation. </w:t>
      </w:r>
      <w:r w:rsidRPr="008808A6">
        <w:rPr>
          <w:rFonts w:ascii="Cambria" w:hAnsi="Cambria" w:cs="Arial"/>
          <w:bCs/>
          <w:sz w:val="22"/>
          <w:szCs w:val="22"/>
          <w:lang w:val="fr-FR" w:eastAsia="en-US"/>
        </w:rPr>
        <w:t xml:space="preserve">Institut Francais </w:t>
      </w:r>
      <w:r w:rsidRPr="008808A6">
        <w:rPr>
          <w:rFonts w:ascii="Cambria" w:hAnsi="Cambria" w:cs="Arial"/>
          <w:bCs/>
          <w:sz w:val="22"/>
          <w:szCs w:val="22"/>
          <w:lang w:val="fr-FR" w:eastAsia="en-US"/>
        </w:rPr>
        <w:tab/>
      </w:r>
      <w:r w:rsidRPr="008808A6">
        <w:rPr>
          <w:rFonts w:ascii="Cambria" w:hAnsi="Cambria" w:cs="Arial"/>
          <w:bCs/>
          <w:sz w:val="22"/>
          <w:szCs w:val="22"/>
          <w:lang w:val="fr-FR" w:eastAsia="en-US"/>
        </w:rPr>
        <w:tab/>
      </w:r>
      <w:r w:rsidRPr="008808A6">
        <w:rPr>
          <w:rFonts w:ascii="Cambria" w:hAnsi="Cambria" w:cs="Arial"/>
          <w:bCs/>
          <w:sz w:val="22"/>
          <w:szCs w:val="22"/>
          <w:lang w:val="fr-FR" w:eastAsia="en-US"/>
        </w:rPr>
        <w:tab/>
        <w:t>De La Mode, Paris, France. ISBN: 978-2-914863-23-0 Conference dates: 13</w:t>
      </w:r>
    </w:p>
    <w:p w14:paraId="79EA1C33"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8808A6">
        <w:rPr>
          <w:rFonts w:ascii="Cambria" w:hAnsi="Cambria" w:cs="Arial"/>
          <w:bCs/>
          <w:sz w:val="22"/>
          <w:szCs w:val="22"/>
          <w:lang w:val="fr-FR" w:eastAsia="en-US"/>
        </w:rPr>
        <w:tab/>
      </w:r>
      <w:r w:rsidRPr="008808A6">
        <w:rPr>
          <w:rFonts w:ascii="Cambria" w:hAnsi="Cambria" w:cs="Arial"/>
          <w:bCs/>
          <w:sz w:val="22"/>
          <w:szCs w:val="22"/>
          <w:lang w:val="fr-FR" w:eastAsia="en-US"/>
        </w:rPr>
        <w:tab/>
      </w:r>
      <w:r w:rsidRPr="008808A6">
        <w:rPr>
          <w:rFonts w:ascii="Cambria" w:hAnsi="Cambria" w:cs="Arial"/>
          <w:bCs/>
          <w:sz w:val="22"/>
          <w:szCs w:val="22"/>
          <w:lang w:val="fr-FR" w:eastAsia="en-US"/>
        </w:rPr>
        <w:tab/>
      </w:r>
      <w:r w:rsidRPr="00645851">
        <w:rPr>
          <w:rFonts w:ascii="Cambria" w:hAnsi="Cambria" w:cs="Arial"/>
          <w:bCs/>
          <w:sz w:val="22"/>
          <w:szCs w:val="22"/>
          <w:lang w:val="en-GB" w:eastAsia="en-US"/>
        </w:rPr>
        <w:t>and 14 April 2011; pp201-209.</w:t>
      </w:r>
    </w:p>
    <w:p w14:paraId="2548CD49"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74F82DA0"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Barton (2009)</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More more more - can digital practice be an antidote for affluenza? Fashion</w:t>
      </w:r>
    </w:p>
    <w:p w14:paraId="6FFB5798"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and Well-Being. 11th Annual Conference of International Foundation of Fashion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Technology Institutes. London College of Fashion, London, UK. ISBN 978-0-9560382-</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2-7 2nd - 3rd April 2009 pp 494-504</w:t>
      </w:r>
    </w:p>
    <w:p w14:paraId="185C67D2"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2C0791AC"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bCs/>
          <w:sz w:val="22"/>
          <w:szCs w:val="22"/>
          <w:lang w:val="en-GB" w:eastAsia="en-US"/>
        </w:rPr>
        <w:t>Oettli, M. and Barton, M.</w:t>
      </w:r>
      <w:r w:rsidRPr="00645851">
        <w:rPr>
          <w:rFonts w:ascii="Cambria" w:hAnsi="Cambria" w:cs="Arial"/>
          <w:sz w:val="22"/>
          <w:szCs w:val="22"/>
          <w:lang w:val="en-GB" w:eastAsia="en-US"/>
        </w:rPr>
        <w:t xml:space="preserve"> (2009) </w:t>
      </w:r>
    </w:p>
    <w:p w14:paraId="396C37AB"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Zeitgeist and collaboration: An example in creative collaboration. 2009 Aotearoa New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Zealand Art Association of Educators Conference. Dunedin</w:t>
      </w:r>
    </w:p>
    <w:p w14:paraId="07A08034"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3362FFA4"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Barton, M. and S. Lange (2009)</w:t>
      </w:r>
    </w:p>
    <w:p w14:paraId="77F60B9E"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Bodies of knowledge:  One voice, harmony between creative-why and technical-how.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2009 Aotearoa New Zealand Art Association of Educators Conference</w:t>
      </w:r>
      <w:r w:rsidRPr="00645851">
        <w:rPr>
          <w:rFonts w:ascii="Cambria" w:hAnsi="Cambria"/>
          <w:b/>
          <w:sz w:val="22"/>
          <w:szCs w:val="22"/>
          <w:lang w:val="en-AU" w:eastAsia="en-US"/>
        </w:rPr>
        <w:t xml:space="preserve"> </w:t>
      </w:r>
      <w:r w:rsidRPr="00645851">
        <w:rPr>
          <w:rFonts w:ascii="Cambria" w:hAnsi="Cambria" w:cs="Arial"/>
          <w:sz w:val="22"/>
          <w:szCs w:val="22"/>
          <w:lang w:val="en-GB" w:eastAsia="en-US"/>
        </w:rPr>
        <w:t xml:space="preserve">, 20th - 23rd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April. Dunedin</w:t>
      </w:r>
    </w:p>
    <w:p w14:paraId="3528B2D2"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560F6E1"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bCs/>
          <w:sz w:val="22"/>
          <w:szCs w:val="22"/>
          <w:lang w:val="en-GB" w:eastAsia="en-US"/>
        </w:rPr>
        <w:t>Barton, M.</w:t>
      </w:r>
      <w:r w:rsidRPr="00645851">
        <w:rPr>
          <w:rFonts w:ascii="Cambria" w:hAnsi="Cambria" w:cs="Arial"/>
          <w:sz w:val="22"/>
          <w:szCs w:val="22"/>
          <w:lang w:val="en-GB" w:eastAsia="en-US"/>
        </w:rPr>
        <w:t xml:space="preserve"> (2009) </w:t>
      </w:r>
      <w:r w:rsidRPr="00645851">
        <w:rPr>
          <w:rFonts w:ascii="Cambria" w:hAnsi="Cambria" w:cs="Arial"/>
          <w:sz w:val="22"/>
          <w:szCs w:val="22"/>
          <w:lang w:val="en-GB" w:eastAsia="en-US"/>
        </w:rPr>
        <w:tab/>
        <w:t>More more more - can digital practice be an antidote for affluenza? Fashion and Well-</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Being. 11th Annual Conference of International Foundation of Fashion Technology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Institutes.</w:t>
      </w:r>
    </w:p>
    <w:p w14:paraId="23EC18B7"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337CEB70"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bCs/>
          <w:sz w:val="22"/>
          <w:szCs w:val="22"/>
          <w:lang w:val="en-GB" w:eastAsia="en-US"/>
        </w:rPr>
        <w:t>Barton, M.</w:t>
      </w:r>
      <w:r w:rsidRPr="00645851">
        <w:rPr>
          <w:rFonts w:ascii="Cambria" w:hAnsi="Cambria" w:cs="Arial"/>
          <w:sz w:val="22"/>
          <w:szCs w:val="22"/>
          <w:lang w:val="en-GB" w:eastAsia="en-US"/>
        </w:rPr>
        <w:t xml:space="preserve"> (2008) </w:t>
      </w:r>
      <w:r w:rsidRPr="00645851">
        <w:rPr>
          <w:rFonts w:ascii="Cambria" w:hAnsi="Cambria" w:cs="Arial"/>
          <w:sz w:val="22"/>
          <w:szCs w:val="22"/>
          <w:lang w:val="en-GB" w:eastAsia="en-US"/>
        </w:rPr>
        <w:tab/>
        <w:t xml:space="preserve">Tinker tailor: the disembodied practice of a milliner using CAD technologies to think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through designing and making. The Body: Connections with Fashion IFFTI 2008 -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10th Annual Conference of International Foundation of Fashion Technology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Institutes. 13 - 14 March 2008 pp655-669. ISBN 978-1-921426-18-6</w:t>
      </w:r>
    </w:p>
    <w:p w14:paraId="5A61020D"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569888CF"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 xml:space="preserve">Lange, S. Barton, M. Rana, R. (2006) </w:t>
      </w:r>
    </w:p>
    <w:p w14:paraId="34C5501B"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Assessing a designed fashion collection - there has to be a better way. co-author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ITPNZ Conference, Napier, September 29, Napier.</w:t>
      </w:r>
    </w:p>
    <w:p w14:paraId="109EECA9"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3BE9C27F"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 xml:space="preserve">Barton, M and Thompson, K (2004) </w:t>
      </w:r>
    </w:p>
    <w:p w14:paraId="11D75755"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A conversation: virtual and actual spaces - textile practices in an era of new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technologies. co writer / presenter. the space between :textiles_art_design_fashion.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Curtin University, Perth, Australia. 15   17 April 2004. M; Farren A; Worden S [eds].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Curtin University of Technology Volume 2 . Perth, Australia.</w:t>
      </w:r>
    </w:p>
    <w:p w14:paraId="0D3E1F84"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234BB0F2" w14:textId="77777777" w:rsidR="00645851" w:rsidRPr="00645851" w:rsidRDefault="00645851" w:rsidP="00645851">
      <w:pP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AU" w:eastAsia="en-US"/>
        </w:rPr>
        <w:t>Conference presentation</w:t>
      </w:r>
    </w:p>
    <w:p w14:paraId="29CFEAEA"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Barton, M. (2014)</w:t>
      </w:r>
      <w:r w:rsidRPr="00645851">
        <w:rPr>
          <w:rFonts w:ascii="Cambria" w:hAnsi="Cambria" w:cs="Arial"/>
          <w:bCs/>
          <w:sz w:val="22"/>
          <w:szCs w:val="22"/>
          <w:lang w:val="en-GB" w:eastAsia="en-US"/>
        </w:rPr>
        <w:tab/>
        <w:t>‘Interrelation of Research to Teaching’. Panel member at the 16</w:t>
      </w:r>
      <w:r w:rsidRPr="00645851">
        <w:rPr>
          <w:rFonts w:ascii="Cambria" w:hAnsi="Cambria" w:cs="Arial"/>
          <w:bCs/>
          <w:sz w:val="22"/>
          <w:szCs w:val="22"/>
          <w:vertAlign w:val="superscript"/>
          <w:lang w:val="en-GB" w:eastAsia="en-US"/>
        </w:rPr>
        <w:t>th</w:t>
      </w:r>
      <w:r w:rsidRPr="00645851">
        <w:rPr>
          <w:rFonts w:ascii="Cambria" w:hAnsi="Cambria" w:cs="Arial"/>
          <w:bCs/>
          <w:sz w:val="22"/>
          <w:szCs w:val="22"/>
          <w:lang w:val="en-GB" w:eastAsia="en-US"/>
        </w:rPr>
        <w:t xml:space="preserve"> Annual IFFTI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Conference Held At Bunka Gakuen University. Focus on team teaching with Rekha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Rana, along with four other panellists from Fu Jen Catholic University, Taiwan;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Ryerson University, Canada; Nottingham Trent University, UK; University of East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London, UK.</w:t>
      </w:r>
    </w:p>
    <w:p w14:paraId="2873D2EC"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7E6F7F3F"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 xml:space="preserve">Barton, M and Oettli, M (2009) </w:t>
      </w:r>
    </w:p>
    <w:p w14:paraId="16719A16"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Zeitgeist, fashion and art: an example of creative collaboration in fashion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communication. Equal contribution. Fashion Industry New Zealand, Eighth Annual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Fashion Education Conference. CPIT, Christchurch. 6th - 7th August 30 minutes</w:t>
      </w:r>
    </w:p>
    <w:p w14:paraId="1F30FDC2"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3583C50F"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bCs/>
          <w:sz w:val="22"/>
          <w:szCs w:val="22"/>
          <w:lang w:val="en-GB" w:eastAsia="en-US"/>
        </w:rPr>
        <w:t>Barton, M.</w:t>
      </w:r>
      <w:r w:rsidRPr="00645851">
        <w:rPr>
          <w:rFonts w:ascii="Cambria" w:hAnsi="Cambria" w:cs="Arial"/>
          <w:sz w:val="22"/>
          <w:szCs w:val="22"/>
          <w:lang w:val="en-GB" w:eastAsia="en-US"/>
        </w:rPr>
        <w:t xml:space="preserve"> (2008) </w:t>
      </w:r>
      <w:r w:rsidRPr="00645851">
        <w:rPr>
          <w:rFonts w:ascii="Cambria" w:hAnsi="Cambria" w:cs="Arial"/>
          <w:sz w:val="22"/>
          <w:szCs w:val="22"/>
          <w:lang w:val="en-GB" w:eastAsia="en-US"/>
        </w:rPr>
        <w:tab/>
        <w:t xml:space="preserve">Marginal practice - a space for creativity. Addressing the Margins Conference, The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New Zealand Costume and Textile Section of the Auckland Museum Institute Seventh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Annual Symposium, Dunedin. 29 March. 30 minute presentation.</w:t>
      </w:r>
    </w:p>
    <w:p w14:paraId="1B2B922A"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1931432"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 xml:space="preserve">Barton, M (2005) </w:t>
      </w:r>
      <w:r w:rsidRPr="00645851">
        <w:rPr>
          <w:rFonts w:ascii="Cambria" w:hAnsi="Cambria" w:cs="Arial"/>
          <w:sz w:val="22"/>
          <w:szCs w:val="22"/>
          <w:lang w:val="en-AU" w:eastAsia="en-US"/>
        </w:rPr>
        <w:tab/>
        <w:t xml:space="preserve">CROSS POLLINATION = ENGINEERED ACCESSORIES. presenter. Southern Threads: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Connecting dress, cloth, and culture. The New Zealand Costume and Textile Section of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the Auckland Museum Institute 4th annual Symposium, 2005 . Otago Museum,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Dunedin. 5th March 2005. Otago Polytechnic, Research and Development Commit. </w:t>
      </w:r>
    </w:p>
    <w:p w14:paraId="327AB22F" w14:textId="77777777" w:rsidR="00645851" w:rsidRPr="00645851" w:rsidRDefault="00645851" w:rsidP="00645851">
      <w:pPr>
        <w:suppressAutoHyphens w:val="0"/>
        <w:spacing w:line="240" w:lineRule="auto"/>
        <w:rPr>
          <w:rFonts w:ascii="Cambria" w:hAnsi="Cambria" w:cs="Arial"/>
          <w:b/>
          <w:sz w:val="22"/>
          <w:szCs w:val="22"/>
          <w:lang w:val="en-AU" w:eastAsia="en-US"/>
        </w:rPr>
      </w:pPr>
    </w:p>
    <w:p w14:paraId="28127DD5" w14:textId="77777777" w:rsidR="00645851" w:rsidRPr="00645851" w:rsidRDefault="00645851" w:rsidP="00645851">
      <w:pP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AU" w:eastAsia="en-US"/>
        </w:rPr>
        <w:t>Conference Contribution - Presentations (non QA)</w:t>
      </w:r>
    </w:p>
    <w:p w14:paraId="6872162A" w14:textId="77777777" w:rsidR="00645851" w:rsidRPr="00645851" w:rsidRDefault="00645851" w:rsidP="00645851">
      <w:pPr>
        <w:suppressAutoHyphens w:val="0"/>
        <w:spacing w:line="240" w:lineRule="auto"/>
        <w:ind w:left="2160" w:hanging="2160"/>
        <w:rPr>
          <w:rFonts w:ascii="Cambria" w:hAnsi="Cambria" w:cs="Arial"/>
          <w:sz w:val="22"/>
          <w:szCs w:val="22"/>
          <w:lang w:val="en-GB" w:eastAsia="en-US"/>
        </w:rPr>
      </w:pPr>
      <w:r w:rsidRPr="00645851">
        <w:rPr>
          <w:rFonts w:ascii="Cambria" w:hAnsi="Cambria" w:cs="Arial"/>
          <w:sz w:val="22"/>
          <w:szCs w:val="22"/>
          <w:lang w:val="en-GB" w:eastAsia="en-US"/>
        </w:rPr>
        <w:t xml:space="preserve">Barton, M. (2011) </w:t>
      </w:r>
      <w:r w:rsidRPr="00645851">
        <w:rPr>
          <w:rFonts w:ascii="Cambria" w:hAnsi="Cambria" w:cs="Arial"/>
          <w:sz w:val="22"/>
          <w:szCs w:val="22"/>
          <w:lang w:val="en-GB" w:eastAsia="en-US"/>
        </w:rPr>
        <w:tab/>
        <w:t>Get ahead, get a hat: model millinery in the 20th Century Designers Talk Design, Otago Polytechnic, 30 March, 2011. Invited to present my research into millinery trends in a public design seminar series co-ordinated by the Otago Institute of Design, Otago Polytechnic.</w:t>
      </w:r>
    </w:p>
    <w:p w14:paraId="7BC93587" w14:textId="77777777" w:rsidR="00645851" w:rsidRPr="00645851" w:rsidRDefault="00645851" w:rsidP="00645851">
      <w:pPr>
        <w:suppressAutoHyphens w:val="0"/>
        <w:spacing w:line="240" w:lineRule="auto"/>
        <w:ind w:left="2160" w:hanging="2160"/>
        <w:rPr>
          <w:rFonts w:ascii="Cambria" w:hAnsi="Cambria" w:cs="Arial"/>
          <w:sz w:val="22"/>
          <w:szCs w:val="22"/>
          <w:lang w:val="en-GB" w:eastAsia="en-US"/>
        </w:rPr>
      </w:pPr>
    </w:p>
    <w:p w14:paraId="711767F0" w14:textId="77777777" w:rsidR="00645851" w:rsidRPr="00645851" w:rsidRDefault="00645851" w:rsidP="00645851">
      <w:pPr>
        <w:suppressAutoHyphens w:val="0"/>
        <w:spacing w:line="240" w:lineRule="auto"/>
        <w:ind w:left="2160" w:hanging="2160"/>
        <w:rPr>
          <w:rFonts w:ascii="Cambria" w:hAnsi="Cambria" w:cs="Arial"/>
          <w:sz w:val="22"/>
          <w:szCs w:val="22"/>
          <w:lang w:val="en-GB" w:eastAsia="en-US"/>
        </w:rPr>
      </w:pPr>
      <w:r w:rsidRPr="00645851">
        <w:rPr>
          <w:rFonts w:ascii="Cambria" w:hAnsi="Cambria" w:cs="Arial"/>
          <w:sz w:val="22"/>
          <w:szCs w:val="22"/>
          <w:lang w:val="en-GB" w:eastAsia="en-US"/>
        </w:rPr>
        <w:t xml:space="preserve">Barton, M (2010) </w:t>
      </w:r>
      <w:r w:rsidRPr="00645851">
        <w:rPr>
          <w:rFonts w:ascii="Cambria" w:hAnsi="Cambria" w:cs="Arial"/>
          <w:sz w:val="22"/>
          <w:szCs w:val="22"/>
          <w:lang w:val="en-GB" w:eastAsia="en-US"/>
        </w:rPr>
        <w:tab/>
        <w:t>Object Representing Non Object-Millinery in the Digital Age Dunedin School of Art, Otago Polytechnic. September 2, 2010. Invited to present my research into millinery designing and making utilising CAD technology. Public seminar series.</w:t>
      </w:r>
    </w:p>
    <w:p w14:paraId="29FB519C"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2976850C"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Barton, M. &amp; Oettli, M. (2010) </w:t>
      </w:r>
    </w:p>
    <w:p w14:paraId="42DAD9C0"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Creative Collaborations equal contribution. Otago Polytechnic Staff Development day,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4th February 2010, 50 minutes. </w:t>
      </w:r>
    </w:p>
    <w:p w14:paraId="60E08406"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2035BBE3"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Barton, M and Woodhouse, A. (2009) </w:t>
      </w:r>
    </w:p>
    <w:p w14:paraId="4875C7E9"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Inspiring Teams Shared presentation, equal contribution. Invited to present the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plenary session with Adrian Woodhouse, in conversation with Maxine Alterio to the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entire staff of Otago Polytechnic. Glenroy Auditorium, Dunedin Town Hall. Otago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Polytechnic Staff Development Day, Otago Polytechnic, February 5.</w:t>
      </w:r>
    </w:p>
    <w:p w14:paraId="69830451"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62498CFD"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Barton, M., &amp; Lange, S. (2009)</w:t>
      </w:r>
    </w:p>
    <w:p w14:paraId="3AB29F86"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i/>
          <w:iCs/>
          <w:sz w:val="22"/>
          <w:szCs w:val="22"/>
          <w:lang w:val="en-GB" w:eastAsia="en-US"/>
        </w:rPr>
        <w:t>A team approach to assessment design</w:t>
      </w:r>
      <w:r w:rsidRPr="00645851">
        <w:rPr>
          <w:rFonts w:ascii="Cambria" w:hAnsi="Cambria" w:cs="Arial"/>
          <w:sz w:val="22"/>
          <w:szCs w:val="22"/>
          <w:lang w:val="en-GB" w:eastAsia="en-US"/>
        </w:rPr>
        <w:t xml:space="preserve">. Paper presented at the Otago Polytechnic Staff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Development Day, Otago Polytechnic, February 5.</w:t>
      </w:r>
    </w:p>
    <w:p w14:paraId="719EBACF" w14:textId="77777777" w:rsidR="00645851" w:rsidRPr="00645851" w:rsidRDefault="00645851" w:rsidP="00645851">
      <w:pPr>
        <w:suppressAutoHyphens w:val="0"/>
        <w:spacing w:line="240" w:lineRule="auto"/>
        <w:rPr>
          <w:rFonts w:ascii="Cambria" w:hAnsi="Cambria" w:cs="Arial"/>
          <w:sz w:val="22"/>
          <w:szCs w:val="22"/>
          <w:lang w:eastAsia="en-US"/>
        </w:rPr>
      </w:pPr>
    </w:p>
    <w:p w14:paraId="71717CF3"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Barton, M., Hanlon, L., McAndrew, I., &amp; Woodhouse, A. (2008)</w:t>
      </w:r>
    </w:p>
    <w:p w14:paraId="29D369BE" w14:textId="77777777" w:rsidR="00645851" w:rsidRPr="00645851" w:rsidRDefault="00645851" w:rsidP="00645851">
      <w:pPr>
        <w:suppressAutoHyphens w:val="0"/>
        <w:spacing w:line="240" w:lineRule="auto"/>
        <w:rPr>
          <w:rFonts w:ascii="Cambria" w:hAnsi="Cambria" w:cs="Arial"/>
          <w:iCs/>
          <w:sz w:val="22"/>
          <w:szCs w:val="22"/>
          <w:lang w:val="en-GB" w:eastAsia="en-US"/>
        </w:rPr>
      </w:pP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Engaging students in learning. Panel Discussion of National Teaching Award Winners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Spotlight on Teaching Colloquia, University of Otago, Dunedin, November 20, 60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minutes.</w:t>
      </w:r>
      <w:r w:rsidRPr="00645851">
        <w:rPr>
          <w:rFonts w:ascii="Cambria" w:hAnsi="Cambria" w:cs="Arial"/>
          <w:i/>
          <w:iCs/>
          <w:sz w:val="22"/>
          <w:szCs w:val="22"/>
          <w:lang w:val="en-GB" w:eastAsia="en-US"/>
        </w:rPr>
        <w:t xml:space="preserve"> </w:t>
      </w:r>
    </w:p>
    <w:p w14:paraId="2E8C746B" w14:textId="77777777" w:rsidR="00645851" w:rsidRPr="00645851" w:rsidRDefault="00645851" w:rsidP="00645851">
      <w:pPr>
        <w:suppressAutoHyphens w:val="0"/>
        <w:spacing w:line="240" w:lineRule="auto"/>
        <w:rPr>
          <w:rFonts w:ascii="Cambria" w:hAnsi="Cambria" w:cs="Arial"/>
          <w:iCs/>
          <w:sz w:val="22"/>
          <w:szCs w:val="22"/>
          <w:lang w:val="en-GB" w:eastAsia="en-US"/>
        </w:rPr>
      </w:pPr>
    </w:p>
    <w:p w14:paraId="5D5AF0E8"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Barton, Margo (2008) </w:t>
      </w:r>
      <w:r w:rsidRPr="00645851">
        <w:rPr>
          <w:rFonts w:ascii="Cambria" w:hAnsi="Cambria" w:cs="Arial"/>
          <w:sz w:val="22"/>
          <w:szCs w:val="22"/>
          <w:lang w:val="en-GB" w:eastAsia="en-US"/>
        </w:rPr>
        <w:tab/>
        <w:t xml:space="preserve">Making millinery - redefining process and object Graduate Research Conference,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School of Architecture and Design, Royal Melbourne Institute of Technology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University, Melbourne, Australia. 7th June, 2008, 20 minutes. Public seminar series.</w:t>
      </w:r>
    </w:p>
    <w:p w14:paraId="04D8CB6D" w14:textId="77777777" w:rsidR="00645851" w:rsidRPr="00645851" w:rsidRDefault="00645851" w:rsidP="00645851">
      <w:pPr>
        <w:suppressAutoHyphens w:val="0"/>
        <w:spacing w:line="240" w:lineRule="auto"/>
        <w:rPr>
          <w:rFonts w:ascii="Cambria" w:hAnsi="Cambria" w:cs="Arial"/>
          <w:sz w:val="22"/>
          <w:szCs w:val="22"/>
          <w:lang w:eastAsia="en-US"/>
        </w:rPr>
      </w:pPr>
    </w:p>
    <w:p w14:paraId="0C00D198"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Barton, M. (2008) </w:t>
      </w:r>
      <w:r w:rsidRPr="00645851">
        <w:rPr>
          <w:rFonts w:ascii="Cambria" w:hAnsi="Cambria" w:cs="Arial"/>
          <w:sz w:val="22"/>
          <w:szCs w:val="22"/>
          <w:lang w:val="en-GB" w:eastAsia="en-US"/>
        </w:rPr>
        <w:tab/>
        <w:t xml:space="preserve">Tinker Tailor: The Disembodied Practice of a Milliner Using CAD Technologies to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Think Through Designing and Making. School of Art Seminar and Workshop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Programme. The School of Art, Otago Polytechnic. 20th March 2008, 30 minutes.</w:t>
      </w:r>
    </w:p>
    <w:p w14:paraId="16756227"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74BED2D2" w14:textId="77777777" w:rsidR="00AA0A60" w:rsidRDefault="00645851" w:rsidP="00AA0A60">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Barton, Margo (2006) </w:t>
      </w:r>
      <w:r w:rsidRPr="00645851">
        <w:rPr>
          <w:rFonts w:ascii="Cambria" w:hAnsi="Cambria" w:cs="Arial"/>
          <w:sz w:val="22"/>
          <w:szCs w:val="22"/>
          <w:lang w:val="en-GB" w:eastAsia="en-US"/>
        </w:rPr>
        <w:tab/>
        <w:t xml:space="preserve">Conceiving and communicating fashion accessories: ideas, prototypes, images.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Graduate Research Conference, School of Architecture and Design, Royal Melbourne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Institute of Technology University, Melbourne, Australia. June, 2006, 20 minutes.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Public seminar series.</w:t>
      </w:r>
    </w:p>
    <w:p w14:paraId="4B381163" w14:textId="77777777" w:rsidR="00AA0A60" w:rsidRDefault="00AA0A60" w:rsidP="00AA0A60">
      <w:pPr>
        <w:suppressAutoHyphens w:val="0"/>
        <w:spacing w:line="240" w:lineRule="auto"/>
        <w:rPr>
          <w:rFonts w:ascii="Cambria" w:hAnsi="Cambria" w:cs="Arial"/>
          <w:sz w:val="22"/>
          <w:szCs w:val="22"/>
          <w:lang w:val="en-GB" w:eastAsia="en-US"/>
        </w:rPr>
      </w:pPr>
    </w:p>
    <w:p w14:paraId="5B222312" w14:textId="57AAB6EA" w:rsidR="00645851" w:rsidRPr="00645851" w:rsidRDefault="00645851" w:rsidP="00AA0A60">
      <w:pPr>
        <w:suppressAutoHyphens w:val="0"/>
        <w:spacing w:line="240" w:lineRule="auto"/>
        <w:rPr>
          <w:rFonts w:ascii="Cambria" w:hAnsi="Cambria" w:cs="Arial"/>
          <w:sz w:val="22"/>
          <w:szCs w:val="22"/>
          <w:lang w:val="en-AU" w:eastAsia="en-US"/>
        </w:rPr>
      </w:pPr>
      <w:r w:rsidRPr="00645851">
        <w:rPr>
          <w:rFonts w:ascii="Cambria" w:hAnsi="Cambria" w:cs="Arial"/>
          <w:b/>
          <w:sz w:val="22"/>
          <w:szCs w:val="22"/>
          <w:lang w:val="en-AU" w:eastAsia="en-US"/>
        </w:rPr>
        <w:t>Evidence of Peer Esteem:</w:t>
      </w:r>
    </w:p>
    <w:p w14:paraId="40FFEFC3" w14:textId="77777777" w:rsidR="00AA0A60" w:rsidRDefault="00AA0A60" w:rsidP="00645851">
      <w:pPr>
        <w:suppressAutoHyphens w:val="0"/>
        <w:spacing w:line="240" w:lineRule="auto"/>
        <w:rPr>
          <w:rFonts w:ascii="Cambria" w:hAnsi="Cambria" w:cs="Arial"/>
          <w:b/>
          <w:sz w:val="22"/>
          <w:szCs w:val="22"/>
          <w:lang w:val="en-AU" w:eastAsia="en-US"/>
        </w:rPr>
      </w:pPr>
    </w:p>
    <w:p w14:paraId="1FA055B8" w14:textId="77777777" w:rsidR="00645851" w:rsidRPr="00645851" w:rsidRDefault="00645851" w:rsidP="00645851">
      <w:pP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AU" w:eastAsia="en-US"/>
        </w:rPr>
        <w:t>Favourable Reviews and Commendations</w:t>
      </w:r>
    </w:p>
    <w:p w14:paraId="65053D32" w14:textId="77777777" w:rsidR="00645851" w:rsidRPr="008808A6" w:rsidRDefault="00645851" w:rsidP="00645851">
      <w:pPr>
        <w:suppressAutoHyphens w:val="0"/>
        <w:autoSpaceDE w:val="0"/>
        <w:autoSpaceDN w:val="0"/>
        <w:adjustRightInd w:val="0"/>
        <w:spacing w:line="240" w:lineRule="auto"/>
        <w:ind w:left="2160" w:hanging="2160"/>
        <w:rPr>
          <w:rFonts w:ascii="Cambria" w:hAnsi="Cambria"/>
          <w:sz w:val="22"/>
          <w:szCs w:val="22"/>
          <w:lang w:val="fr-FR" w:eastAsia="en-US"/>
        </w:rPr>
      </w:pPr>
      <w:r w:rsidRPr="00645851">
        <w:rPr>
          <w:rFonts w:ascii="Cambria" w:hAnsi="Cambria"/>
          <w:sz w:val="22"/>
          <w:szCs w:val="22"/>
          <w:lang w:val="en-US" w:eastAsia="en-US"/>
        </w:rPr>
        <w:t>(2014)</w:t>
      </w:r>
      <w:r w:rsidRPr="00645851">
        <w:rPr>
          <w:rFonts w:ascii="Cambria" w:hAnsi="Cambria"/>
          <w:sz w:val="22"/>
          <w:szCs w:val="22"/>
          <w:lang w:val="en-US" w:eastAsia="en-US"/>
        </w:rPr>
        <w:tab/>
        <w:t xml:space="preserve">'Anecdotally... bigger than Christmas', February 22, 2014. Quoted in an article in the Otago Daily Times leading up to iD Dunedin Fashion week. Focus on the educational benefits of students and staff working on iD Dunedin. </w:t>
      </w:r>
      <w:r w:rsidRPr="008808A6">
        <w:rPr>
          <w:rFonts w:ascii="Cambria" w:hAnsi="Cambria"/>
          <w:sz w:val="22"/>
          <w:szCs w:val="22"/>
          <w:lang w:val="fr-FR" w:eastAsia="en-US"/>
        </w:rPr>
        <w:t xml:space="preserve">Available - </w:t>
      </w:r>
      <w:r w:rsidR="00B90984">
        <w:fldChar w:fldCharType="begin"/>
      </w:r>
      <w:r w:rsidR="00B90984" w:rsidRPr="00606EFC">
        <w:rPr>
          <w:lang w:val="fr-FR"/>
          <w:rPrChange w:id="364" w:author="Liz Stewart" w:date="2015-11-11T15:31:00Z">
            <w:rPr/>
          </w:rPrChange>
        </w:rPr>
        <w:instrText xml:space="preserve"> HYPERLINK "http://www.odt.co.nz/id-dunedin-fashion-week/id-dunedin-2014/292640/anecdotally-bigger-christmas" </w:instrText>
      </w:r>
      <w:r w:rsidR="00B90984">
        <w:fldChar w:fldCharType="separate"/>
      </w:r>
      <w:r w:rsidRPr="008808A6">
        <w:rPr>
          <w:rFonts w:ascii="Cambria" w:hAnsi="Cambria"/>
          <w:color w:val="0000FF"/>
          <w:sz w:val="22"/>
          <w:szCs w:val="22"/>
          <w:u w:val="single"/>
          <w:lang w:val="fr-FR" w:eastAsia="en-US"/>
        </w:rPr>
        <w:t>http://www.odt.co.nz/id-dunedin-fashion-week/id-dunedin-2014/292640/anecdotally-bigger-christmas</w:t>
      </w:r>
      <w:r w:rsidR="00B90984">
        <w:rPr>
          <w:rFonts w:ascii="Cambria" w:hAnsi="Cambria"/>
          <w:color w:val="0000FF"/>
          <w:sz w:val="22"/>
          <w:szCs w:val="22"/>
          <w:u w:val="single"/>
          <w:lang w:val="fr-FR" w:eastAsia="en-US"/>
        </w:rPr>
        <w:fldChar w:fldCharType="end"/>
      </w:r>
      <w:r w:rsidRPr="008808A6">
        <w:rPr>
          <w:rFonts w:ascii="Cambria" w:hAnsi="Cambria"/>
          <w:sz w:val="22"/>
          <w:szCs w:val="22"/>
          <w:lang w:val="fr-FR" w:eastAsia="en-US"/>
        </w:rPr>
        <w:t xml:space="preserve"> </w:t>
      </w:r>
    </w:p>
    <w:p w14:paraId="1509A0B3" w14:textId="77777777" w:rsidR="00645851" w:rsidRPr="008808A6" w:rsidRDefault="00645851" w:rsidP="00645851">
      <w:pPr>
        <w:suppressAutoHyphens w:val="0"/>
        <w:autoSpaceDE w:val="0"/>
        <w:autoSpaceDN w:val="0"/>
        <w:adjustRightInd w:val="0"/>
        <w:spacing w:line="240" w:lineRule="auto"/>
        <w:ind w:left="2160" w:hanging="2160"/>
        <w:rPr>
          <w:rFonts w:ascii="Cambria" w:hAnsi="Cambria"/>
          <w:sz w:val="22"/>
          <w:szCs w:val="22"/>
          <w:lang w:val="fr-FR" w:eastAsia="en-US"/>
        </w:rPr>
      </w:pPr>
    </w:p>
    <w:p w14:paraId="2D66BE55" w14:textId="77777777" w:rsidR="00645851" w:rsidRPr="008808A6" w:rsidRDefault="00645851" w:rsidP="00645851">
      <w:pPr>
        <w:suppressAutoHyphens w:val="0"/>
        <w:autoSpaceDE w:val="0"/>
        <w:autoSpaceDN w:val="0"/>
        <w:adjustRightInd w:val="0"/>
        <w:spacing w:line="240" w:lineRule="auto"/>
        <w:ind w:left="2160" w:hanging="2160"/>
        <w:rPr>
          <w:rFonts w:ascii="Cambria" w:hAnsi="Cambria"/>
          <w:sz w:val="22"/>
          <w:szCs w:val="22"/>
          <w:lang w:val="fr-FR" w:eastAsia="en-US"/>
        </w:rPr>
      </w:pPr>
      <w:r w:rsidRPr="00645851">
        <w:rPr>
          <w:rFonts w:ascii="Cambria" w:hAnsi="Cambria"/>
          <w:sz w:val="22"/>
          <w:szCs w:val="22"/>
          <w:lang w:val="en-US" w:eastAsia="en-US"/>
        </w:rPr>
        <w:t>(2012)</w:t>
      </w:r>
      <w:r w:rsidRPr="00645851">
        <w:rPr>
          <w:rFonts w:ascii="Cambria" w:hAnsi="Cambria"/>
          <w:sz w:val="22"/>
          <w:szCs w:val="22"/>
          <w:lang w:val="en-US" w:eastAsia="en-US"/>
        </w:rPr>
        <w:tab/>
        <w:t xml:space="preserve">Pushing fashion forward, March 24, 2012. Featured in an article in the Otago Daily Times leading up to iD Dunedin Fashion week. </w:t>
      </w:r>
      <w:r w:rsidRPr="008808A6">
        <w:rPr>
          <w:rFonts w:ascii="Cambria" w:hAnsi="Cambria"/>
          <w:sz w:val="22"/>
          <w:szCs w:val="22"/>
          <w:lang w:val="fr-FR" w:eastAsia="en-US"/>
        </w:rPr>
        <w:t xml:space="preserve">Available - </w:t>
      </w:r>
      <w:r w:rsidR="00B90984">
        <w:fldChar w:fldCharType="begin"/>
      </w:r>
      <w:r w:rsidR="00B90984" w:rsidRPr="00606EFC">
        <w:rPr>
          <w:lang w:val="fr-FR"/>
          <w:rPrChange w:id="365" w:author="Liz Stewart" w:date="2015-11-11T15:31:00Z">
            <w:rPr/>
          </w:rPrChange>
        </w:rPr>
        <w:instrText xml:space="preserve"> HYPERLINK "http://www.odt.co.nz/lifestyle/fashion/202639/pushing-fashion-forward" </w:instrText>
      </w:r>
      <w:r w:rsidR="00B90984">
        <w:fldChar w:fldCharType="separate"/>
      </w:r>
      <w:r w:rsidRPr="008808A6">
        <w:rPr>
          <w:rFonts w:ascii="Cambria" w:hAnsi="Cambria"/>
          <w:color w:val="0000FF"/>
          <w:sz w:val="22"/>
          <w:szCs w:val="22"/>
          <w:u w:val="single"/>
          <w:lang w:val="fr-FR" w:eastAsia="en-US"/>
        </w:rPr>
        <w:t>http://www.odt.co.nz/lifestyle/fashion/202639/pushing-fashion-forward</w:t>
      </w:r>
      <w:r w:rsidR="00B90984">
        <w:rPr>
          <w:rFonts w:ascii="Cambria" w:hAnsi="Cambria"/>
          <w:color w:val="0000FF"/>
          <w:sz w:val="22"/>
          <w:szCs w:val="22"/>
          <w:u w:val="single"/>
          <w:lang w:val="fr-FR" w:eastAsia="en-US"/>
        </w:rPr>
        <w:fldChar w:fldCharType="end"/>
      </w:r>
      <w:r w:rsidRPr="008808A6">
        <w:rPr>
          <w:rFonts w:ascii="Cambria" w:hAnsi="Cambria"/>
          <w:sz w:val="22"/>
          <w:szCs w:val="22"/>
          <w:lang w:val="fr-FR" w:eastAsia="en-US"/>
        </w:rPr>
        <w:t xml:space="preserve"> </w:t>
      </w:r>
    </w:p>
    <w:p w14:paraId="59A08B69" w14:textId="77777777" w:rsidR="00645851" w:rsidRPr="008808A6" w:rsidRDefault="00645851" w:rsidP="00645851">
      <w:pPr>
        <w:suppressAutoHyphens w:val="0"/>
        <w:autoSpaceDE w:val="0"/>
        <w:autoSpaceDN w:val="0"/>
        <w:adjustRightInd w:val="0"/>
        <w:spacing w:line="240" w:lineRule="auto"/>
        <w:rPr>
          <w:rFonts w:ascii="Cambria" w:hAnsi="Cambria"/>
          <w:sz w:val="22"/>
          <w:szCs w:val="22"/>
          <w:lang w:val="fr-FR" w:eastAsia="en-US"/>
        </w:rPr>
      </w:pPr>
    </w:p>
    <w:p w14:paraId="7F110E63" w14:textId="77777777" w:rsidR="00645851" w:rsidRPr="00645851" w:rsidRDefault="00645851" w:rsidP="00645851">
      <w:pPr>
        <w:suppressAutoHyphens w:val="0"/>
        <w:autoSpaceDE w:val="0"/>
        <w:autoSpaceDN w:val="0"/>
        <w:adjustRightInd w:val="0"/>
        <w:spacing w:line="240" w:lineRule="auto"/>
        <w:rPr>
          <w:rFonts w:ascii="Cambria" w:hAnsi="Cambria"/>
          <w:sz w:val="22"/>
          <w:szCs w:val="22"/>
          <w:lang w:val="en-US" w:eastAsia="en-US"/>
        </w:rPr>
      </w:pPr>
      <w:r w:rsidRPr="00645851">
        <w:rPr>
          <w:rFonts w:ascii="Cambria" w:hAnsi="Cambria"/>
          <w:sz w:val="22"/>
          <w:szCs w:val="22"/>
          <w:lang w:val="en-US" w:eastAsia="en-US"/>
        </w:rPr>
        <w:t>(2011)</w:t>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t>Southern Fashion Belle. Next Magazine, April 2011. p21. Featured in an article in the</w:t>
      </w:r>
    </w:p>
    <w:p w14:paraId="4C61E499" w14:textId="77777777" w:rsidR="00645851" w:rsidRPr="00645851" w:rsidRDefault="00645851" w:rsidP="00645851">
      <w:pPr>
        <w:suppressAutoHyphens w:val="0"/>
        <w:autoSpaceDE w:val="0"/>
        <w:autoSpaceDN w:val="0"/>
        <w:adjustRightInd w:val="0"/>
        <w:spacing w:line="240" w:lineRule="auto"/>
        <w:rPr>
          <w:rFonts w:ascii="Cambria" w:hAnsi="Cambria"/>
          <w:sz w:val="22"/>
          <w:szCs w:val="22"/>
          <w:lang w:val="en-US" w:eastAsia="en-US"/>
        </w:rPr>
      </w:pP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t>Newsmaker section of this publication.</w:t>
      </w:r>
    </w:p>
    <w:p w14:paraId="628BAC5A" w14:textId="77777777" w:rsidR="00645851" w:rsidRPr="00645851" w:rsidRDefault="00645851" w:rsidP="00645851">
      <w:pPr>
        <w:suppressAutoHyphens w:val="0"/>
        <w:autoSpaceDE w:val="0"/>
        <w:autoSpaceDN w:val="0"/>
        <w:adjustRightInd w:val="0"/>
        <w:spacing w:line="240" w:lineRule="auto"/>
        <w:rPr>
          <w:rFonts w:ascii="Cambria" w:hAnsi="Cambria"/>
          <w:sz w:val="22"/>
          <w:szCs w:val="22"/>
          <w:lang w:val="en-US" w:eastAsia="en-US"/>
        </w:rPr>
      </w:pPr>
    </w:p>
    <w:p w14:paraId="235FF2AE" w14:textId="77777777" w:rsidR="00645851" w:rsidRPr="00645851" w:rsidRDefault="00645851" w:rsidP="00645851">
      <w:pPr>
        <w:suppressAutoHyphens w:val="0"/>
        <w:autoSpaceDE w:val="0"/>
        <w:autoSpaceDN w:val="0"/>
        <w:adjustRightInd w:val="0"/>
        <w:spacing w:line="240" w:lineRule="auto"/>
        <w:rPr>
          <w:rFonts w:ascii="Cambria" w:hAnsi="Cambria"/>
          <w:sz w:val="22"/>
          <w:szCs w:val="22"/>
          <w:lang w:val="en-US" w:eastAsia="en-US"/>
        </w:rPr>
      </w:pPr>
      <w:r w:rsidRPr="00645851">
        <w:rPr>
          <w:rFonts w:ascii="Cambria" w:hAnsi="Cambria"/>
          <w:sz w:val="22"/>
          <w:szCs w:val="22"/>
          <w:lang w:val="en-US" w:eastAsia="en-US"/>
        </w:rPr>
        <w:t>(2010)</w:t>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t xml:space="preserve">Review of my teaching practice - video interview – Vogue Italia website, first </w:t>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t xml:space="preserve">released on website August 9, 2010. address: </w:t>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hyperlink r:id="rId83" w:history="1">
        <w:r w:rsidRPr="00645851">
          <w:rPr>
            <w:rFonts w:ascii="Cambria" w:hAnsi="Cambria"/>
            <w:color w:val="0000FF"/>
            <w:sz w:val="22"/>
            <w:szCs w:val="22"/>
            <w:u w:val="single"/>
            <w:lang w:val="en-US" w:eastAsia="en-US"/>
          </w:rPr>
          <w:t>http://www.vogue.it/en/talents/contests-andmore/2010/08/otago-polytechnic</w:t>
        </w:r>
      </w:hyperlink>
      <w:r w:rsidRPr="00645851">
        <w:rPr>
          <w:rFonts w:ascii="Cambria" w:hAnsi="Cambria"/>
          <w:sz w:val="22"/>
          <w:szCs w:val="22"/>
          <w:lang w:val="en-US" w:eastAsia="en-US"/>
        </w:rPr>
        <w:t xml:space="preserve"> </w:t>
      </w:r>
    </w:p>
    <w:p w14:paraId="32EDCBF6" w14:textId="77777777" w:rsidR="00645851" w:rsidRPr="00645851" w:rsidRDefault="00645851" w:rsidP="00645851">
      <w:pPr>
        <w:suppressAutoHyphens w:val="0"/>
        <w:autoSpaceDE w:val="0"/>
        <w:autoSpaceDN w:val="0"/>
        <w:adjustRightInd w:val="0"/>
        <w:spacing w:line="240" w:lineRule="auto"/>
        <w:rPr>
          <w:rFonts w:ascii="Cambria" w:hAnsi="Cambria"/>
          <w:sz w:val="22"/>
          <w:szCs w:val="22"/>
          <w:lang w:val="en-US" w:eastAsia="en-US"/>
        </w:rPr>
      </w:pPr>
    </w:p>
    <w:p w14:paraId="67B67288" w14:textId="77777777" w:rsidR="00645851" w:rsidRPr="00645851" w:rsidRDefault="00645851" w:rsidP="00645851">
      <w:pPr>
        <w:suppressAutoHyphens w:val="0"/>
        <w:autoSpaceDE w:val="0"/>
        <w:autoSpaceDN w:val="0"/>
        <w:adjustRightInd w:val="0"/>
        <w:spacing w:line="240" w:lineRule="auto"/>
        <w:rPr>
          <w:rFonts w:ascii="Cambria" w:hAnsi="Cambria" w:cs="Arial"/>
          <w:b/>
          <w:sz w:val="22"/>
          <w:szCs w:val="22"/>
          <w:lang w:val="en-AU" w:eastAsia="en-US"/>
        </w:rPr>
      </w:pPr>
      <w:r w:rsidRPr="00645851">
        <w:rPr>
          <w:rFonts w:ascii="Cambria" w:hAnsi="Cambria"/>
          <w:sz w:val="22"/>
          <w:szCs w:val="22"/>
          <w:lang w:val="en-US" w:eastAsia="en-US"/>
        </w:rPr>
        <w:t xml:space="preserve">(2009) </w:t>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t xml:space="preserve">My Marvellous Mentor. The New Zealand Herald - Viva Magazine. Auckland, The New </w:t>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t xml:space="preserve">Zealand Herald: 2. Featured in Viva magazine in an article highlighting three </w:t>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t>successful young designers and their mentors, 25 November 2009.</w:t>
      </w:r>
    </w:p>
    <w:p w14:paraId="5D54C743"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186D38D9" w14:textId="77777777" w:rsidR="00645851" w:rsidRPr="00645851" w:rsidRDefault="00645851" w:rsidP="00645851">
      <w:pPr>
        <w:suppressAutoHyphens w:val="0"/>
        <w:spacing w:line="240" w:lineRule="auto"/>
        <w:ind w:left="2160" w:hanging="2160"/>
        <w:rPr>
          <w:rFonts w:ascii="Cambria" w:hAnsi="Cambria" w:cs="Arial"/>
          <w:sz w:val="22"/>
          <w:szCs w:val="22"/>
          <w:lang w:val="en-AU" w:eastAsia="en-US"/>
        </w:rPr>
      </w:pPr>
      <w:r w:rsidRPr="00645851">
        <w:rPr>
          <w:rFonts w:ascii="Cambria" w:hAnsi="Cambria" w:cs="Arial"/>
          <w:sz w:val="22"/>
          <w:szCs w:val="22"/>
          <w:lang w:val="en-AU" w:eastAsia="en-US"/>
        </w:rPr>
        <w:t>(2009)</w:t>
      </w:r>
      <w:r w:rsidRPr="00645851">
        <w:rPr>
          <w:rFonts w:ascii="Cambria" w:hAnsi="Cambria" w:cs="Arial"/>
          <w:sz w:val="22"/>
          <w:szCs w:val="22"/>
          <w:lang w:val="en-AU" w:eastAsia="en-US"/>
        </w:rPr>
        <w:tab/>
        <w:t xml:space="preserve">Shooting spree. with M Oettli. Otago Polytechnic Research Update: New Applied research, Issue 3: October 2009. Special Issue: Teaching &amp; Learning in Art &amp; Design. p6-7. </w:t>
      </w:r>
    </w:p>
    <w:p w14:paraId="312A98B3"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A30E9E3" w14:textId="77777777" w:rsidR="00645851" w:rsidRPr="00645851" w:rsidRDefault="00645851" w:rsidP="00645851">
      <w:pPr>
        <w:suppressAutoHyphens w:val="0"/>
        <w:autoSpaceDE w:val="0"/>
        <w:autoSpaceDN w:val="0"/>
        <w:adjustRightInd w:val="0"/>
        <w:spacing w:line="240" w:lineRule="auto"/>
        <w:rPr>
          <w:rFonts w:ascii="Cambria" w:hAnsi="Cambria"/>
          <w:sz w:val="22"/>
          <w:szCs w:val="22"/>
          <w:lang w:val="en-US" w:eastAsia="en-US"/>
        </w:rPr>
      </w:pPr>
      <w:r w:rsidRPr="00645851">
        <w:rPr>
          <w:rFonts w:ascii="Cambria" w:hAnsi="Cambria"/>
          <w:sz w:val="22"/>
          <w:szCs w:val="22"/>
          <w:lang w:val="en-US" w:eastAsia="en-US"/>
        </w:rPr>
        <w:t>(2009)</w:t>
      </w: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t>Objects of desire. Otago Polytechnic Research Update: New Applied research, Issue 3:</w:t>
      </w:r>
    </w:p>
    <w:p w14:paraId="518981A8" w14:textId="77777777" w:rsidR="00645851" w:rsidRPr="00645851" w:rsidRDefault="00645851" w:rsidP="00645851">
      <w:pPr>
        <w:suppressAutoHyphens w:val="0"/>
        <w:autoSpaceDE w:val="0"/>
        <w:autoSpaceDN w:val="0"/>
        <w:adjustRightInd w:val="0"/>
        <w:spacing w:line="240" w:lineRule="auto"/>
        <w:rPr>
          <w:rFonts w:ascii="Cambria" w:hAnsi="Cambria"/>
          <w:sz w:val="22"/>
          <w:szCs w:val="22"/>
          <w:lang w:val="en-US" w:eastAsia="en-US"/>
        </w:rPr>
      </w:pPr>
      <w:r w:rsidRPr="00645851">
        <w:rPr>
          <w:rFonts w:ascii="Cambria" w:hAnsi="Cambria"/>
          <w:sz w:val="22"/>
          <w:szCs w:val="22"/>
          <w:lang w:val="en-US" w:eastAsia="en-US"/>
        </w:rPr>
        <w:tab/>
      </w:r>
      <w:r w:rsidRPr="00645851">
        <w:rPr>
          <w:rFonts w:ascii="Cambria" w:hAnsi="Cambria"/>
          <w:sz w:val="22"/>
          <w:szCs w:val="22"/>
          <w:lang w:val="en-US" w:eastAsia="en-US"/>
        </w:rPr>
        <w:tab/>
      </w:r>
      <w:r w:rsidRPr="00645851">
        <w:rPr>
          <w:rFonts w:ascii="Cambria" w:hAnsi="Cambria"/>
          <w:sz w:val="22"/>
          <w:szCs w:val="22"/>
          <w:lang w:val="en-US" w:eastAsia="en-US"/>
        </w:rPr>
        <w:tab/>
        <w:t>October 2009. Special Issue: Teaching &amp; Learning in Art &amp; Design. p4</w:t>
      </w:r>
    </w:p>
    <w:p w14:paraId="63E22185"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52CD7A9" w14:textId="77777777" w:rsidR="00645851" w:rsidRPr="00645851" w:rsidRDefault="00645851" w:rsidP="00645851">
      <w:pPr>
        <w:pBdr>
          <w:bottom w:val="single" w:sz="6" w:space="1" w:color="auto"/>
        </w:pBdr>
        <w:suppressAutoHyphens w:val="0"/>
        <w:spacing w:line="240" w:lineRule="auto"/>
        <w:rPr>
          <w:rFonts w:ascii="Cambria" w:hAnsi="Cambria" w:cs="Arial"/>
          <w:sz w:val="22"/>
          <w:szCs w:val="22"/>
          <w:lang w:val="en-AU" w:eastAsia="en-US"/>
        </w:rPr>
      </w:pPr>
      <w:r w:rsidRPr="00645851">
        <w:rPr>
          <w:rFonts w:ascii="Cambria" w:hAnsi="Cambria" w:cs="Arial"/>
          <w:b/>
          <w:sz w:val="22"/>
          <w:szCs w:val="22"/>
          <w:lang w:val="en-AU" w:eastAsia="en-US"/>
        </w:rPr>
        <w:t>Facilitating Networks:</w:t>
      </w:r>
    </w:p>
    <w:p w14:paraId="545A6142" w14:textId="77777777" w:rsidR="00645851" w:rsidRPr="00645851" w:rsidRDefault="00645851" w:rsidP="00645851">
      <w:pPr>
        <w:suppressAutoHyphens w:val="0"/>
        <w:spacing w:line="240" w:lineRule="auto"/>
        <w:ind w:left="2160" w:hanging="2160"/>
        <w:rPr>
          <w:rFonts w:ascii="Cambria" w:hAnsi="Cambria" w:cs="Arial"/>
          <w:bCs/>
          <w:sz w:val="22"/>
          <w:szCs w:val="22"/>
          <w:lang w:val="en-GB" w:eastAsia="en-US"/>
        </w:rPr>
      </w:pPr>
      <w:r w:rsidRPr="00645851">
        <w:rPr>
          <w:rFonts w:ascii="Cambria" w:hAnsi="Cambria" w:cs="Arial"/>
          <w:bCs/>
          <w:sz w:val="22"/>
          <w:szCs w:val="22"/>
          <w:lang w:val="en-GB" w:eastAsia="en-US"/>
        </w:rPr>
        <w:t xml:space="preserve">(2014) </w:t>
      </w:r>
      <w:r w:rsidRPr="00645851">
        <w:rPr>
          <w:rFonts w:ascii="Cambria" w:hAnsi="Cambria" w:cs="Arial"/>
          <w:bCs/>
          <w:sz w:val="22"/>
          <w:szCs w:val="22"/>
          <w:lang w:val="en-GB" w:eastAsia="en-US"/>
        </w:rPr>
        <w:tab/>
        <w:t>iD Dunedin Francis Hooper, designer, in conversation public lecture - organised and interviewed Francis Hooper in an in conversation style lecture. April4, 2014. Dunedin Public Library.</w:t>
      </w:r>
    </w:p>
    <w:p w14:paraId="2A520C5A" w14:textId="77777777" w:rsidR="00645851" w:rsidRPr="00645851" w:rsidRDefault="00645851" w:rsidP="00645851">
      <w:pPr>
        <w:suppressAutoHyphens w:val="0"/>
        <w:spacing w:line="240" w:lineRule="auto"/>
        <w:ind w:left="2160" w:hanging="2160"/>
        <w:rPr>
          <w:rFonts w:ascii="Cambria" w:hAnsi="Cambria" w:cs="Arial"/>
          <w:bCs/>
          <w:sz w:val="22"/>
          <w:szCs w:val="22"/>
          <w:lang w:val="en-GB" w:eastAsia="en-US"/>
        </w:rPr>
      </w:pPr>
    </w:p>
    <w:p w14:paraId="28B09756" w14:textId="77777777" w:rsidR="00645851" w:rsidRPr="00645851" w:rsidRDefault="00645851" w:rsidP="00645851">
      <w:pPr>
        <w:suppressAutoHyphens w:val="0"/>
        <w:spacing w:line="240" w:lineRule="auto"/>
        <w:ind w:left="2160" w:hanging="2160"/>
        <w:rPr>
          <w:rFonts w:ascii="Cambria" w:hAnsi="Cambria" w:cs="Arial"/>
          <w:bCs/>
          <w:sz w:val="22"/>
          <w:szCs w:val="22"/>
          <w:lang w:val="en-GB" w:eastAsia="en-US"/>
        </w:rPr>
      </w:pPr>
      <w:r w:rsidRPr="00645851">
        <w:rPr>
          <w:rFonts w:ascii="Cambria" w:hAnsi="Cambria" w:cs="Arial"/>
          <w:bCs/>
          <w:sz w:val="22"/>
          <w:szCs w:val="22"/>
          <w:lang w:val="en-GB" w:eastAsia="en-US"/>
        </w:rPr>
        <w:t xml:space="preserve"> (2013) </w:t>
      </w:r>
      <w:r w:rsidRPr="00645851">
        <w:rPr>
          <w:rFonts w:ascii="Cambria" w:hAnsi="Cambria" w:cs="Arial"/>
          <w:bCs/>
          <w:sz w:val="22"/>
          <w:szCs w:val="22"/>
          <w:lang w:val="en-GB" w:eastAsia="en-US"/>
        </w:rPr>
        <w:tab/>
        <w:t xml:space="preserve">iD Dunedin fashion educators meeting. Initiation and facilitation of an inaugural Australasian fashion educators meeting held at the same time as iD Dunedin or another fashion event in Australasia. Meeting held at The School of Design, Otago Polytechnic, March 15, 2013. Attended by fashion educators from New Zealand, Australia and China. </w:t>
      </w:r>
    </w:p>
    <w:p w14:paraId="19AA9264" w14:textId="77777777" w:rsidR="00645851" w:rsidRPr="00645851" w:rsidRDefault="00645851" w:rsidP="00645851">
      <w:pPr>
        <w:suppressAutoHyphens w:val="0"/>
        <w:spacing w:line="240" w:lineRule="auto"/>
        <w:ind w:left="2160" w:hanging="2160"/>
        <w:rPr>
          <w:rFonts w:ascii="Cambria" w:hAnsi="Cambria" w:cs="Arial"/>
          <w:bCs/>
          <w:sz w:val="22"/>
          <w:szCs w:val="22"/>
          <w:lang w:val="en-GB" w:eastAsia="en-US"/>
        </w:rPr>
      </w:pPr>
    </w:p>
    <w:p w14:paraId="3FBEB921" w14:textId="77777777" w:rsidR="00645851" w:rsidRPr="00645851" w:rsidRDefault="00645851" w:rsidP="00645851">
      <w:pPr>
        <w:suppressAutoHyphens w:val="0"/>
        <w:spacing w:line="240" w:lineRule="auto"/>
        <w:ind w:left="2160" w:hanging="2160"/>
        <w:rPr>
          <w:rFonts w:ascii="Cambria" w:hAnsi="Cambria" w:cs="Arial"/>
          <w:bCs/>
          <w:sz w:val="22"/>
          <w:szCs w:val="22"/>
          <w:lang w:val="en-GB" w:eastAsia="en-US"/>
        </w:rPr>
      </w:pPr>
      <w:r w:rsidRPr="00645851">
        <w:rPr>
          <w:rFonts w:ascii="Cambria" w:hAnsi="Cambria" w:cs="Arial"/>
          <w:bCs/>
          <w:sz w:val="22"/>
          <w:szCs w:val="22"/>
          <w:lang w:val="en-GB" w:eastAsia="en-US"/>
        </w:rPr>
        <w:t xml:space="preserve">(2013) </w:t>
      </w:r>
      <w:r w:rsidRPr="00645851">
        <w:rPr>
          <w:rFonts w:ascii="Cambria" w:hAnsi="Cambria" w:cs="Arial"/>
          <w:bCs/>
          <w:sz w:val="22"/>
          <w:szCs w:val="22"/>
          <w:lang w:val="en-GB" w:eastAsia="en-US"/>
        </w:rPr>
        <w:tab/>
        <w:t>iD Dunedin Stephen Jones, UK milliner, in conversation public lecture - organised and interviewed Stephen Jones in an in conversation style lecture. March 14, 2013. Otago Museum.</w:t>
      </w:r>
    </w:p>
    <w:p w14:paraId="12D106AD"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77F9CC99" w14:textId="77777777" w:rsidR="00645851" w:rsidRPr="00645851" w:rsidRDefault="00645851" w:rsidP="00645851">
      <w:pPr>
        <w:suppressAutoHyphens w:val="0"/>
        <w:spacing w:line="240" w:lineRule="auto"/>
        <w:ind w:left="2160" w:hanging="2160"/>
        <w:rPr>
          <w:rFonts w:ascii="Cambria" w:hAnsi="Cambria" w:cs="Arial"/>
          <w:bCs/>
          <w:sz w:val="22"/>
          <w:szCs w:val="22"/>
          <w:lang w:val="en-GB" w:eastAsia="en-US"/>
        </w:rPr>
      </w:pPr>
      <w:r w:rsidRPr="00645851">
        <w:rPr>
          <w:rFonts w:ascii="Cambria" w:hAnsi="Cambria" w:cs="Arial"/>
          <w:bCs/>
          <w:sz w:val="22"/>
          <w:szCs w:val="22"/>
          <w:lang w:val="en-GB" w:eastAsia="en-US"/>
        </w:rPr>
        <w:t xml:space="preserve">(2012 &gt; present) </w:t>
      </w:r>
      <w:r w:rsidRPr="00645851">
        <w:rPr>
          <w:rFonts w:ascii="Cambria" w:hAnsi="Cambria" w:cs="Arial"/>
          <w:bCs/>
          <w:sz w:val="22"/>
          <w:szCs w:val="22"/>
          <w:lang w:val="en-GB" w:eastAsia="en-US"/>
        </w:rPr>
        <w:tab/>
        <w:t xml:space="preserve">Developing and facilitating the Shanghai / Dunedin collaborative fashion shoot project between IFA Paris at the Shanghai University of Engineering Science and The School of Design, Otago Polytechnic. </w:t>
      </w:r>
    </w:p>
    <w:p w14:paraId="452AFACC"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1CE44FA2" w14:textId="77777777" w:rsidR="00645851" w:rsidRPr="00645851" w:rsidRDefault="00645851" w:rsidP="00645851">
      <w:pPr>
        <w:suppressAutoHyphens w:val="0"/>
        <w:spacing w:line="240" w:lineRule="auto"/>
        <w:ind w:left="2160" w:hanging="2160"/>
        <w:rPr>
          <w:rFonts w:ascii="Cambria" w:hAnsi="Cambria" w:cs="Arial"/>
          <w:bCs/>
          <w:sz w:val="22"/>
          <w:szCs w:val="22"/>
          <w:lang w:val="en-GB" w:eastAsia="en-US"/>
        </w:rPr>
      </w:pPr>
      <w:r w:rsidRPr="00645851">
        <w:rPr>
          <w:rFonts w:ascii="Cambria" w:hAnsi="Cambria" w:cs="Arial"/>
          <w:bCs/>
          <w:sz w:val="22"/>
          <w:szCs w:val="22"/>
          <w:lang w:val="en-GB" w:eastAsia="en-US"/>
        </w:rPr>
        <w:t xml:space="preserve">(2012) </w:t>
      </w:r>
      <w:r w:rsidRPr="00645851">
        <w:rPr>
          <w:rFonts w:ascii="Cambria" w:hAnsi="Cambria" w:cs="Arial"/>
          <w:bCs/>
          <w:sz w:val="22"/>
          <w:szCs w:val="22"/>
          <w:lang w:val="en-GB" w:eastAsia="en-US"/>
        </w:rPr>
        <w:tab/>
        <w:t>iD Dunedin Lutz Huelle public lecture - organised and introduced lecture, March 29, 2012. Dunedin Public Art Gallery</w:t>
      </w:r>
    </w:p>
    <w:p w14:paraId="7DCFC66D"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26FC35DD" w14:textId="77777777" w:rsidR="00645851" w:rsidRPr="00645851" w:rsidRDefault="00645851" w:rsidP="00645851">
      <w:pPr>
        <w:suppressAutoHyphens w:val="0"/>
        <w:spacing w:line="240" w:lineRule="auto"/>
        <w:ind w:left="2160" w:hanging="2160"/>
        <w:rPr>
          <w:rFonts w:ascii="Cambria" w:hAnsi="Cambria" w:cs="Arial"/>
          <w:bCs/>
          <w:sz w:val="22"/>
          <w:szCs w:val="22"/>
          <w:lang w:val="en-GB" w:eastAsia="en-US"/>
        </w:rPr>
      </w:pPr>
      <w:r w:rsidRPr="00645851">
        <w:rPr>
          <w:rFonts w:ascii="Cambria" w:hAnsi="Cambria" w:cs="Arial"/>
          <w:bCs/>
          <w:sz w:val="22"/>
          <w:szCs w:val="22"/>
          <w:lang w:val="en-GB" w:eastAsia="en-US"/>
        </w:rPr>
        <w:t xml:space="preserve">(2011) </w:t>
      </w:r>
      <w:r w:rsidRPr="00645851">
        <w:rPr>
          <w:rFonts w:ascii="Cambria" w:hAnsi="Cambria" w:cs="Arial"/>
          <w:bCs/>
          <w:sz w:val="22"/>
          <w:szCs w:val="22"/>
          <w:lang w:val="en-GB" w:eastAsia="en-US"/>
        </w:rPr>
        <w:tab/>
        <w:t>iD Dunedin Akira Isogawa public lecture - organised and introduced in conversation, April 7 2011. Dunedin Public Art Gallery</w:t>
      </w:r>
    </w:p>
    <w:p w14:paraId="34AB3946"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27C1120A" w14:textId="77777777" w:rsidR="00645851" w:rsidRPr="00645851" w:rsidRDefault="00645851" w:rsidP="00645851">
      <w:pPr>
        <w:suppressAutoHyphens w:val="0"/>
        <w:spacing w:line="240" w:lineRule="auto"/>
        <w:ind w:left="2160" w:hanging="2160"/>
        <w:rPr>
          <w:rFonts w:ascii="Cambria" w:hAnsi="Cambria" w:cs="Arial"/>
          <w:bCs/>
          <w:sz w:val="22"/>
          <w:szCs w:val="22"/>
          <w:lang w:val="en-GB" w:eastAsia="en-US"/>
        </w:rPr>
      </w:pPr>
      <w:r w:rsidRPr="00645851">
        <w:rPr>
          <w:rFonts w:ascii="Cambria" w:hAnsi="Cambria" w:cs="Arial"/>
          <w:bCs/>
          <w:sz w:val="22"/>
          <w:szCs w:val="22"/>
          <w:lang w:val="en-GB" w:eastAsia="en-US"/>
        </w:rPr>
        <w:t>(2006-2011)</w:t>
      </w:r>
      <w:r w:rsidRPr="00645851">
        <w:rPr>
          <w:rFonts w:ascii="Cambria" w:hAnsi="Cambria" w:cs="Arial"/>
          <w:bCs/>
          <w:sz w:val="22"/>
          <w:szCs w:val="22"/>
          <w:lang w:val="en-GB" w:eastAsia="en-US"/>
        </w:rPr>
        <w:tab/>
        <w:t xml:space="preserve">Facilitator of OP Visiting Design Scholar awarded at Mittelmoda Fashion Award, Italy, 2004-2011 inclusive. </w:t>
      </w:r>
    </w:p>
    <w:p w14:paraId="34DDDAC8"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3E1EF9A2" w14:textId="3554E14F"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 xml:space="preserve">(2010)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FINZ historical fashion public lecture: “New Zealand Fashion Design” Organised and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introduced lecture, May 21, 2010. Otago Polytechnic</w:t>
      </w:r>
      <w:r w:rsidR="00B3161A">
        <w:rPr>
          <w:rFonts w:ascii="Cambria" w:hAnsi="Cambria" w:cs="Arial"/>
          <w:bCs/>
          <w:sz w:val="22"/>
          <w:szCs w:val="22"/>
          <w:lang w:val="en-GB" w:eastAsia="en-US"/>
        </w:rPr>
        <w:t xml:space="preserve">. </w:t>
      </w:r>
    </w:p>
    <w:p w14:paraId="455B8090"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625FDD71" w14:textId="04126ECB"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 xml:space="preserve">(2010)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Anna Stretton public lecture: How to make money while following your creative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passion. Organised and introduced lecture, May 14, 2010. Otago Polytechnic</w:t>
      </w:r>
      <w:r w:rsidR="00B3161A">
        <w:rPr>
          <w:rFonts w:ascii="Cambria" w:hAnsi="Cambria" w:cs="Arial"/>
          <w:bCs/>
          <w:sz w:val="22"/>
          <w:szCs w:val="22"/>
          <w:lang w:val="en-GB" w:eastAsia="en-US"/>
        </w:rPr>
        <w:t xml:space="preserve">. </w:t>
      </w:r>
    </w:p>
    <w:p w14:paraId="12BF1CAF"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48BC16E0"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 xml:space="preserve">(2010)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iD Dunedin Zandra Rhodes public lecture - organised and introduced lecture, March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12, 2010. Otago Museum.</w:t>
      </w:r>
    </w:p>
    <w:p w14:paraId="72C67D24" w14:textId="77777777" w:rsidR="00645851" w:rsidRPr="00645851" w:rsidRDefault="00645851" w:rsidP="00645851">
      <w:pPr>
        <w:suppressAutoHyphens w:val="0"/>
        <w:spacing w:line="240" w:lineRule="auto"/>
        <w:rPr>
          <w:rFonts w:ascii="Cambria" w:hAnsi="Cambria" w:cs="Arial"/>
          <w:sz w:val="22"/>
          <w:szCs w:val="22"/>
          <w:lang w:val="en-GB" w:eastAsia="en-US"/>
        </w:rPr>
      </w:pPr>
    </w:p>
    <w:p w14:paraId="43BBD240"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(2008-2009) </w:t>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Initiated and organised a public scholarly symposium at the Dunedin Public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Art Gallery for award finalists, academics &amp; general public as part of iD Dunedin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events. </w:t>
      </w:r>
    </w:p>
    <w:p w14:paraId="177DCAFA" w14:textId="77777777" w:rsidR="00645851" w:rsidRPr="00645851" w:rsidRDefault="00645851" w:rsidP="00645851">
      <w:pPr>
        <w:suppressAutoHyphens w:val="0"/>
        <w:spacing w:line="240" w:lineRule="auto"/>
        <w:rPr>
          <w:rFonts w:ascii="Cambria" w:hAnsi="Cambria" w:cs="Arial"/>
          <w:sz w:val="22"/>
          <w:szCs w:val="22"/>
          <w:lang w:eastAsia="en-US"/>
        </w:rPr>
      </w:pPr>
    </w:p>
    <w:p w14:paraId="4FE0979C" w14:textId="77777777" w:rsidR="00645851" w:rsidRPr="00645851" w:rsidRDefault="00645851" w:rsidP="00645851">
      <w:pPr>
        <w:suppressAutoHyphens w:val="0"/>
        <w:spacing w:line="240" w:lineRule="auto"/>
        <w:rPr>
          <w:rFonts w:ascii="Cambria" w:hAnsi="Cambria" w:cs="Arial"/>
          <w:bCs/>
          <w:sz w:val="22"/>
          <w:szCs w:val="22"/>
          <w:lang w:val="en-GB" w:eastAsia="en-US"/>
        </w:rPr>
      </w:pPr>
      <w:r w:rsidRPr="00645851">
        <w:rPr>
          <w:rFonts w:ascii="Cambria" w:hAnsi="Cambria" w:cs="Arial"/>
          <w:bCs/>
          <w:sz w:val="22"/>
          <w:szCs w:val="22"/>
          <w:lang w:val="en-GB" w:eastAsia="en-US"/>
        </w:rPr>
        <w:t xml:space="preserve">(2002-present) </w:t>
      </w:r>
      <w:r w:rsidRPr="00645851">
        <w:rPr>
          <w:rFonts w:ascii="Cambria" w:hAnsi="Cambria" w:cs="Arial"/>
          <w:bCs/>
          <w:sz w:val="22"/>
          <w:szCs w:val="22"/>
          <w:lang w:val="en-GB" w:eastAsia="en-US"/>
        </w:rPr>
        <w:tab/>
        <w:t xml:space="preserve">Member of the organising committee for iD Dunedin International Emerging </w:t>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r>
      <w:r w:rsidRPr="00645851">
        <w:rPr>
          <w:rFonts w:ascii="Cambria" w:hAnsi="Cambria" w:cs="Arial"/>
          <w:bCs/>
          <w:sz w:val="22"/>
          <w:szCs w:val="22"/>
          <w:lang w:val="en-GB" w:eastAsia="en-US"/>
        </w:rPr>
        <w:tab/>
        <w:t xml:space="preserve">Designer’s Award. </w:t>
      </w:r>
    </w:p>
    <w:p w14:paraId="76251DC0" w14:textId="77777777" w:rsidR="00645851" w:rsidRPr="00645851" w:rsidRDefault="00645851" w:rsidP="00645851">
      <w:pPr>
        <w:suppressAutoHyphens w:val="0"/>
        <w:spacing w:line="240" w:lineRule="auto"/>
        <w:rPr>
          <w:rFonts w:ascii="Cambria" w:hAnsi="Cambria" w:cs="Arial"/>
          <w:bCs/>
          <w:sz w:val="22"/>
          <w:szCs w:val="22"/>
          <w:lang w:val="en-GB" w:eastAsia="en-US"/>
        </w:rPr>
      </w:pPr>
    </w:p>
    <w:p w14:paraId="08F3460A"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(2008-2009) </w:t>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Fashion + Photography- co co-ordinating project and exhibition with Max Oettli. A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collaborative project between Dunedin Public Art Gallery and the Zeitgeist exhibition,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 xml:space="preserve">Ute Mahler (German photographer), Otago Polytechnics School of Art &amp; School of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Fashion.</w:t>
      </w:r>
    </w:p>
    <w:p w14:paraId="67787576" w14:textId="77777777" w:rsidR="00645851" w:rsidRPr="00645851" w:rsidRDefault="00645851" w:rsidP="00645851">
      <w:pPr>
        <w:suppressAutoHyphens w:val="0"/>
        <w:spacing w:line="240" w:lineRule="auto"/>
        <w:rPr>
          <w:rFonts w:ascii="Cambria" w:hAnsi="Cambria" w:cs="Arial"/>
          <w:sz w:val="22"/>
          <w:szCs w:val="22"/>
          <w:lang w:eastAsia="en-US"/>
        </w:rPr>
      </w:pPr>
    </w:p>
    <w:p w14:paraId="133F1E3D" w14:textId="77777777" w:rsidR="00645851" w:rsidRPr="00645851" w:rsidRDefault="00645851" w:rsidP="00645851">
      <w:pPr>
        <w:pBdr>
          <w:bottom w:val="single" w:sz="6" w:space="1" w:color="auto"/>
        </w:pBdr>
        <w:suppressAutoHyphens w:val="0"/>
        <w:spacing w:line="240" w:lineRule="auto"/>
        <w:rPr>
          <w:rFonts w:ascii="Cambria" w:hAnsi="Cambria" w:cs="Arial"/>
          <w:b/>
          <w:sz w:val="22"/>
          <w:szCs w:val="22"/>
          <w:lang w:val="en-AU" w:eastAsia="en-US"/>
        </w:rPr>
      </w:pPr>
      <w:r w:rsidRPr="00645851">
        <w:rPr>
          <w:rFonts w:ascii="Cambria" w:hAnsi="Cambria" w:cs="Arial"/>
          <w:b/>
          <w:sz w:val="22"/>
          <w:szCs w:val="22"/>
          <w:lang w:val="en-AU" w:eastAsia="en-US"/>
        </w:rPr>
        <w:t>Industry Experience:</w:t>
      </w:r>
    </w:p>
    <w:p w14:paraId="7777D2FD"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AE62307"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1985-current</w:t>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Self-employed Milliner in New Zealand and Australia – designing and producing hats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and headwear for fashion designers, shops, private clients and printed media </w:t>
      </w:r>
    </w:p>
    <w:p w14:paraId="79DAABC4"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54FC7171"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1990 - 1995</w:t>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Self-employed Designer. Designing and producing high fashion womens wear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collections</w:t>
      </w:r>
    </w:p>
    <w:p w14:paraId="7398E3D3"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B690572"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1987 - 1989</w:t>
      </w:r>
      <w:r w:rsidRPr="00645851">
        <w:rPr>
          <w:rFonts w:ascii="Cambria" w:hAnsi="Cambria" w:cs="Arial"/>
          <w:sz w:val="22"/>
          <w:szCs w:val="22"/>
          <w:lang w:val="en-AU" w:eastAsia="en-US"/>
        </w:rPr>
        <w:tab/>
      </w:r>
      <w:r w:rsidRPr="00645851">
        <w:rPr>
          <w:rFonts w:ascii="Cambria" w:hAnsi="Cambria" w:cs="Arial"/>
          <w:sz w:val="22"/>
          <w:szCs w:val="22"/>
          <w:lang w:val="en-AU" w:eastAsia="en-US"/>
        </w:rPr>
        <w:tab/>
        <w:t>M &amp; Y Design, Sydney, Australia – Designer / Patternmaker</w:t>
      </w:r>
    </w:p>
    <w:p w14:paraId="1702C08E"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5FA1CEC4"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1988</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Australia Bi-centennial Wool Fashion Parade. Patternmaker and wardrobe assistant.</w:t>
      </w:r>
    </w:p>
    <w:p w14:paraId="5D862478"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E3205AD"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1985 - 1987</w:t>
      </w:r>
      <w:r w:rsidRPr="00645851">
        <w:rPr>
          <w:rFonts w:ascii="Cambria" w:hAnsi="Cambria" w:cs="Arial"/>
          <w:sz w:val="22"/>
          <w:szCs w:val="22"/>
          <w:lang w:val="en-AU" w:eastAsia="en-US"/>
        </w:rPr>
        <w:tab/>
      </w:r>
      <w:r w:rsidRPr="00645851">
        <w:rPr>
          <w:rFonts w:ascii="Cambria" w:hAnsi="Cambria" w:cs="Arial"/>
          <w:sz w:val="22"/>
          <w:szCs w:val="22"/>
          <w:lang w:val="en-AU" w:eastAsia="en-US"/>
        </w:rPr>
        <w:tab/>
        <w:t>Nerida Design Pty Ltd, Bondi Junction, Sydney, Australia;</w:t>
      </w:r>
    </w:p>
    <w:p w14:paraId="6010C83D"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Head Designer / Patternmaker </w:t>
      </w:r>
    </w:p>
    <w:p w14:paraId="7EDEB8E1"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Labels - Pierre Cardin (under license);  Cruise &amp; Midnight Cruise:  </w:t>
      </w:r>
    </w:p>
    <w:p w14:paraId="41677F15"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3A831F52"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1983 - 1984</w:t>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Tactile Pty Ltd, Surry Hills, Sydney. Patterngrader (casual)  </w:t>
      </w:r>
    </w:p>
    <w:p w14:paraId="53556CB2"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0F37D5B0"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1982 -1983</w:t>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Stuart Membery Pty Ltd, Paddington, Sydney:  Patterngrader and house model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(casual)</w:t>
      </w:r>
    </w:p>
    <w:p w14:paraId="6C0D7F6D"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5CDE652B"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1984</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Five Mile Creek, Mini Series, Crawford Co Production, Sydney:  Wardrobe Assistant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(unpaid internship). </w:t>
      </w:r>
    </w:p>
    <w:p w14:paraId="5ADC041A"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5963F59"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1980 - 1981</w:t>
      </w:r>
      <w:r w:rsidRPr="00645851">
        <w:rPr>
          <w:rFonts w:ascii="Cambria" w:hAnsi="Cambria" w:cs="Arial"/>
          <w:sz w:val="22"/>
          <w:szCs w:val="22"/>
          <w:lang w:val="en-AU" w:eastAsia="en-US"/>
        </w:rPr>
        <w:tab/>
      </w:r>
      <w:r w:rsidRPr="00645851">
        <w:rPr>
          <w:rFonts w:ascii="Cambria" w:hAnsi="Cambria" w:cs="Arial"/>
          <w:sz w:val="22"/>
          <w:szCs w:val="22"/>
          <w:lang w:val="en-AU" w:eastAsia="en-US"/>
        </w:rPr>
        <w:tab/>
        <w:t>The House of John and Merivale, Surry Hills, Sydney, Australia: Patterngrader</w:t>
      </w:r>
    </w:p>
    <w:p w14:paraId="3009145F"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675F4E96" w14:textId="3AB9DB90" w:rsid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1978 - 1980</w:t>
      </w:r>
      <w:r w:rsidRPr="00645851">
        <w:rPr>
          <w:rFonts w:ascii="Cambria" w:hAnsi="Cambria" w:cs="Arial"/>
          <w:sz w:val="22"/>
          <w:szCs w:val="22"/>
          <w:lang w:val="en-AU" w:eastAsia="en-US"/>
        </w:rPr>
        <w:tab/>
      </w:r>
      <w:r w:rsidRPr="00645851">
        <w:rPr>
          <w:rFonts w:ascii="Cambria" w:hAnsi="Cambria" w:cs="Arial"/>
          <w:sz w:val="22"/>
          <w:szCs w:val="22"/>
          <w:lang w:val="en-AU" w:eastAsia="en-US"/>
        </w:rPr>
        <w:tab/>
        <w:t>Sew Hoy &amp; Sons, Dunedin, New Zealand Patterngrader</w:t>
      </w:r>
      <w:r w:rsidR="00633EFE">
        <w:rPr>
          <w:rFonts w:ascii="Cambria" w:hAnsi="Cambria" w:cs="Arial"/>
          <w:sz w:val="22"/>
          <w:szCs w:val="22"/>
          <w:lang w:val="en-AU" w:eastAsia="en-US"/>
        </w:rPr>
        <w:t xml:space="preserve">. </w:t>
      </w:r>
    </w:p>
    <w:p w14:paraId="49B63918" w14:textId="77777777" w:rsidR="00AF2023" w:rsidRDefault="00AF2023" w:rsidP="00645851">
      <w:pPr>
        <w:suppressAutoHyphens w:val="0"/>
        <w:spacing w:line="240" w:lineRule="auto"/>
        <w:rPr>
          <w:rFonts w:ascii="Cambria" w:hAnsi="Cambria" w:cs="Arial"/>
          <w:sz w:val="22"/>
          <w:szCs w:val="22"/>
          <w:lang w:val="en-AU" w:eastAsia="en-US"/>
        </w:rPr>
      </w:pPr>
    </w:p>
    <w:p w14:paraId="04011F87" w14:textId="77777777" w:rsidR="00645851" w:rsidRPr="00645851" w:rsidRDefault="00645851" w:rsidP="00645851">
      <w:pPr>
        <w:pBdr>
          <w:bottom w:val="single" w:sz="6" w:space="1" w:color="auto"/>
        </w:pBdr>
        <w:suppressAutoHyphens w:val="0"/>
        <w:spacing w:line="240" w:lineRule="auto"/>
        <w:rPr>
          <w:rFonts w:ascii="Cambria" w:hAnsi="Cambria" w:cs="Arial"/>
          <w:sz w:val="22"/>
          <w:szCs w:val="22"/>
          <w:lang w:val="en-AU" w:eastAsia="en-US"/>
        </w:rPr>
      </w:pPr>
      <w:r w:rsidRPr="00645851">
        <w:rPr>
          <w:rFonts w:ascii="Cambria" w:hAnsi="Cambria" w:cs="Arial"/>
          <w:b/>
          <w:sz w:val="22"/>
          <w:szCs w:val="22"/>
          <w:lang w:val="en-AU" w:eastAsia="en-US"/>
        </w:rPr>
        <w:t>Other Exhibitions and Awards:</w:t>
      </w:r>
    </w:p>
    <w:p w14:paraId="3A233351"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37489E2" w14:textId="77777777" w:rsidR="00645851" w:rsidRPr="00645851" w:rsidRDefault="00645851" w:rsidP="00645851">
      <w:pPr>
        <w:suppressAutoHyphens w:val="0"/>
        <w:spacing w:line="240" w:lineRule="auto"/>
        <w:rPr>
          <w:rFonts w:ascii="Cambria" w:hAnsi="Cambria" w:cs="Arial"/>
          <w:sz w:val="22"/>
          <w:szCs w:val="22"/>
          <w:lang w:val="en-GB" w:eastAsia="en-US"/>
        </w:rPr>
      </w:pPr>
      <w:r w:rsidRPr="00645851">
        <w:rPr>
          <w:rFonts w:ascii="Cambria" w:hAnsi="Cambria" w:cs="Arial"/>
          <w:sz w:val="22"/>
          <w:szCs w:val="22"/>
          <w:lang w:val="en-GB" w:eastAsia="en-US"/>
        </w:rPr>
        <w:t xml:space="preserve">2008 </w:t>
      </w: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Hatricks, group show. Auckland.</w:t>
      </w:r>
    </w:p>
    <w:p w14:paraId="58DA8CAD"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GB" w:eastAsia="en-US"/>
        </w:rPr>
        <w:tab/>
      </w:r>
      <w:r w:rsidRPr="00645851">
        <w:rPr>
          <w:rFonts w:ascii="Cambria" w:hAnsi="Cambria" w:cs="Arial"/>
          <w:sz w:val="22"/>
          <w:szCs w:val="22"/>
          <w:lang w:val="en-GB" w:eastAsia="en-US"/>
        </w:rPr>
        <w:tab/>
      </w:r>
      <w:r w:rsidRPr="00645851">
        <w:rPr>
          <w:rFonts w:ascii="Cambria" w:hAnsi="Cambria" w:cs="Arial"/>
          <w:sz w:val="22"/>
          <w:szCs w:val="22"/>
          <w:lang w:val="en-GB" w:eastAsia="en-US"/>
        </w:rPr>
        <w:tab/>
        <w:t>Piece of millinery created for group show.</w:t>
      </w:r>
    </w:p>
    <w:p w14:paraId="5353A023"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A335002"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2006</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iD Dunedin Fashion parade. </w:t>
      </w:r>
    </w:p>
    <w:p w14:paraId="2D9128C8"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Plastic millinery created for Tanya Carlson, with technical assistance from product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design technician</w:t>
      </w:r>
    </w:p>
    <w:p w14:paraId="34D64225" w14:textId="77777777" w:rsidR="00645851" w:rsidRPr="00645851" w:rsidRDefault="00645851" w:rsidP="00645851">
      <w:pPr>
        <w:suppressAutoHyphens w:val="0"/>
        <w:spacing w:line="240" w:lineRule="auto"/>
        <w:ind w:hanging="2160"/>
        <w:rPr>
          <w:rFonts w:ascii="Cambria" w:hAnsi="Cambria" w:cs="Arial"/>
          <w:sz w:val="22"/>
          <w:szCs w:val="22"/>
          <w:lang w:val="en-AU" w:eastAsia="en-US"/>
        </w:rPr>
      </w:pPr>
    </w:p>
    <w:p w14:paraId="1AB455D8"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2004</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Air New Zealand Fashion week</w:t>
      </w:r>
    </w:p>
    <w:p w14:paraId="134DEF20"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Felt millinery created for Mild Red</w:t>
      </w:r>
    </w:p>
    <w:p w14:paraId="2FDB662F"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0EEBDE76"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2003</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L’Oreal NZ Fashion week</w:t>
      </w:r>
    </w:p>
    <w:p w14:paraId="09C20FFD"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Printed perspex millinery created for Doris De Pont (formally DNA clothing)</w:t>
      </w:r>
    </w:p>
    <w:p w14:paraId="74EC1C72"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210C42D1"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2002</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L’Oreal NZ Fashion week</w:t>
      </w:r>
    </w:p>
    <w:p w14:paraId="6E6C1A13"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Feather millinery created for DNA Clothing</w:t>
      </w:r>
    </w:p>
    <w:p w14:paraId="4431360D"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Top hats for Tanya Carlson</w:t>
      </w:r>
    </w:p>
    <w:p w14:paraId="2EF360D3"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49D638CC"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2001</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L’Oreal NZ Fashion week</w:t>
      </w:r>
    </w:p>
    <w:p w14:paraId="3A4DC227"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Felt millinery created for DNA Clothing </w:t>
      </w:r>
    </w:p>
    <w:p w14:paraId="541E160D"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Velvet millinery created for Tanya Carlson</w:t>
      </w:r>
    </w:p>
    <w:p w14:paraId="2140E04B"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50E9627B"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2000</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L’Oreal NZ Fashion week</w:t>
      </w:r>
    </w:p>
    <w:p w14:paraId="2473DC3B"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Net millinery created for Andrea Bentley</w:t>
      </w:r>
    </w:p>
    <w:p w14:paraId="0BD48B38"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3ED9744"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1999</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Mittelmoda Premio Fashion Design Awards, Gorizia, Italy</w:t>
      </w:r>
    </w:p>
    <w:p w14:paraId="7CD1072E"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Selected to represent New Zealand, a collection of three outfits, designed and made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with Andrea Bentley, presented in Italy: May 1999. Gorizia Mittelmoda Premio, </w:t>
      </w:r>
    </w:p>
    <w:p w14:paraId="7A0D7D19"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July 1999, Roma Alta Moda; October 1999 Milano Fashion Week.</w:t>
      </w:r>
    </w:p>
    <w:p w14:paraId="72851EFE"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802DA4D"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1998 and 1995</w:t>
      </w:r>
      <w:r w:rsidRPr="00645851">
        <w:rPr>
          <w:rFonts w:ascii="Cambria" w:hAnsi="Cambria" w:cs="Arial"/>
          <w:sz w:val="22"/>
          <w:szCs w:val="22"/>
          <w:lang w:val="en-AU" w:eastAsia="en-US"/>
        </w:rPr>
        <w:tab/>
      </w:r>
      <w:r w:rsidRPr="00645851">
        <w:rPr>
          <w:rFonts w:ascii="Cambria" w:hAnsi="Cambria" w:cs="Arial"/>
          <w:sz w:val="22"/>
          <w:szCs w:val="22"/>
          <w:lang w:val="en-AU" w:eastAsia="en-US"/>
        </w:rPr>
        <w:tab/>
        <w:t>Celia Kennedy Gallery, Queenstown, New Zealand.</w:t>
      </w:r>
    </w:p>
    <w:p w14:paraId="207DA8B2"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Hat and Headwear Exhibition</w:t>
      </w:r>
    </w:p>
    <w:p w14:paraId="0FBD7DB9"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738CD980"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1990</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Benson &amp; Hedges Award, New Zealand</w:t>
      </w:r>
    </w:p>
    <w:p w14:paraId="7D8105A6"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Nomination:  Flair Evening Post Collections</w:t>
      </w:r>
    </w:p>
    <w:p w14:paraId="59C29EC6"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1A51FA4F" w14:textId="77777777" w:rsidR="00645851" w:rsidRPr="00645851" w:rsidRDefault="00645851" w:rsidP="00AF2023">
      <w:pPr>
        <w:keepNext/>
        <w:keepLines/>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1987</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Fashion Framework</w:t>
      </w:r>
    </w:p>
    <w:p w14:paraId="55FC5D26"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Collaborative Swimwear Collection exhibited in Europe and Australia with this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 xml:space="preserve">Australian Young Designer Exhibition, organised by John Scriven (National Art </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School, Sydney)</w:t>
      </w:r>
    </w:p>
    <w:p w14:paraId="4D8E5A56"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692C85C8" w14:textId="19DA47AC"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1985</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Sun RTA Fashion Awards, Sydney</w:t>
      </w:r>
      <w:r w:rsidR="00B3161A">
        <w:rPr>
          <w:rFonts w:ascii="Cambria" w:hAnsi="Cambria" w:cs="Arial"/>
          <w:sz w:val="22"/>
          <w:szCs w:val="22"/>
          <w:lang w:val="en-AU" w:eastAsia="en-US"/>
        </w:rPr>
        <w:t xml:space="preserve">. </w:t>
      </w:r>
    </w:p>
    <w:p w14:paraId="6C15431D"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Winner of Resort Wear – Cruise</w:t>
      </w:r>
    </w:p>
    <w:p w14:paraId="06BC9A3D"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0C75BC74"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1984</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Beryl Jents Award, National Art School, Sydney. Finalist</w:t>
      </w:r>
    </w:p>
    <w:p w14:paraId="1BCB5AA7" w14:textId="77777777" w:rsidR="00645851" w:rsidRPr="00645851" w:rsidRDefault="00645851" w:rsidP="00645851">
      <w:pPr>
        <w:suppressAutoHyphens w:val="0"/>
        <w:spacing w:line="240" w:lineRule="auto"/>
        <w:rPr>
          <w:rFonts w:ascii="Cambria" w:hAnsi="Cambria" w:cs="Arial"/>
          <w:sz w:val="22"/>
          <w:szCs w:val="22"/>
          <w:lang w:val="en-AU" w:eastAsia="en-US"/>
        </w:rPr>
      </w:pPr>
    </w:p>
    <w:p w14:paraId="63616819"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1983</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Levi-Strauss by Night Award, National Art School, Sydney. Finalist</w:t>
      </w:r>
    </w:p>
    <w:p w14:paraId="2AE36019" w14:textId="77777777" w:rsidR="00645851" w:rsidRPr="00645851" w:rsidRDefault="00645851" w:rsidP="00645851">
      <w:pPr>
        <w:suppressAutoHyphens w:val="0"/>
        <w:spacing w:line="240" w:lineRule="auto"/>
        <w:ind w:hanging="2160"/>
        <w:rPr>
          <w:rFonts w:ascii="Cambria" w:hAnsi="Cambria" w:cs="Arial"/>
          <w:sz w:val="22"/>
          <w:szCs w:val="22"/>
          <w:lang w:val="en-AU" w:eastAsia="en-US"/>
        </w:rPr>
      </w:pPr>
    </w:p>
    <w:p w14:paraId="6FEA70D4" w14:textId="77777777" w:rsidR="00645851" w:rsidRPr="00645851" w:rsidRDefault="00645851" w:rsidP="00645851">
      <w:pPr>
        <w:suppressAutoHyphens w:val="0"/>
        <w:spacing w:line="240" w:lineRule="auto"/>
        <w:rPr>
          <w:rFonts w:ascii="Cambria" w:hAnsi="Cambria" w:cs="Arial"/>
          <w:sz w:val="22"/>
          <w:szCs w:val="22"/>
          <w:lang w:val="en-AU" w:eastAsia="en-US"/>
        </w:rPr>
      </w:pPr>
      <w:r w:rsidRPr="00645851">
        <w:rPr>
          <w:rFonts w:ascii="Cambria" w:hAnsi="Cambria" w:cs="Arial"/>
          <w:sz w:val="22"/>
          <w:szCs w:val="22"/>
          <w:lang w:val="en-AU" w:eastAsia="en-US"/>
        </w:rPr>
        <w:t>1983</w:t>
      </w:r>
      <w:r w:rsidRPr="00645851">
        <w:rPr>
          <w:rFonts w:ascii="Cambria" w:hAnsi="Cambria" w:cs="Arial"/>
          <w:sz w:val="22"/>
          <w:szCs w:val="22"/>
          <w:lang w:val="en-AU" w:eastAsia="en-US"/>
        </w:rPr>
        <w:tab/>
      </w:r>
      <w:r w:rsidRPr="00645851">
        <w:rPr>
          <w:rFonts w:ascii="Cambria" w:hAnsi="Cambria" w:cs="Arial"/>
          <w:sz w:val="22"/>
          <w:szCs w:val="22"/>
          <w:lang w:val="en-AU" w:eastAsia="en-US"/>
        </w:rPr>
        <w:tab/>
      </w:r>
      <w:r w:rsidRPr="00645851">
        <w:rPr>
          <w:rFonts w:ascii="Cambria" w:hAnsi="Cambria" w:cs="Arial"/>
          <w:sz w:val="22"/>
          <w:szCs w:val="22"/>
          <w:lang w:val="en-AU" w:eastAsia="en-US"/>
        </w:rPr>
        <w:tab/>
        <w:t>DuPont Lycra® Award, National Art School, Sydney. Finalist</w:t>
      </w:r>
    </w:p>
    <w:p w14:paraId="1E930DFB" w14:textId="77777777" w:rsidR="00645851" w:rsidRPr="00645851" w:rsidRDefault="00645851" w:rsidP="00645851">
      <w:pPr>
        <w:suppressAutoHyphens w:val="0"/>
        <w:spacing w:line="240" w:lineRule="auto"/>
        <w:rPr>
          <w:rFonts w:ascii="Cambria" w:hAnsi="Cambria" w:cs="Arial"/>
          <w:b/>
          <w:sz w:val="22"/>
          <w:szCs w:val="22"/>
          <w:lang w:val="en-AU" w:eastAsia="en-US"/>
        </w:rPr>
      </w:pPr>
    </w:p>
    <w:p w14:paraId="0A8C2250" w14:textId="77777777" w:rsidR="00645851" w:rsidRPr="00645851" w:rsidRDefault="00645851" w:rsidP="00645851">
      <w:pPr>
        <w:suppressAutoHyphens w:val="0"/>
        <w:spacing w:line="240" w:lineRule="auto"/>
        <w:rPr>
          <w:rFonts w:ascii="Cambria" w:hAnsi="Cambria" w:cs="Arial"/>
          <w:sz w:val="22"/>
          <w:szCs w:val="22"/>
          <w:lang w:val="en-AU" w:eastAsia="en-US"/>
        </w:rPr>
        <w:sectPr w:rsidR="00645851" w:rsidRPr="00645851" w:rsidSect="00872972">
          <w:pgSz w:w="12240" w:h="15840"/>
          <w:pgMar w:top="851" w:right="1040" w:bottom="851" w:left="1000" w:header="720" w:footer="720" w:gutter="0"/>
          <w:cols w:space="720"/>
        </w:sectPr>
      </w:pPr>
    </w:p>
    <w:p w14:paraId="35C98D82" w14:textId="516D04DF" w:rsidR="00645851" w:rsidRPr="00645851" w:rsidRDefault="00F7158B" w:rsidP="00AA0A60">
      <w:pPr>
        <w:suppressAutoHyphens w:val="0"/>
        <w:spacing w:line="240" w:lineRule="auto"/>
        <w:jc w:val="center"/>
        <w:rPr>
          <w:rFonts w:ascii="Helvetica" w:eastAsia="MS ??" w:hAnsi="Helvetica"/>
          <w:b/>
          <w:sz w:val="26"/>
          <w:szCs w:val="28"/>
          <w:lang w:val="en-GB" w:eastAsia="de-DE"/>
        </w:rPr>
      </w:pPr>
      <w:r w:rsidRPr="008808A6">
        <w:rPr>
          <w:rFonts w:ascii="Helvetica" w:hAnsi="Helvetica"/>
          <w:noProof/>
          <w:szCs w:val="28"/>
          <w:lang w:val="en-US" w:eastAsia="en-US"/>
        </w:rPr>
        <w:drawing>
          <wp:anchor distT="0" distB="0" distL="114300" distR="114300" simplePos="0" relativeHeight="251668992" behindDoc="0" locked="0" layoutInCell="1" allowOverlap="1" wp14:anchorId="557145EB" wp14:editId="3A53E8BD">
            <wp:simplePos x="0" y="0"/>
            <wp:positionH relativeFrom="column">
              <wp:posOffset>4377828</wp:posOffset>
            </wp:positionH>
            <wp:positionV relativeFrom="paragraph">
              <wp:posOffset>84676</wp:posOffset>
            </wp:positionV>
            <wp:extent cx="1252855" cy="1438910"/>
            <wp:effectExtent l="0" t="0" r="4445" b="8890"/>
            <wp:wrapNone/>
            <wp:docPr id="27" name="Picture 27" descr="tobias danielme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bias danielmeier"/>
                    <pic:cNvPicPr>
                      <a:picLocks noChangeAspect="1" noChangeArrowheads="1"/>
                    </pic:cNvPicPr>
                  </pic:nvPicPr>
                  <pic:blipFill>
                    <a:blip r:embed="rId84" cstate="print"/>
                    <a:srcRect/>
                    <a:stretch>
                      <a:fillRect/>
                    </a:stretch>
                  </pic:blipFill>
                  <pic:spPr bwMode="auto">
                    <a:xfrm>
                      <a:off x="0" y="0"/>
                      <a:ext cx="1252855" cy="1438910"/>
                    </a:xfrm>
                    <a:prstGeom prst="rect">
                      <a:avLst/>
                    </a:prstGeom>
                    <a:noFill/>
                  </pic:spPr>
                </pic:pic>
              </a:graphicData>
            </a:graphic>
          </wp:anchor>
        </w:drawing>
      </w:r>
      <w:r w:rsidR="00645851" w:rsidRPr="00645851">
        <w:rPr>
          <w:rFonts w:ascii="Helvetica" w:eastAsia="MS ??" w:hAnsi="Helvetica"/>
          <w:b/>
          <w:sz w:val="26"/>
          <w:szCs w:val="28"/>
          <w:lang w:val="en-GB" w:eastAsia="de-DE"/>
        </w:rPr>
        <w:t>CURRICULUM VITAE</w:t>
      </w:r>
    </w:p>
    <w:p w14:paraId="10467E69" w14:textId="77777777" w:rsidR="00645851" w:rsidRPr="00645851" w:rsidRDefault="00645851" w:rsidP="00645851">
      <w:pPr>
        <w:widowControl w:val="0"/>
        <w:suppressAutoHyphens w:val="0"/>
        <w:autoSpaceDE w:val="0"/>
        <w:autoSpaceDN w:val="0"/>
        <w:adjustRightInd w:val="0"/>
        <w:spacing w:line="260" w:lineRule="exact"/>
        <w:rPr>
          <w:rFonts w:ascii="Helvetica" w:eastAsia="MS ??" w:hAnsi="Helvetica"/>
          <w:szCs w:val="28"/>
          <w:lang w:val="en-GB" w:eastAsia="de-DE"/>
        </w:rPr>
      </w:pPr>
    </w:p>
    <w:p w14:paraId="7B6C2EE0" w14:textId="77777777" w:rsidR="00645851" w:rsidRPr="00645851" w:rsidRDefault="00645851" w:rsidP="00645851">
      <w:pPr>
        <w:widowControl w:val="0"/>
        <w:suppressAutoHyphens w:val="0"/>
        <w:autoSpaceDE w:val="0"/>
        <w:autoSpaceDN w:val="0"/>
        <w:adjustRightInd w:val="0"/>
        <w:spacing w:line="260" w:lineRule="exact"/>
        <w:rPr>
          <w:rFonts w:ascii="Helvetica" w:eastAsia="MS ??" w:hAnsi="Helvetica"/>
          <w:szCs w:val="28"/>
          <w:lang w:val="en-GB" w:eastAsia="de-DE"/>
        </w:rPr>
      </w:pPr>
    </w:p>
    <w:p w14:paraId="3A960060"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b/>
          <w:sz w:val="18"/>
          <w:szCs w:val="28"/>
          <w:lang w:val="en-GB" w:eastAsia="de-DE"/>
        </w:rPr>
        <w:t>name</w:t>
      </w:r>
      <w:r w:rsidRPr="00F7158B">
        <w:rPr>
          <w:rFonts w:eastAsia="MS ??" w:cs="Arial"/>
          <w:b/>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Tobias Danielmeier</w:t>
      </w:r>
    </w:p>
    <w:p w14:paraId="27994256"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p>
    <w:p w14:paraId="3D92A074"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b/>
          <w:sz w:val="18"/>
          <w:szCs w:val="28"/>
          <w:lang w:val="en-GB" w:eastAsia="de-DE"/>
        </w:rPr>
        <w:t>birth place. date</w:t>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Unna. Germany. 29 September 1978</w:t>
      </w:r>
    </w:p>
    <w:p w14:paraId="3D22595C"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p>
    <w:p w14:paraId="69CAE261"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b/>
          <w:sz w:val="18"/>
          <w:szCs w:val="28"/>
          <w:lang w:val="en-GB" w:eastAsia="de-DE"/>
        </w:rPr>
        <w:t>address</w:t>
      </w:r>
      <w:r w:rsidRPr="00F7158B">
        <w:rPr>
          <w:rFonts w:eastAsia="MS ??" w:cs="Arial"/>
          <w:b/>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11 Slant Street</w:t>
      </w:r>
    </w:p>
    <w:p w14:paraId="275B99C7"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Careys Bay</w:t>
      </w:r>
    </w:p>
    <w:p w14:paraId="00272869" w14:textId="77777777" w:rsidR="00645851" w:rsidRPr="00F7158B" w:rsidRDefault="00645851" w:rsidP="00645851">
      <w:pPr>
        <w:widowControl w:val="0"/>
        <w:suppressAutoHyphens w:val="0"/>
        <w:autoSpaceDE w:val="0"/>
        <w:autoSpaceDN w:val="0"/>
        <w:adjustRightInd w:val="0"/>
        <w:spacing w:line="260" w:lineRule="exact"/>
        <w:ind w:left="2160" w:firstLine="720"/>
        <w:rPr>
          <w:rFonts w:eastAsia="MS ??" w:cs="Arial"/>
          <w:sz w:val="18"/>
          <w:szCs w:val="28"/>
          <w:lang w:val="en-GB" w:eastAsia="de-DE"/>
        </w:rPr>
      </w:pPr>
      <w:r w:rsidRPr="00F7158B">
        <w:rPr>
          <w:rFonts w:eastAsia="MS ??" w:cs="Arial"/>
          <w:sz w:val="18"/>
          <w:szCs w:val="28"/>
          <w:lang w:val="en-GB" w:eastAsia="de-DE"/>
        </w:rPr>
        <w:t>New Zealand</w:t>
      </w:r>
    </w:p>
    <w:p w14:paraId="7945F1B3"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p>
    <w:p w14:paraId="0B564AA8"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mobile</w:t>
      </w:r>
      <w:r w:rsidRPr="00F7158B">
        <w:rPr>
          <w:rFonts w:eastAsia="MS ??" w:cs="Arial"/>
          <w:sz w:val="18"/>
          <w:szCs w:val="28"/>
          <w:lang w:val="en-GB" w:eastAsia="de-DE"/>
        </w:rPr>
        <w:tab/>
        <w:t>+ 64 21 224 3324</w:t>
      </w:r>
    </w:p>
    <w:p w14:paraId="087ABCAB" w14:textId="77777777" w:rsidR="00645851" w:rsidRPr="00F7158B" w:rsidRDefault="00645851" w:rsidP="00645851">
      <w:pPr>
        <w:widowControl w:val="0"/>
        <w:suppressAutoHyphens w:val="0"/>
        <w:autoSpaceDE w:val="0"/>
        <w:autoSpaceDN w:val="0"/>
        <w:adjustRightInd w:val="0"/>
        <w:spacing w:line="260" w:lineRule="exact"/>
        <w:ind w:left="2160" w:firstLine="720"/>
        <w:rPr>
          <w:rFonts w:eastAsia="MS ??" w:cs="Arial"/>
          <w:sz w:val="18"/>
          <w:szCs w:val="28"/>
          <w:lang w:val="en-GB" w:eastAsia="de-DE"/>
        </w:rPr>
      </w:pPr>
      <w:r w:rsidRPr="00F7158B">
        <w:rPr>
          <w:rFonts w:eastAsia="MS ??" w:cs="Arial"/>
          <w:sz w:val="18"/>
          <w:szCs w:val="28"/>
          <w:lang w:val="en-GB" w:eastAsia="de-DE"/>
        </w:rPr>
        <w:t xml:space="preserve">office </w:t>
      </w:r>
      <w:r w:rsidRPr="00F7158B">
        <w:rPr>
          <w:rFonts w:eastAsia="MS ??" w:cs="Arial"/>
          <w:sz w:val="18"/>
          <w:szCs w:val="28"/>
          <w:lang w:val="en-GB" w:eastAsia="de-DE"/>
        </w:rPr>
        <w:tab/>
        <w:t>+ 64 3 972 7292</w:t>
      </w:r>
    </w:p>
    <w:p w14:paraId="67A490FC"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email</w:t>
      </w:r>
      <w:r w:rsidRPr="00F7158B">
        <w:rPr>
          <w:rFonts w:eastAsia="MS ??" w:cs="Arial"/>
          <w:sz w:val="18"/>
          <w:szCs w:val="28"/>
          <w:lang w:val="en-GB" w:eastAsia="de-DE"/>
        </w:rPr>
        <w:tab/>
        <w:t>Tobias.D@op.ac.nz</w:t>
      </w:r>
    </w:p>
    <w:p w14:paraId="0DE85F58" w14:textId="77777777" w:rsidR="00F96D65" w:rsidRPr="00F7158B" w:rsidRDefault="00F96D65" w:rsidP="00645851">
      <w:pPr>
        <w:widowControl w:val="0"/>
        <w:suppressAutoHyphens w:val="0"/>
        <w:autoSpaceDE w:val="0"/>
        <w:autoSpaceDN w:val="0"/>
        <w:adjustRightInd w:val="0"/>
        <w:spacing w:line="240" w:lineRule="auto"/>
        <w:rPr>
          <w:rFonts w:eastAsia="MS ??" w:cs="Arial"/>
          <w:sz w:val="16"/>
          <w:szCs w:val="16"/>
          <w:lang w:val="en-GB" w:eastAsia="de-DE"/>
        </w:rPr>
      </w:pPr>
    </w:p>
    <w:tbl>
      <w:tblPr>
        <w:tblStyle w:val="TableGrid"/>
        <w:tblW w:w="0" w:type="auto"/>
        <w:tblCellMar>
          <w:top w:w="57" w:type="dxa"/>
          <w:bottom w:w="57" w:type="dxa"/>
        </w:tblCellMar>
        <w:tblLook w:val="04A0" w:firstRow="1" w:lastRow="0" w:firstColumn="1" w:lastColumn="0" w:noHBand="0" w:noVBand="1"/>
      </w:tblPr>
      <w:tblGrid>
        <w:gridCol w:w="2835"/>
        <w:gridCol w:w="1418"/>
        <w:gridCol w:w="4922"/>
      </w:tblGrid>
      <w:tr w:rsidR="0071454C" w:rsidRPr="0071454C" w14:paraId="1F564699" w14:textId="77777777" w:rsidTr="00BC66DA">
        <w:tc>
          <w:tcPr>
            <w:tcW w:w="2835" w:type="dxa"/>
          </w:tcPr>
          <w:p w14:paraId="571BD133" w14:textId="77777777" w:rsidR="0071454C" w:rsidRPr="0071454C" w:rsidRDefault="0071454C" w:rsidP="00A950AA">
            <w:pPr>
              <w:widowControl w:val="0"/>
              <w:suppressAutoHyphens w:val="0"/>
              <w:autoSpaceDE w:val="0"/>
              <w:autoSpaceDN w:val="0"/>
              <w:adjustRightInd w:val="0"/>
              <w:spacing w:line="260" w:lineRule="exact"/>
              <w:rPr>
                <w:rFonts w:eastAsia="MS ??" w:cs="Arial"/>
                <w:sz w:val="18"/>
                <w:szCs w:val="28"/>
                <w:lang w:val="en-GB" w:eastAsia="de-DE"/>
              </w:rPr>
            </w:pPr>
            <w:r w:rsidRPr="0071454C">
              <w:rPr>
                <w:rFonts w:eastAsia="MS ??" w:cs="Arial"/>
                <w:b/>
                <w:sz w:val="18"/>
                <w:szCs w:val="28"/>
                <w:lang w:val="en-GB" w:eastAsia="de-DE"/>
              </w:rPr>
              <w:t>tertiary education</w:t>
            </w:r>
          </w:p>
        </w:tc>
        <w:tc>
          <w:tcPr>
            <w:tcW w:w="1418" w:type="dxa"/>
          </w:tcPr>
          <w:p w14:paraId="61357F4C" w14:textId="77777777" w:rsidR="0071454C" w:rsidRPr="0071454C" w:rsidRDefault="0071454C" w:rsidP="00A950AA">
            <w:pPr>
              <w:widowControl w:val="0"/>
              <w:suppressAutoHyphens w:val="0"/>
              <w:autoSpaceDE w:val="0"/>
              <w:autoSpaceDN w:val="0"/>
              <w:adjustRightInd w:val="0"/>
              <w:spacing w:line="260" w:lineRule="exact"/>
              <w:rPr>
                <w:rFonts w:eastAsia="MS ??" w:cs="Arial"/>
                <w:sz w:val="18"/>
                <w:szCs w:val="28"/>
                <w:lang w:val="en-GB" w:eastAsia="de-DE"/>
              </w:rPr>
            </w:pPr>
            <w:r w:rsidRPr="0071454C">
              <w:rPr>
                <w:rFonts w:eastAsia="MS ??" w:cs="Arial"/>
                <w:sz w:val="18"/>
                <w:szCs w:val="28"/>
                <w:lang w:val="en-GB" w:eastAsia="de-DE"/>
              </w:rPr>
              <w:t>2006 -</w:t>
            </w:r>
          </w:p>
        </w:tc>
        <w:tc>
          <w:tcPr>
            <w:tcW w:w="4922" w:type="dxa"/>
          </w:tcPr>
          <w:p w14:paraId="0E6DD1B6" w14:textId="77777777" w:rsidR="0071454C" w:rsidRDefault="0071454C" w:rsidP="00F96D65">
            <w:pPr>
              <w:widowControl w:val="0"/>
              <w:suppressAutoHyphens w:val="0"/>
              <w:autoSpaceDE w:val="0"/>
              <w:autoSpaceDN w:val="0"/>
              <w:adjustRightInd w:val="0"/>
              <w:spacing w:line="260" w:lineRule="exact"/>
              <w:rPr>
                <w:rFonts w:eastAsia="MS ??" w:cs="Arial"/>
                <w:sz w:val="18"/>
                <w:szCs w:val="28"/>
                <w:lang w:val="en-GB" w:eastAsia="de-DE"/>
              </w:rPr>
            </w:pPr>
            <w:r w:rsidRPr="0071454C">
              <w:rPr>
                <w:rFonts w:eastAsia="MS ??" w:cs="Arial"/>
                <w:sz w:val="18"/>
                <w:szCs w:val="28"/>
                <w:lang w:val="en-GB" w:eastAsia="de-DE"/>
              </w:rPr>
              <w:t>PhD finalist</w:t>
            </w:r>
          </w:p>
          <w:p w14:paraId="1AB1EE23" w14:textId="77777777" w:rsidR="00F96D65"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71454C">
              <w:rPr>
                <w:rFonts w:eastAsia="MS ??" w:cs="Arial"/>
                <w:sz w:val="18"/>
                <w:szCs w:val="28"/>
                <w:lang w:val="en-GB" w:eastAsia="de-DE"/>
              </w:rPr>
              <w:t>Topic: Winery Architecture – the Art, Science, and Business of Contemporary Wineries</w:t>
            </w:r>
            <w:r>
              <w:rPr>
                <w:rFonts w:eastAsia="MS ??" w:cs="Arial"/>
                <w:sz w:val="18"/>
                <w:szCs w:val="28"/>
                <w:lang w:val="en-GB" w:eastAsia="de-DE"/>
              </w:rPr>
              <w:t xml:space="preserve">  </w:t>
            </w:r>
          </w:p>
          <w:p w14:paraId="37098257" w14:textId="371C318D" w:rsidR="00F96D65"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71454C">
              <w:rPr>
                <w:rFonts w:eastAsia="MS ??" w:cs="Arial"/>
                <w:sz w:val="18"/>
                <w:szCs w:val="28"/>
                <w:lang w:val="en-GB" w:eastAsia="de-DE"/>
              </w:rPr>
              <w:t>Supervision: Dr. Noel Waite, University of Otago;</w:t>
            </w:r>
          </w:p>
          <w:p w14:paraId="5C61646B" w14:textId="34439749" w:rsidR="00F96D65" w:rsidRPr="0071454C"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71454C">
              <w:rPr>
                <w:rFonts w:eastAsia="MS ??" w:cs="Arial"/>
                <w:sz w:val="18"/>
                <w:szCs w:val="28"/>
                <w:lang w:val="en-GB" w:eastAsia="de-DE"/>
              </w:rPr>
              <w:t>Associate Professor Mick Abbott, Lincoln University of Otago; Professor Tom Heneghan, Tokyo University of the Arts</w:t>
            </w:r>
            <w:r>
              <w:rPr>
                <w:rFonts w:eastAsia="MS ??" w:cs="Arial"/>
                <w:sz w:val="18"/>
                <w:szCs w:val="28"/>
                <w:lang w:val="en-GB" w:eastAsia="de-DE"/>
              </w:rPr>
              <w:t xml:space="preserve">  </w:t>
            </w:r>
          </w:p>
        </w:tc>
      </w:tr>
      <w:tr w:rsidR="0071454C" w:rsidRPr="0071454C" w14:paraId="24AC8D83" w14:textId="77777777" w:rsidTr="00BC66DA">
        <w:tc>
          <w:tcPr>
            <w:tcW w:w="2835" w:type="dxa"/>
          </w:tcPr>
          <w:p w14:paraId="4BDF1A5F" w14:textId="21BCFABA" w:rsidR="0071454C" w:rsidRPr="0071454C" w:rsidRDefault="0071454C" w:rsidP="00A950AA">
            <w:pPr>
              <w:widowControl w:val="0"/>
              <w:suppressAutoHyphens w:val="0"/>
              <w:autoSpaceDE w:val="0"/>
              <w:autoSpaceDN w:val="0"/>
              <w:adjustRightInd w:val="0"/>
              <w:spacing w:line="260" w:lineRule="exact"/>
              <w:rPr>
                <w:rFonts w:eastAsia="MS ??" w:cs="Arial"/>
                <w:sz w:val="18"/>
                <w:szCs w:val="28"/>
                <w:lang w:val="en-GB" w:eastAsia="de-DE"/>
              </w:rPr>
            </w:pPr>
          </w:p>
        </w:tc>
        <w:tc>
          <w:tcPr>
            <w:tcW w:w="1418" w:type="dxa"/>
          </w:tcPr>
          <w:p w14:paraId="49039098" w14:textId="08CBE7C8" w:rsidR="0071454C" w:rsidRPr="0071454C"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2008</w:t>
            </w:r>
          </w:p>
        </w:tc>
        <w:tc>
          <w:tcPr>
            <w:tcW w:w="4922" w:type="dxa"/>
          </w:tcPr>
          <w:p w14:paraId="4B2E2EFA" w14:textId="77777777" w:rsidR="00F96D65" w:rsidRPr="00F7158B"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Certificate of Proficiency. Wine Business </w:t>
            </w:r>
          </w:p>
          <w:p w14:paraId="28CEE825" w14:textId="44DF5E1B" w:rsidR="0071454C" w:rsidRPr="0071454C" w:rsidRDefault="00F96D65" w:rsidP="00F96D65">
            <w:pPr>
              <w:widowControl w:val="0"/>
              <w:tabs>
                <w:tab w:val="left" w:pos="2835"/>
              </w:tabs>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University of Otago. Department of Tourism. New Zealand</w:t>
            </w:r>
          </w:p>
        </w:tc>
      </w:tr>
      <w:tr w:rsidR="0071454C" w:rsidRPr="0071454C" w14:paraId="1DA10A07" w14:textId="77777777" w:rsidTr="00BC66DA">
        <w:tc>
          <w:tcPr>
            <w:tcW w:w="2835" w:type="dxa"/>
          </w:tcPr>
          <w:p w14:paraId="0ABDABAA" w14:textId="7C437F25" w:rsidR="0071454C" w:rsidRPr="0071454C" w:rsidRDefault="0071454C" w:rsidP="00A950AA">
            <w:pPr>
              <w:widowControl w:val="0"/>
              <w:suppressAutoHyphens w:val="0"/>
              <w:autoSpaceDE w:val="0"/>
              <w:autoSpaceDN w:val="0"/>
              <w:adjustRightInd w:val="0"/>
              <w:spacing w:line="260" w:lineRule="exact"/>
              <w:rPr>
                <w:rFonts w:eastAsia="MS ??" w:cs="Arial"/>
                <w:sz w:val="18"/>
                <w:szCs w:val="28"/>
                <w:lang w:val="en-GB" w:eastAsia="de-DE"/>
              </w:rPr>
            </w:pPr>
          </w:p>
        </w:tc>
        <w:tc>
          <w:tcPr>
            <w:tcW w:w="1418" w:type="dxa"/>
          </w:tcPr>
          <w:p w14:paraId="296F60C4" w14:textId="7E8AC120" w:rsidR="0071454C" w:rsidRPr="0071454C"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2007</w:t>
            </w:r>
          </w:p>
        </w:tc>
        <w:tc>
          <w:tcPr>
            <w:tcW w:w="4922" w:type="dxa"/>
          </w:tcPr>
          <w:p w14:paraId="54EDA3F8" w14:textId="77777777" w:rsidR="00F96D65" w:rsidRPr="00F7158B"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Glenn Murcutt Master Class</w:t>
            </w:r>
          </w:p>
          <w:p w14:paraId="30E00809" w14:textId="1126E4ED" w:rsidR="0071454C" w:rsidRPr="0071454C"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University of Sydney. Australia</w:t>
            </w:r>
          </w:p>
        </w:tc>
      </w:tr>
      <w:tr w:rsidR="0071454C" w:rsidRPr="0071454C" w14:paraId="4D03E46D" w14:textId="77777777" w:rsidTr="00BC66DA">
        <w:tc>
          <w:tcPr>
            <w:tcW w:w="2835" w:type="dxa"/>
          </w:tcPr>
          <w:p w14:paraId="460A7054" w14:textId="0A178644" w:rsidR="0071454C" w:rsidRPr="0071454C" w:rsidRDefault="0071454C" w:rsidP="00A950AA">
            <w:pPr>
              <w:widowControl w:val="0"/>
              <w:suppressAutoHyphens w:val="0"/>
              <w:autoSpaceDE w:val="0"/>
              <w:autoSpaceDN w:val="0"/>
              <w:adjustRightInd w:val="0"/>
              <w:spacing w:line="260" w:lineRule="exact"/>
              <w:rPr>
                <w:rFonts w:eastAsia="MS ??" w:cs="Arial"/>
                <w:sz w:val="18"/>
                <w:szCs w:val="28"/>
                <w:lang w:val="en-GB" w:eastAsia="de-DE"/>
              </w:rPr>
            </w:pPr>
          </w:p>
        </w:tc>
        <w:tc>
          <w:tcPr>
            <w:tcW w:w="1418" w:type="dxa"/>
          </w:tcPr>
          <w:p w14:paraId="198432CA" w14:textId="0946D64E" w:rsidR="0071454C" w:rsidRPr="0071454C"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2003 - 2005</w:t>
            </w:r>
          </w:p>
        </w:tc>
        <w:tc>
          <w:tcPr>
            <w:tcW w:w="4922" w:type="dxa"/>
          </w:tcPr>
          <w:p w14:paraId="70704CF9" w14:textId="77777777" w:rsidR="00F96D65" w:rsidRPr="00F7158B"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Master of Arts [in Architecture] (Hons)</w:t>
            </w:r>
          </w:p>
          <w:p w14:paraId="1F45EBFD" w14:textId="710B1113" w:rsidR="00F96D65" w:rsidRPr="00F7158B"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MSA . Münster School of Architecture </w:t>
            </w:r>
          </w:p>
          <w:p w14:paraId="7F9D34EA" w14:textId="6C67FC93" w:rsidR="0071454C" w:rsidRPr="00F96D65"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fr-FR" w:eastAsia="de-DE"/>
              </w:rPr>
            </w:pPr>
            <w:r w:rsidRPr="00F7158B">
              <w:rPr>
                <w:rFonts w:eastAsia="MS ??" w:cs="Arial"/>
                <w:sz w:val="18"/>
                <w:szCs w:val="28"/>
                <w:lang w:val="en-GB" w:eastAsia="de-DE"/>
              </w:rPr>
              <w:t xml:space="preserve">University of Applied Sciences Münster. </w:t>
            </w:r>
            <w:r w:rsidRPr="00F7158B">
              <w:rPr>
                <w:rFonts w:eastAsia="MS ??" w:cs="Arial"/>
                <w:sz w:val="18"/>
                <w:szCs w:val="28"/>
                <w:lang w:val="fr-FR" w:eastAsia="de-DE"/>
              </w:rPr>
              <w:t>Germany</w:t>
            </w:r>
          </w:p>
        </w:tc>
      </w:tr>
      <w:tr w:rsidR="0071454C" w:rsidRPr="0071454C" w14:paraId="20881755" w14:textId="77777777" w:rsidTr="00BC66DA">
        <w:tc>
          <w:tcPr>
            <w:tcW w:w="2835" w:type="dxa"/>
          </w:tcPr>
          <w:p w14:paraId="295F0756" w14:textId="77777777" w:rsidR="0071454C" w:rsidRPr="0071454C" w:rsidRDefault="0071454C" w:rsidP="00A950AA">
            <w:pPr>
              <w:widowControl w:val="0"/>
              <w:suppressAutoHyphens w:val="0"/>
              <w:autoSpaceDE w:val="0"/>
              <w:autoSpaceDN w:val="0"/>
              <w:adjustRightInd w:val="0"/>
              <w:spacing w:line="260" w:lineRule="exact"/>
              <w:rPr>
                <w:rFonts w:eastAsia="MS ??" w:cs="Arial"/>
                <w:sz w:val="18"/>
                <w:szCs w:val="28"/>
                <w:lang w:val="en-GB" w:eastAsia="de-DE"/>
              </w:rPr>
            </w:pPr>
          </w:p>
        </w:tc>
        <w:tc>
          <w:tcPr>
            <w:tcW w:w="1418" w:type="dxa"/>
          </w:tcPr>
          <w:p w14:paraId="3DA92AA3" w14:textId="07BABCF8" w:rsidR="0071454C" w:rsidRPr="0071454C"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fr-FR" w:eastAsia="de-DE"/>
              </w:rPr>
              <w:t>2004</w:t>
            </w:r>
          </w:p>
        </w:tc>
        <w:tc>
          <w:tcPr>
            <w:tcW w:w="4922" w:type="dxa"/>
          </w:tcPr>
          <w:p w14:paraId="43C74511" w14:textId="77777777" w:rsidR="00F96D65" w:rsidRPr="00876D76"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fr-FR" w:eastAsia="de-DE"/>
              </w:rPr>
            </w:pPr>
            <w:r w:rsidRPr="00F7158B">
              <w:rPr>
                <w:rFonts w:eastAsia="MS ??" w:cs="Arial"/>
                <w:sz w:val="18"/>
                <w:szCs w:val="28"/>
                <w:lang w:val="fr-FR" w:eastAsia="de-DE"/>
              </w:rPr>
              <w:t xml:space="preserve">Julius Natterer Master Class </w:t>
            </w:r>
          </w:p>
          <w:p w14:paraId="1DD57221" w14:textId="4F5DDAF5" w:rsidR="0071454C" w:rsidRPr="0071454C"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fr-FR" w:eastAsia="de-DE"/>
              </w:rPr>
              <w:t xml:space="preserve">École Polytechnique Fédérale de Lausanne. </w:t>
            </w:r>
            <w:r w:rsidRPr="00F7158B">
              <w:rPr>
                <w:rFonts w:eastAsia="MS ??" w:cs="Arial"/>
                <w:sz w:val="18"/>
                <w:szCs w:val="28"/>
                <w:lang w:val="en-GB" w:eastAsia="de-DE"/>
              </w:rPr>
              <w:t>Switzerland</w:t>
            </w:r>
          </w:p>
        </w:tc>
      </w:tr>
      <w:tr w:rsidR="00F96D65" w:rsidRPr="0071454C" w14:paraId="59D6CC18" w14:textId="77777777" w:rsidTr="00BC66DA">
        <w:tc>
          <w:tcPr>
            <w:tcW w:w="2835" w:type="dxa"/>
          </w:tcPr>
          <w:p w14:paraId="22683590" w14:textId="77777777" w:rsidR="00F96D65" w:rsidRPr="0071454C"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p>
        </w:tc>
        <w:tc>
          <w:tcPr>
            <w:tcW w:w="1418" w:type="dxa"/>
          </w:tcPr>
          <w:p w14:paraId="12DB9E4C" w14:textId="30CE9973"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fr-FR" w:eastAsia="de-DE"/>
              </w:rPr>
            </w:pPr>
            <w:r w:rsidRPr="00F7158B">
              <w:rPr>
                <w:rFonts w:eastAsia="MS ??" w:cs="Arial"/>
                <w:sz w:val="18"/>
                <w:szCs w:val="28"/>
                <w:lang w:val="en-GB" w:eastAsia="de-DE"/>
              </w:rPr>
              <w:t>2004</w:t>
            </w:r>
          </w:p>
        </w:tc>
        <w:tc>
          <w:tcPr>
            <w:tcW w:w="4922" w:type="dxa"/>
          </w:tcPr>
          <w:p w14:paraId="1CC20EF0" w14:textId="77777777" w:rsidR="00F96D65" w:rsidRPr="00F7158B"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Certificate of Proficiency. </w:t>
            </w:r>
            <w:r w:rsidRPr="00F7158B">
              <w:rPr>
                <w:rFonts w:eastAsia="MS ??" w:cs="Arial"/>
                <w:i/>
                <w:sz w:val="18"/>
                <w:szCs w:val="28"/>
                <w:lang w:val="en-GB" w:eastAsia="de-DE"/>
              </w:rPr>
              <w:t>Environmental Psychology</w:t>
            </w:r>
          </w:p>
          <w:p w14:paraId="0E5479F1" w14:textId="4E1F65AB" w:rsidR="00F96D65" w:rsidRPr="00876D76"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en-US" w:eastAsia="de-DE"/>
              </w:rPr>
            </w:pPr>
            <w:r w:rsidRPr="00F7158B">
              <w:rPr>
                <w:rFonts w:eastAsia="MS ??" w:cs="Arial"/>
                <w:sz w:val="18"/>
                <w:szCs w:val="28"/>
                <w:lang w:val="en-GB" w:eastAsia="de-DE"/>
              </w:rPr>
              <w:t>Wilhelms University. Münster. Germany</w:t>
            </w:r>
          </w:p>
        </w:tc>
      </w:tr>
      <w:tr w:rsidR="00F96D65" w:rsidRPr="0071454C" w14:paraId="62204BC0" w14:textId="77777777" w:rsidTr="00BC66DA">
        <w:tc>
          <w:tcPr>
            <w:tcW w:w="2835" w:type="dxa"/>
          </w:tcPr>
          <w:p w14:paraId="679CF04D" w14:textId="77777777" w:rsidR="00F96D65" w:rsidRPr="0071454C"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p>
        </w:tc>
        <w:tc>
          <w:tcPr>
            <w:tcW w:w="1418" w:type="dxa"/>
          </w:tcPr>
          <w:p w14:paraId="0ABB98E9" w14:textId="067CE890"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fr-FR" w:eastAsia="de-DE"/>
              </w:rPr>
            </w:pPr>
            <w:r w:rsidRPr="00F7158B">
              <w:rPr>
                <w:rFonts w:eastAsia="MS ??" w:cs="Arial"/>
                <w:sz w:val="18"/>
                <w:szCs w:val="28"/>
                <w:lang w:val="en-GB" w:eastAsia="de-DE"/>
              </w:rPr>
              <w:t>1999 - 2003</w:t>
            </w:r>
          </w:p>
        </w:tc>
        <w:tc>
          <w:tcPr>
            <w:tcW w:w="4922" w:type="dxa"/>
          </w:tcPr>
          <w:p w14:paraId="5742BE41" w14:textId="77777777"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Bachelor of Arts [in Architecture] (Hons)</w:t>
            </w:r>
          </w:p>
          <w:p w14:paraId="36899DE7" w14:textId="77777777"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MSA . Münster School of Architecture </w:t>
            </w:r>
          </w:p>
          <w:p w14:paraId="59E5DB70" w14:textId="587B7C09" w:rsidR="00F96D65" w:rsidRPr="00F7158B" w:rsidRDefault="00F96D65" w:rsidP="00F96D65">
            <w:pPr>
              <w:widowControl w:val="0"/>
              <w:tabs>
                <w:tab w:val="left" w:pos="2835"/>
                <w:tab w:val="left" w:pos="4253"/>
              </w:tabs>
              <w:suppressAutoHyphens w:val="0"/>
              <w:autoSpaceDE w:val="0"/>
              <w:autoSpaceDN w:val="0"/>
              <w:adjustRightInd w:val="0"/>
              <w:spacing w:line="260" w:lineRule="exact"/>
              <w:rPr>
                <w:rFonts w:eastAsia="MS ??" w:cs="Arial"/>
                <w:sz w:val="18"/>
                <w:szCs w:val="28"/>
                <w:lang w:val="fr-FR" w:eastAsia="de-DE"/>
              </w:rPr>
            </w:pPr>
            <w:r w:rsidRPr="00F7158B">
              <w:rPr>
                <w:rFonts w:eastAsia="MS ??" w:cs="Arial"/>
                <w:sz w:val="18"/>
                <w:szCs w:val="28"/>
                <w:lang w:val="en-GB" w:eastAsia="de-DE"/>
              </w:rPr>
              <w:t>University of Applied Sciences. Münster Germany</w:t>
            </w:r>
          </w:p>
        </w:tc>
      </w:tr>
    </w:tbl>
    <w:p w14:paraId="13343CA4" w14:textId="77777777" w:rsidR="00F96D65" w:rsidRDefault="00F96D65"/>
    <w:p w14:paraId="56070FAE" w14:textId="77777777" w:rsidR="00F96D65" w:rsidRDefault="00F96D65"/>
    <w:tbl>
      <w:tblPr>
        <w:tblStyle w:val="TableGrid"/>
        <w:tblW w:w="0" w:type="auto"/>
        <w:tblCellMar>
          <w:top w:w="57" w:type="dxa"/>
          <w:bottom w:w="57" w:type="dxa"/>
        </w:tblCellMar>
        <w:tblLook w:val="04A0" w:firstRow="1" w:lastRow="0" w:firstColumn="1" w:lastColumn="0" w:noHBand="0" w:noVBand="1"/>
      </w:tblPr>
      <w:tblGrid>
        <w:gridCol w:w="2835"/>
        <w:gridCol w:w="1418"/>
        <w:gridCol w:w="4922"/>
      </w:tblGrid>
      <w:tr w:rsidR="00F96D65" w:rsidRPr="0071454C" w14:paraId="469B74AE" w14:textId="77777777" w:rsidTr="00BC66DA">
        <w:tc>
          <w:tcPr>
            <w:tcW w:w="2835" w:type="dxa"/>
          </w:tcPr>
          <w:p w14:paraId="04F18BB7" w14:textId="77777777" w:rsidR="00F96D65"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r w:rsidRPr="00F7158B">
              <w:rPr>
                <w:rFonts w:eastAsia="MS ??" w:cs="Arial"/>
                <w:b/>
                <w:sz w:val="18"/>
                <w:szCs w:val="28"/>
                <w:lang w:val="en-GB" w:eastAsia="de-DE"/>
              </w:rPr>
              <w:t>employment history</w:t>
            </w:r>
          </w:p>
          <w:p w14:paraId="18BAE058" w14:textId="08B7F0F7" w:rsidR="00F96D65" w:rsidRPr="0071454C"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Pr>
                <w:rFonts w:eastAsia="MS ??" w:cs="Arial"/>
                <w:b/>
                <w:sz w:val="18"/>
                <w:szCs w:val="28"/>
                <w:lang w:val="en-GB" w:eastAsia="de-DE"/>
              </w:rPr>
              <w:t>(permanent, fulltime)</w:t>
            </w:r>
          </w:p>
        </w:tc>
        <w:tc>
          <w:tcPr>
            <w:tcW w:w="1418" w:type="dxa"/>
          </w:tcPr>
          <w:p w14:paraId="543D46AA" w14:textId="10E5485A"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fr-FR" w:eastAsia="de-DE"/>
              </w:rPr>
            </w:pPr>
            <w:r w:rsidRPr="00F7158B">
              <w:rPr>
                <w:rFonts w:eastAsia="MS ??" w:cs="Arial"/>
                <w:sz w:val="18"/>
                <w:szCs w:val="28"/>
                <w:lang w:val="en-GB" w:eastAsia="de-DE"/>
              </w:rPr>
              <w:t>2015 -</w:t>
            </w:r>
          </w:p>
        </w:tc>
        <w:tc>
          <w:tcPr>
            <w:tcW w:w="4922" w:type="dxa"/>
          </w:tcPr>
          <w:p w14:paraId="0151DACB" w14:textId="77777777"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Academic Leader - Interiors, Principal Lecturer (permanent, fulltime)</w:t>
            </w:r>
          </w:p>
          <w:p w14:paraId="4DCCD886" w14:textId="1EE43C5C" w:rsidR="00F96D65" w:rsidRPr="00F96D65"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Otago Polytechnic. </w:t>
            </w:r>
            <w:r w:rsidRPr="00876D76">
              <w:rPr>
                <w:rFonts w:eastAsia="MS ??" w:cs="Arial"/>
                <w:sz w:val="18"/>
                <w:szCs w:val="28"/>
                <w:lang w:val="fr-FR" w:eastAsia="de-DE"/>
              </w:rPr>
              <w:t xml:space="preserve">Te Kura Matatini ki Otago. </w:t>
            </w:r>
            <w:r w:rsidRPr="00F7158B">
              <w:rPr>
                <w:rFonts w:eastAsia="MS ??" w:cs="Arial"/>
                <w:sz w:val="18"/>
                <w:szCs w:val="28"/>
                <w:lang w:val="en-GB" w:eastAsia="de-DE"/>
              </w:rPr>
              <w:t xml:space="preserve">Dunedin. New Zealand </w:t>
            </w:r>
          </w:p>
        </w:tc>
      </w:tr>
      <w:tr w:rsidR="00F96D65" w:rsidRPr="0071454C" w14:paraId="579A9279" w14:textId="77777777" w:rsidTr="00BC66DA">
        <w:tc>
          <w:tcPr>
            <w:tcW w:w="2835" w:type="dxa"/>
          </w:tcPr>
          <w:p w14:paraId="279C8593"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3ABD0DFA" w14:textId="486B7225"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2013 -</w:t>
            </w:r>
          </w:p>
        </w:tc>
        <w:tc>
          <w:tcPr>
            <w:tcW w:w="4922" w:type="dxa"/>
          </w:tcPr>
          <w:p w14:paraId="1CFCAA19" w14:textId="77777777"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Senior Lecturer (permanent, fulltime)</w:t>
            </w:r>
          </w:p>
          <w:p w14:paraId="01CE04CB" w14:textId="555B323B"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Victoria University of Wellington. Wellington. New Zealand</w:t>
            </w:r>
          </w:p>
        </w:tc>
      </w:tr>
      <w:tr w:rsidR="00F96D65" w:rsidRPr="0071454C" w14:paraId="1451ABC4" w14:textId="77777777" w:rsidTr="00BC66DA">
        <w:tc>
          <w:tcPr>
            <w:tcW w:w="2835" w:type="dxa"/>
          </w:tcPr>
          <w:p w14:paraId="341DC629"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7547EBE8" w14:textId="2A0EF1A8"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2009 - 2012</w:t>
            </w:r>
          </w:p>
        </w:tc>
        <w:tc>
          <w:tcPr>
            <w:tcW w:w="4922" w:type="dxa"/>
          </w:tcPr>
          <w:p w14:paraId="797FBDA1" w14:textId="77777777"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Lecturer in Architecture (permanent, fulltime)</w:t>
            </w:r>
          </w:p>
          <w:p w14:paraId="63321B64" w14:textId="6CCE7857"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Victoria University of Wellington. Wellington. New Zealand</w:t>
            </w:r>
          </w:p>
        </w:tc>
      </w:tr>
      <w:tr w:rsidR="00F96D65" w:rsidRPr="0071454C" w14:paraId="561141EB" w14:textId="77777777" w:rsidTr="00BC66DA">
        <w:tc>
          <w:tcPr>
            <w:tcW w:w="2835" w:type="dxa"/>
          </w:tcPr>
          <w:p w14:paraId="2956929D"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794347CE" w14:textId="54673B0D"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2009</w:t>
            </w:r>
          </w:p>
        </w:tc>
        <w:tc>
          <w:tcPr>
            <w:tcW w:w="4922" w:type="dxa"/>
          </w:tcPr>
          <w:p w14:paraId="4BA29009" w14:textId="77777777" w:rsidR="00F96D65" w:rsidRPr="00F7158B" w:rsidRDefault="00F96D65" w:rsidP="00F96D65">
            <w:pPr>
              <w:widowControl w:val="0"/>
              <w:suppressAutoHyphens w:val="0"/>
              <w:autoSpaceDE w:val="0"/>
              <w:autoSpaceDN w:val="0"/>
              <w:adjustRightInd w:val="0"/>
              <w:spacing w:line="260" w:lineRule="exact"/>
              <w:jc w:val="both"/>
              <w:rPr>
                <w:rFonts w:eastAsia="MS ??" w:cs="Arial"/>
                <w:sz w:val="18"/>
                <w:szCs w:val="28"/>
                <w:lang w:val="en-GB" w:eastAsia="de-DE"/>
              </w:rPr>
            </w:pPr>
            <w:r w:rsidRPr="00F7158B">
              <w:rPr>
                <w:rFonts w:eastAsia="MS ??" w:cs="Arial"/>
                <w:sz w:val="18"/>
                <w:szCs w:val="28"/>
                <w:lang w:val="en-GB" w:eastAsia="de-DE"/>
              </w:rPr>
              <w:t>Design Studio Tutor</w:t>
            </w:r>
          </w:p>
          <w:p w14:paraId="2526A193" w14:textId="7333B314" w:rsidR="00F96D65" w:rsidRPr="00F7158B" w:rsidRDefault="00F96D65" w:rsidP="00F96D65">
            <w:pPr>
              <w:widowControl w:val="0"/>
              <w:suppressAutoHyphens w:val="0"/>
              <w:autoSpaceDE w:val="0"/>
              <w:autoSpaceDN w:val="0"/>
              <w:adjustRightInd w:val="0"/>
              <w:spacing w:line="260" w:lineRule="exact"/>
              <w:jc w:val="both"/>
              <w:rPr>
                <w:rFonts w:eastAsia="MS ??" w:cs="Arial"/>
                <w:sz w:val="18"/>
                <w:szCs w:val="28"/>
                <w:lang w:val="en-GB" w:eastAsia="de-DE"/>
              </w:rPr>
            </w:pPr>
            <w:r w:rsidRPr="00F7158B">
              <w:rPr>
                <w:rFonts w:eastAsia="MS ??" w:cs="Arial"/>
                <w:sz w:val="18"/>
                <w:szCs w:val="28"/>
                <w:lang w:val="en-GB" w:eastAsia="de-DE"/>
              </w:rPr>
              <w:t>Victoria University of Wellington. Wellington. New Zealand</w:t>
            </w:r>
          </w:p>
        </w:tc>
      </w:tr>
      <w:tr w:rsidR="00F96D65" w:rsidRPr="0071454C" w14:paraId="1AFCC015" w14:textId="77777777" w:rsidTr="00BC66DA">
        <w:tc>
          <w:tcPr>
            <w:tcW w:w="2835" w:type="dxa"/>
          </w:tcPr>
          <w:p w14:paraId="2AD6A848"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08028929" w14:textId="1EAAFC22"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2009</w:t>
            </w:r>
          </w:p>
        </w:tc>
        <w:tc>
          <w:tcPr>
            <w:tcW w:w="4922" w:type="dxa"/>
          </w:tcPr>
          <w:p w14:paraId="25BAA121" w14:textId="77777777"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Lecturer for Interior Design (part-time)</w:t>
            </w:r>
          </w:p>
          <w:p w14:paraId="64548EF2" w14:textId="2169F28A"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Otago Polytechnic. School of Design. </w:t>
            </w:r>
            <w:r w:rsidRPr="00F7158B">
              <w:rPr>
                <w:rFonts w:eastAsia="MS ??" w:cs="Arial"/>
                <w:sz w:val="18"/>
                <w:szCs w:val="28"/>
                <w:lang w:val="fr-FR" w:eastAsia="de-DE"/>
              </w:rPr>
              <w:t xml:space="preserve">Te Kura Matatini ki Otago. </w:t>
            </w:r>
            <w:r w:rsidRPr="00F7158B">
              <w:rPr>
                <w:rFonts w:eastAsia="MS ??" w:cs="Arial"/>
                <w:sz w:val="18"/>
                <w:szCs w:val="28"/>
                <w:lang w:val="en-GB" w:eastAsia="de-DE"/>
              </w:rPr>
              <w:t>Dunedin. New Zealand</w:t>
            </w:r>
          </w:p>
        </w:tc>
      </w:tr>
      <w:tr w:rsidR="00F96D65" w:rsidRPr="0071454C" w14:paraId="0EC0792B" w14:textId="77777777" w:rsidTr="00BC66DA">
        <w:tc>
          <w:tcPr>
            <w:tcW w:w="2835" w:type="dxa"/>
          </w:tcPr>
          <w:p w14:paraId="49964291"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2484847A" w14:textId="15FBB0C0"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2009</w:t>
            </w:r>
          </w:p>
        </w:tc>
        <w:tc>
          <w:tcPr>
            <w:tcW w:w="4922" w:type="dxa"/>
          </w:tcPr>
          <w:p w14:paraId="38633DF8" w14:textId="77777777" w:rsidR="00F96D65" w:rsidRPr="00F7158B" w:rsidRDefault="00F96D65" w:rsidP="00F96D65">
            <w:pPr>
              <w:widowControl w:val="0"/>
              <w:suppressAutoHyphens w:val="0"/>
              <w:autoSpaceDE w:val="0"/>
              <w:autoSpaceDN w:val="0"/>
              <w:adjustRightInd w:val="0"/>
              <w:spacing w:line="260" w:lineRule="exact"/>
              <w:rPr>
                <w:rFonts w:eastAsia="MS Mincho" w:cs="Arial"/>
                <w:sz w:val="18"/>
                <w:szCs w:val="28"/>
                <w:lang w:val="en-GB" w:eastAsia="de-DE"/>
              </w:rPr>
            </w:pPr>
            <w:r w:rsidRPr="00F7158B">
              <w:rPr>
                <w:rFonts w:eastAsia="MS Mincho" w:cs="Arial"/>
                <w:sz w:val="18"/>
                <w:szCs w:val="28"/>
                <w:lang w:val="en-GB" w:eastAsia="de-DE"/>
              </w:rPr>
              <w:t>Tutor at the Department of Design Studies and Tutor for Disability Information and Support</w:t>
            </w:r>
          </w:p>
          <w:p w14:paraId="0ADB00F5" w14:textId="48302FE6"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University of Otago. Dunedin. New Zealand</w:t>
            </w:r>
          </w:p>
        </w:tc>
      </w:tr>
      <w:tr w:rsidR="00F96D65" w:rsidRPr="0071454C" w14:paraId="3724EAEE" w14:textId="77777777" w:rsidTr="00BC66DA">
        <w:tc>
          <w:tcPr>
            <w:tcW w:w="2835" w:type="dxa"/>
          </w:tcPr>
          <w:p w14:paraId="5867C0A0"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1F558FC5" w14:textId="28FF1BD1"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2004 - 2006</w:t>
            </w:r>
          </w:p>
        </w:tc>
        <w:tc>
          <w:tcPr>
            <w:tcW w:w="4922" w:type="dxa"/>
          </w:tcPr>
          <w:p w14:paraId="626940FD" w14:textId="77777777"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Research Fellow: SynFaP - Synergetische Fabrikplanung </w:t>
            </w:r>
          </w:p>
          <w:p w14:paraId="307943A5" w14:textId="7BAA66CA" w:rsidR="00F96D65" w:rsidRPr="00F96D65"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University of Applied Sciences, Münster. Funded by Stiftung Deutsche Industrieforschung (Government Organisation)</w:t>
            </w:r>
          </w:p>
        </w:tc>
      </w:tr>
      <w:tr w:rsidR="00F96D65" w:rsidRPr="0071454C" w14:paraId="0441BFBC" w14:textId="77777777" w:rsidTr="00BC66DA">
        <w:tc>
          <w:tcPr>
            <w:tcW w:w="2835" w:type="dxa"/>
          </w:tcPr>
          <w:p w14:paraId="427DE92B"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7366DD20" w14:textId="42A0CF8B"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2004 - 2005</w:t>
            </w:r>
          </w:p>
        </w:tc>
        <w:tc>
          <w:tcPr>
            <w:tcW w:w="4922" w:type="dxa"/>
          </w:tcPr>
          <w:p w14:paraId="4C3E11E8" w14:textId="2399C0E5"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Work for Bolles+Wilson. Münster. Germany</w:t>
            </w:r>
          </w:p>
        </w:tc>
      </w:tr>
      <w:tr w:rsidR="00F96D65" w:rsidRPr="0071454C" w14:paraId="34EDF2A1" w14:textId="77777777" w:rsidTr="00BC66DA">
        <w:tc>
          <w:tcPr>
            <w:tcW w:w="2835" w:type="dxa"/>
          </w:tcPr>
          <w:p w14:paraId="002CD389"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52BBD967" w14:textId="38483843"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2002 - 2005</w:t>
            </w:r>
          </w:p>
        </w:tc>
        <w:tc>
          <w:tcPr>
            <w:tcW w:w="4922" w:type="dxa"/>
          </w:tcPr>
          <w:p w14:paraId="0B902BD3" w14:textId="354088D4"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Work for Reichardt Architekten. Essen. Germany</w:t>
            </w:r>
          </w:p>
        </w:tc>
      </w:tr>
      <w:tr w:rsidR="00F96D65" w:rsidRPr="0071454C" w14:paraId="4A59147F" w14:textId="77777777" w:rsidTr="00BC66DA">
        <w:tc>
          <w:tcPr>
            <w:tcW w:w="2835" w:type="dxa"/>
          </w:tcPr>
          <w:p w14:paraId="19D8C202"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2B979255" w14:textId="594CD52D"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2001 - 2005</w:t>
            </w:r>
          </w:p>
        </w:tc>
        <w:tc>
          <w:tcPr>
            <w:tcW w:w="4922" w:type="dxa"/>
          </w:tcPr>
          <w:p w14:paraId="70D584EB" w14:textId="0D740D4F"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Tutor at the Department of Construction, Industrial Buildings and CAD. Prof. Jürgen Reichardt. MSA I Münster School of Architecture. Münster. Germany</w:t>
            </w:r>
          </w:p>
        </w:tc>
      </w:tr>
      <w:tr w:rsidR="00F96D65" w:rsidRPr="0071454C" w14:paraId="5A525466" w14:textId="77777777" w:rsidTr="00BC66DA">
        <w:tc>
          <w:tcPr>
            <w:tcW w:w="2835" w:type="dxa"/>
          </w:tcPr>
          <w:p w14:paraId="167E8DFF"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101A304E" w14:textId="22E8A993"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1999 - 2000</w:t>
            </w:r>
          </w:p>
        </w:tc>
        <w:tc>
          <w:tcPr>
            <w:tcW w:w="4922" w:type="dxa"/>
          </w:tcPr>
          <w:p w14:paraId="57BBCA72" w14:textId="797666C8"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plan.werk Architekten. Münster Germany</w:t>
            </w:r>
          </w:p>
        </w:tc>
      </w:tr>
    </w:tbl>
    <w:p w14:paraId="2B555466"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p>
    <w:tbl>
      <w:tblPr>
        <w:tblStyle w:val="TableGrid"/>
        <w:tblW w:w="0" w:type="auto"/>
        <w:tblCellMar>
          <w:top w:w="85" w:type="dxa"/>
          <w:bottom w:w="85" w:type="dxa"/>
        </w:tblCellMar>
        <w:tblLook w:val="04A0" w:firstRow="1" w:lastRow="0" w:firstColumn="1" w:lastColumn="0" w:noHBand="0" w:noVBand="1"/>
      </w:tblPr>
      <w:tblGrid>
        <w:gridCol w:w="2835"/>
        <w:gridCol w:w="1418"/>
        <w:gridCol w:w="4922"/>
      </w:tblGrid>
      <w:tr w:rsidR="00F96D65" w:rsidRPr="0071454C" w14:paraId="5478BFB5" w14:textId="77777777" w:rsidTr="00BC66DA">
        <w:tc>
          <w:tcPr>
            <w:tcW w:w="2835" w:type="dxa"/>
          </w:tcPr>
          <w:p w14:paraId="6E445AE8" w14:textId="47C0C0A3"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r w:rsidRPr="00F7158B">
              <w:rPr>
                <w:rFonts w:eastAsia="MS ??" w:cs="Arial"/>
                <w:b/>
                <w:sz w:val="18"/>
                <w:szCs w:val="28"/>
                <w:lang w:val="en-GB" w:eastAsia="de-DE"/>
              </w:rPr>
              <w:t>grants + research funding</w:t>
            </w:r>
          </w:p>
        </w:tc>
        <w:tc>
          <w:tcPr>
            <w:tcW w:w="1418" w:type="dxa"/>
          </w:tcPr>
          <w:p w14:paraId="4F606506" w14:textId="5E2E73D1"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2014 - 2015</w:t>
            </w:r>
          </w:p>
        </w:tc>
        <w:tc>
          <w:tcPr>
            <w:tcW w:w="4922" w:type="dxa"/>
          </w:tcPr>
          <w:p w14:paraId="401082DA" w14:textId="3328B9EA"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Clean Tech Centre Otaki (NZD 6,000.00)</w:t>
            </w:r>
          </w:p>
        </w:tc>
      </w:tr>
      <w:tr w:rsidR="00F96D65" w:rsidRPr="0071454C" w14:paraId="054D2144" w14:textId="77777777" w:rsidTr="00BC66DA">
        <w:tc>
          <w:tcPr>
            <w:tcW w:w="2835" w:type="dxa"/>
          </w:tcPr>
          <w:p w14:paraId="0FC956B2"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3A0F99F2" w14:textId="3FF52B0F"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2014 - 2015</w:t>
            </w:r>
          </w:p>
        </w:tc>
        <w:tc>
          <w:tcPr>
            <w:tcW w:w="4922" w:type="dxa"/>
          </w:tcPr>
          <w:p w14:paraId="0391A3FF" w14:textId="4B32ABDB"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Wingspan National Bird of Prey Centre (NZD 3,000.00)</w:t>
            </w:r>
          </w:p>
        </w:tc>
      </w:tr>
      <w:tr w:rsidR="00F96D65" w:rsidRPr="0071454C" w14:paraId="10B0941D" w14:textId="77777777" w:rsidTr="00BC66DA">
        <w:tc>
          <w:tcPr>
            <w:tcW w:w="2835" w:type="dxa"/>
          </w:tcPr>
          <w:p w14:paraId="6BB62A22"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467B5529" w14:textId="482F756E"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2014 - 2015</w:t>
            </w:r>
          </w:p>
        </w:tc>
        <w:tc>
          <w:tcPr>
            <w:tcW w:w="4922" w:type="dxa"/>
          </w:tcPr>
          <w:p w14:paraId="047ED4A6" w14:textId="28516626"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Robinson Research Institute (NZD 6,000.00)</w:t>
            </w:r>
          </w:p>
        </w:tc>
      </w:tr>
      <w:tr w:rsidR="00F96D65" w:rsidRPr="0071454C" w14:paraId="45433F94" w14:textId="77777777" w:rsidTr="00BC66DA">
        <w:tc>
          <w:tcPr>
            <w:tcW w:w="2835" w:type="dxa"/>
          </w:tcPr>
          <w:p w14:paraId="25C877E6"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16AC8AC0" w14:textId="273280AC"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2014</w:t>
            </w:r>
          </w:p>
        </w:tc>
        <w:tc>
          <w:tcPr>
            <w:tcW w:w="4922" w:type="dxa"/>
          </w:tcPr>
          <w:p w14:paraId="74539335" w14:textId="4CF81C5C"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Great Wine Capital International Research Grant</w:t>
            </w:r>
            <w:r>
              <w:rPr>
                <w:rFonts w:eastAsia="MS ??" w:cs="Arial"/>
                <w:sz w:val="18"/>
                <w:szCs w:val="28"/>
                <w:lang w:val="en-GB" w:eastAsia="de-DE"/>
              </w:rPr>
              <w:t xml:space="preserve"> (</w:t>
            </w:r>
            <w:r w:rsidRPr="00F7158B">
              <w:rPr>
                <w:rFonts w:eastAsia="MS ??" w:cs="Arial"/>
                <w:sz w:val="18"/>
                <w:szCs w:val="28"/>
                <w:lang w:val="en-GB" w:eastAsia="de-DE"/>
              </w:rPr>
              <w:t>EUR</w:t>
            </w:r>
            <w:r>
              <w:rPr>
                <w:rFonts w:eastAsia="MS ??" w:cs="Arial"/>
                <w:sz w:val="18"/>
                <w:szCs w:val="28"/>
                <w:lang w:val="en-GB" w:eastAsia="de-DE"/>
              </w:rPr>
              <w:t> </w:t>
            </w:r>
            <w:r w:rsidRPr="00F7158B">
              <w:rPr>
                <w:rFonts w:eastAsia="MS ??" w:cs="Arial"/>
                <w:sz w:val="18"/>
                <w:szCs w:val="28"/>
                <w:lang w:val="en-GB" w:eastAsia="de-DE"/>
              </w:rPr>
              <w:t>4.500,00)</w:t>
            </w:r>
          </w:p>
        </w:tc>
      </w:tr>
      <w:tr w:rsidR="00F96D65" w:rsidRPr="0071454C" w14:paraId="6B05E78E" w14:textId="77777777" w:rsidTr="00BC66DA">
        <w:tc>
          <w:tcPr>
            <w:tcW w:w="2835" w:type="dxa"/>
          </w:tcPr>
          <w:p w14:paraId="70BB9AE9"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6832D7C0" w14:textId="60BBE598"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2013</w:t>
            </w:r>
          </w:p>
        </w:tc>
        <w:tc>
          <w:tcPr>
            <w:tcW w:w="4922" w:type="dxa"/>
          </w:tcPr>
          <w:p w14:paraId="36976BC4" w14:textId="77777777"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Ministry of Business, Innovation and Employment </w:t>
            </w:r>
          </w:p>
          <w:p w14:paraId="018BCB61" w14:textId="6A0E10C6"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(NZD 30,000.00)</w:t>
            </w:r>
          </w:p>
        </w:tc>
      </w:tr>
      <w:tr w:rsidR="00F96D65" w:rsidRPr="0071454C" w14:paraId="0A4094CB" w14:textId="77777777" w:rsidTr="00BC66DA">
        <w:tc>
          <w:tcPr>
            <w:tcW w:w="2835" w:type="dxa"/>
          </w:tcPr>
          <w:p w14:paraId="53F06B1C"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494A029D" w14:textId="4A6AB69C"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2013</w:t>
            </w:r>
          </w:p>
        </w:tc>
        <w:tc>
          <w:tcPr>
            <w:tcW w:w="4922" w:type="dxa"/>
          </w:tcPr>
          <w:p w14:paraId="37531B06" w14:textId="759343E0"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Entyre NZ Ltd. (NZD 6,000.00)</w:t>
            </w:r>
          </w:p>
        </w:tc>
      </w:tr>
      <w:tr w:rsidR="00F96D65" w:rsidRPr="0071454C" w14:paraId="559EBBCF" w14:textId="77777777" w:rsidTr="00BC66DA">
        <w:tc>
          <w:tcPr>
            <w:tcW w:w="2835" w:type="dxa"/>
          </w:tcPr>
          <w:p w14:paraId="3AEEE8AD"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7A6113B4" w14:textId="5D625CEC"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2013</w:t>
            </w:r>
          </w:p>
        </w:tc>
        <w:tc>
          <w:tcPr>
            <w:tcW w:w="4922" w:type="dxa"/>
          </w:tcPr>
          <w:p w14:paraId="793DDEF1" w14:textId="0B3BA37D"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Wellington City Council (NZD 3,000.00)</w:t>
            </w:r>
          </w:p>
        </w:tc>
      </w:tr>
      <w:tr w:rsidR="00F96D65" w:rsidRPr="0071454C" w14:paraId="02A53351" w14:textId="77777777" w:rsidTr="00BC66DA">
        <w:tc>
          <w:tcPr>
            <w:tcW w:w="2835" w:type="dxa"/>
          </w:tcPr>
          <w:p w14:paraId="0C3DCA86"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398F242A" w14:textId="4EAC43BF"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2012</w:t>
            </w:r>
          </w:p>
        </w:tc>
        <w:tc>
          <w:tcPr>
            <w:tcW w:w="4922" w:type="dxa"/>
          </w:tcPr>
          <w:p w14:paraId="436B338B" w14:textId="665C1B6D" w:rsidR="00F96D65" w:rsidRPr="00F7158B" w:rsidRDefault="00F96D65" w:rsidP="00F96D65">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Victoria University of Wellington Faculty Funding (NZD</w:t>
            </w:r>
            <w:r>
              <w:rPr>
                <w:rFonts w:eastAsia="MS ??" w:cs="Arial"/>
                <w:sz w:val="18"/>
                <w:szCs w:val="28"/>
                <w:lang w:val="en-GB" w:eastAsia="de-DE"/>
              </w:rPr>
              <w:t> </w:t>
            </w:r>
            <w:r w:rsidRPr="00F7158B">
              <w:rPr>
                <w:rFonts w:eastAsia="MS ??" w:cs="Arial"/>
                <w:sz w:val="18"/>
                <w:szCs w:val="28"/>
                <w:lang w:val="en-GB" w:eastAsia="de-DE"/>
              </w:rPr>
              <w:t>8.500,00)</w:t>
            </w:r>
          </w:p>
        </w:tc>
      </w:tr>
      <w:tr w:rsidR="00F96D65" w:rsidRPr="0071454C" w14:paraId="062E20D2" w14:textId="77777777" w:rsidTr="00BC66DA">
        <w:tc>
          <w:tcPr>
            <w:tcW w:w="2835" w:type="dxa"/>
          </w:tcPr>
          <w:p w14:paraId="77E6353D"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55956B95" w14:textId="487CBCBD"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2011</w:t>
            </w:r>
          </w:p>
        </w:tc>
        <w:tc>
          <w:tcPr>
            <w:tcW w:w="4922" w:type="dxa"/>
          </w:tcPr>
          <w:p w14:paraId="604D07B9" w14:textId="102BE56A"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Solar Decathlon funding from external and internal funding sources (NZD 1,950,000.00)</w:t>
            </w:r>
          </w:p>
        </w:tc>
      </w:tr>
      <w:tr w:rsidR="00F96D65" w:rsidRPr="0071454C" w14:paraId="6242568B" w14:textId="77777777" w:rsidTr="00BC66DA">
        <w:tc>
          <w:tcPr>
            <w:tcW w:w="2835" w:type="dxa"/>
          </w:tcPr>
          <w:p w14:paraId="16D0CB26"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630E41A7" w14:textId="6CF58DF9"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2010 - 2011</w:t>
            </w:r>
          </w:p>
        </w:tc>
        <w:tc>
          <w:tcPr>
            <w:tcW w:w="4922" w:type="dxa"/>
          </w:tcPr>
          <w:p w14:paraId="34F97D22" w14:textId="7B6D86DA"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U.S. Department of Energy / NREL (USD 100.000,00)</w:t>
            </w:r>
          </w:p>
        </w:tc>
      </w:tr>
      <w:tr w:rsidR="00F96D65" w:rsidRPr="0071454C" w14:paraId="3D3352AE" w14:textId="77777777" w:rsidTr="00BC66DA">
        <w:tc>
          <w:tcPr>
            <w:tcW w:w="2835" w:type="dxa"/>
          </w:tcPr>
          <w:p w14:paraId="4D7A24E5"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61E6507D" w14:textId="2A6E3CF2"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2010</w:t>
            </w:r>
          </w:p>
        </w:tc>
        <w:tc>
          <w:tcPr>
            <w:tcW w:w="4922" w:type="dxa"/>
          </w:tcPr>
          <w:p w14:paraId="6979FB3B" w14:textId="77777777" w:rsidR="00F96D65" w:rsidRPr="00F7158B" w:rsidRDefault="00F96D65" w:rsidP="00F96D65">
            <w:pPr>
              <w:widowControl w:val="0"/>
              <w:suppressAutoHyphens w:val="0"/>
              <w:autoSpaceDE w:val="0"/>
              <w:autoSpaceDN w:val="0"/>
              <w:adjustRightInd w:val="0"/>
              <w:spacing w:line="240" w:lineRule="auto"/>
              <w:rPr>
                <w:rFonts w:eastAsia="MS ??" w:cs="Arial"/>
                <w:sz w:val="18"/>
                <w:szCs w:val="28"/>
                <w:lang w:val="en-GB" w:eastAsia="de-DE"/>
              </w:rPr>
            </w:pPr>
            <w:r w:rsidRPr="00F7158B">
              <w:rPr>
                <w:rFonts w:eastAsia="MS ??" w:cs="Arial"/>
                <w:sz w:val="18"/>
                <w:szCs w:val="28"/>
                <w:lang w:val="en-GB" w:eastAsia="de-DE"/>
              </w:rPr>
              <w:t xml:space="preserve">Victoria University of Wellington Teaching Development </w:t>
            </w:r>
          </w:p>
          <w:p w14:paraId="5BAAA972" w14:textId="07A7EEE3" w:rsidR="00F96D65" w:rsidRPr="00F7158B" w:rsidRDefault="00F96D65" w:rsidP="00F96D65">
            <w:pPr>
              <w:keepNext/>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Grant ($5,000.00)</w:t>
            </w:r>
          </w:p>
        </w:tc>
      </w:tr>
      <w:tr w:rsidR="00F96D65" w:rsidRPr="0071454C" w14:paraId="6EE06D41" w14:textId="77777777" w:rsidTr="00BC66DA">
        <w:tc>
          <w:tcPr>
            <w:tcW w:w="2835" w:type="dxa"/>
          </w:tcPr>
          <w:p w14:paraId="6B93C264" w14:textId="77777777" w:rsidR="00F96D65" w:rsidRPr="00F7158B" w:rsidRDefault="00F96D65" w:rsidP="00A950AA">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1E956A78" w14:textId="2F15D908" w:rsidR="00F96D65" w:rsidRPr="00F7158B" w:rsidRDefault="00F96D65" w:rsidP="00A950AA">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2006 - 2009</w:t>
            </w:r>
          </w:p>
        </w:tc>
        <w:tc>
          <w:tcPr>
            <w:tcW w:w="4922" w:type="dxa"/>
          </w:tcPr>
          <w:p w14:paraId="40378893" w14:textId="77777777" w:rsidR="00F96D65" w:rsidRPr="00F7158B" w:rsidRDefault="00F96D65" w:rsidP="00F96D65">
            <w:pPr>
              <w:widowControl w:val="0"/>
              <w:suppressAutoHyphens w:val="0"/>
              <w:autoSpaceDE w:val="0"/>
              <w:autoSpaceDN w:val="0"/>
              <w:adjustRightInd w:val="0"/>
              <w:spacing w:line="240" w:lineRule="auto"/>
              <w:rPr>
                <w:rFonts w:eastAsia="MS ??" w:cs="Arial"/>
                <w:sz w:val="18"/>
                <w:szCs w:val="28"/>
                <w:lang w:val="en-GB" w:eastAsia="de-DE"/>
              </w:rPr>
            </w:pPr>
            <w:r w:rsidRPr="00F7158B">
              <w:rPr>
                <w:rFonts w:eastAsia="MS ??" w:cs="Arial"/>
                <w:sz w:val="18"/>
                <w:szCs w:val="28"/>
                <w:lang w:val="en-GB" w:eastAsia="de-DE"/>
              </w:rPr>
              <w:t>University of Otago Postgraduate Scholarship</w:t>
            </w:r>
          </w:p>
          <w:p w14:paraId="652245E6" w14:textId="41C3E4FB" w:rsidR="00F96D65" w:rsidRPr="00F7158B" w:rsidRDefault="00F96D65" w:rsidP="00F96D65">
            <w:pPr>
              <w:widowControl w:val="0"/>
              <w:suppressAutoHyphens w:val="0"/>
              <w:autoSpaceDE w:val="0"/>
              <w:autoSpaceDN w:val="0"/>
              <w:adjustRightInd w:val="0"/>
              <w:spacing w:line="240" w:lineRule="auto"/>
              <w:rPr>
                <w:rFonts w:eastAsia="MS ??" w:cs="Arial"/>
                <w:sz w:val="18"/>
                <w:szCs w:val="28"/>
                <w:lang w:val="en-GB" w:eastAsia="de-DE"/>
              </w:rPr>
            </w:pPr>
            <w:r w:rsidRPr="00F7158B">
              <w:rPr>
                <w:rFonts w:eastAsia="MS ??" w:cs="Arial"/>
                <w:sz w:val="18"/>
                <w:szCs w:val="28"/>
                <w:lang w:val="en-GB" w:eastAsia="de-DE"/>
              </w:rPr>
              <w:t>(NZD 60,000.00 + tuition fees)</w:t>
            </w:r>
          </w:p>
        </w:tc>
      </w:tr>
    </w:tbl>
    <w:p w14:paraId="1CAB2262" w14:textId="77777777" w:rsidR="00AF2023" w:rsidRDefault="00AF2023" w:rsidP="00645851">
      <w:pPr>
        <w:widowControl w:val="0"/>
        <w:suppressAutoHyphens w:val="0"/>
        <w:autoSpaceDE w:val="0"/>
        <w:autoSpaceDN w:val="0"/>
        <w:adjustRightInd w:val="0"/>
        <w:spacing w:line="260" w:lineRule="exact"/>
        <w:rPr>
          <w:rFonts w:eastAsia="MS ??" w:cs="Arial"/>
          <w:b/>
          <w:sz w:val="18"/>
          <w:szCs w:val="28"/>
          <w:lang w:val="en-GB" w:eastAsia="de-DE"/>
        </w:rPr>
        <w:sectPr w:rsidR="00AF2023" w:rsidSect="00E047AE">
          <w:footnotePr>
            <w:pos w:val="beneathText"/>
          </w:footnotePr>
          <w:pgSz w:w="11907" w:h="16840" w:code="9"/>
          <w:pgMar w:top="1440" w:right="1247" w:bottom="1440" w:left="1701" w:header="720" w:footer="720" w:gutter="0"/>
          <w:cols w:space="720"/>
          <w:docGrid w:linePitch="360"/>
        </w:sectPr>
      </w:pPr>
    </w:p>
    <w:tbl>
      <w:tblPr>
        <w:tblStyle w:val="TableGrid"/>
        <w:tblW w:w="0" w:type="auto"/>
        <w:tblCellMar>
          <w:top w:w="57" w:type="dxa"/>
          <w:bottom w:w="57" w:type="dxa"/>
        </w:tblCellMar>
        <w:tblLook w:val="04A0" w:firstRow="1" w:lastRow="0" w:firstColumn="1" w:lastColumn="0" w:noHBand="0" w:noVBand="1"/>
      </w:tblPr>
      <w:tblGrid>
        <w:gridCol w:w="2835"/>
        <w:gridCol w:w="1418"/>
        <w:gridCol w:w="4922"/>
      </w:tblGrid>
      <w:tr w:rsidR="00AF2023" w:rsidRPr="0071454C" w14:paraId="0ABD73C3" w14:textId="77777777" w:rsidTr="00BC66DA">
        <w:tc>
          <w:tcPr>
            <w:tcW w:w="2835" w:type="dxa"/>
          </w:tcPr>
          <w:p w14:paraId="7180FC3E" w14:textId="41BEDA6F" w:rsidR="00AF2023" w:rsidRPr="00AF2023"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r w:rsidRPr="00F7158B">
              <w:rPr>
                <w:rFonts w:eastAsia="MS ??" w:cs="Arial"/>
                <w:b/>
                <w:sz w:val="18"/>
                <w:szCs w:val="28"/>
                <w:lang w:val="en-GB" w:eastAsia="de-DE"/>
              </w:rPr>
              <w:t>research experience</w:t>
            </w:r>
          </w:p>
        </w:tc>
        <w:tc>
          <w:tcPr>
            <w:tcW w:w="1418" w:type="dxa"/>
          </w:tcPr>
          <w:p w14:paraId="7C59CD5B" w14:textId="524E9ECF"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2013 - 2014</w:t>
            </w:r>
          </w:p>
        </w:tc>
        <w:tc>
          <w:tcPr>
            <w:tcW w:w="4922" w:type="dxa"/>
          </w:tcPr>
          <w:p w14:paraId="4A49C2A8" w14:textId="0291A0B3"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Research project: </w:t>
            </w:r>
            <w:r w:rsidRPr="00F7158B">
              <w:rPr>
                <w:rFonts w:eastAsia="MS ??" w:cs="Arial"/>
                <w:i/>
                <w:sz w:val="18"/>
                <w:szCs w:val="28"/>
                <w:lang w:val="en-GB" w:eastAsia="de-DE"/>
              </w:rPr>
              <w:t xml:space="preserve">The Value of Winery Architecture for </w:t>
            </w:r>
            <w:r>
              <w:rPr>
                <w:rFonts w:eastAsia="MS ??" w:cs="Arial"/>
                <w:i/>
                <w:sz w:val="18"/>
                <w:szCs w:val="28"/>
                <w:lang w:val="en-GB" w:eastAsia="de-DE"/>
              </w:rPr>
              <w:t>(</w:t>
            </w:r>
            <w:r w:rsidRPr="00F7158B">
              <w:rPr>
                <w:rFonts w:eastAsia="MS ??" w:cs="Arial"/>
                <w:i/>
                <w:sz w:val="18"/>
                <w:szCs w:val="28"/>
                <w:lang w:val="en-GB" w:eastAsia="de-DE"/>
              </w:rPr>
              <w:t>Wine</w:t>
            </w:r>
            <w:r>
              <w:rPr>
                <w:rFonts w:eastAsia="MS ??" w:cs="Arial"/>
                <w:i/>
                <w:sz w:val="18"/>
                <w:szCs w:val="28"/>
                <w:lang w:val="en-GB" w:eastAsia="de-DE"/>
              </w:rPr>
              <w:t>)</w:t>
            </w:r>
            <w:r w:rsidRPr="00F7158B">
              <w:rPr>
                <w:rFonts w:eastAsia="MS ??" w:cs="Arial"/>
                <w:i/>
                <w:sz w:val="18"/>
                <w:szCs w:val="28"/>
                <w:lang w:val="en-GB" w:eastAsia="de-DE"/>
              </w:rPr>
              <w:t xml:space="preserve"> Tourism Experiences and Regional Marketing</w:t>
            </w:r>
            <w:r w:rsidRPr="00F7158B">
              <w:rPr>
                <w:rFonts w:eastAsia="MS ??" w:cs="Arial"/>
                <w:sz w:val="18"/>
                <w:szCs w:val="28"/>
                <w:lang w:val="en-GB" w:eastAsia="de-DE"/>
              </w:rPr>
              <w:t>. Funded by Great Wine Capitals Research Grant</w:t>
            </w:r>
          </w:p>
        </w:tc>
      </w:tr>
      <w:tr w:rsidR="00AF2023" w:rsidRPr="0071454C" w14:paraId="48130CE9" w14:textId="77777777" w:rsidTr="00BC66DA">
        <w:tc>
          <w:tcPr>
            <w:tcW w:w="2835" w:type="dxa"/>
          </w:tcPr>
          <w:p w14:paraId="4FEB5BFE"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1334FC91" w14:textId="64D03591"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2013</w:t>
            </w:r>
          </w:p>
        </w:tc>
        <w:tc>
          <w:tcPr>
            <w:tcW w:w="4922" w:type="dxa"/>
          </w:tcPr>
          <w:p w14:paraId="72C9F042" w14:textId="2B56CA8F"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Research project: </w:t>
            </w:r>
            <w:r w:rsidRPr="00F7158B">
              <w:rPr>
                <w:rFonts w:eastAsia="MS ??" w:cs="Arial"/>
                <w:i/>
                <w:sz w:val="18"/>
                <w:szCs w:val="28"/>
                <w:lang w:val="en-GB" w:eastAsia="de-DE"/>
              </w:rPr>
              <w:t>Locational Drivers, Functional Clusters and Shared Amenities</w:t>
            </w:r>
            <w:r w:rsidRPr="00F7158B">
              <w:rPr>
                <w:rFonts w:eastAsia="MS ??" w:cs="Arial"/>
                <w:sz w:val="18"/>
                <w:szCs w:val="28"/>
                <w:lang w:val="en-GB" w:eastAsia="de-DE"/>
              </w:rPr>
              <w:t>. New Zealand Government funded research by the Centre for Building Performance Research</w:t>
            </w:r>
          </w:p>
        </w:tc>
      </w:tr>
      <w:tr w:rsidR="00AF2023" w:rsidRPr="0071454C" w14:paraId="4AECEE70" w14:textId="77777777" w:rsidTr="00BC66DA">
        <w:tc>
          <w:tcPr>
            <w:tcW w:w="2835" w:type="dxa"/>
          </w:tcPr>
          <w:p w14:paraId="0B3E4B59"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6FDD53BF" w14:textId="6EBB943E"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2009 - 2011</w:t>
            </w:r>
          </w:p>
        </w:tc>
        <w:tc>
          <w:tcPr>
            <w:tcW w:w="4922" w:type="dxa"/>
          </w:tcPr>
          <w:p w14:paraId="18E2ABFE" w14:textId="2B1C8354"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Principle investigator and project coordinator (faculty advisor) of New Zealand’s entry to the Solar Decathlon 2011. Victoria University of Wellington. New Zealand</w:t>
            </w:r>
          </w:p>
        </w:tc>
      </w:tr>
      <w:tr w:rsidR="00AF2023" w:rsidRPr="0071454C" w14:paraId="6A1ADDC9" w14:textId="77777777" w:rsidTr="00BC66DA">
        <w:tc>
          <w:tcPr>
            <w:tcW w:w="2835" w:type="dxa"/>
          </w:tcPr>
          <w:p w14:paraId="1A07425F"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2389F0A8" w14:textId="01478A29"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2006 -</w:t>
            </w:r>
          </w:p>
        </w:tc>
        <w:tc>
          <w:tcPr>
            <w:tcW w:w="4922" w:type="dxa"/>
          </w:tcPr>
          <w:p w14:paraId="61CC645F" w14:textId="77777777"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PhD research - topic: Winery Architecture</w:t>
            </w:r>
          </w:p>
          <w:p w14:paraId="79338579" w14:textId="77777777"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Department of Design Studies. University of Otago. </w:t>
            </w:r>
          </w:p>
          <w:p w14:paraId="7DE23512" w14:textId="4C5B42F3"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Dunedin. New Zealand</w:t>
            </w:r>
          </w:p>
        </w:tc>
      </w:tr>
      <w:tr w:rsidR="00AF2023" w:rsidRPr="0071454C" w14:paraId="5E9E0C0D" w14:textId="77777777" w:rsidTr="00BC66DA">
        <w:tc>
          <w:tcPr>
            <w:tcW w:w="2835" w:type="dxa"/>
          </w:tcPr>
          <w:p w14:paraId="4AB933F9"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3E0BBD49" w14:textId="7377ABD5"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2005 - 2006</w:t>
            </w:r>
          </w:p>
        </w:tc>
        <w:tc>
          <w:tcPr>
            <w:tcW w:w="4922" w:type="dxa"/>
          </w:tcPr>
          <w:p w14:paraId="21E5076F" w14:textId="77777777"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Project management of the research group SynFaP.</w:t>
            </w:r>
          </w:p>
          <w:p w14:paraId="6A5AF734" w14:textId="08DF2983"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Synergetic Planning in Industrial Building Design. </w:t>
            </w:r>
          </w:p>
          <w:p w14:paraId="63696D96" w14:textId="74483A23"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University of Applied Sciences. Münster. Germany</w:t>
            </w:r>
          </w:p>
        </w:tc>
      </w:tr>
      <w:tr w:rsidR="00AF2023" w:rsidRPr="0071454C" w14:paraId="02BE1FA2" w14:textId="77777777" w:rsidTr="00BC66DA">
        <w:tc>
          <w:tcPr>
            <w:tcW w:w="2835" w:type="dxa"/>
          </w:tcPr>
          <w:p w14:paraId="762FCED5"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231EC5DB" w14:textId="6723C480"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2004 - 2006</w:t>
            </w:r>
          </w:p>
        </w:tc>
        <w:tc>
          <w:tcPr>
            <w:tcW w:w="4922" w:type="dxa"/>
          </w:tcPr>
          <w:p w14:paraId="298DAE0A" w14:textId="77777777"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Research project: SynFaP - Synergetische Fabrikplannung</w:t>
            </w:r>
          </w:p>
          <w:p w14:paraId="3B5A8BCD" w14:textId="77777777"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University of Applied Sciences. Münster and the </w:t>
            </w:r>
            <w:r w:rsidRPr="00F7158B">
              <w:rPr>
                <w:rFonts w:cs="Arial"/>
                <w:sz w:val="18"/>
                <w:szCs w:val="28"/>
                <w:lang w:val="en-GB" w:eastAsia="de-DE"/>
              </w:rPr>
              <w:t>Institute of Production Systems and Logistics. University of Hanover</w:t>
            </w:r>
            <w:r w:rsidRPr="00F7158B">
              <w:rPr>
                <w:rFonts w:eastAsia="MS ??" w:cs="Arial"/>
                <w:sz w:val="18"/>
                <w:szCs w:val="28"/>
                <w:lang w:val="en-GB" w:eastAsia="de-DE"/>
              </w:rPr>
              <w:t xml:space="preserve">. </w:t>
            </w:r>
          </w:p>
          <w:p w14:paraId="6E991B6D" w14:textId="7321937E"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Funded by Stiftung Deutsche Industrieforschung (Government Organisation)</w:t>
            </w:r>
          </w:p>
        </w:tc>
      </w:tr>
      <w:tr w:rsidR="00AF2023" w:rsidRPr="0071454C" w14:paraId="50085849" w14:textId="77777777" w:rsidTr="00BC66DA">
        <w:tc>
          <w:tcPr>
            <w:tcW w:w="2835" w:type="dxa"/>
          </w:tcPr>
          <w:p w14:paraId="47425F0E"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58457A7F" w14:textId="42742450"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2005</w:t>
            </w:r>
          </w:p>
        </w:tc>
        <w:tc>
          <w:tcPr>
            <w:tcW w:w="4922" w:type="dxa"/>
          </w:tcPr>
          <w:p w14:paraId="7C792EE1" w14:textId="459A1720"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Master Thesis: Katunayake Projekt - Infrastrukurentwicklung des Katunayake Distriktes. Eine Ereignistypologie (Katunayake Project - Infrastructure Development of the Katunayake District). Münster School of Architecture. Germany</w:t>
            </w:r>
          </w:p>
        </w:tc>
      </w:tr>
    </w:tbl>
    <w:p w14:paraId="6C52DAD2" w14:textId="77777777" w:rsidR="00AF2023" w:rsidRDefault="00AF2023" w:rsidP="00645851">
      <w:pPr>
        <w:widowControl w:val="0"/>
        <w:suppressAutoHyphens w:val="0"/>
        <w:autoSpaceDE w:val="0"/>
        <w:autoSpaceDN w:val="0"/>
        <w:adjustRightInd w:val="0"/>
        <w:spacing w:line="260" w:lineRule="exact"/>
        <w:rPr>
          <w:rFonts w:eastAsia="MS ??" w:cs="Arial"/>
          <w:b/>
          <w:sz w:val="18"/>
          <w:szCs w:val="28"/>
          <w:lang w:val="en-GB" w:eastAsia="de-DE"/>
        </w:rPr>
      </w:pPr>
    </w:p>
    <w:tbl>
      <w:tblPr>
        <w:tblStyle w:val="TableGrid"/>
        <w:tblW w:w="0" w:type="auto"/>
        <w:tblCellMar>
          <w:top w:w="57" w:type="dxa"/>
          <w:bottom w:w="57" w:type="dxa"/>
        </w:tblCellMar>
        <w:tblLook w:val="04A0" w:firstRow="1" w:lastRow="0" w:firstColumn="1" w:lastColumn="0" w:noHBand="0" w:noVBand="1"/>
      </w:tblPr>
      <w:tblGrid>
        <w:gridCol w:w="2835"/>
        <w:gridCol w:w="1418"/>
        <w:gridCol w:w="4922"/>
      </w:tblGrid>
      <w:tr w:rsidR="00AF2023" w:rsidRPr="0071454C" w14:paraId="2C1B78DC" w14:textId="77777777" w:rsidTr="00BC66DA">
        <w:tc>
          <w:tcPr>
            <w:tcW w:w="2835" w:type="dxa"/>
          </w:tcPr>
          <w:p w14:paraId="20612142" w14:textId="7A1E9F69" w:rsidR="00AF2023" w:rsidRPr="00AF2023"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r w:rsidRPr="00F7158B">
              <w:rPr>
                <w:rFonts w:eastAsia="MS ??" w:cs="Arial"/>
                <w:b/>
                <w:sz w:val="18"/>
                <w:szCs w:val="28"/>
                <w:lang w:val="en-GB" w:eastAsia="de-DE"/>
              </w:rPr>
              <w:t>teaching experience</w:t>
            </w:r>
          </w:p>
        </w:tc>
        <w:tc>
          <w:tcPr>
            <w:tcW w:w="1418" w:type="dxa"/>
          </w:tcPr>
          <w:p w14:paraId="4945B618" w14:textId="3059D3F9"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2015 -</w:t>
            </w:r>
          </w:p>
        </w:tc>
        <w:tc>
          <w:tcPr>
            <w:tcW w:w="4922" w:type="dxa"/>
          </w:tcPr>
          <w:p w14:paraId="12679DC0" w14:textId="2C742C4F"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Course Coordinator for Interior Design Fundamentals 1</w:t>
            </w:r>
          </w:p>
        </w:tc>
      </w:tr>
      <w:tr w:rsidR="00AF2023" w:rsidRPr="0071454C" w14:paraId="19878973" w14:textId="77777777" w:rsidTr="00BC66DA">
        <w:tc>
          <w:tcPr>
            <w:tcW w:w="2835" w:type="dxa"/>
          </w:tcPr>
          <w:p w14:paraId="4EC6146F"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200AC1D0" w14:textId="00834ED7"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2015 -</w:t>
            </w:r>
          </w:p>
        </w:tc>
        <w:tc>
          <w:tcPr>
            <w:tcW w:w="4922" w:type="dxa"/>
          </w:tcPr>
          <w:p w14:paraId="57BA1A15" w14:textId="692D3DF8"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Course Coordinator for Interior Design Studio 3</w:t>
            </w:r>
          </w:p>
        </w:tc>
      </w:tr>
      <w:tr w:rsidR="00AF2023" w:rsidRPr="0071454C" w14:paraId="01F395A5" w14:textId="77777777" w:rsidTr="00BC66DA">
        <w:tc>
          <w:tcPr>
            <w:tcW w:w="2835" w:type="dxa"/>
          </w:tcPr>
          <w:p w14:paraId="44676D81"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4EE0C767" w14:textId="6C6DB0D0"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2015 -</w:t>
            </w:r>
            <w:r w:rsidRPr="00F7158B">
              <w:rPr>
                <w:rFonts w:eastAsia="MS ??" w:cs="Arial"/>
                <w:sz w:val="18"/>
                <w:szCs w:val="28"/>
                <w:lang w:val="en-GB" w:eastAsia="de-DE"/>
              </w:rPr>
              <w:tab/>
            </w:r>
          </w:p>
        </w:tc>
        <w:tc>
          <w:tcPr>
            <w:tcW w:w="4922" w:type="dxa"/>
          </w:tcPr>
          <w:p w14:paraId="204E9695" w14:textId="23FECE84"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Interior Design Studio 5</w:t>
            </w:r>
          </w:p>
        </w:tc>
      </w:tr>
      <w:tr w:rsidR="00AF2023" w:rsidRPr="0071454C" w14:paraId="189FC006" w14:textId="77777777" w:rsidTr="00BC66DA">
        <w:tc>
          <w:tcPr>
            <w:tcW w:w="2835" w:type="dxa"/>
          </w:tcPr>
          <w:p w14:paraId="37465CD0"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21636A5C" w14:textId="4FA9CF9D"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2014</w:t>
            </w:r>
          </w:p>
        </w:tc>
        <w:tc>
          <w:tcPr>
            <w:tcW w:w="4922" w:type="dxa"/>
          </w:tcPr>
          <w:p w14:paraId="7DF41A3E" w14:textId="1929CECB"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Course Coordinator for Introduction to Sustainably Designed</w:t>
            </w:r>
          </w:p>
        </w:tc>
      </w:tr>
      <w:tr w:rsidR="00AF2023" w:rsidRPr="0071454C" w14:paraId="514F6424" w14:textId="77777777" w:rsidTr="00BC66DA">
        <w:tc>
          <w:tcPr>
            <w:tcW w:w="2835" w:type="dxa"/>
          </w:tcPr>
          <w:p w14:paraId="304AEEF8"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45BE69C0" w14:textId="77777777"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p>
        </w:tc>
        <w:tc>
          <w:tcPr>
            <w:tcW w:w="4922" w:type="dxa"/>
          </w:tcPr>
          <w:p w14:paraId="34EBB36E" w14:textId="270BA282"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Environments. SARC 131 </w:t>
            </w:r>
          </w:p>
        </w:tc>
      </w:tr>
      <w:tr w:rsidR="00AF2023" w:rsidRPr="0071454C" w14:paraId="413C07BE" w14:textId="77777777" w:rsidTr="00BC66DA">
        <w:tc>
          <w:tcPr>
            <w:tcW w:w="2835" w:type="dxa"/>
          </w:tcPr>
          <w:p w14:paraId="675CC8CB"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6D8FF30D" w14:textId="301A9944"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2013 - 2015</w:t>
            </w:r>
          </w:p>
        </w:tc>
        <w:tc>
          <w:tcPr>
            <w:tcW w:w="4922" w:type="dxa"/>
          </w:tcPr>
          <w:p w14:paraId="3DEC1429" w14:textId="77777777"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 xml:space="preserve">Course Coordinator for Sustainable and Regenerative   </w:t>
            </w:r>
          </w:p>
          <w:p w14:paraId="466C3BB9" w14:textId="1AA12660"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Pr>
                <w:rFonts w:eastAsia="MS ??" w:cs="Arial"/>
                <w:sz w:val="18"/>
                <w:szCs w:val="28"/>
                <w:lang w:val="en-GB" w:eastAsia="de-DE"/>
              </w:rPr>
              <w:t>Design. BILD &amp; SARC 331</w:t>
            </w:r>
          </w:p>
        </w:tc>
      </w:tr>
      <w:tr w:rsidR="00AF2023" w:rsidRPr="0071454C" w14:paraId="62A93E97" w14:textId="77777777" w:rsidTr="00BC66DA">
        <w:tc>
          <w:tcPr>
            <w:tcW w:w="2835" w:type="dxa"/>
          </w:tcPr>
          <w:p w14:paraId="53E7EBA8"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03486413" w14:textId="052339C4"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2010 - 2015</w:t>
            </w:r>
          </w:p>
        </w:tc>
        <w:tc>
          <w:tcPr>
            <w:tcW w:w="4922" w:type="dxa"/>
          </w:tcPr>
          <w:p w14:paraId="0B33F0CA" w14:textId="5849578E"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Stream Leader Architectural Design. 591 &amp; 592</w:t>
            </w:r>
          </w:p>
        </w:tc>
      </w:tr>
      <w:tr w:rsidR="00AF2023" w:rsidRPr="0071454C" w14:paraId="5949AD89" w14:textId="77777777" w:rsidTr="00BC66DA">
        <w:tc>
          <w:tcPr>
            <w:tcW w:w="2835" w:type="dxa"/>
          </w:tcPr>
          <w:p w14:paraId="0AB3AEF8"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2A4C1020" w14:textId="79B025BD"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2012 - 2013</w:t>
            </w:r>
          </w:p>
        </w:tc>
        <w:tc>
          <w:tcPr>
            <w:tcW w:w="4922" w:type="dxa"/>
          </w:tcPr>
          <w:p w14:paraId="43135FA9" w14:textId="1510FC5C"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Course Coordinator for Architectural Design. 482</w:t>
            </w:r>
          </w:p>
        </w:tc>
      </w:tr>
      <w:tr w:rsidR="00AF2023" w:rsidRPr="0071454C" w14:paraId="00F73EC7" w14:textId="77777777" w:rsidTr="00BC66DA">
        <w:tc>
          <w:tcPr>
            <w:tcW w:w="2835" w:type="dxa"/>
          </w:tcPr>
          <w:p w14:paraId="7E4ED1B1"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30CF7F6B" w14:textId="2EE15595"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2011</w:t>
            </w:r>
          </w:p>
        </w:tc>
        <w:tc>
          <w:tcPr>
            <w:tcW w:w="4922" w:type="dxa"/>
          </w:tcPr>
          <w:p w14:paraId="2357F8F9" w14:textId="4006C3A9"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Course Coordinator for Building Project Management Economics. BILD261</w:t>
            </w:r>
          </w:p>
        </w:tc>
      </w:tr>
      <w:tr w:rsidR="00AF2023" w:rsidRPr="0071454C" w14:paraId="6EC1E243" w14:textId="77777777" w:rsidTr="00BC66DA">
        <w:tc>
          <w:tcPr>
            <w:tcW w:w="2835" w:type="dxa"/>
          </w:tcPr>
          <w:p w14:paraId="60281EF3"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7E3847DC" w14:textId="173A71A0"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4"/>
                <w:lang w:val="en-GB" w:eastAsia="en-US"/>
              </w:rPr>
              <w:t>2010 - 2011</w:t>
            </w:r>
          </w:p>
        </w:tc>
        <w:tc>
          <w:tcPr>
            <w:tcW w:w="4922" w:type="dxa"/>
          </w:tcPr>
          <w:p w14:paraId="05D77624" w14:textId="77777777" w:rsidR="00AF2023" w:rsidRPr="00F7158B" w:rsidRDefault="00AF2023" w:rsidP="00AF2023">
            <w:pPr>
              <w:suppressAutoHyphens w:val="0"/>
              <w:spacing w:line="360" w:lineRule="auto"/>
              <w:rPr>
                <w:rFonts w:eastAsia="MS ??" w:cs="Arial"/>
                <w:sz w:val="18"/>
                <w:szCs w:val="24"/>
                <w:lang w:val="en-GB" w:eastAsia="en-US"/>
              </w:rPr>
            </w:pPr>
            <w:r w:rsidRPr="00F7158B">
              <w:rPr>
                <w:rFonts w:eastAsia="MS ??" w:cs="Arial"/>
                <w:sz w:val="18"/>
                <w:szCs w:val="24"/>
                <w:lang w:val="en-GB" w:eastAsia="en-US"/>
              </w:rPr>
              <w:t>Course Coordinator for Solar Architecture papers.</w:t>
            </w:r>
          </w:p>
          <w:p w14:paraId="35DBFD13" w14:textId="1658CA87" w:rsidR="00AF2023" w:rsidRPr="00F7158B" w:rsidRDefault="00AF2023" w:rsidP="00AF2023">
            <w:pPr>
              <w:suppressAutoHyphens w:val="0"/>
              <w:spacing w:line="240" w:lineRule="auto"/>
              <w:rPr>
                <w:rFonts w:eastAsia="MS ??" w:cs="Arial"/>
                <w:sz w:val="18"/>
                <w:szCs w:val="24"/>
                <w:lang w:val="en-GB" w:eastAsia="en-US"/>
              </w:rPr>
            </w:pPr>
            <w:r w:rsidRPr="00F7158B">
              <w:rPr>
                <w:rFonts w:eastAsia="MS ??" w:cs="Arial"/>
                <w:sz w:val="18"/>
                <w:szCs w:val="24"/>
                <w:lang w:val="en-GB" w:eastAsia="en-US"/>
              </w:rPr>
              <w:t xml:space="preserve">SARC282 Solar Decathlon . Preparation </w:t>
            </w:r>
          </w:p>
          <w:p w14:paraId="53888C01" w14:textId="2C76DF9F" w:rsidR="00AF2023" w:rsidRPr="00F7158B" w:rsidRDefault="00AF2023" w:rsidP="00AF2023">
            <w:pPr>
              <w:suppressAutoHyphens w:val="0"/>
              <w:spacing w:line="240" w:lineRule="auto"/>
              <w:rPr>
                <w:rFonts w:eastAsia="MS ??" w:cs="Arial"/>
                <w:sz w:val="18"/>
                <w:szCs w:val="24"/>
                <w:lang w:val="en-GB" w:eastAsia="en-US"/>
              </w:rPr>
            </w:pPr>
            <w:r w:rsidRPr="00F7158B">
              <w:rPr>
                <w:rFonts w:eastAsia="MS ??" w:cs="Arial"/>
                <w:sz w:val="18"/>
                <w:szCs w:val="24"/>
                <w:lang w:val="en-GB" w:eastAsia="en-US"/>
              </w:rPr>
              <w:t>SARC383 Solar Decathlon . Detailing</w:t>
            </w:r>
          </w:p>
          <w:p w14:paraId="5029CD9D" w14:textId="676DA968" w:rsidR="00AF2023" w:rsidRPr="00AF2023" w:rsidRDefault="00AF2023" w:rsidP="00AF2023">
            <w:pPr>
              <w:suppressAutoHyphens w:val="0"/>
              <w:spacing w:line="360" w:lineRule="auto"/>
              <w:rPr>
                <w:rFonts w:eastAsia="MS ??" w:cs="Arial"/>
                <w:sz w:val="18"/>
                <w:szCs w:val="24"/>
                <w:lang w:val="en-GB" w:eastAsia="en-US"/>
              </w:rPr>
            </w:pPr>
            <w:r w:rsidRPr="00F7158B">
              <w:rPr>
                <w:rFonts w:eastAsia="MS ??" w:cs="Arial"/>
                <w:sz w:val="18"/>
                <w:szCs w:val="24"/>
                <w:lang w:val="en-GB" w:eastAsia="en-US"/>
              </w:rPr>
              <w:t>SARC386 Solar Decathlon . Construction</w:t>
            </w:r>
          </w:p>
        </w:tc>
      </w:tr>
      <w:tr w:rsidR="00AF2023" w:rsidRPr="0071454C" w14:paraId="0A7B7EFF" w14:textId="77777777" w:rsidTr="00BC66DA">
        <w:tc>
          <w:tcPr>
            <w:tcW w:w="2835" w:type="dxa"/>
          </w:tcPr>
          <w:p w14:paraId="06E18EF3"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1635BE52" w14:textId="0662837A" w:rsidR="00AF2023" w:rsidRPr="00F7158B" w:rsidRDefault="00AF2023" w:rsidP="00AF2023">
            <w:pPr>
              <w:widowControl w:val="0"/>
              <w:suppressAutoHyphens w:val="0"/>
              <w:autoSpaceDE w:val="0"/>
              <w:autoSpaceDN w:val="0"/>
              <w:adjustRightInd w:val="0"/>
              <w:spacing w:line="260" w:lineRule="exact"/>
              <w:rPr>
                <w:rFonts w:eastAsia="MS ??" w:cs="Arial"/>
                <w:sz w:val="18"/>
                <w:szCs w:val="24"/>
                <w:lang w:val="en-GB" w:eastAsia="en-US"/>
              </w:rPr>
            </w:pPr>
            <w:r w:rsidRPr="00F7158B">
              <w:rPr>
                <w:rFonts w:eastAsia="MS ??" w:cs="Arial"/>
                <w:sz w:val="18"/>
                <w:szCs w:val="28"/>
                <w:lang w:val="en-GB" w:eastAsia="de-DE"/>
              </w:rPr>
              <w:t>2010</w:t>
            </w:r>
          </w:p>
        </w:tc>
        <w:tc>
          <w:tcPr>
            <w:tcW w:w="4922" w:type="dxa"/>
          </w:tcPr>
          <w:p w14:paraId="26D3128D" w14:textId="3243FFE9" w:rsidR="00AF2023" w:rsidRPr="00F7158B" w:rsidRDefault="00AF2023" w:rsidP="00AF2023">
            <w:pPr>
              <w:suppressAutoHyphens w:val="0"/>
              <w:spacing w:line="360" w:lineRule="auto"/>
              <w:rPr>
                <w:rFonts w:eastAsia="MS ??" w:cs="Arial"/>
                <w:sz w:val="18"/>
                <w:szCs w:val="24"/>
                <w:lang w:val="en-GB" w:eastAsia="en-US"/>
              </w:rPr>
            </w:pPr>
            <w:r w:rsidRPr="00F7158B">
              <w:rPr>
                <w:rFonts w:eastAsia="MS ??" w:cs="Arial"/>
                <w:sz w:val="18"/>
                <w:szCs w:val="28"/>
                <w:lang w:val="en-GB" w:eastAsia="de-DE"/>
              </w:rPr>
              <w:t>Course Coordinator for Sustainable Engineering Systems Design. BILD 321</w:t>
            </w:r>
          </w:p>
        </w:tc>
      </w:tr>
      <w:tr w:rsidR="00AF2023" w:rsidRPr="0071454C" w14:paraId="289BBE81" w14:textId="77777777" w:rsidTr="00BC66DA">
        <w:tc>
          <w:tcPr>
            <w:tcW w:w="2835" w:type="dxa"/>
          </w:tcPr>
          <w:p w14:paraId="79F8DA58"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5ADD53A2" w14:textId="57200491" w:rsidR="00AF2023" w:rsidRPr="00F7158B"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AF2023">
              <w:rPr>
                <w:rFonts w:eastAsia="MS ??" w:cs="Arial"/>
                <w:sz w:val="18"/>
                <w:szCs w:val="28"/>
                <w:lang w:val="en-GB" w:eastAsia="de-DE"/>
              </w:rPr>
              <w:t>2009</w:t>
            </w:r>
          </w:p>
        </w:tc>
        <w:tc>
          <w:tcPr>
            <w:tcW w:w="4922" w:type="dxa"/>
          </w:tcPr>
          <w:p w14:paraId="77DE5CD1" w14:textId="7DAB8E12" w:rsidR="00AF2023" w:rsidRPr="00F7158B" w:rsidRDefault="00AF2023" w:rsidP="00AF2023">
            <w:pPr>
              <w:suppressAutoHyphens w:val="0"/>
              <w:spacing w:line="360" w:lineRule="auto"/>
              <w:rPr>
                <w:rFonts w:eastAsia="MS ??" w:cs="Arial"/>
                <w:sz w:val="18"/>
                <w:szCs w:val="28"/>
                <w:lang w:val="en-GB" w:eastAsia="de-DE"/>
              </w:rPr>
            </w:pPr>
            <w:r w:rsidRPr="00AF2023">
              <w:rPr>
                <w:rFonts w:eastAsia="MS ??" w:cs="Arial"/>
                <w:sz w:val="18"/>
                <w:szCs w:val="28"/>
                <w:lang w:val="en-GB" w:eastAsia="de-DE"/>
              </w:rPr>
              <w:t>Tutor for Architectural Design. 412 &amp; 482</w:t>
            </w:r>
          </w:p>
        </w:tc>
      </w:tr>
      <w:tr w:rsidR="00AF2023" w:rsidRPr="0071454C" w14:paraId="54112C4D" w14:textId="77777777" w:rsidTr="00BC66DA">
        <w:tc>
          <w:tcPr>
            <w:tcW w:w="2835" w:type="dxa"/>
          </w:tcPr>
          <w:p w14:paraId="01D7106D"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329DC8F7" w14:textId="31DD6DAD" w:rsidR="00AF2023" w:rsidRPr="00AF2023"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AF2023">
              <w:rPr>
                <w:rFonts w:eastAsia="MS ??" w:cs="Arial"/>
                <w:sz w:val="18"/>
                <w:szCs w:val="28"/>
                <w:lang w:val="en-GB" w:eastAsia="de-DE"/>
              </w:rPr>
              <w:t xml:space="preserve">2009 </w:t>
            </w:r>
          </w:p>
        </w:tc>
        <w:tc>
          <w:tcPr>
            <w:tcW w:w="4922" w:type="dxa"/>
          </w:tcPr>
          <w:p w14:paraId="6A337B61" w14:textId="49748612" w:rsidR="00AF2023" w:rsidRPr="00F7158B" w:rsidRDefault="00AF2023" w:rsidP="00AF2023">
            <w:pPr>
              <w:suppressAutoHyphens w:val="0"/>
              <w:spacing w:line="360" w:lineRule="auto"/>
              <w:rPr>
                <w:rFonts w:eastAsia="MS ??" w:cs="Arial"/>
                <w:sz w:val="18"/>
                <w:szCs w:val="28"/>
                <w:lang w:val="en-GB" w:eastAsia="de-DE"/>
              </w:rPr>
            </w:pPr>
            <w:r w:rsidRPr="00AF2023">
              <w:rPr>
                <w:rFonts w:eastAsia="MS ??" w:cs="Arial"/>
                <w:sz w:val="18"/>
                <w:szCs w:val="28"/>
                <w:lang w:val="en-GB" w:eastAsia="de-DE"/>
              </w:rPr>
              <w:t>Course Coordinator for Interior Design (3</w:t>
            </w:r>
            <w:r w:rsidRPr="00AF2023">
              <w:rPr>
                <w:rFonts w:eastAsia="MS ??" w:cs="Arial"/>
                <w:sz w:val="18"/>
                <w:szCs w:val="28"/>
                <w:vertAlign w:val="superscript"/>
                <w:lang w:val="en-GB" w:eastAsia="de-DE"/>
              </w:rPr>
              <w:t>rd</w:t>
            </w:r>
            <w:r w:rsidRPr="00AF2023">
              <w:rPr>
                <w:rFonts w:eastAsia="MS ??" w:cs="Arial"/>
                <w:sz w:val="18"/>
                <w:szCs w:val="28"/>
                <w:lang w:val="en-GB" w:eastAsia="de-DE"/>
              </w:rPr>
              <w:t xml:space="preserve"> year Design Studio) </w:t>
            </w:r>
          </w:p>
        </w:tc>
      </w:tr>
      <w:tr w:rsidR="00AF2023" w:rsidRPr="0071454C" w14:paraId="37FE303E" w14:textId="77777777" w:rsidTr="00BC66DA">
        <w:tc>
          <w:tcPr>
            <w:tcW w:w="2835" w:type="dxa"/>
          </w:tcPr>
          <w:p w14:paraId="13D7DAC7"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5AF0C242" w14:textId="2D8D96D6" w:rsidR="00AF2023" w:rsidRPr="00AF2023"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AF2023">
              <w:rPr>
                <w:rFonts w:eastAsia="MS ??" w:cs="Arial"/>
                <w:sz w:val="18"/>
                <w:szCs w:val="28"/>
                <w:lang w:val="en-GB" w:eastAsia="de-DE"/>
              </w:rPr>
              <w:t xml:space="preserve">2009 </w:t>
            </w:r>
          </w:p>
        </w:tc>
        <w:tc>
          <w:tcPr>
            <w:tcW w:w="4922" w:type="dxa"/>
          </w:tcPr>
          <w:p w14:paraId="61594022" w14:textId="4AA04C53" w:rsidR="00AF2023" w:rsidRPr="00F7158B" w:rsidRDefault="00AF2023" w:rsidP="00AF2023">
            <w:pPr>
              <w:suppressAutoHyphens w:val="0"/>
              <w:spacing w:line="360" w:lineRule="auto"/>
              <w:rPr>
                <w:rFonts w:eastAsia="MS ??" w:cs="Arial"/>
                <w:sz w:val="18"/>
                <w:szCs w:val="28"/>
                <w:lang w:val="en-GB" w:eastAsia="de-DE"/>
              </w:rPr>
            </w:pPr>
            <w:r w:rsidRPr="00AF2023">
              <w:rPr>
                <w:rFonts w:eastAsia="MS ??" w:cs="Arial"/>
                <w:sz w:val="18"/>
                <w:szCs w:val="28"/>
                <w:lang w:val="en-GB" w:eastAsia="de-DE"/>
              </w:rPr>
              <w:t>Tutor for Industrial Design Theory. DESI 213</w:t>
            </w:r>
          </w:p>
        </w:tc>
      </w:tr>
      <w:tr w:rsidR="00AF2023" w:rsidRPr="0071454C" w14:paraId="0B101CD3" w14:textId="77777777" w:rsidTr="00BC66DA">
        <w:tc>
          <w:tcPr>
            <w:tcW w:w="2835" w:type="dxa"/>
          </w:tcPr>
          <w:p w14:paraId="6CE81742"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1ED1415B" w14:textId="042E7D62" w:rsidR="00AF2023" w:rsidRPr="00AF2023"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AF2023">
              <w:rPr>
                <w:rFonts w:eastAsia="MS ??" w:cs="Arial"/>
                <w:sz w:val="18"/>
                <w:szCs w:val="28"/>
                <w:lang w:val="en-GB" w:eastAsia="de-DE"/>
              </w:rPr>
              <w:t xml:space="preserve">2009 </w:t>
            </w:r>
          </w:p>
        </w:tc>
        <w:tc>
          <w:tcPr>
            <w:tcW w:w="4922" w:type="dxa"/>
          </w:tcPr>
          <w:p w14:paraId="5CC4F5A2" w14:textId="777C021A" w:rsidR="00AF2023" w:rsidRPr="00F7158B" w:rsidRDefault="00AF2023" w:rsidP="00AF2023">
            <w:pPr>
              <w:suppressAutoHyphens w:val="0"/>
              <w:spacing w:line="360" w:lineRule="auto"/>
              <w:rPr>
                <w:rFonts w:eastAsia="MS ??" w:cs="Arial"/>
                <w:sz w:val="18"/>
                <w:szCs w:val="28"/>
                <w:lang w:val="en-GB" w:eastAsia="de-DE"/>
              </w:rPr>
            </w:pPr>
            <w:r w:rsidRPr="00AF2023">
              <w:rPr>
                <w:rFonts w:eastAsia="MS ??" w:cs="Arial"/>
                <w:sz w:val="18"/>
                <w:szCs w:val="28"/>
                <w:lang w:val="en-GB" w:eastAsia="de-DE"/>
              </w:rPr>
              <w:t>Tutor for Design Fundamentals. DESI 111</w:t>
            </w:r>
          </w:p>
        </w:tc>
      </w:tr>
      <w:tr w:rsidR="00AF2023" w:rsidRPr="0071454C" w14:paraId="3DB46C9C" w14:textId="77777777" w:rsidTr="00BC66DA">
        <w:tc>
          <w:tcPr>
            <w:tcW w:w="2835" w:type="dxa"/>
          </w:tcPr>
          <w:p w14:paraId="4C3E2DD6"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08715AB0" w14:textId="4DB76653" w:rsidR="00AF2023" w:rsidRPr="00AF2023"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AF2023">
              <w:rPr>
                <w:rFonts w:eastAsia="MS ??" w:cs="Arial"/>
                <w:sz w:val="18"/>
                <w:szCs w:val="28"/>
                <w:lang w:val="en-GB" w:eastAsia="de-DE"/>
              </w:rPr>
              <w:t xml:space="preserve">2009 </w:t>
            </w:r>
          </w:p>
        </w:tc>
        <w:tc>
          <w:tcPr>
            <w:tcW w:w="4922" w:type="dxa"/>
          </w:tcPr>
          <w:p w14:paraId="7FB0D3A5" w14:textId="4327A086" w:rsidR="00AF2023" w:rsidRPr="00F7158B" w:rsidRDefault="00AF2023" w:rsidP="00AF2023">
            <w:pPr>
              <w:suppressAutoHyphens w:val="0"/>
              <w:spacing w:line="360" w:lineRule="auto"/>
              <w:rPr>
                <w:rFonts w:eastAsia="MS ??" w:cs="Arial"/>
                <w:sz w:val="18"/>
                <w:szCs w:val="28"/>
                <w:lang w:val="en-GB" w:eastAsia="de-DE"/>
              </w:rPr>
            </w:pPr>
            <w:r w:rsidRPr="00AF2023">
              <w:rPr>
                <w:rFonts w:eastAsia="MS ??" w:cs="Arial"/>
                <w:sz w:val="18"/>
                <w:szCs w:val="28"/>
                <w:lang w:val="en-GB" w:eastAsia="de-DE"/>
              </w:rPr>
              <w:t>Tutor for Disability Information &amp; Support</w:t>
            </w:r>
          </w:p>
        </w:tc>
      </w:tr>
      <w:tr w:rsidR="00AF2023" w:rsidRPr="0071454C" w14:paraId="3409500C" w14:textId="77777777" w:rsidTr="00BC66DA">
        <w:tc>
          <w:tcPr>
            <w:tcW w:w="2835" w:type="dxa"/>
          </w:tcPr>
          <w:p w14:paraId="1F85E0D5"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6E0F09B7" w14:textId="64509B26" w:rsidR="00AF2023" w:rsidRPr="00AF2023"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AF2023">
              <w:rPr>
                <w:rFonts w:eastAsia="MS ??" w:cs="Arial"/>
                <w:sz w:val="18"/>
                <w:szCs w:val="28"/>
                <w:lang w:val="en-GB" w:eastAsia="de-DE"/>
              </w:rPr>
              <w:t>2003 - 2005</w:t>
            </w:r>
          </w:p>
        </w:tc>
        <w:tc>
          <w:tcPr>
            <w:tcW w:w="4922" w:type="dxa"/>
          </w:tcPr>
          <w:p w14:paraId="51F4B67A" w14:textId="17A96062" w:rsidR="00AF2023" w:rsidRPr="00F7158B" w:rsidRDefault="00AF2023" w:rsidP="00AF2023">
            <w:pPr>
              <w:suppressAutoHyphens w:val="0"/>
              <w:spacing w:line="360" w:lineRule="auto"/>
              <w:rPr>
                <w:rFonts w:eastAsia="MS ??" w:cs="Arial"/>
                <w:sz w:val="18"/>
                <w:szCs w:val="28"/>
                <w:lang w:val="en-GB" w:eastAsia="de-DE"/>
              </w:rPr>
            </w:pPr>
            <w:r w:rsidRPr="00AF2023">
              <w:rPr>
                <w:rFonts w:eastAsia="MS ??" w:cs="Arial"/>
                <w:sz w:val="18"/>
                <w:szCs w:val="28"/>
                <w:lang w:val="en-GB" w:eastAsia="de-DE"/>
              </w:rPr>
              <w:t xml:space="preserve">Tutor for Architecture and Cultural Awareness ‘Altes Wissen’. </w:t>
            </w:r>
          </w:p>
        </w:tc>
      </w:tr>
      <w:tr w:rsidR="00AF2023" w:rsidRPr="0071454C" w14:paraId="30D962CE" w14:textId="77777777" w:rsidTr="00BC66DA">
        <w:tc>
          <w:tcPr>
            <w:tcW w:w="2835" w:type="dxa"/>
          </w:tcPr>
          <w:p w14:paraId="7E4BD62F"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3E64CD2C" w14:textId="1EB0566C" w:rsidR="00AF2023" w:rsidRPr="00AF2023"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AF2023">
              <w:rPr>
                <w:rFonts w:eastAsia="MS ??" w:cs="Arial"/>
                <w:sz w:val="18"/>
                <w:szCs w:val="28"/>
                <w:lang w:val="en-GB" w:eastAsia="de-DE"/>
              </w:rPr>
              <w:t>2001 - 2005</w:t>
            </w:r>
          </w:p>
        </w:tc>
        <w:tc>
          <w:tcPr>
            <w:tcW w:w="4922" w:type="dxa"/>
          </w:tcPr>
          <w:p w14:paraId="3C1FF3D1" w14:textId="3842DB65" w:rsidR="00AF2023" w:rsidRPr="00F7158B" w:rsidRDefault="00AF2023" w:rsidP="00AF2023">
            <w:pPr>
              <w:suppressAutoHyphens w:val="0"/>
              <w:spacing w:line="360" w:lineRule="auto"/>
              <w:rPr>
                <w:rFonts w:eastAsia="MS ??" w:cs="Arial"/>
                <w:sz w:val="18"/>
                <w:szCs w:val="28"/>
                <w:lang w:val="en-GB" w:eastAsia="de-DE"/>
              </w:rPr>
            </w:pPr>
            <w:r w:rsidRPr="00AF2023">
              <w:rPr>
                <w:rFonts w:eastAsia="MS ??" w:cs="Arial"/>
                <w:sz w:val="18"/>
                <w:szCs w:val="28"/>
                <w:lang w:val="en-GB" w:eastAsia="de-DE"/>
              </w:rPr>
              <w:t xml:space="preserve">Tutor for Industrial Building Design </w:t>
            </w:r>
          </w:p>
        </w:tc>
      </w:tr>
      <w:tr w:rsidR="00AF2023" w:rsidRPr="0071454C" w14:paraId="11C79C4C" w14:textId="77777777" w:rsidTr="00BC66DA">
        <w:tc>
          <w:tcPr>
            <w:tcW w:w="2835" w:type="dxa"/>
          </w:tcPr>
          <w:p w14:paraId="294E8D64" w14:textId="77777777" w:rsidR="00AF2023" w:rsidRPr="00F7158B" w:rsidRDefault="00AF2023" w:rsidP="00AF2023">
            <w:pPr>
              <w:widowControl w:val="0"/>
              <w:suppressAutoHyphens w:val="0"/>
              <w:autoSpaceDE w:val="0"/>
              <w:autoSpaceDN w:val="0"/>
              <w:adjustRightInd w:val="0"/>
              <w:spacing w:line="260" w:lineRule="exact"/>
              <w:rPr>
                <w:rFonts w:eastAsia="MS ??" w:cs="Arial"/>
                <w:b/>
                <w:sz w:val="18"/>
                <w:szCs w:val="28"/>
                <w:lang w:val="en-GB" w:eastAsia="de-DE"/>
              </w:rPr>
            </w:pPr>
          </w:p>
        </w:tc>
        <w:tc>
          <w:tcPr>
            <w:tcW w:w="1418" w:type="dxa"/>
          </w:tcPr>
          <w:p w14:paraId="4592F29F" w14:textId="31C3C230" w:rsidR="00AF2023" w:rsidRPr="00AF2023" w:rsidRDefault="00AF2023" w:rsidP="00AF2023">
            <w:pPr>
              <w:widowControl w:val="0"/>
              <w:suppressAutoHyphens w:val="0"/>
              <w:autoSpaceDE w:val="0"/>
              <w:autoSpaceDN w:val="0"/>
              <w:adjustRightInd w:val="0"/>
              <w:spacing w:line="260" w:lineRule="exact"/>
              <w:rPr>
                <w:rFonts w:eastAsia="MS ??" w:cs="Arial"/>
                <w:sz w:val="18"/>
                <w:szCs w:val="28"/>
                <w:lang w:val="en-GB" w:eastAsia="de-DE"/>
              </w:rPr>
            </w:pPr>
            <w:r w:rsidRPr="00AF2023">
              <w:rPr>
                <w:rFonts w:eastAsia="MS ??" w:cs="Arial"/>
                <w:sz w:val="18"/>
                <w:szCs w:val="28"/>
                <w:lang w:val="en-GB" w:eastAsia="de-DE"/>
              </w:rPr>
              <w:t>2001 - 2005</w:t>
            </w:r>
          </w:p>
        </w:tc>
        <w:tc>
          <w:tcPr>
            <w:tcW w:w="4922" w:type="dxa"/>
          </w:tcPr>
          <w:p w14:paraId="31728791" w14:textId="75784B90" w:rsidR="00AF2023" w:rsidRPr="00F7158B" w:rsidRDefault="00AF2023" w:rsidP="00AF2023">
            <w:pPr>
              <w:suppressAutoHyphens w:val="0"/>
              <w:spacing w:line="360" w:lineRule="auto"/>
              <w:rPr>
                <w:rFonts w:eastAsia="MS ??" w:cs="Arial"/>
                <w:sz w:val="18"/>
                <w:szCs w:val="28"/>
                <w:lang w:val="en-GB" w:eastAsia="de-DE"/>
              </w:rPr>
            </w:pPr>
            <w:r w:rsidRPr="00AF2023">
              <w:rPr>
                <w:rFonts w:eastAsia="MS ??" w:cs="Arial"/>
                <w:sz w:val="18"/>
                <w:szCs w:val="28"/>
                <w:lang w:val="en-GB" w:eastAsia="de-DE"/>
              </w:rPr>
              <w:t>Tutor for Construction</w:t>
            </w:r>
          </w:p>
        </w:tc>
      </w:tr>
    </w:tbl>
    <w:p w14:paraId="26196FB5"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p>
    <w:p w14:paraId="662BDBB0" w14:textId="77777777" w:rsidR="00645851" w:rsidRPr="00F7158B" w:rsidRDefault="00645851" w:rsidP="00645851">
      <w:pPr>
        <w:widowControl w:val="0"/>
        <w:suppressAutoHyphens w:val="0"/>
        <w:autoSpaceDE w:val="0"/>
        <w:autoSpaceDN w:val="0"/>
        <w:adjustRightInd w:val="0"/>
        <w:spacing w:line="276" w:lineRule="auto"/>
        <w:ind w:left="2880" w:hanging="2880"/>
        <w:rPr>
          <w:rFonts w:eastAsia="MS ??" w:cs="Arial"/>
          <w:sz w:val="18"/>
          <w:szCs w:val="28"/>
          <w:lang w:val="en-GB" w:eastAsia="de-DE"/>
        </w:rPr>
      </w:pPr>
      <w:r w:rsidRPr="00F7158B">
        <w:rPr>
          <w:rFonts w:eastAsia="MS ??" w:cs="Arial"/>
          <w:b/>
          <w:sz w:val="18"/>
          <w:szCs w:val="28"/>
          <w:lang w:val="en-GB" w:eastAsia="de-DE"/>
        </w:rPr>
        <w:t>keynote lectures</w:t>
      </w:r>
      <w:r w:rsidRPr="00F7158B">
        <w:rPr>
          <w:rFonts w:eastAsia="MS ??" w:cs="Arial"/>
          <w:sz w:val="18"/>
          <w:szCs w:val="28"/>
          <w:lang w:val="en-GB" w:eastAsia="de-DE"/>
        </w:rPr>
        <w:tab/>
        <w:t xml:space="preserve">Danielmeier T. (2013) </w:t>
      </w:r>
      <w:r w:rsidRPr="00F7158B">
        <w:rPr>
          <w:rFonts w:eastAsia="MS ??" w:cs="Arial"/>
          <w:i/>
          <w:sz w:val="18"/>
          <w:szCs w:val="28"/>
          <w:lang w:val="en-GB" w:eastAsia="de-DE"/>
        </w:rPr>
        <w:t>The First Light House Project</w:t>
      </w:r>
      <w:r w:rsidRPr="00F7158B">
        <w:rPr>
          <w:rFonts w:eastAsia="MS ??" w:cs="Arial"/>
          <w:sz w:val="18"/>
          <w:szCs w:val="28"/>
          <w:lang w:val="en-GB" w:eastAsia="de-DE"/>
        </w:rPr>
        <w:t xml:space="preserve">. Property Institute of New Zealand Conference. 11-12 July. Queenstown. New Zealand </w:t>
      </w:r>
    </w:p>
    <w:p w14:paraId="3B97D105" w14:textId="77777777" w:rsidR="00645851" w:rsidRPr="00F7158B" w:rsidRDefault="00645851" w:rsidP="00645851">
      <w:pPr>
        <w:widowControl w:val="0"/>
        <w:suppressAutoHyphens w:val="0"/>
        <w:autoSpaceDE w:val="0"/>
        <w:autoSpaceDN w:val="0"/>
        <w:adjustRightInd w:val="0"/>
        <w:spacing w:line="276" w:lineRule="auto"/>
        <w:ind w:left="2880" w:hanging="2880"/>
        <w:rPr>
          <w:rFonts w:eastAsia="MS ??" w:cs="Arial"/>
          <w:sz w:val="18"/>
          <w:szCs w:val="28"/>
          <w:lang w:val="en-GB" w:eastAsia="de-DE"/>
        </w:rPr>
      </w:pPr>
    </w:p>
    <w:p w14:paraId="4A3A7DBD"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(2010) </w:t>
      </w:r>
      <w:r w:rsidRPr="00F7158B">
        <w:rPr>
          <w:rFonts w:eastAsia="MS ??" w:cs="Arial"/>
          <w:i/>
          <w:sz w:val="18"/>
          <w:szCs w:val="28"/>
          <w:lang w:val="en-GB" w:eastAsia="de-DE"/>
        </w:rPr>
        <w:t>Mixed Messengers and Mixed Messages</w:t>
      </w:r>
      <w:r w:rsidRPr="00F7158B">
        <w:rPr>
          <w:rFonts w:eastAsia="MS ??" w:cs="Arial"/>
          <w:sz w:val="18"/>
          <w:szCs w:val="28"/>
          <w:lang w:val="en-GB" w:eastAsia="de-DE"/>
        </w:rPr>
        <w:t>. New Zealand Communication Association Conference 2010. Wellington. New Zealand</w:t>
      </w:r>
    </w:p>
    <w:p w14:paraId="40F69C18" w14:textId="405885CA"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p>
    <w:p w14:paraId="4FCF15CA" w14:textId="77777777" w:rsidR="00645851" w:rsidRPr="00F7158B" w:rsidRDefault="00645851" w:rsidP="00645851">
      <w:pPr>
        <w:widowControl w:val="0"/>
        <w:suppressAutoHyphens w:val="0"/>
        <w:autoSpaceDE w:val="0"/>
        <w:autoSpaceDN w:val="0"/>
        <w:adjustRightInd w:val="0"/>
        <w:spacing w:line="276" w:lineRule="auto"/>
        <w:ind w:left="2160" w:firstLine="720"/>
        <w:rPr>
          <w:rFonts w:eastAsia="MS ??" w:cs="Arial"/>
          <w:i/>
          <w:sz w:val="18"/>
          <w:szCs w:val="28"/>
          <w:lang w:val="en-GB" w:eastAsia="de-DE"/>
        </w:rPr>
      </w:pPr>
      <w:r w:rsidRPr="00F7158B">
        <w:rPr>
          <w:rFonts w:eastAsia="MS ??" w:cs="Arial"/>
          <w:sz w:val="18"/>
          <w:szCs w:val="28"/>
          <w:lang w:val="en-GB" w:eastAsia="de-DE"/>
        </w:rPr>
        <w:t xml:space="preserve">Danielmeier T. (2007) </w:t>
      </w:r>
      <w:r w:rsidRPr="00F7158B">
        <w:rPr>
          <w:rFonts w:eastAsia="MS ??" w:cs="Arial"/>
          <w:i/>
          <w:sz w:val="18"/>
          <w:szCs w:val="28"/>
          <w:lang w:val="en-GB" w:eastAsia="de-DE"/>
        </w:rPr>
        <w:t>Shades of Green</w:t>
      </w:r>
    </w:p>
    <w:p w14:paraId="5683D4C0"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Green Building Conference and Workshop. University of Moratuwa. Institute of Technology. Faculty of Architecture. Sri Lanka. 2-9 April 2007.</w:t>
      </w:r>
    </w:p>
    <w:p w14:paraId="1A85B8F2"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p>
    <w:p w14:paraId="1714E4AC" w14:textId="77777777" w:rsidR="00645851" w:rsidRPr="00F7158B" w:rsidRDefault="00645851" w:rsidP="00645851">
      <w:pPr>
        <w:widowControl w:val="0"/>
        <w:suppressAutoHyphens w:val="0"/>
        <w:autoSpaceDE w:val="0"/>
        <w:autoSpaceDN w:val="0"/>
        <w:adjustRightInd w:val="0"/>
        <w:spacing w:line="276" w:lineRule="auto"/>
        <w:ind w:left="2160" w:firstLine="720"/>
        <w:rPr>
          <w:rFonts w:eastAsia="MS ??" w:cs="Arial"/>
          <w:sz w:val="18"/>
          <w:szCs w:val="28"/>
          <w:lang w:val="en-GB" w:eastAsia="de-DE"/>
        </w:rPr>
      </w:pPr>
      <w:r w:rsidRPr="00F7158B">
        <w:rPr>
          <w:rFonts w:eastAsia="MS ??" w:cs="Arial"/>
          <w:sz w:val="18"/>
          <w:szCs w:val="28"/>
          <w:lang w:val="en-GB" w:eastAsia="de-DE"/>
        </w:rPr>
        <w:t xml:space="preserve">Danielmeier T. (2005) </w:t>
      </w:r>
      <w:r w:rsidRPr="00F7158B">
        <w:rPr>
          <w:rFonts w:eastAsia="MS ??" w:cs="Arial"/>
          <w:i/>
          <w:sz w:val="18"/>
          <w:szCs w:val="28"/>
          <w:lang w:val="en-GB" w:eastAsia="de-DE"/>
        </w:rPr>
        <w:t>New German Architecture</w:t>
      </w:r>
    </w:p>
    <w:p w14:paraId="17955C46"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R.V. College of Engineering. Bangalore. India. 15 May 2005.</w:t>
      </w:r>
    </w:p>
    <w:p w14:paraId="5801AF56" w14:textId="77777777" w:rsidR="00645851" w:rsidRPr="00F7158B" w:rsidRDefault="00645851" w:rsidP="00645851">
      <w:pPr>
        <w:suppressAutoHyphens w:val="0"/>
        <w:autoSpaceDE w:val="0"/>
        <w:autoSpaceDN w:val="0"/>
        <w:adjustRightInd w:val="0"/>
        <w:spacing w:line="240" w:lineRule="auto"/>
        <w:rPr>
          <w:rFonts w:eastAsia="MS ??" w:cs="Arial"/>
          <w:b/>
          <w:sz w:val="18"/>
          <w:szCs w:val="24"/>
          <w:lang w:val="en-GB" w:eastAsia="en-US"/>
        </w:rPr>
      </w:pPr>
    </w:p>
    <w:p w14:paraId="2F579E03" w14:textId="77777777" w:rsidR="00645851" w:rsidRPr="00F7158B" w:rsidRDefault="00645851" w:rsidP="00645851">
      <w:pPr>
        <w:suppressAutoHyphens w:val="0"/>
        <w:autoSpaceDE w:val="0"/>
        <w:autoSpaceDN w:val="0"/>
        <w:adjustRightInd w:val="0"/>
        <w:spacing w:line="240" w:lineRule="auto"/>
        <w:rPr>
          <w:rFonts w:eastAsia="MS ??" w:cs="Arial"/>
          <w:b/>
          <w:sz w:val="18"/>
          <w:szCs w:val="24"/>
          <w:lang w:val="en-GB" w:eastAsia="en-US"/>
        </w:rPr>
      </w:pPr>
    </w:p>
    <w:p w14:paraId="4F55B4E0" w14:textId="77777777" w:rsidR="00645851" w:rsidRPr="00F7158B" w:rsidRDefault="00645851" w:rsidP="00645851">
      <w:pPr>
        <w:suppressAutoHyphens w:val="0"/>
        <w:autoSpaceDE w:val="0"/>
        <w:autoSpaceDN w:val="0"/>
        <w:adjustRightInd w:val="0"/>
        <w:spacing w:line="240" w:lineRule="auto"/>
        <w:rPr>
          <w:rFonts w:eastAsia="MS ??" w:cs="Arial"/>
          <w:sz w:val="18"/>
          <w:szCs w:val="24"/>
          <w:lang w:val="en-GB" w:eastAsia="en-US"/>
        </w:rPr>
      </w:pPr>
      <w:r w:rsidRPr="00F7158B">
        <w:rPr>
          <w:rFonts w:eastAsia="MS ??" w:cs="Arial"/>
          <w:b/>
          <w:sz w:val="18"/>
          <w:szCs w:val="24"/>
          <w:lang w:val="en-GB" w:eastAsia="en-US"/>
        </w:rPr>
        <w:t>published works</w:t>
      </w:r>
      <w:r w:rsidRPr="00F7158B">
        <w:rPr>
          <w:rFonts w:eastAsia="MS ??" w:cs="Arial"/>
          <w:b/>
          <w:sz w:val="18"/>
          <w:szCs w:val="24"/>
          <w:lang w:val="en-GB" w:eastAsia="en-US"/>
        </w:rPr>
        <w:tab/>
      </w:r>
      <w:r w:rsidRPr="00F7158B">
        <w:rPr>
          <w:rFonts w:eastAsia="MS ??" w:cs="Arial"/>
          <w:sz w:val="18"/>
          <w:szCs w:val="24"/>
          <w:lang w:val="en-GB" w:eastAsia="en-US"/>
        </w:rPr>
        <w:tab/>
      </w:r>
      <w:r w:rsidRPr="00F7158B">
        <w:rPr>
          <w:rFonts w:eastAsia="MS ??" w:cs="Arial"/>
          <w:sz w:val="18"/>
          <w:szCs w:val="24"/>
          <w:lang w:val="en-GB" w:eastAsia="en-US"/>
        </w:rPr>
        <w:tab/>
        <w:t>2015</w:t>
      </w:r>
      <w:r w:rsidRPr="00F7158B">
        <w:rPr>
          <w:rFonts w:eastAsia="MS ??" w:cs="Arial"/>
          <w:sz w:val="18"/>
          <w:szCs w:val="24"/>
          <w:lang w:val="en-GB" w:eastAsia="en-US"/>
        </w:rPr>
        <w:tab/>
      </w:r>
      <w:r w:rsidRPr="00F7158B">
        <w:rPr>
          <w:rFonts w:eastAsia="MS ??" w:cs="Arial"/>
          <w:sz w:val="18"/>
          <w:szCs w:val="24"/>
          <w:lang w:val="en-GB" w:eastAsia="en-US"/>
        </w:rPr>
        <w:tab/>
        <w:t xml:space="preserve">Danielmeier T., Albrecht J.: Architecture and Future Food   </w:t>
      </w:r>
    </w:p>
    <w:p w14:paraId="2608E2C6" w14:textId="77777777" w:rsidR="00645851" w:rsidRPr="00F7158B" w:rsidRDefault="00645851" w:rsidP="00645851">
      <w:pPr>
        <w:suppressAutoHyphens w:val="0"/>
        <w:autoSpaceDE w:val="0"/>
        <w:autoSpaceDN w:val="0"/>
        <w:adjustRightInd w:val="0"/>
        <w:spacing w:line="240" w:lineRule="auto"/>
        <w:ind w:left="4320"/>
        <w:rPr>
          <w:rFonts w:eastAsia="MS ??" w:cs="Arial"/>
          <w:sz w:val="18"/>
          <w:szCs w:val="24"/>
          <w:lang w:val="en-GB" w:eastAsia="en-US"/>
        </w:rPr>
      </w:pPr>
      <w:r w:rsidRPr="00F7158B">
        <w:rPr>
          <w:rFonts w:eastAsia="MS ??" w:cs="Arial"/>
          <w:sz w:val="18"/>
          <w:szCs w:val="24"/>
          <w:lang w:val="en-GB" w:eastAsia="en-US"/>
        </w:rPr>
        <w:t xml:space="preserve">and Wine Experiences in </w:t>
      </w:r>
      <w:r w:rsidRPr="00F7158B">
        <w:rPr>
          <w:rFonts w:cs="Arial"/>
          <w:i/>
          <w:sz w:val="18"/>
          <w:szCs w:val="24"/>
          <w:lang w:val="en-GB" w:eastAsia="en-US"/>
        </w:rPr>
        <w:t xml:space="preserve">The Future of Food Tourism. </w:t>
      </w:r>
      <w:r w:rsidRPr="00F7158B">
        <w:rPr>
          <w:rFonts w:cs="Arial"/>
          <w:sz w:val="18"/>
          <w:szCs w:val="24"/>
          <w:lang w:val="en-GB" w:eastAsia="en-US"/>
        </w:rPr>
        <w:t xml:space="preserve">Eds. Yeoman I., McMahon-Beattie U., Albrecht J.N. Channel View (forthcoming) </w:t>
      </w:r>
    </w:p>
    <w:p w14:paraId="3DF080E6" w14:textId="77777777" w:rsidR="00645851" w:rsidRPr="00F7158B" w:rsidRDefault="00645851" w:rsidP="00645851">
      <w:pPr>
        <w:suppressAutoHyphens w:val="0"/>
        <w:autoSpaceDE w:val="0"/>
        <w:autoSpaceDN w:val="0"/>
        <w:adjustRightInd w:val="0"/>
        <w:spacing w:line="240" w:lineRule="auto"/>
        <w:rPr>
          <w:rFonts w:eastAsia="MS ??" w:cs="Arial"/>
          <w:sz w:val="18"/>
          <w:szCs w:val="24"/>
          <w:lang w:val="en-GB" w:eastAsia="en-US"/>
        </w:rPr>
      </w:pPr>
    </w:p>
    <w:p w14:paraId="4E8DCF85" w14:textId="77777777" w:rsidR="00645851" w:rsidRPr="00F7158B" w:rsidRDefault="00645851" w:rsidP="00645851">
      <w:pPr>
        <w:suppressAutoHyphens w:val="0"/>
        <w:autoSpaceDE w:val="0"/>
        <w:autoSpaceDN w:val="0"/>
        <w:adjustRightInd w:val="0"/>
        <w:spacing w:line="240" w:lineRule="auto"/>
        <w:ind w:left="2160" w:firstLine="720"/>
        <w:rPr>
          <w:rFonts w:eastAsia="MS ??" w:cs="Arial"/>
          <w:sz w:val="18"/>
          <w:szCs w:val="24"/>
          <w:lang w:val="en-GB" w:eastAsia="en-US"/>
        </w:rPr>
      </w:pPr>
      <w:r w:rsidRPr="00F7158B">
        <w:rPr>
          <w:rFonts w:eastAsia="MS ??" w:cs="Arial"/>
          <w:sz w:val="18"/>
          <w:szCs w:val="24"/>
          <w:lang w:val="en-GB" w:eastAsia="en-US"/>
        </w:rPr>
        <w:t>2014</w:t>
      </w:r>
      <w:r w:rsidRPr="00F7158B">
        <w:rPr>
          <w:rFonts w:eastAsia="MS ??" w:cs="Arial"/>
          <w:sz w:val="18"/>
          <w:szCs w:val="24"/>
          <w:lang w:val="en-GB" w:eastAsia="en-US"/>
        </w:rPr>
        <w:tab/>
      </w:r>
      <w:r w:rsidRPr="00F7158B">
        <w:rPr>
          <w:rFonts w:eastAsia="MS ??" w:cs="Arial"/>
          <w:sz w:val="18"/>
          <w:szCs w:val="24"/>
          <w:lang w:val="en-GB" w:eastAsia="en-US"/>
        </w:rPr>
        <w:tab/>
        <w:t xml:space="preserve">Danielmeier T.: Winery Architecture: Creating a Sense of  </w:t>
      </w:r>
    </w:p>
    <w:p w14:paraId="315F0499" w14:textId="77777777" w:rsidR="00645851" w:rsidRPr="00F7158B" w:rsidRDefault="00645851" w:rsidP="00645851">
      <w:pPr>
        <w:suppressAutoHyphens w:val="0"/>
        <w:autoSpaceDE w:val="0"/>
        <w:autoSpaceDN w:val="0"/>
        <w:adjustRightInd w:val="0"/>
        <w:spacing w:line="240" w:lineRule="auto"/>
        <w:ind w:left="3600" w:firstLine="720"/>
        <w:rPr>
          <w:rFonts w:eastAsia="MS ??" w:cs="Arial"/>
          <w:sz w:val="18"/>
          <w:szCs w:val="24"/>
          <w:lang w:val="en-GB" w:eastAsia="en-US"/>
        </w:rPr>
      </w:pPr>
      <w:r w:rsidRPr="00F7158B">
        <w:rPr>
          <w:rFonts w:eastAsia="MS ??" w:cs="Arial"/>
          <w:sz w:val="18"/>
          <w:szCs w:val="24"/>
          <w:lang w:val="en-GB" w:eastAsia="en-US"/>
        </w:rPr>
        <w:t>Place</w:t>
      </w:r>
      <w:r w:rsidRPr="00F7158B">
        <w:rPr>
          <w:rFonts w:eastAsia="MS ??" w:cs="Arial"/>
          <w:i/>
          <w:sz w:val="18"/>
          <w:szCs w:val="24"/>
          <w:lang w:val="en-GB" w:eastAsia="en-US"/>
        </w:rPr>
        <w:t xml:space="preserve"> </w:t>
      </w:r>
      <w:r w:rsidRPr="00F7158B">
        <w:rPr>
          <w:rFonts w:eastAsia="MS ??" w:cs="Arial"/>
          <w:sz w:val="18"/>
          <w:szCs w:val="24"/>
          <w:lang w:val="en-GB" w:eastAsia="en-US"/>
        </w:rPr>
        <w:t>in</w:t>
      </w:r>
      <w:r w:rsidRPr="00F7158B">
        <w:rPr>
          <w:rFonts w:eastAsia="MS ??" w:cs="Arial"/>
          <w:i/>
          <w:sz w:val="18"/>
          <w:szCs w:val="24"/>
          <w:lang w:val="en-GB" w:eastAsia="en-US"/>
        </w:rPr>
        <w:t xml:space="preserve"> Wine and Identity – Branding, Heritage, Terroir.</w:t>
      </w:r>
      <w:r w:rsidRPr="00F7158B">
        <w:rPr>
          <w:rFonts w:eastAsia="MS ??" w:cs="Arial"/>
          <w:sz w:val="18"/>
          <w:szCs w:val="24"/>
          <w:lang w:val="en-GB" w:eastAsia="en-US"/>
        </w:rPr>
        <w:t xml:space="preserve"> </w:t>
      </w:r>
    </w:p>
    <w:p w14:paraId="25402EE9" w14:textId="77777777" w:rsidR="00645851" w:rsidRPr="00F7158B" w:rsidRDefault="00645851" w:rsidP="00645851">
      <w:pPr>
        <w:suppressAutoHyphens w:val="0"/>
        <w:autoSpaceDE w:val="0"/>
        <w:autoSpaceDN w:val="0"/>
        <w:adjustRightInd w:val="0"/>
        <w:spacing w:line="240" w:lineRule="auto"/>
        <w:ind w:left="3600" w:firstLine="720"/>
        <w:rPr>
          <w:rFonts w:eastAsia="MS ??" w:cs="Arial"/>
          <w:sz w:val="18"/>
          <w:szCs w:val="24"/>
          <w:lang w:val="en-GB" w:eastAsia="en-US"/>
        </w:rPr>
      </w:pPr>
      <w:r w:rsidRPr="00F7158B">
        <w:rPr>
          <w:rFonts w:eastAsia="MS ??" w:cs="Arial"/>
          <w:sz w:val="18"/>
          <w:szCs w:val="24"/>
          <w:lang w:val="en-GB" w:eastAsia="en-US"/>
        </w:rPr>
        <w:t>Eds. Harvey M., White L., Frost W. P 213-229. Routledge</w:t>
      </w:r>
    </w:p>
    <w:p w14:paraId="2A546581" w14:textId="77777777" w:rsidR="00645851" w:rsidRPr="00F7158B" w:rsidRDefault="00645851" w:rsidP="00645851">
      <w:pPr>
        <w:suppressAutoHyphens w:val="0"/>
        <w:autoSpaceDE w:val="0"/>
        <w:autoSpaceDN w:val="0"/>
        <w:adjustRightInd w:val="0"/>
        <w:spacing w:line="240" w:lineRule="auto"/>
        <w:rPr>
          <w:rFonts w:eastAsia="MS ??" w:cs="Arial"/>
          <w:sz w:val="18"/>
          <w:szCs w:val="24"/>
          <w:lang w:val="en-GB" w:eastAsia="en-US"/>
        </w:rPr>
      </w:pPr>
    </w:p>
    <w:p w14:paraId="02C6DCEF" w14:textId="77777777" w:rsidR="00645851" w:rsidRPr="00F7158B" w:rsidRDefault="00645851" w:rsidP="00645851">
      <w:pPr>
        <w:suppressAutoHyphens w:val="0"/>
        <w:spacing w:line="240" w:lineRule="auto"/>
        <w:ind w:left="4320" w:hanging="1440"/>
        <w:rPr>
          <w:rFonts w:cs="Arial"/>
          <w:sz w:val="22"/>
          <w:szCs w:val="22"/>
          <w:lang w:val="en-GB" w:eastAsia="en-US"/>
        </w:rPr>
      </w:pPr>
      <w:r w:rsidRPr="00F7158B">
        <w:rPr>
          <w:rFonts w:eastAsia="MS ??" w:cs="Arial"/>
          <w:sz w:val="18"/>
          <w:szCs w:val="24"/>
          <w:lang w:val="en-GB" w:eastAsia="en-US"/>
        </w:rPr>
        <w:t>2013</w:t>
      </w:r>
      <w:r w:rsidRPr="00F7158B">
        <w:rPr>
          <w:rFonts w:eastAsia="MS ??" w:cs="Arial"/>
          <w:sz w:val="18"/>
          <w:szCs w:val="24"/>
          <w:lang w:val="en-GB" w:eastAsia="en-US"/>
        </w:rPr>
        <w:tab/>
        <w:t xml:space="preserve">Danielmeier T. Kebbell S. Donn M., Browning A. </w:t>
      </w:r>
      <w:r w:rsidRPr="00F7158B">
        <w:rPr>
          <w:rFonts w:eastAsia="MS ??" w:cs="Arial"/>
          <w:i/>
          <w:sz w:val="18"/>
          <w:szCs w:val="24"/>
          <w:lang w:val="en-GB" w:eastAsia="en-US"/>
        </w:rPr>
        <w:t>Locational Drivers, Functional Clusters and Shared Amenities</w:t>
      </w:r>
      <w:r w:rsidRPr="00F7158B">
        <w:rPr>
          <w:rFonts w:eastAsia="MS ??" w:cs="Arial"/>
          <w:sz w:val="18"/>
          <w:szCs w:val="24"/>
          <w:lang w:val="en-GB" w:eastAsia="en-US"/>
        </w:rPr>
        <w:t>.</w:t>
      </w:r>
      <w:r w:rsidRPr="00F7158B">
        <w:rPr>
          <w:rFonts w:cs="Arial"/>
          <w:sz w:val="22"/>
          <w:szCs w:val="22"/>
          <w:lang w:val="en-GB" w:eastAsia="en-US"/>
        </w:rPr>
        <w:t xml:space="preserve"> </w:t>
      </w:r>
      <w:r w:rsidRPr="00F7158B">
        <w:rPr>
          <w:rFonts w:eastAsia="MS ??" w:cs="Arial"/>
          <w:sz w:val="18"/>
          <w:szCs w:val="24"/>
          <w:lang w:val="en-GB" w:eastAsia="en-US"/>
        </w:rPr>
        <w:t>Centre for Building Performance Research. Wellington. New Zealand</w:t>
      </w:r>
    </w:p>
    <w:p w14:paraId="221672DA" w14:textId="77777777" w:rsidR="00645851" w:rsidRPr="00F7158B" w:rsidRDefault="00645851" w:rsidP="00645851">
      <w:pPr>
        <w:suppressAutoHyphens w:val="0"/>
        <w:autoSpaceDE w:val="0"/>
        <w:autoSpaceDN w:val="0"/>
        <w:adjustRightInd w:val="0"/>
        <w:spacing w:line="240" w:lineRule="auto"/>
        <w:rPr>
          <w:rFonts w:eastAsia="MS ??" w:cs="Arial"/>
          <w:sz w:val="18"/>
          <w:szCs w:val="24"/>
          <w:lang w:val="en-GB" w:eastAsia="en-US"/>
        </w:rPr>
      </w:pPr>
    </w:p>
    <w:p w14:paraId="5240C740" w14:textId="77777777" w:rsidR="00645851" w:rsidRPr="00F7158B" w:rsidRDefault="00645851" w:rsidP="00645851">
      <w:pPr>
        <w:suppressAutoHyphens w:val="0"/>
        <w:autoSpaceDE w:val="0"/>
        <w:autoSpaceDN w:val="0"/>
        <w:adjustRightInd w:val="0"/>
        <w:spacing w:line="240" w:lineRule="auto"/>
        <w:rPr>
          <w:rFonts w:eastAsia="MS ??" w:cs="Arial"/>
          <w:sz w:val="18"/>
          <w:szCs w:val="24"/>
          <w:lang w:val="en-GB" w:eastAsia="en-US"/>
        </w:rPr>
      </w:pPr>
      <w:r w:rsidRPr="00F7158B">
        <w:rPr>
          <w:rFonts w:eastAsia="MS ??" w:cs="Arial"/>
          <w:sz w:val="18"/>
          <w:szCs w:val="24"/>
          <w:lang w:val="en-GB" w:eastAsia="en-US"/>
        </w:rPr>
        <w:tab/>
      </w:r>
      <w:r w:rsidRPr="00F7158B">
        <w:rPr>
          <w:rFonts w:eastAsia="MS ??" w:cs="Arial"/>
          <w:sz w:val="18"/>
          <w:szCs w:val="24"/>
          <w:lang w:val="en-GB" w:eastAsia="en-US"/>
        </w:rPr>
        <w:tab/>
      </w:r>
      <w:r w:rsidRPr="00F7158B">
        <w:rPr>
          <w:rFonts w:eastAsia="MS ??" w:cs="Arial"/>
          <w:sz w:val="18"/>
          <w:szCs w:val="24"/>
          <w:lang w:val="en-GB" w:eastAsia="en-US"/>
        </w:rPr>
        <w:tab/>
      </w:r>
      <w:r w:rsidRPr="00F7158B">
        <w:rPr>
          <w:rFonts w:eastAsia="MS ??" w:cs="Arial"/>
          <w:sz w:val="18"/>
          <w:szCs w:val="24"/>
          <w:lang w:val="en-GB" w:eastAsia="en-US"/>
        </w:rPr>
        <w:tab/>
        <w:t>2012</w:t>
      </w:r>
      <w:r w:rsidRPr="00F7158B">
        <w:rPr>
          <w:rFonts w:eastAsia="MS ??" w:cs="Arial"/>
          <w:sz w:val="18"/>
          <w:szCs w:val="24"/>
          <w:lang w:val="en-GB" w:eastAsia="en-US"/>
        </w:rPr>
        <w:tab/>
      </w:r>
      <w:r w:rsidRPr="00F7158B">
        <w:rPr>
          <w:rFonts w:eastAsia="MS ??" w:cs="Arial"/>
          <w:sz w:val="18"/>
          <w:szCs w:val="24"/>
          <w:lang w:val="en-GB" w:eastAsia="en-US"/>
        </w:rPr>
        <w:tab/>
        <w:t xml:space="preserve">Danielmeier T.: </w:t>
      </w:r>
      <w:r w:rsidRPr="00F7158B">
        <w:rPr>
          <w:rFonts w:eastAsia="MS ??" w:cs="Arial"/>
          <w:i/>
          <w:sz w:val="18"/>
          <w:szCs w:val="24"/>
          <w:lang w:val="en-GB" w:eastAsia="en-US"/>
        </w:rPr>
        <w:t>Performance Architecture - Art and</w:t>
      </w:r>
    </w:p>
    <w:p w14:paraId="1A28B99E" w14:textId="1941EACD" w:rsidR="00645851" w:rsidRPr="00F7158B" w:rsidRDefault="00645851" w:rsidP="00645851">
      <w:pPr>
        <w:widowControl w:val="0"/>
        <w:suppressAutoHyphens w:val="0"/>
        <w:autoSpaceDE w:val="0"/>
        <w:autoSpaceDN w:val="0"/>
        <w:adjustRightInd w:val="0"/>
        <w:spacing w:line="240" w:lineRule="auto"/>
        <w:ind w:left="4320"/>
        <w:rPr>
          <w:rFonts w:eastAsia="MS ??" w:cs="Arial"/>
          <w:sz w:val="18"/>
          <w:szCs w:val="24"/>
          <w:lang w:val="en-GB" w:eastAsia="en-US"/>
        </w:rPr>
      </w:pPr>
      <w:r w:rsidRPr="00F7158B">
        <w:rPr>
          <w:rFonts w:eastAsia="MS ??" w:cs="Arial"/>
          <w:i/>
          <w:sz w:val="18"/>
          <w:szCs w:val="24"/>
          <w:lang w:val="en-GB" w:eastAsia="en-US"/>
        </w:rPr>
        <w:t>Science of Solar Architecture</w:t>
      </w:r>
      <w:r w:rsidRPr="00F7158B">
        <w:rPr>
          <w:rFonts w:eastAsia="MS ??" w:cs="Arial"/>
          <w:sz w:val="18"/>
          <w:szCs w:val="24"/>
          <w:lang w:val="en-GB" w:eastAsia="en-US"/>
        </w:rPr>
        <w:t>. 2A Art &amp; Architecture</w:t>
      </w:r>
      <w:r w:rsidR="00B3161A" w:rsidRPr="00F7158B">
        <w:rPr>
          <w:rFonts w:eastAsia="MS ??" w:cs="Arial"/>
          <w:sz w:val="18"/>
          <w:szCs w:val="24"/>
          <w:lang w:val="en-GB" w:eastAsia="en-US"/>
        </w:rPr>
        <w:t xml:space="preserve">. </w:t>
      </w:r>
      <w:r w:rsidRPr="00F7158B">
        <w:rPr>
          <w:rFonts w:eastAsia="MS ??" w:cs="Arial"/>
          <w:sz w:val="18"/>
          <w:szCs w:val="24"/>
          <w:lang w:val="en-GB" w:eastAsia="en-US"/>
        </w:rPr>
        <w:t xml:space="preserve">No 19. P 22–25. Dubai. United Arab Emirates </w:t>
      </w:r>
    </w:p>
    <w:p w14:paraId="2765B44C" w14:textId="77777777" w:rsidR="00645851" w:rsidRPr="00F7158B" w:rsidRDefault="00645851" w:rsidP="00645851">
      <w:pPr>
        <w:widowControl w:val="0"/>
        <w:suppressAutoHyphens w:val="0"/>
        <w:autoSpaceDE w:val="0"/>
        <w:autoSpaceDN w:val="0"/>
        <w:adjustRightInd w:val="0"/>
        <w:spacing w:line="240" w:lineRule="auto"/>
        <w:rPr>
          <w:rFonts w:eastAsia="MS ??" w:cs="Arial"/>
          <w:i/>
          <w:sz w:val="18"/>
          <w:szCs w:val="24"/>
          <w:lang w:val="en-GB" w:eastAsia="en-US"/>
        </w:rPr>
      </w:pPr>
    </w:p>
    <w:p w14:paraId="03C28F8B" w14:textId="77777777" w:rsidR="00645851" w:rsidRPr="00F7158B" w:rsidRDefault="00645851" w:rsidP="00645851">
      <w:pPr>
        <w:suppressAutoHyphens w:val="0"/>
        <w:spacing w:line="240" w:lineRule="auto"/>
        <w:ind w:left="4320" w:hanging="1440"/>
        <w:rPr>
          <w:rFonts w:eastAsia="MS ??" w:cs="Arial"/>
          <w:sz w:val="18"/>
          <w:szCs w:val="24"/>
          <w:lang w:val="en-GB" w:eastAsia="en-US"/>
        </w:rPr>
      </w:pPr>
      <w:r w:rsidRPr="00F7158B">
        <w:rPr>
          <w:rFonts w:eastAsia="MS ??" w:cs="Arial"/>
          <w:sz w:val="18"/>
          <w:szCs w:val="24"/>
          <w:lang w:val="en-GB" w:eastAsia="en-US"/>
        </w:rPr>
        <w:t>2012</w:t>
      </w:r>
      <w:r w:rsidRPr="00F7158B">
        <w:rPr>
          <w:rFonts w:eastAsia="MS ??" w:cs="Arial"/>
          <w:sz w:val="18"/>
          <w:szCs w:val="24"/>
          <w:lang w:val="en-GB" w:eastAsia="en-US"/>
        </w:rPr>
        <w:tab/>
        <w:t xml:space="preserve">Danielmeier T.: </w:t>
      </w:r>
      <w:r w:rsidRPr="00F7158B">
        <w:rPr>
          <w:rFonts w:eastAsia="MS ??" w:cs="Arial"/>
          <w:i/>
          <w:sz w:val="18"/>
          <w:szCs w:val="24"/>
          <w:lang w:val="en-GB" w:eastAsia="en-US"/>
        </w:rPr>
        <w:t>Affordability of Solar Architecture</w:t>
      </w:r>
      <w:r w:rsidRPr="00F7158B">
        <w:rPr>
          <w:rFonts w:eastAsia="MS ??" w:cs="Arial"/>
          <w:sz w:val="18"/>
          <w:szCs w:val="24"/>
          <w:lang w:val="en-GB" w:eastAsia="en-US"/>
        </w:rPr>
        <w:t xml:space="preserve">. </w:t>
      </w:r>
    </w:p>
    <w:p w14:paraId="5A09895B" w14:textId="77777777" w:rsidR="00645851" w:rsidRPr="00F7158B" w:rsidRDefault="00645851" w:rsidP="00645851">
      <w:pPr>
        <w:suppressAutoHyphens w:val="0"/>
        <w:spacing w:line="240" w:lineRule="auto"/>
        <w:ind w:left="4320"/>
        <w:rPr>
          <w:rFonts w:eastAsia="MS ??" w:cs="Arial"/>
          <w:sz w:val="18"/>
          <w:szCs w:val="24"/>
          <w:lang w:val="en-GB" w:eastAsia="en-US"/>
        </w:rPr>
      </w:pPr>
      <w:r w:rsidRPr="00F7158B">
        <w:rPr>
          <w:rFonts w:eastAsia="MS ??" w:cs="Arial"/>
          <w:sz w:val="18"/>
          <w:szCs w:val="24"/>
          <w:lang w:val="en-GB" w:eastAsia="en-US"/>
        </w:rPr>
        <w:t>Solar Progress No 05/12. P34-36. Australian Solar Energy Society. Melbourne. Australia</w:t>
      </w:r>
    </w:p>
    <w:p w14:paraId="3AE75B4D" w14:textId="77777777" w:rsidR="00645851" w:rsidRPr="00F7158B" w:rsidRDefault="00645851" w:rsidP="00645851">
      <w:pPr>
        <w:widowControl w:val="0"/>
        <w:suppressAutoHyphens w:val="0"/>
        <w:autoSpaceDE w:val="0"/>
        <w:autoSpaceDN w:val="0"/>
        <w:adjustRightInd w:val="0"/>
        <w:spacing w:line="240" w:lineRule="auto"/>
        <w:rPr>
          <w:rFonts w:eastAsia="MS ??" w:cs="Arial"/>
          <w:sz w:val="18"/>
          <w:szCs w:val="24"/>
          <w:lang w:val="en-GB" w:eastAsia="en-US"/>
        </w:rPr>
      </w:pPr>
    </w:p>
    <w:p w14:paraId="008F0F78" w14:textId="77777777" w:rsidR="00AF2023" w:rsidRDefault="00645851" w:rsidP="00645851">
      <w:pPr>
        <w:widowControl w:val="0"/>
        <w:suppressAutoHyphens w:val="0"/>
        <w:autoSpaceDE w:val="0"/>
        <w:autoSpaceDN w:val="0"/>
        <w:adjustRightInd w:val="0"/>
        <w:spacing w:line="240" w:lineRule="auto"/>
        <w:ind w:left="2880"/>
        <w:rPr>
          <w:rFonts w:eastAsia="MS ??" w:cs="Arial"/>
          <w:i/>
          <w:sz w:val="18"/>
          <w:szCs w:val="28"/>
          <w:lang w:val="en-GB" w:eastAsia="de-DE"/>
        </w:rPr>
      </w:pPr>
      <w:r w:rsidRPr="00F7158B">
        <w:rPr>
          <w:rFonts w:eastAsia="MS ??" w:cs="Arial"/>
          <w:sz w:val="18"/>
          <w:szCs w:val="28"/>
          <w:lang w:val="en-GB" w:eastAsia="de-DE"/>
        </w:rPr>
        <w:t xml:space="preserve">2011 </w:t>
      </w:r>
      <w:r w:rsidRPr="00F7158B">
        <w:rPr>
          <w:rFonts w:eastAsia="MS ??" w:cs="Arial"/>
          <w:sz w:val="18"/>
          <w:szCs w:val="28"/>
          <w:lang w:val="en-GB" w:eastAsia="de-DE"/>
        </w:rPr>
        <w:tab/>
      </w:r>
      <w:r w:rsidRPr="00F7158B">
        <w:rPr>
          <w:rFonts w:eastAsia="MS ??" w:cs="Arial"/>
          <w:sz w:val="18"/>
          <w:szCs w:val="28"/>
          <w:lang w:val="en-GB" w:eastAsia="de-DE"/>
        </w:rPr>
        <w:tab/>
        <w:t xml:space="preserve">Danielmeier T.: </w:t>
      </w:r>
      <w:r w:rsidRPr="00F7158B">
        <w:rPr>
          <w:rFonts w:eastAsia="MS ??" w:cs="Arial"/>
          <w:i/>
          <w:sz w:val="18"/>
          <w:szCs w:val="28"/>
          <w:lang w:val="en-GB" w:eastAsia="de-DE"/>
        </w:rPr>
        <w:t xml:space="preserve">Strategie di mercato per ‘architettura </w:t>
      </w:r>
    </w:p>
    <w:p w14:paraId="58A65A62" w14:textId="34A58C5F" w:rsidR="00645851" w:rsidRPr="00F7158B" w:rsidRDefault="00AF2023" w:rsidP="00645851">
      <w:pPr>
        <w:widowControl w:val="0"/>
        <w:suppressAutoHyphens w:val="0"/>
        <w:autoSpaceDE w:val="0"/>
        <w:autoSpaceDN w:val="0"/>
        <w:adjustRightInd w:val="0"/>
        <w:spacing w:line="240" w:lineRule="auto"/>
        <w:ind w:left="2880"/>
        <w:rPr>
          <w:rFonts w:eastAsia="MS ??" w:cs="Arial"/>
          <w:sz w:val="18"/>
          <w:szCs w:val="28"/>
          <w:lang w:val="en-GB" w:eastAsia="de-DE"/>
        </w:rPr>
      </w:pPr>
      <w:r>
        <w:rPr>
          <w:rFonts w:eastAsia="MS ??" w:cs="Arial"/>
          <w:i/>
          <w:sz w:val="18"/>
          <w:szCs w:val="28"/>
          <w:lang w:val="en-GB" w:eastAsia="de-DE"/>
        </w:rPr>
        <w:tab/>
      </w:r>
      <w:r>
        <w:rPr>
          <w:rFonts w:eastAsia="MS ??" w:cs="Arial"/>
          <w:i/>
          <w:sz w:val="18"/>
          <w:szCs w:val="28"/>
          <w:lang w:val="en-GB" w:eastAsia="de-DE"/>
        </w:rPr>
        <w:tab/>
      </w:r>
      <w:r w:rsidR="00645851" w:rsidRPr="00F7158B">
        <w:rPr>
          <w:rFonts w:eastAsia="MS ??" w:cs="Arial"/>
          <w:i/>
          <w:sz w:val="18"/>
          <w:szCs w:val="28"/>
          <w:lang w:val="en-GB" w:eastAsia="de-DE"/>
        </w:rPr>
        <w:t>solare</w:t>
      </w:r>
      <w:r w:rsidR="00633EFE">
        <w:rPr>
          <w:rFonts w:eastAsia="MS ??" w:cs="Arial"/>
          <w:sz w:val="18"/>
          <w:szCs w:val="28"/>
          <w:lang w:val="en-GB" w:eastAsia="de-DE"/>
        </w:rPr>
        <w:t xml:space="preserve">. </w:t>
      </w:r>
      <w:r w:rsidR="00645851" w:rsidRPr="00F7158B">
        <w:rPr>
          <w:rFonts w:eastAsia="MS ??" w:cs="Arial"/>
          <w:sz w:val="18"/>
          <w:szCs w:val="28"/>
          <w:lang w:val="en-GB" w:eastAsia="de-DE"/>
        </w:rPr>
        <w:t xml:space="preserve">     </w:t>
      </w:r>
    </w:p>
    <w:p w14:paraId="00E65166" w14:textId="77777777" w:rsidR="00645851" w:rsidRPr="00F7158B" w:rsidRDefault="00645851" w:rsidP="00645851">
      <w:pPr>
        <w:widowControl w:val="0"/>
        <w:suppressAutoHyphens w:val="0"/>
        <w:autoSpaceDE w:val="0"/>
        <w:autoSpaceDN w:val="0"/>
        <w:adjustRightInd w:val="0"/>
        <w:spacing w:line="240" w:lineRule="auto"/>
        <w:ind w:left="3600" w:firstLine="720"/>
        <w:rPr>
          <w:rFonts w:eastAsia="MS ??" w:cs="Arial"/>
          <w:sz w:val="18"/>
          <w:szCs w:val="28"/>
          <w:lang w:val="en-GB" w:eastAsia="de-DE"/>
        </w:rPr>
      </w:pPr>
      <w:r w:rsidRPr="00F7158B">
        <w:rPr>
          <w:rFonts w:eastAsia="MS ??" w:cs="Arial"/>
          <w:sz w:val="18"/>
          <w:szCs w:val="28"/>
          <w:lang w:val="en-GB" w:eastAsia="de-DE"/>
        </w:rPr>
        <w:t xml:space="preserve">Involucri Solari. Alto Adige P 91-95. Munich. Germany </w:t>
      </w:r>
    </w:p>
    <w:p w14:paraId="1ECD69D5" w14:textId="77777777" w:rsidR="00645851" w:rsidRPr="00F7158B" w:rsidRDefault="00645851" w:rsidP="00645851">
      <w:pPr>
        <w:widowControl w:val="0"/>
        <w:suppressAutoHyphens w:val="0"/>
        <w:autoSpaceDE w:val="0"/>
        <w:autoSpaceDN w:val="0"/>
        <w:adjustRightInd w:val="0"/>
        <w:spacing w:line="240" w:lineRule="auto"/>
        <w:rPr>
          <w:rFonts w:eastAsia="MS ??" w:cs="Arial"/>
          <w:sz w:val="18"/>
          <w:szCs w:val="28"/>
          <w:lang w:val="en-GB" w:eastAsia="de-DE"/>
        </w:rPr>
      </w:pPr>
    </w:p>
    <w:p w14:paraId="4961D790" w14:textId="77777777" w:rsidR="00645851" w:rsidRPr="00F7158B" w:rsidRDefault="00645851" w:rsidP="00645851">
      <w:pPr>
        <w:widowControl w:val="0"/>
        <w:suppressAutoHyphens w:val="0"/>
        <w:autoSpaceDE w:val="0"/>
        <w:autoSpaceDN w:val="0"/>
        <w:adjustRightInd w:val="0"/>
        <w:spacing w:line="240" w:lineRule="auto"/>
        <w:ind w:left="2880" w:hanging="2880"/>
        <w:rPr>
          <w:rFonts w:eastAsia="MS ??" w:cs="Arial"/>
          <w:sz w:val="18"/>
          <w:szCs w:val="28"/>
          <w:lang w:val="en-GB" w:eastAsia="de-DE"/>
        </w:rPr>
      </w:pPr>
      <w:r w:rsidRPr="00F7158B">
        <w:rPr>
          <w:rFonts w:eastAsia="MS ??" w:cs="Arial"/>
          <w:sz w:val="18"/>
          <w:szCs w:val="28"/>
          <w:lang w:val="en-GB" w:eastAsia="de-DE"/>
        </w:rPr>
        <w:tab/>
        <w:t xml:space="preserve">2011 </w:t>
      </w:r>
      <w:r w:rsidRPr="00F7158B">
        <w:rPr>
          <w:rFonts w:eastAsia="MS ??" w:cs="Arial"/>
          <w:sz w:val="18"/>
          <w:szCs w:val="28"/>
          <w:lang w:val="en-GB" w:eastAsia="de-DE"/>
        </w:rPr>
        <w:tab/>
      </w:r>
      <w:r w:rsidRPr="00F7158B">
        <w:rPr>
          <w:rFonts w:eastAsia="MS ??" w:cs="Arial"/>
          <w:sz w:val="18"/>
          <w:szCs w:val="28"/>
          <w:lang w:val="en-GB" w:eastAsia="de-DE"/>
        </w:rPr>
        <w:tab/>
        <w:t xml:space="preserve">Danielmeier T.: </w:t>
      </w:r>
      <w:r w:rsidRPr="00F7158B">
        <w:rPr>
          <w:rFonts w:eastAsia="MS ??" w:cs="Arial"/>
          <w:i/>
          <w:sz w:val="18"/>
          <w:szCs w:val="28"/>
          <w:lang w:val="en-GB" w:eastAsia="de-DE"/>
        </w:rPr>
        <w:t>Market Strategies for Solar Architecture</w:t>
      </w:r>
      <w:r w:rsidRPr="00F7158B">
        <w:rPr>
          <w:rFonts w:eastAsia="MS ??" w:cs="Arial"/>
          <w:sz w:val="18"/>
          <w:szCs w:val="28"/>
          <w:lang w:val="en-GB" w:eastAsia="de-DE"/>
        </w:rPr>
        <w:t xml:space="preserve">. </w:t>
      </w:r>
    </w:p>
    <w:p w14:paraId="499783B8" w14:textId="77777777" w:rsidR="00645851" w:rsidRPr="00F7158B" w:rsidRDefault="00645851" w:rsidP="00645851">
      <w:pPr>
        <w:widowControl w:val="0"/>
        <w:suppressAutoHyphens w:val="0"/>
        <w:autoSpaceDE w:val="0"/>
        <w:autoSpaceDN w:val="0"/>
        <w:adjustRightInd w:val="0"/>
        <w:spacing w:line="240" w:lineRule="auto"/>
        <w:ind w:left="4320"/>
        <w:rPr>
          <w:rFonts w:eastAsia="MS ??" w:cs="Arial"/>
          <w:sz w:val="18"/>
          <w:szCs w:val="28"/>
          <w:lang w:val="en-GB" w:eastAsia="de-DE"/>
        </w:rPr>
      </w:pPr>
      <w:r w:rsidRPr="00F7158B">
        <w:rPr>
          <w:rFonts w:cs="Arial"/>
          <w:color w:val="000000"/>
          <w:sz w:val="18"/>
          <w:szCs w:val="28"/>
          <w:lang w:val="en-GB" w:eastAsia="de-DE"/>
        </w:rPr>
        <w:t xml:space="preserve">6th </w:t>
      </w:r>
      <w:r w:rsidRPr="00F7158B">
        <w:rPr>
          <w:rFonts w:eastAsia="MS ??" w:cs="Arial"/>
          <w:sz w:val="18"/>
          <w:szCs w:val="28"/>
          <w:lang w:val="en-GB" w:eastAsia="de-DE"/>
        </w:rPr>
        <w:t>Energy Forum on Solar Skins</w:t>
      </w:r>
      <w:r w:rsidRPr="00F7158B">
        <w:rPr>
          <w:rFonts w:cs="Arial"/>
          <w:color w:val="000000"/>
          <w:sz w:val="18"/>
          <w:szCs w:val="28"/>
          <w:lang w:val="en-GB" w:eastAsia="de-DE"/>
        </w:rPr>
        <w:t xml:space="preserve"> Proceedings</w:t>
      </w:r>
      <w:r w:rsidRPr="00F7158B">
        <w:rPr>
          <w:rFonts w:eastAsia="MS ??" w:cs="Arial"/>
          <w:sz w:val="18"/>
          <w:szCs w:val="28"/>
          <w:lang w:val="en-GB" w:eastAsia="de-DE"/>
        </w:rPr>
        <w:t>. P 91-95. Munich. Germany</w:t>
      </w:r>
    </w:p>
    <w:p w14:paraId="54A50841" w14:textId="77777777" w:rsidR="00645851" w:rsidRPr="00F7158B" w:rsidRDefault="00645851" w:rsidP="00645851">
      <w:pPr>
        <w:widowControl w:val="0"/>
        <w:suppressAutoHyphens w:val="0"/>
        <w:autoSpaceDE w:val="0"/>
        <w:autoSpaceDN w:val="0"/>
        <w:adjustRightInd w:val="0"/>
        <w:spacing w:line="240" w:lineRule="auto"/>
        <w:ind w:left="4320"/>
        <w:rPr>
          <w:rFonts w:eastAsia="MS ??" w:cs="Arial"/>
          <w:sz w:val="18"/>
          <w:szCs w:val="28"/>
          <w:lang w:val="en-GB" w:eastAsia="de-DE"/>
        </w:rPr>
      </w:pPr>
    </w:p>
    <w:p w14:paraId="5A3A7A5B" w14:textId="77777777" w:rsidR="00645851" w:rsidRPr="00F7158B" w:rsidRDefault="00645851" w:rsidP="00645851">
      <w:pPr>
        <w:widowControl w:val="0"/>
        <w:suppressAutoHyphens w:val="0"/>
        <w:autoSpaceDE w:val="0"/>
        <w:autoSpaceDN w:val="0"/>
        <w:adjustRightInd w:val="0"/>
        <w:spacing w:line="240" w:lineRule="auto"/>
        <w:ind w:left="2880"/>
        <w:rPr>
          <w:rFonts w:cs="Arial"/>
          <w:i/>
          <w:sz w:val="18"/>
          <w:szCs w:val="28"/>
          <w:lang w:val="en-US" w:eastAsia="de-DE"/>
        </w:rPr>
      </w:pPr>
      <w:r w:rsidRPr="00F7158B">
        <w:rPr>
          <w:rFonts w:eastAsia="MS ??" w:cs="Arial"/>
          <w:sz w:val="18"/>
          <w:szCs w:val="28"/>
          <w:lang w:val="en-GB" w:eastAsia="de-DE"/>
        </w:rPr>
        <w:t xml:space="preserve">2011 </w:t>
      </w:r>
      <w:r w:rsidRPr="00F7158B">
        <w:rPr>
          <w:rFonts w:eastAsia="MS ??" w:cs="Arial"/>
          <w:sz w:val="18"/>
          <w:szCs w:val="28"/>
          <w:lang w:val="en-GB" w:eastAsia="de-DE"/>
        </w:rPr>
        <w:tab/>
      </w:r>
      <w:r w:rsidRPr="00F7158B">
        <w:rPr>
          <w:rFonts w:eastAsia="MS ??" w:cs="Arial"/>
          <w:sz w:val="18"/>
          <w:szCs w:val="28"/>
          <w:lang w:val="en-GB" w:eastAsia="de-DE"/>
        </w:rPr>
        <w:tab/>
        <w:t xml:space="preserve">Danielmeier T.: </w:t>
      </w:r>
      <w:r w:rsidRPr="00F7158B">
        <w:rPr>
          <w:rFonts w:cs="Arial"/>
          <w:i/>
          <w:sz w:val="18"/>
          <w:szCs w:val="28"/>
          <w:lang w:val="en-US" w:eastAsia="de-DE"/>
        </w:rPr>
        <w:t xml:space="preserve">Communication Strategies for the Solar </w:t>
      </w:r>
    </w:p>
    <w:p w14:paraId="1074DF9C" w14:textId="77777777" w:rsidR="00645851" w:rsidRPr="00F7158B" w:rsidRDefault="00645851" w:rsidP="00645851">
      <w:pPr>
        <w:widowControl w:val="0"/>
        <w:suppressAutoHyphens w:val="0"/>
        <w:autoSpaceDE w:val="0"/>
        <w:autoSpaceDN w:val="0"/>
        <w:adjustRightInd w:val="0"/>
        <w:spacing w:line="240" w:lineRule="auto"/>
        <w:ind w:left="4320"/>
        <w:rPr>
          <w:rFonts w:cs="Arial"/>
          <w:sz w:val="18"/>
          <w:szCs w:val="28"/>
          <w:lang w:val="en-US" w:eastAsia="de-DE"/>
        </w:rPr>
      </w:pPr>
      <w:r w:rsidRPr="00F7158B">
        <w:rPr>
          <w:rFonts w:cs="Arial"/>
          <w:i/>
          <w:sz w:val="18"/>
          <w:szCs w:val="28"/>
          <w:lang w:val="en-US" w:eastAsia="de-DE"/>
        </w:rPr>
        <w:t>Decathlon 2011 - Lessons from the New Zealand entry First Light House</w:t>
      </w:r>
      <w:r w:rsidRPr="00F7158B">
        <w:rPr>
          <w:rFonts w:cs="Arial"/>
          <w:sz w:val="18"/>
          <w:szCs w:val="28"/>
          <w:lang w:val="en-US" w:eastAsia="de-DE"/>
        </w:rPr>
        <w:t>. Australian Solar Energy Society. French Forrest. Australia</w:t>
      </w:r>
    </w:p>
    <w:p w14:paraId="6EB32262" w14:textId="509A0903" w:rsidR="00645851" w:rsidRPr="00F7158B" w:rsidRDefault="00645851" w:rsidP="00645851">
      <w:pPr>
        <w:widowControl w:val="0"/>
        <w:suppressAutoHyphens w:val="0"/>
        <w:autoSpaceDE w:val="0"/>
        <w:autoSpaceDN w:val="0"/>
        <w:adjustRightInd w:val="0"/>
        <w:spacing w:line="240" w:lineRule="auto"/>
        <w:rPr>
          <w:rFonts w:eastAsia="MS ??" w:cs="Arial"/>
          <w:sz w:val="18"/>
          <w:szCs w:val="28"/>
          <w:lang w:val="en-GB" w:eastAsia="de-DE"/>
        </w:rPr>
      </w:pPr>
    </w:p>
    <w:p w14:paraId="693B0B13" w14:textId="1F471DCD" w:rsidR="00645851" w:rsidRPr="00F7158B" w:rsidRDefault="00AF2023" w:rsidP="00AF2023">
      <w:pPr>
        <w:suppressAutoHyphens w:val="0"/>
        <w:autoSpaceDE w:val="0"/>
        <w:autoSpaceDN w:val="0"/>
        <w:adjustRightInd w:val="0"/>
        <w:spacing w:line="240" w:lineRule="auto"/>
        <w:ind w:left="4253" w:hanging="1418"/>
        <w:rPr>
          <w:rFonts w:eastAsia="MS ??" w:cs="Arial"/>
          <w:sz w:val="18"/>
          <w:szCs w:val="28"/>
          <w:lang w:val="en-GB" w:eastAsia="de-DE"/>
        </w:rPr>
      </w:pPr>
      <w:r>
        <w:rPr>
          <w:rFonts w:eastAsia="MS ??" w:cs="Arial"/>
          <w:sz w:val="18"/>
          <w:szCs w:val="24"/>
          <w:lang w:val="en-GB" w:eastAsia="en-US"/>
        </w:rPr>
        <w:t>2</w:t>
      </w:r>
      <w:r w:rsidR="00645851" w:rsidRPr="00F7158B">
        <w:rPr>
          <w:rFonts w:eastAsia="MS ??" w:cs="Arial"/>
          <w:sz w:val="18"/>
          <w:szCs w:val="24"/>
          <w:lang w:val="en-GB" w:eastAsia="en-US"/>
        </w:rPr>
        <w:t>011</w:t>
      </w:r>
      <w:r w:rsidR="00645851" w:rsidRPr="00F7158B">
        <w:rPr>
          <w:rFonts w:eastAsia="MS ??" w:cs="Arial"/>
          <w:sz w:val="18"/>
          <w:szCs w:val="28"/>
          <w:lang w:val="en-GB" w:eastAsia="de-DE"/>
        </w:rPr>
        <w:tab/>
        <w:t xml:space="preserve">Danielmeier T.: </w:t>
      </w:r>
      <w:r w:rsidR="00645851" w:rsidRPr="00F7158B">
        <w:rPr>
          <w:rFonts w:eastAsia="MS ??" w:cs="Arial"/>
          <w:i/>
          <w:sz w:val="18"/>
          <w:szCs w:val="28"/>
          <w:lang w:val="en-GB" w:eastAsia="de-DE"/>
        </w:rPr>
        <w:t>First Light, performance architecture and (a) room for imagination</w:t>
      </w:r>
      <w:r w:rsidR="00645851" w:rsidRPr="00F7158B">
        <w:rPr>
          <w:rFonts w:eastAsia="MS ??" w:cs="Arial"/>
          <w:sz w:val="18"/>
          <w:szCs w:val="28"/>
          <w:lang w:val="en-GB" w:eastAsia="de-DE"/>
        </w:rPr>
        <w:t>. LANDS2040 Proceedings. Centre for Research in National Identity. University of Otago. New Zealand</w:t>
      </w:r>
    </w:p>
    <w:p w14:paraId="1924D350"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p>
    <w:p w14:paraId="34CB5DC2"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r w:rsidRPr="00F7158B">
        <w:rPr>
          <w:rFonts w:eastAsia="MS ??" w:cs="Arial"/>
          <w:sz w:val="18"/>
          <w:szCs w:val="28"/>
          <w:lang w:val="en-GB" w:eastAsia="de-DE"/>
        </w:rPr>
        <w:t xml:space="preserve">2011 </w:t>
      </w:r>
      <w:r w:rsidRPr="00F7158B">
        <w:rPr>
          <w:rFonts w:eastAsia="MS ??" w:cs="Arial"/>
          <w:sz w:val="18"/>
          <w:szCs w:val="28"/>
          <w:lang w:val="en-GB" w:eastAsia="de-DE"/>
        </w:rPr>
        <w:tab/>
        <w:t xml:space="preserve">Danielmeier T.: </w:t>
      </w:r>
      <w:r w:rsidRPr="00F7158B">
        <w:rPr>
          <w:rFonts w:eastAsia="MS ??" w:cs="Arial"/>
          <w:i/>
          <w:sz w:val="18"/>
          <w:szCs w:val="28"/>
          <w:lang w:val="en-GB" w:eastAsia="de-DE"/>
        </w:rPr>
        <w:t>Affordable Net Zero Energy Buildings</w:t>
      </w:r>
      <w:r w:rsidRPr="00F7158B">
        <w:rPr>
          <w:rFonts w:eastAsia="MS ??" w:cs="Arial"/>
          <w:sz w:val="18"/>
          <w:szCs w:val="28"/>
          <w:lang w:val="en-GB" w:eastAsia="de-DE"/>
        </w:rPr>
        <w:t>. International Solar Energy Society. Solar World Congress 2011 Proceedings. ISES. Freiburg. Germany</w:t>
      </w:r>
    </w:p>
    <w:p w14:paraId="78D8B011" w14:textId="77777777" w:rsidR="00645851" w:rsidRPr="00F7158B" w:rsidRDefault="00645851" w:rsidP="00645851">
      <w:pPr>
        <w:widowControl w:val="0"/>
        <w:suppressAutoHyphens w:val="0"/>
        <w:autoSpaceDE w:val="0"/>
        <w:autoSpaceDN w:val="0"/>
        <w:adjustRightInd w:val="0"/>
        <w:spacing w:line="240" w:lineRule="auto"/>
        <w:ind w:left="2880" w:hanging="2880"/>
        <w:rPr>
          <w:rFonts w:eastAsia="MS ??" w:cs="Arial"/>
          <w:sz w:val="18"/>
          <w:szCs w:val="28"/>
          <w:lang w:val="en-GB" w:eastAsia="de-DE"/>
        </w:rPr>
      </w:pPr>
    </w:p>
    <w:p w14:paraId="6B05C21F" w14:textId="155DB50F" w:rsidR="00645851" w:rsidRPr="00F7158B" w:rsidRDefault="006B050B" w:rsidP="006B050B">
      <w:pPr>
        <w:widowControl w:val="0"/>
        <w:suppressAutoHyphens w:val="0"/>
        <w:autoSpaceDE w:val="0"/>
        <w:autoSpaceDN w:val="0"/>
        <w:adjustRightInd w:val="0"/>
        <w:spacing w:line="240" w:lineRule="auto"/>
        <w:ind w:left="4320" w:hanging="1440"/>
        <w:rPr>
          <w:rFonts w:eastAsia="MS ??" w:cs="Arial"/>
          <w:sz w:val="18"/>
          <w:szCs w:val="28"/>
          <w:lang w:val="en-GB" w:eastAsia="de-DE"/>
        </w:rPr>
      </w:pPr>
      <w:r>
        <w:rPr>
          <w:rFonts w:eastAsia="MS ??" w:cs="Arial"/>
          <w:sz w:val="18"/>
          <w:szCs w:val="28"/>
          <w:lang w:val="en-GB" w:eastAsia="de-DE"/>
        </w:rPr>
        <w:t xml:space="preserve">2011 </w:t>
      </w:r>
      <w:r>
        <w:rPr>
          <w:rFonts w:eastAsia="MS ??" w:cs="Arial"/>
          <w:sz w:val="18"/>
          <w:szCs w:val="28"/>
          <w:lang w:val="en-GB" w:eastAsia="de-DE"/>
        </w:rPr>
        <w:tab/>
      </w:r>
      <w:r w:rsidR="00645851" w:rsidRPr="00F7158B">
        <w:rPr>
          <w:rFonts w:eastAsia="MS ??" w:cs="Arial"/>
          <w:sz w:val="18"/>
          <w:szCs w:val="28"/>
          <w:lang w:val="en-GB" w:eastAsia="de-DE"/>
        </w:rPr>
        <w:t xml:space="preserve">Danielmeier T. Albrecht J.: </w:t>
      </w:r>
      <w:r w:rsidR="00645851" w:rsidRPr="00F7158B">
        <w:rPr>
          <w:rFonts w:eastAsia="MS ??" w:cs="Arial"/>
          <w:i/>
          <w:sz w:val="18"/>
          <w:szCs w:val="28"/>
          <w:lang w:val="en-GB" w:eastAsia="de-DE"/>
        </w:rPr>
        <w:t>First Light – A Reinterpretation of the New Zealand Bach</w:t>
      </w:r>
      <w:r w:rsidR="00645851" w:rsidRPr="00F7158B">
        <w:rPr>
          <w:rFonts w:eastAsia="MS ??" w:cs="Arial"/>
          <w:sz w:val="18"/>
          <w:szCs w:val="28"/>
          <w:lang w:val="en-GB" w:eastAsia="de-DE"/>
        </w:rPr>
        <w:t>. Pacific News. Vol. 36. P 17-19. Göttingen. Germany</w:t>
      </w:r>
    </w:p>
    <w:p w14:paraId="56F51FFD" w14:textId="77777777" w:rsidR="00645851" w:rsidRPr="00F7158B" w:rsidRDefault="00645851" w:rsidP="00645851">
      <w:pPr>
        <w:widowControl w:val="0"/>
        <w:suppressAutoHyphens w:val="0"/>
        <w:autoSpaceDE w:val="0"/>
        <w:autoSpaceDN w:val="0"/>
        <w:adjustRightInd w:val="0"/>
        <w:spacing w:line="240" w:lineRule="auto"/>
        <w:ind w:left="2880" w:hanging="2880"/>
        <w:rPr>
          <w:rFonts w:eastAsia="MS ??" w:cs="Arial"/>
          <w:sz w:val="18"/>
          <w:szCs w:val="28"/>
          <w:lang w:val="en-GB" w:eastAsia="de-DE"/>
        </w:rPr>
      </w:pPr>
    </w:p>
    <w:p w14:paraId="3EE1C36F" w14:textId="4DB1666D" w:rsidR="00645851" w:rsidRPr="00F7158B" w:rsidRDefault="00645851" w:rsidP="00AF2023">
      <w:pPr>
        <w:widowControl w:val="0"/>
        <w:suppressAutoHyphens w:val="0"/>
        <w:autoSpaceDE w:val="0"/>
        <w:autoSpaceDN w:val="0"/>
        <w:adjustRightInd w:val="0"/>
        <w:spacing w:line="240" w:lineRule="auto"/>
        <w:ind w:left="4253" w:hanging="1373"/>
        <w:rPr>
          <w:rFonts w:eastAsia="MS ??" w:cs="Arial"/>
          <w:sz w:val="18"/>
          <w:szCs w:val="28"/>
          <w:lang w:val="en-GB" w:eastAsia="de-DE"/>
        </w:rPr>
      </w:pPr>
      <w:r w:rsidRPr="00F7158B">
        <w:rPr>
          <w:rFonts w:eastAsia="MS ??" w:cs="Arial"/>
          <w:sz w:val="18"/>
          <w:szCs w:val="28"/>
          <w:lang w:val="en-GB" w:eastAsia="de-DE"/>
        </w:rPr>
        <w:t xml:space="preserve">2011 </w:t>
      </w:r>
      <w:r w:rsidRPr="00F7158B">
        <w:rPr>
          <w:rFonts w:eastAsia="MS ??" w:cs="Arial"/>
          <w:sz w:val="18"/>
          <w:szCs w:val="28"/>
          <w:lang w:val="en-GB" w:eastAsia="de-DE"/>
        </w:rPr>
        <w:tab/>
        <w:t xml:space="preserve">Danielmeier T. Drysdale D.: </w:t>
      </w:r>
      <w:r w:rsidRPr="00F7158B">
        <w:rPr>
          <w:rFonts w:eastAsia="MS ??" w:cs="Arial"/>
          <w:i/>
          <w:sz w:val="18"/>
          <w:szCs w:val="28"/>
          <w:lang w:val="en-GB" w:eastAsia="de-DE"/>
        </w:rPr>
        <w:t>Env</w:t>
      </w:r>
      <w:r w:rsidR="00AF2023">
        <w:rPr>
          <w:rFonts w:eastAsia="MS ??" w:cs="Arial"/>
          <w:i/>
          <w:sz w:val="18"/>
          <w:szCs w:val="28"/>
          <w:lang w:val="en-GB" w:eastAsia="de-DE"/>
        </w:rPr>
        <w:t>ironmental Performance of a S</w:t>
      </w:r>
      <w:r w:rsidRPr="00F7158B">
        <w:rPr>
          <w:rFonts w:eastAsia="MS ??" w:cs="Arial"/>
          <w:i/>
          <w:sz w:val="18"/>
          <w:szCs w:val="28"/>
          <w:lang w:val="en-GB" w:eastAsia="de-DE"/>
        </w:rPr>
        <w:t>olar-Powered Kiwi Bach</w:t>
      </w:r>
      <w:r w:rsidRPr="00F7158B">
        <w:rPr>
          <w:rFonts w:eastAsia="MS ??" w:cs="Arial"/>
          <w:sz w:val="18"/>
          <w:szCs w:val="28"/>
          <w:lang w:val="en-GB" w:eastAsia="de-DE"/>
        </w:rPr>
        <w:t>. Poster Presentation at the 7</w:t>
      </w:r>
      <w:r w:rsidRPr="00F7158B">
        <w:rPr>
          <w:rFonts w:eastAsia="MS ??" w:cs="Arial"/>
          <w:sz w:val="18"/>
          <w:szCs w:val="28"/>
          <w:vertAlign w:val="superscript"/>
          <w:lang w:val="en-GB" w:eastAsia="de-DE"/>
        </w:rPr>
        <w:t>th</w:t>
      </w:r>
      <w:r w:rsidRPr="00F7158B">
        <w:rPr>
          <w:rFonts w:eastAsia="MS ??" w:cs="Arial"/>
          <w:sz w:val="18"/>
          <w:szCs w:val="28"/>
          <w:lang w:val="en-GB" w:eastAsia="de-DE"/>
        </w:rPr>
        <w:t xml:space="preserve"> Australian Conference on Life Cycle Assessment: Revealing the Secrets of a Green Market. Melbourne. Australia</w:t>
      </w:r>
    </w:p>
    <w:p w14:paraId="76134E84" w14:textId="77777777" w:rsidR="00645851" w:rsidRPr="00F7158B" w:rsidRDefault="00645851" w:rsidP="00645851">
      <w:pPr>
        <w:widowControl w:val="0"/>
        <w:suppressAutoHyphens w:val="0"/>
        <w:autoSpaceDE w:val="0"/>
        <w:autoSpaceDN w:val="0"/>
        <w:adjustRightInd w:val="0"/>
        <w:spacing w:line="240" w:lineRule="auto"/>
        <w:rPr>
          <w:rFonts w:eastAsia="MS ??" w:cs="Arial"/>
          <w:sz w:val="18"/>
          <w:szCs w:val="28"/>
          <w:lang w:val="en-GB" w:eastAsia="de-DE"/>
        </w:rPr>
      </w:pPr>
    </w:p>
    <w:p w14:paraId="78AF35A0" w14:textId="46F7AC82" w:rsidR="00645851" w:rsidRPr="00F7158B" w:rsidRDefault="00645851" w:rsidP="006B050B">
      <w:pPr>
        <w:widowControl w:val="0"/>
        <w:suppressAutoHyphens w:val="0"/>
        <w:autoSpaceDE w:val="0"/>
        <w:autoSpaceDN w:val="0"/>
        <w:adjustRightInd w:val="0"/>
        <w:spacing w:line="240" w:lineRule="auto"/>
        <w:ind w:left="4320" w:hanging="1485"/>
        <w:rPr>
          <w:rFonts w:eastAsia="MS ??" w:cs="Arial"/>
          <w:sz w:val="18"/>
          <w:szCs w:val="28"/>
          <w:lang w:val="en-GB" w:eastAsia="de-DE"/>
        </w:rPr>
      </w:pPr>
      <w:r w:rsidRPr="00F7158B">
        <w:rPr>
          <w:rFonts w:eastAsia="MS ??" w:cs="Arial"/>
          <w:sz w:val="18"/>
          <w:szCs w:val="28"/>
          <w:lang w:val="en-GB" w:eastAsia="de-DE"/>
        </w:rPr>
        <w:t xml:space="preserve">2011 </w:t>
      </w:r>
      <w:r w:rsidRPr="00F7158B">
        <w:rPr>
          <w:rFonts w:eastAsia="MS ??" w:cs="Arial"/>
          <w:sz w:val="18"/>
          <w:szCs w:val="28"/>
          <w:lang w:val="en-GB" w:eastAsia="de-DE"/>
        </w:rPr>
        <w:tab/>
        <w:t xml:space="preserve">Danielmeier T.: </w:t>
      </w:r>
      <w:r w:rsidRPr="00F7158B">
        <w:rPr>
          <w:rFonts w:eastAsia="MS ??" w:cs="Arial"/>
          <w:i/>
          <w:sz w:val="18"/>
          <w:szCs w:val="28"/>
          <w:lang w:val="en-GB" w:eastAsia="de-DE"/>
        </w:rPr>
        <w:t>The Architecture of Post-Consumerism</w:t>
      </w:r>
      <w:r w:rsidRPr="00F7158B">
        <w:rPr>
          <w:rFonts w:eastAsia="MS ??" w:cs="Arial"/>
          <w:sz w:val="18"/>
          <w:szCs w:val="28"/>
          <w:lang w:val="en-GB" w:eastAsia="de-DE"/>
        </w:rPr>
        <w:t>.Architecture in the Age of Empire / Architektur der neuen Weltordnung. P 520-527. Bauhaus-Universit</w:t>
      </w:r>
      <w:r w:rsidRPr="00F7158B">
        <w:rPr>
          <w:rFonts w:cs="Arial"/>
          <w:color w:val="000000"/>
          <w:sz w:val="18"/>
          <w:szCs w:val="28"/>
          <w:lang w:val="en-GB" w:eastAsia="de-DE"/>
        </w:rPr>
        <w:t>ät Weimar.</w:t>
      </w:r>
      <w:r w:rsidRPr="00F7158B">
        <w:rPr>
          <w:rFonts w:eastAsia="MS ??" w:cs="Arial"/>
          <w:sz w:val="18"/>
          <w:szCs w:val="28"/>
          <w:lang w:val="en-GB" w:eastAsia="de-DE"/>
        </w:rPr>
        <w:t xml:space="preserve"> Germany</w:t>
      </w:r>
    </w:p>
    <w:p w14:paraId="74A93ED9" w14:textId="77777777" w:rsidR="00645851" w:rsidRPr="00F7158B" w:rsidRDefault="00645851" w:rsidP="00645851">
      <w:pPr>
        <w:widowControl w:val="0"/>
        <w:suppressAutoHyphens w:val="0"/>
        <w:autoSpaceDE w:val="0"/>
        <w:autoSpaceDN w:val="0"/>
        <w:adjustRightInd w:val="0"/>
        <w:spacing w:line="240" w:lineRule="auto"/>
        <w:ind w:left="2160" w:firstLine="720"/>
        <w:rPr>
          <w:rFonts w:eastAsia="MS ??" w:cs="Arial"/>
          <w:sz w:val="18"/>
          <w:szCs w:val="28"/>
          <w:lang w:val="en-GB" w:eastAsia="de-DE"/>
        </w:rPr>
      </w:pPr>
    </w:p>
    <w:p w14:paraId="1BDCF11D" w14:textId="77777777" w:rsidR="00645851" w:rsidRPr="00F7158B" w:rsidRDefault="00645851" w:rsidP="00645851">
      <w:pPr>
        <w:widowControl w:val="0"/>
        <w:suppressAutoHyphens w:val="0"/>
        <w:autoSpaceDE w:val="0"/>
        <w:autoSpaceDN w:val="0"/>
        <w:adjustRightInd w:val="0"/>
        <w:spacing w:line="240" w:lineRule="auto"/>
        <w:ind w:left="2160" w:firstLine="720"/>
        <w:rPr>
          <w:rFonts w:eastAsia="MS ??" w:cs="Arial"/>
          <w:sz w:val="18"/>
          <w:szCs w:val="28"/>
          <w:lang w:val="en-GB" w:eastAsia="de-DE"/>
        </w:rPr>
      </w:pPr>
      <w:r w:rsidRPr="00F7158B">
        <w:rPr>
          <w:rFonts w:eastAsia="MS ??" w:cs="Arial"/>
          <w:sz w:val="18"/>
          <w:szCs w:val="28"/>
          <w:lang w:val="en-GB" w:eastAsia="de-DE"/>
        </w:rPr>
        <w:t>2008</w:t>
      </w:r>
      <w:r w:rsidRPr="00F7158B">
        <w:rPr>
          <w:rFonts w:eastAsia="MS ??" w:cs="Arial"/>
          <w:sz w:val="18"/>
          <w:szCs w:val="28"/>
          <w:lang w:val="en-GB" w:eastAsia="de-DE"/>
        </w:rPr>
        <w:tab/>
      </w:r>
      <w:r w:rsidRPr="00F7158B">
        <w:rPr>
          <w:rFonts w:eastAsia="MS ??" w:cs="Arial"/>
          <w:sz w:val="18"/>
          <w:szCs w:val="28"/>
          <w:lang w:val="en-GB" w:eastAsia="de-DE"/>
        </w:rPr>
        <w:tab/>
        <w:t xml:space="preserve">Danielmeier T.: </w:t>
      </w:r>
      <w:r w:rsidRPr="00F7158B">
        <w:rPr>
          <w:rFonts w:eastAsia="MS ??" w:cs="Arial"/>
          <w:i/>
          <w:sz w:val="18"/>
          <w:szCs w:val="28"/>
          <w:lang w:val="en-GB" w:eastAsia="de-DE"/>
        </w:rPr>
        <w:t>The Winescape of New Zealand</w:t>
      </w:r>
      <w:r w:rsidRPr="00F7158B">
        <w:rPr>
          <w:rFonts w:eastAsia="MS ??" w:cs="Arial"/>
          <w:sz w:val="18"/>
          <w:szCs w:val="28"/>
          <w:lang w:val="en-GB" w:eastAsia="de-DE"/>
        </w:rPr>
        <w:t xml:space="preserve">. </w:t>
      </w:r>
    </w:p>
    <w:p w14:paraId="061A96C4" w14:textId="77777777" w:rsidR="00645851" w:rsidRPr="00F7158B" w:rsidRDefault="00645851" w:rsidP="00645851">
      <w:pPr>
        <w:widowControl w:val="0"/>
        <w:suppressAutoHyphens w:val="0"/>
        <w:autoSpaceDE w:val="0"/>
        <w:autoSpaceDN w:val="0"/>
        <w:adjustRightInd w:val="0"/>
        <w:spacing w:line="240"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 xml:space="preserve">Pacific News. Vol. 29. P 11-13. Göttingen. Germany </w:t>
      </w:r>
    </w:p>
    <w:p w14:paraId="45169DA4" w14:textId="77777777" w:rsidR="00645851" w:rsidRPr="00F7158B" w:rsidRDefault="00645851" w:rsidP="00645851">
      <w:pPr>
        <w:widowControl w:val="0"/>
        <w:suppressAutoHyphens w:val="0"/>
        <w:autoSpaceDE w:val="0"/>
        <w:autoSpaceDN w:val="0"/>
        <w:adjustRightInd w:val="0"/>
        <w:spacing w:line="240" w:lineRule="auto"/>
        <w:rPr>
          <w:rFonts w:eastAsia="MS ??" w:cs="Arial"/>
          <w:sz w:val="18"/>
          <w:szCs w:val="28"/>
          <w:lang w:val="en-GB" w:eastAsia="de-DE"/>
        </w:rPr>
      </w:pPr>
    </w:p>
    <w:p w14:paraId="0FAA7E83"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r w:rsidRPr="00F7158B">
        <w:rPr>
          <w:rFonts w:eastAsia="MS ??" w:cs="Arial"/>
          <w:sz w:val="18"/>
          <w:szCs w:val="28"/>
          <w:lang w:val="en-GB" w:eastAsia="de-DE"/>
        </w:rPr>
        <w:t>2008</w:t>
      </w:r>
      <w:r w:rsidRPr="00F7158B">
        <w:rPr>
          <w:rFonts w:eastAsia="MS ??" w:cs="Arial"/>
          <w:sz w:val="18"/>
          <w:szCs w:val="28"/>
          <w:lang w:val="en-GB" w:eastAsia="de-DE"/>
        </w:rPr>
        <w:tab/>
        <w:t xml:space="preserve">Danielmeier T.: </w:t>
      </w:r>
      <w:r w:rsidRPr="00F7158B">
        <w:rPr>
          <w:rFonts w:eastAsia="MS ??" w:cs="Arial"/>
          <w:i/>
          <w:sz w:val="18"/>
          <w:szCs w:val="28"/>
          <w:lang w:val="en-GB" w:eastAsia="de-DE"/>
        </w:rPr>
        <w:t>The Katunayake Project</w:t>
      </w:r>
      <w:r w:rsidRPr="00F7158B">
        <w:rPr>
          <w:rFonts w:eastAsia="MS ??" w:cs="Arial"/>
          <w:sz w:val="18"/>
          <w:szCs w:val="28"/>
          <w:lang w:val="en-GB" w:eastAsia="de-DE"/>
        </w:rPr>
        <w:t xml:space="preserve"> </w:t>
      </w:r>
    </w:p>
    <w:p w14:paraId="1AC42A94" w14:textId="77777777" w:rsidR="00645851" w:rsidRPr="00F7158B" w:rsidRDefault="00645851" w:rsidP="00645851">
      <w:pPr>
        <w:widowControl w:val="0"/>
        <w:suppressAutoHyphens w:val="0"/>
        <w:autoSpaceDE w:val="0"/>
        <w:autoSpaceDN w:val="0"/>
        <w:adjustRightInd w:val="0"/>
        <w:spacing w:line="240" w:lineRule="auto"/>
        <w:ind w:left="4320"/>
        <w:rPr>
          <w:rFonts w:eastAsia="MS ??" w:cs="Arial"/>
          <w:sz w:val="18"/>
          <w:szCs w:val="28"/>
          <w:lang w:val="en-GB" w:eastAsia="de-DE"/>
        </w:rPr>
      </w:pPr>
      <w:r w:rsidRPr="00F7158B">
        <w:rPr>
          <w:rFonts w:eastAsia="MS ??" w:cs="Arial"/>
          <w:sz w:val="18"/>
          <w:szCs w:val="28"/>
          <w:lang w:val="en-GB" w:eastAsia="de-DE"/>
        </w:rPr>
        <w:t>Triloka - Conference Proceedings. Münster. Moratuwa. Bangalore</w:t>
      </w:r>
      <w:r w:rsidRPr="00F7158B">
        <w:rPr>
          <w:rFonts w:eastAsia="MS ??" w:cs="Arial"/>
          <w:sz w:val="18"/>
          <w:szCs w:val="28"/>
          <w:lang w:val="en-GB" w:eastAsia="de-DE"/>
        </w:rPr>
        <w:br/>
      </w:r>
    </w:p>
    <w:p w14:paraId="72A23213" w14:textId="77777777" w:rsidR="00645851" w:rsidRPr="00F7158B" w:rsidRDefault="00645851" w:rsidP="00645851">
      <w:pPr>
        <w:widowControl w:val="0"/>
        <w:suppressAutoHyphens w:val="0"/>
        <w:autoSpaceDE w:val="0"/>
        <w:autoSpaceDN w:val="0"/>
        <w:adjustRightInd w:val="0"/>
        <w:spacing w:line="240" w:lineRule="auto"/>
        <w:ind w:left="2160" w:firstLine="720"/>
        <w:rPr>
          <w:rFonts w:eastAsia="MS ??" w:cs="Arial"/>
          <w:sz w:val="18"/>
          <w:szCs w:val="28"/>
          <w:lang w:val="en-GB" w:eastAsia="de-DE"/>
        </w:rPr>
      </w:pPr>
      <w:r w:rsidRPr="00F7158B">
        <w:rPr>
          <w:rFonts w:eastAsia="MS ??" w:cs="Arial"/>
          <w:sz w:val="18"/>
          <w:szCs w:val="28"/>
          <w:lang w:val="en-GB" w:eastAsia="de-DE"/>
        </w:rPr>
        <w:t>2008</w:t>
      </w:r>
      <w:r w:rsidRPr="00F7158B">
        <w:rPr>
          <w:rFonts w:eastAsia="MS ??" w:cs="Arial"/>
          <w:sz w:val="18"/>
          <w:szCs w:val="28"/>
          <w:lang w:val="en-GB" w:eastAsia="de-DE"/>
        </w:rPr>
        <w:tab/>
      </w:r>
      <w:r w:rsidRPr="00F7158B">
        <w:rPr>
          <w:rFonts w:eastAsia="MS ??" w:cs="Arial"/>
          <w:sz w:val="18"/>
          <w:szCs w:val="28"/>
          <w:lang w:val="en-GB" w:eastAsia="de-DE"/>
        </w:rPr>
        <w:tab/>
        <w:t xml:space="preserve">Danielmeier T.: </w:t>
      </w:r>
      <w:r w:rsidRPr="00F7158B">
        <w:rPr>
          <w:rFonts w:eastAsia="MS ??" w:cs="Arial"/>
          <w:i/>
          <w:sz w:val="18"/>
          <w:szCs w:val="28"/>
          <w:lang w:val="en-GB" w:eastAsia="de-DE"/>
        </w:rPr>
        <w:t>Think Locally - Act Globally</w:t>
      </w:r>
      <w:r w:rsidRPr="00F7158B">
        <w:rPr>
          <w:rFonts w:eastAsia="MS ??" w:cs="Arial"/>
          <w:sz w:val="18"/>
          <w:szCs w:val="28"/>
          <w:lang w:val="en-GB" w:eastAsia="de-DE"/>
        </w:rPr>
        <w:t xml:space="preserve"> </w:t>
      </w:r>
    </w:p>
    <w:p w14:paraId="5367F997" w14:textId="77777777" w:rsidR="00645851" w:rsidRPr="00F7158B" w:rsidRDefault="00645851" w:rsidP="00645851">
      <w:pPr>
        <w:widowControl w:val="0"/>
        <w:suppressAutoHyphens w:val="0"/>
        <w:autoSpaceDE w:val="0"/>
        <w:autoSpaceDN w:val="0"/>
        <w:adjustRightInd w:val="0"/>
        <w:spacing w:line="240" w:lineRule="auto"/>
        <w:ind w:left="4320"/>
        <w:rPr>
          <w:rFonts w:eastAsia="MS ??" w:cs="Arial"/>
          <w:sz w:val="18"/>
          <w:szCs w:val="28"/>
          <w:lang w:val="en-GB" w:eastAsia="de-DE"/>
        </w:rPr>
      </w:pPr>
      <w:r w:rsidRPr="00F7158B">
        <w:rPr>
          <w:rFonts w:eastAsia="MS ??" w:cs="Arial"/>
          <w:sz w:val="18"/>
          <w:szCs w:val="28"/>
          <w:lang w:val="en-GB" w:eastAsia="de-DE"/>
        </w:rPr>
        <w:t>Triloka - Conference Proceedings. Münster. Moratuwa. Bangalore</w:t>
      </w:r>
      <w:r w:rsidRPr="00F7158B">
        <w:rPr>
          <w:rFonts w:eastAsia="MS ??" w:cs="Arial"/>
          <w:sz w:val="18"/>
          <w:szCs w:val="28"/>
          <w:lang w:val="en-GB" w:eastAsia="de-DE"/>
        </w:rPr>
        <w:br/>
      </w:r>
    </w:p>
    <w:p w14:paraId="56DEE4E7"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r w:rsidRPr="00F7158B">
        <w:rPr>
          <w:rFonts w:eastAsia="MS ??" w:cs="Arial"/>
          <w:sz w:val="18"/>
          <w:szCs w:val="28"/>
          <w:lang w:val="en-GB" w:eastAsia="de-DE"/>
        </w:rPr>
        <w:t>2008</w:t>
      </w:r>
      <w:r w:rsidRPr="00F7158B">
        <w:rPr>
          <w:rFonts w:eastAsia="MS ??" w:cs="Arial"/>
          <w:sz w:val="18"/>
          <w:szCs w:val="28"/>
          <w:lang w:val="en-GB" w:eastAsia="de-DE"/>
        </w:rPr>
        <w:tab/>
        <w:t xml:space="preserve">Danielmeier T.: </w:t>
      </w:r>
      <w:r w:rsidRPr="00F7158B">
        <w:rPr>
          <w:rFonts w:eastAsia="MS ??" w:cs="Arial"/>
          <w:i/>
          <w:sz w:val="18"/>
          <w:szCs w:val="28"/>
          <w:lang w:val="en-GB" w:eastAsia="de-DE"/>
        </w:rPr>
        <w:t>Shades of Green</w:t>
      </w:r>
      <w:r w:rsidRPr="00F7158B">
        <w:rPr>
          <w:rFonts w:eastAsia="MS ??" w:cs="Arial"/>
          <w:sz w:val="18"/>
          <w:szCs w:val="28"/>
          <w:lang w:val="en-GB" w:eastAsia="de-DE"/>
        </w:rPr>
        <w:t xml:space="preserve"> </w:t>
      </w:r>
    </w:p>
    <w:p w14:paraId="400063F6" w14:textId="77777777" w:rsidR="00645851" w:rsidRPr="00F7158B" w:rsidRDefault="00645851" w:rsidP="00645851">
      <w:pPr>
        <w:widowControl w:val="0"/>
        <w:suppressAutoHyphens w:val="0"/>
        <w:autoSpaceDE w:val="0"/>
        <w:autoSpaceDN w:val="0"/>
        <w:adjustRightInd w:val="0"/>
        <w:spacing w:line="240" w:lineRule="auto"/>
        <w:ind w:left="4320"/>
        <w:rPr>
          <w:rFonts w:eastAsia="MS ??" w:cs="Arial"/>
          <w:sz w:val="18"/>
          <w:szCs w:val="28"/>
          <w:lang w:val="en-GB" w:eastAsia="de-DE"/>
        </w:rPr>
      </w:pPr>
      <w:r w:rsidRPr="00F7158B">
        <w:rPr>
          <w:rFonts w:eastAsia="MS ??" w:cs="Arial"/>
          <w:sz w:val="18"/>
          <w:szCs w:val="28"/>
          <w:lang w:val="en-GB" w:eastAsia="de-DE"/>
        </w:rPr>
        <w:t>Triloka - Conference Proceedings. Münster. Moratuwa. Bangalore</w:t>
      </w:r>
    </w:p>
    <w:p w14:paraId="6A079960" w14:textId="77777777" w:rsidR="00645851" w:rsidRPr="00F7158B" w:rsidRDefault="00645851" w:rsidP="00645851">
      <w:pPr>
        <w:widowControl w:val="0"/>
        <w:suppressAutoHyphens w:val="0"/>
        <w:autoSpaceDE w:val="0"/>
        <w:autoSpaceDN w:val="0"/>
        <w:adjustRightInd w:val="0"/>
        <w:spacing w:line="240" w:lineRule="auto"/>
        <w:ind w:left="4320"/>
        <w:rPr>
          <w:rFonts w:eastAsia="MS ??" w:cs="Arial"/>
          <w:sz w:val="18"/>
          <w:szCs w:val="28"/>
          <w:lang w:val="en-GB" w:eastAsia="de-DE"/>
        </w:rPr>
      </w:pPr>
    </w:p>
    <w:p w14:paraId="4093DCE1"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r w:rsidRPr="00F7158B">
        <w:rPr>
          <w:rFonts w:eastAsia="MS ??" w:cs="Arial"/>
          <w:sz w:val="18"/>
          <w:szCs w:val="28"/>
          <w:lang w:val="en-GB" w:eastAsia="de-DE"/>
        </w:rPr>
        <w:t xml:space="preserve">2006 </w:t>
      </w:r>
      <w:r w:rsidRPr="00F7158B">
        <w:rPr>
          <w:rFonts w:eastAsia="MS ??" w:cs="Arial"/>
          <w:sz w:val="18"/>
          <w:szCs w:val="28"/>
          <w:lang w:val="en-GB" w:eastAsia="de-DE"/>
        </w:rPr>
        <w:tab/>
        <w:t xml:space="preserve">Danielmeier T.: </w:t>
      </w:r>
      <w:r w:rsidRPr="00F7158B">
        <w:rPr>
          <w:rFonts w:eastAsia="MS ??" w:cs="Arial"/>
          <w:i/>
          <w:sz w:val="18"/>
          <w:szCs w:val="28"/>
          <w:lang w:val="en-GB" w:eastAsia="de-DE"/>
        </w:rPr>
        <w:t>Der Dutch Canal - ein Wasserweg für Tourismus und Umwelt</w:t>
      </w:r>
      <w:r w:rsidRPr="00F7158B">
        <w:rPr>
          <w:rFonts w:eastAsia="MS ??" w:cs="Arial"/>
          <w:sz w:val="18"/>
          <w:szCs w:val="28"/>
          <w:lang w:val="en-GB" w:eastAsia="de-DE"/>
        </w:rPr>
        <w:t xml:space="preserve">. FHocus No 9. P 16-17. Münster. Germany </w:t>
      </w:r>
    </w:p>
    <w:p w14:paraId="038D77E3" w14:textId="77777777" w:rsidR="00645851" w:rsidRPr="00F7158B" w:rsidRDefault="00645851" w:rsidP="00645851">
      <w:pPr>
        <w:widowControl w:val="0"/>
        <w:suppressAutoHyphens w:val="0"/>
        <w:autoSpaceDE w:val="0"/>
        <w:autoSpaceDN w:val="0"/>
        <w:adjustRightInd w:val="0"/>
        <w:spacing w:line="240" w:lineRule="auto"/>
        <w:ind w:left="4320"/>
        <w:rPr>
          <w:rFonts w:eastAsia="MS ??" w:cs="Arial"/>
          <w:sz w:val="18"/>
          <w:szCs w:val="28"/>
          <w:lang w:val="en-GB" w:eastAsia="de-DE"/>
        </w:rPr>
      </w:pPr>
    </w:p>
    <w:p w14:paraId="653CF244"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r w:rsidRPr="00F7158B">
        <w:rPr>
          <w:rFonts w:eastAsia="MS ??" w:cs="Arial"/>
          <w:sz w:val="18"/>
          <w:szCs w:val="28"/>
          <w:lang w:val="en-GB" w:eastAsia="de-DE"/>
        </w:rPr>
        <w:t xml:space="preserve">2005 </w:t>
      </w:r>
      <w:r w:rsidRPr="00F7158B">
        <w:rPr>
          <w:rFonts w:eastAsia="MS ??" w:cs="Arial"/>
          <w:sz w:val="18"/>
          <w:szCs w:val="28"/>
          <w:lang w:val="en-GB" w:eastAsia="de-DE"/>
        </w:rPr>
        <w:tab/>
        <w:t xml:space="preserve">Danielmeier T.: </w:t>
      </w:r>
      <w:r w:rsidRPr="00F7158B">
        <w:rPr>
          <w:rFonts w:eastAsia="MS ??" w:cs="Arial"/>
          <w:i/>
          <w:sz w:val="18"/>
          <w:szCs w:val="28"/>
          <w:lang w:val="en-GB" w:eastAsia="de-DE"/>
        </w:rPr>
        <w:t>Katunayake Projekt.</w:t>
      </w:r>
      <w:r w:rsidRPr="00F7158B">
        <w:rPr>
          <w:rFonts w:eastAsia="MS ??" w:cs="Arial"/>
          <w:sz w:val="18"/>
          <w:szCs w:val="28"/>
          <w:lang w:val="en-GB" w:eastAsia="de-DE"/>
        </w:rPr>
        <w:t xml:space="preserve"> Master-Thesis. MSA Münster School of Architecture. Münster. Germany</w:t>
      </w:r>
    </w:p>
    <w:p w14:paraId="6E26FA62"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p>
    <w:p w14:paraId="68608014"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 xml:space="preserve">Reichardt J., Elscher M., T. Danielmeier, Petrowitz R.: </w:t>
      </w:r>
      <w:r w:rsidRPr="00F7158B">
        <w:rPr>
          <w:rFonts w:eastAsia="MS ??" w:cs="Arial"/>
          <w:i/>
          <w:sz w:val="18"/>
          <w:szCs w:val="28"/>
          <w:lang w:val="en-GB" w:eastAsia="de-DE"/>
        </w:rPr>
        <w:t xml:space="preserve">Systematische Fabrikplanung. </w:t>
      </w:r>
      <w:r w:rsidRPr="00F7158B">
        <w:rPr>
          <w:rFonts w:eastAsia="MS ??" w:cs="Arial"/>
          <w:sz w:val="18"/>
          <w:szCs w:val="28"/>
          <w:lang w:val="en-GB" w:eastAsia="de-DE"/>
        </w:rPr>
        <w:t>Deutsche Bau Zeitung, Licht &amp; Architektur Technik. Vol. 3. 41-44. Gütersloh. Germany</w:t>
      </w:r>
    </w:p>
    <w:p w14:paraId="591E707B"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p>
    <w:p w14:paraId="7FCE0A21"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r w:rsidRPr="00654123">
        <w:rPr>
          <w:rFonts w:eastAsia="MS ??" w:cs="Arial"/>
          <w:sz w:val="18"/>
          <w:szCs w:val="28"/>
          <w:lang w:val="en-US" w:eastAsia="de-DE"/>
        </w:rPr>
        <w:t>2004</w:t>
      </w:r>
      <w:r w:rsidRPr="00654123">
        <w:rPr>
          <w:rFonts w:eastAsia="MS ??" w:cs="Arial"/>
          <w:sz w:val="18"/>
          <w:szCs w:val="28"/>
          <w:lang w:val="en-US" w:eastAsia="de-DE"/>
        </w:rPr>
        <w:tab/>
        <w:t xml:space="preserve">Danielmeier, T. et al.: </w:t>
      </w:r>
      <w:r w:rsidRPr="00654123">
        <w:rPr>
          <w:rFonts w:eastAsia="MS ??" w:cs="Arial"/>
          <w:i/>
          <w:sz w:val="18"/>
          <w:szCs w:val="28"/>
          <w:lang w:val="en-US" w:eastAsia="de-DE"/>
        </w:rPr>
        <w:t>Vertical Composition</w:t>
      </w:r>
      <w:r w:rsidRPr="00654123">
        <w:rPr>
          <w:rFonts w:eastAsia="MS ??" w:cs="Arial"/>
          <w:sz w:val="18"/>
          <w:szCs w:val="28"/>
          <w:lang w:val="en-US" w:eastAsia="de-DE"/>
        </w:rPr>
        <w:t xml:space="preserve">. </w:t>
      </w:r>
      <w:r w:rsidRPr="00F7158B">
        <w:rPr>
          <w:rFonts w:eastAsia="MS ??" w:cs="Arial"/>
          <w:sz w:val="18"/>
          <w:szCs w:val="28"/>
          <w:lang w:val="fr-FR" w:eastAsia="de-DE"/>
        </w:rPr>
        <w:t xml:space="preserve">Università IUAV di Venezia publication. </w:t>
      </w:r>
      <w:r w:rsidRPr="00F7158B">
        <w:rPr>
          <w:rFonts w:eastAsia="MS ??" w:cs="Arial"/>
          <w:sz w:val="18"/>
          <w:szCs w:val="28"/>
          <w:lang w:val="en-GB" w:eastAsia="de-DE"/>
        </w:rPr>
        <w:t xml:space="preserve">P 7-8. Venice. Italy </w:t>
      </w:r>
    </w:p>
    <w:p w14:paraId="1E677FF6" w14:textId="77777777" w:rsidR="00645851" w:rsidRPr="00F7158B" w:rsidRDefault="00645851" w:rsidP="00645851">
      <w:pPr>
        <w:widowControl w:val="0"/>
        <w:suppressAutoHyphens w:val="0"/>
        <w:autoSpaceDE w:val="0"/>
        <w:autoSpaceDN w:val="0"/>
        <w:adjustRightInd w:val="0"/>
        <w:spacing w:line="240" w:lineRule="auto"/>
        <w:rPr>
          <w:rFonts w:eastAsia="MS ??" w:cs="Arial"/>
          <w:sz w:val="18"/>
          <w:szCs w:val="28"/>
          <w:lang w:val="en-GB" w:eastAsia="de-DE"/>
        </w:rPr>
      </w:pPr>
    </w:p>
    <w:p w14:paraId="03A4D078" w14:textId="77777777" w:rsidR="00645851" w:rsidRPr="00F7158B" w:rsidRDefault="00645851" w:rsidP="00645851">
      <w:pPr>
        <w:widowControl w:val="0"/>
        <w:suppressAutoHyphens w:val="0"/>
        <w:autoSpaceDE w:val="0"/>
        <w:autoSpaceDN w:val="0"/>
        <w:adjustRightInd w:val="0"/>
        <w:spacing w:line="240" w:lineRule="auto"/>
        <w:ind w:left="4320" w:hanging="1440"/>
        <w:rPr>
          <w:rFonts w:eastAsia="MS ??" w:cs="Arial"/>
          <w:sz w:val="18"/>
          <w:szCs w:val="28"/>
          <w:lang w:val="en-GB" w:eastAsia="de-DE"/>
        </w:rPr>
      </w:pPr>
      <w:r w:rsidRPr="00F7158B">
        <w:rPr>
          <w:rFonts w:eastAsia="MS ??" w:cs="Arial"/>
          <w:sz w:val="18"/>
          <w:szCs w:val="28"/>
          <w:lang w:val="en-GB" w:eastAsia="de-DE"/>
        </w:rPr>
        <w:t xml:space="preserve">2003 </w:t>
      </w:r>
      <w:r w:rsidRPr="00F7158B">
        <w:rPr>
          <w:rFonts w:eastAsia="MS ??" w:cs="Arial"/>
          <w:sz w:val="18"/>
          <w:szCs w:val="28"/>
          <w:lang w:val="en-GB" w:eastAsia="de-DE"/>
        </w:rPr>
        <w:tab/>
        <w:t>Danielmeier, T.: Light &amp; Architecture - Häuser für Inspirationen / Bibliotheken (Buildings for Inspirations / Libraries). Bachelor-Thesis. University of Applied Sciences. Münster. Germany</w:t>
      </w:r>
    </w:p>
    <w:p w14:paraId="64DE45BC" w14:textId="77777777" w:rsidR="00645851" w:rsidRPr="00F7158B" w:rsidRDefault="00645851" w:rsidP="00645851">
      <w:pPr>
        <w:widowControl w:val="0"/>
        <w:suppressAutoHyphens w:val="0"/>
        <w:autoSpaceDE w:val="0"/>
        <w:autoSpaceDN w:val="0"/>
        <w:adjustRightInd w:val="0"/>
        <w:spacing w:line="240" w:lineRule="auto"/>
        <w:ind w:left="2880" w:hanging="2880"/>
        <w:rPr>
          <w:rFonts w:eastAsia="MS ??" w:cs="Arial"/>
          <w:sz w:val="18"/>
          <w:szCs w:val="28"/>
          <w:lang w:val="en-GB" w:eastAsia="de-DE"/>
        </w:rPr>
      </w:pPr>
    </w:p>
    <w:p w14:paraId="4E50EA3C" w14:textId="77777777" w:rsidR="00645851" w:rsidRPr="00F7158B" w:rsidRDefault="00645851" w:rsidP="00645851">
      <w:pPr>
        <w:widowControl w:val="0"/>
        <w:suppressAutoHyphens w:val="0"/>
        <w:autoSpaceDE w:val="0"/>
        <w:autoSpaceDN w:val="0"/>
        <w:adjustRightInd w:val="0"/>
        <w:spacing w:line="276" w:lineRule="auto"/>
        <w:ind w:left="2880" w:hanging="2880"/>
        <w:rPr>
          <w:rFonts w:eastAsia="MS ??" w:cs="Arial"/>
          <w:sz w:val="18"/>
          <w:szCs w:val="28"/>
          <w:lang w:val="en-GB" w:eastAsia="de-DE"/>
        </w:rPr>
      </w:pPr>
      <w:r w:rsidRPr="00F7158B">
        <w:rPr>
          <w:rFonts w:eastAsia="MS ??" w:cs="Arial"/>
          <w:b/>
          <w:sz w:val="18"/>
          <w:szCs w:val="28"/>
          <w:lang w:val="en-GB" w:eastAsia="de-DE"/>
        </w:rPr>
        <w:t>conference presentations</w:t>
      </w:r>
      <w:r w:rsidRPr="00F7158B">
        <w:rPr>
          <w:rFonts w:eastAsia="MS ??" w:cs="Arial"/>
          <w:sz w:val="18"/>
          <w:szCs w:val="28"/>
          <w:lang w:val="en-GB" w:eastAsia="de-DE"/>
        </w:rPr>
        <w:tab/>
        <w:t xml:space="preserve">Danielmeier T. (2013) </w:t>
      </w:r>
      <w:r w:rsidRPr="00F7158B">
        <w:rPr>
          <w:rFonts w:eastAsia="MS ??" w:cs="Arial"/>
          <w:i/>
          <w:sz w:val="18"/>
          <w:szCs w:val="28"/>
          <w:lang w:val="en-GB" w:eastAsia="de-DE"/>
        </w:rPr>
        <w:t>Sustainable Energy Use for Wineries – The Case of Solar Architecture</w:t>
      </w:r>
      <w:r w:rsidRPr="00F7158B">
        <w:rPr>
          <w:rFonts w:eastAsia="MS ??" w:cs="Arial"/>
          <w:sz w:val="18"/>
          <w:szCs w:val="28"/>
          <w:lang w:val="en-GB" w:eastAsia="de-DE"/>
        </w:rPr>
        <w:t>. Poster Presentation at SIMEI – Sustainable Viticulture and Wine Production. 12-13 November. Milano. Italy</w:t>
      </w:r>
    </w:p>
    <w:p w14:paraId="1136D358" w14:textId="77777777" w:rsidR="00645851" w:rsidRPr="00F7158B" w:rsidRDefault="00645851" w:rsidP="00645851">
      <w:pPr>
        <w:widowControl w:val="0"/>
        <w:suppressAutoHyphens w:val="0"/>
        <w:autoSpaceDE w:val="0"/>
        <w:autoSpaceDN w:val="0"/>
        <w:adjustRightInd w:val="0"/>
        <w:spacing w:line="276" w:lineRule="auto"/>
        <w:ind w:left="2880" w:hanging="2880"/>
        <w:rPr>
          <w:rFonts w:eastAsia="MS ??" w:cs="Arial"/>
          <w:sz w:val="18"/>
          <w:szCs w:val="28"/>
          <w:lang w:val="en-GB" w:eastAsia="de-DE"/>
        </w:rPr>
      </w:pPr>
    </w:p>
    <w:p w14:paraId="7F569EBF"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(2013) </w:t>
      </w:r>
      <w:r w:rsidRPr="00F7158B">
        <w:rPr>
          <w:rFonts w:eastAsia="MS ??" w:cs="Arial"/>
          <w:i/>
          <w:sz w:val="18"/>
          <w:szCs w:val="28"/>
          <w:lang w:val="en-GB" w:eastAsia="de-DE"/>
        </w:rPr>
        <w:t>Solar Energy and Winery Architecture</w:t>
      </w:r>
      <w:r w:rsidRPr="00F7158B">
        <w:rPr>
          <w:rFonts w:eastAsia="MS ??" w:cs="Arial"/>
          <w:sz w:val="18"/>
          <w:szCs w:val="28"/>
          <w:lang w:val="en-GB" w:eastAsia="de-DE"/>
        </w:rPr>
        <w:t>. 61</w:t>
      </w:r>
      <w:r w:rsidRPr="00F7158B">
        <w:rPr>
          <w:rFonts w:eastAsia="MS ??" w:cs="Arial"/>
          <w:sz w:val="18"/>
          <w:szCs w:val="28"/>
          <w:vertAlign w:val="superscript"/>
          <w:lang w:val="en-GB" w:eastAsia="de-DE"/>
        </w:rPr>
        <w:t>st</w:t>
      </w:r>
      <w:r w:rsidRPr="00F7158B">
        <w:rPr>
          <w:rFonts w:eastAsia="MS ??" w:cs="Arial"/>
          <w:sz w:val="18"/>
          <w:szCs w:val="28"/>
          <w:lang w:val="en-GB" w:eastAsia="de-DE"/>
        </w:rPr>
        <w:t xml:space="preserve"> German Winegrower’s Congress. 24-27 April. Stuttgart. Germany </w:t>
      </w:r>
    </w:p>
    <w:p w14:paraId="3915060A"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p>
    <w:p w14:paraId="769582D3"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Drysdale D., Danielmeier T., Nuttall E. (2012) </w:t>
      </w:r>
      <w:r w:rsidRPr="00F7158B">
        <w:rPr>
          <w:rFonts w:eastAsia="MS ??" w:cs="Arial"/>
          <w:i/>
          <w:sz w:val="18"/>
          <w:szCs w:val="28"/>
          <w:lang w:val="en-GB" w:eastAsia="de-DE"/>
        </w:rPr>
        <w:t>Greenhouse Gas Assessment of the First Light House</w:t>
      </w:r>
      <w:r w:rsidRPr="00F7158B">
        <w:rPr>
          <w:rFonts w:eastAsia="MS ??" w:cs="Arial"/>
          <w:sz w:val="18"/>
          <w:szCs w:val="28"/>
          <w:lang w:val="en-GB" w:eastAsia="de-DE"/>
        </w:rPr>
        <w:t>. 2</w:t>
      </w:r>
      <w:r w:rsidRPr="00F7158B">
        <w:rPr>
          <w:rFonts w:eastAsia="MS ??" w:cs="Arial"/>
          <w:sz w:val="18"/>
          <w:szCs w:val="28"/>
          <w:vertAlign w:val="superscript"/>
          <w:lang w:val="en-GB" w:eastAsia="de-DE"/>
        </w:rPr>
        <w:t>nd</w:t>
      </w:r>
      <w:r w:rsidRPr="00F7158B">
        <w:rPr>
          <w:rFonts w:eastAsia="MS ??" w:cs="Arial"/>
          <w:sz w:val="18"/>
          <w:szCs w:val="28"/>
          <w:lang w:val="en-GB" w:eastAsia="de-DE"/>
        </w:rPr>
        <w:t xml:space="preserve"> New Zealand Life Cycle Assessment Conference. A Business Compass for Sustainable Development. Auckland. New Zealand </w:t>
      </w:r>
    </w:p>
    <w:p w14:paraId="60C8C6A5"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(2011) </w:t>
      </w:r>
      <w:r w:rsidRPr="00F7158B">
        <w:rPr>
          <w:rFonts w:eastAsia="MS ??" w:cs="Arial"/>
          <w:i/>
          <w:sz w:val="18"/>
          <w:szCs w:val="28"/>
          <w:lang w:val="en-GB" w:eastAsia="de-DE"/>
        </w:rPr>
        <w:t>Market Strategies for Solar Architecture</w:t>
      </w:r>
      <w:r w:rsidRPr="00F7158B">
        <w:rPr>
          <w:rFonts w:eastAsia="MS ??" w:cs="Arial"/>
          <w:sz w:val="18"/>
          <w:szCs w:val="28"/>
          <w:lang w:val="en-GB" w:eastAsia="de-DE"/>
        </w:rPr>
        <w:t>. 6</w:t>
      </w:r>
      <w:r w:rsidRPr="00F7158B">
        <w:rPr>
          <w:rFonts w:eastAsia="MS ??" w:cs="Arial"/>
          <w:sz w:val="18"/>
          <w:szCs w:val="28"/>
          <w:vertAlign w:val="superscript"/>
          <w:lang w:val="en-GB" w:eastAsia="de-DE"/>
        </w:rPr>
        <w:t>th</w:t>
      </w:r>
      <w:r w:rsidRPr="00F7158B">
        <w:rPr>
          <w:rFonts w:eastAsia="MS ??" w:cs="Arial"/>
          <w:sz w:val="18"/>
          <w:szCs w:val="28"/>
          <w:lang w:val="en-GB" w:eastAsia="de-DE"/>
        </w:rPr>
        <w:t xml:space="preserve"> Energy Forum on Solar Building Skins. 5-7 December. Bressanone. Italy</w:t>
      </w:r>
    </w:p>
    <w:p w14:paraId="11799AA9"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p>
    <w:p w14:paraId="012EFC65"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T.( 2011) </w:t>
      </w:r>
      <w:r w:rsidRPr="00F7158B">
        <w:rPr>
          <w:rFonts w:cs="Arial"/>
          <w:i/>
          <w:sz w:val="18"/>
          <w:szCs w:val="28"/>
          <w:lang w:val="en-US" w:eastAsia="de-DE"/>
        </w:rPr>
        <w:t>Communication Strategies for the Solar Decathlon 2011 - Lessons from the New Zealand entry First Light House</w:t>
      </w:r>
      <w:r w:rsidRPr="00F7158B">
        <w:rPr>
          <w:rFonts w:cs="Arial"/>
          <w:sz w:val="18"/>
          <w:szCs w:val="28"/>
          <w:lang w:val="en-US" w:eastAsia="de-DE"/>
        </w:rPr>
        <w:t>. 49th Annual Conference. Australian Solar Energy Society. 29 November- 3 December. Sydney. Australia</w:t>
      </w:r>
      <w:r w:rsidRPr="00F7158B">
        <w:rPr>
          <w:rFonts w:eastAsia="MS ??" w:cs="Arial"/>
          <w:sz w:val="18"/>
          <w:szCs w:val="28"/>
          <w:lang w:val="en-GB" w:eastAsia="de-DE"/>
        </w:rPr>
        <w:t xml:space="preserve"> </w:t>
      </w:r>
    </w:p>
    <w:p w14:paraId="02956E9C" w14:textId="77777777" w:rsidR="00645851" w:rsidRPr="00F7158B" w:rsidRDefault="00645851" w:rsidP="00645851">
      <w:pPr>
        <w:suppressAutoHyphens w:val="0"/>
        <w:autoSpaceDE w:val="0"/>
        <w:autoSpaceDN w:val="0"/>
        <w:adjustRightInd w:val="0"/>
        <w:spacing w:line="240" w:lineRule="auto"/>
        <w:ind w:left="2880"/>
        <w:rPr>
          <w:rFonts w:eastAsia="MS ??" w:cs="Arial"/>
          <w:sz w:val="18"/>
          <w:szCs w:val="24"/>
          <w:lang w:val="en-GB" w:eastAsia="en-US"/>
        </w:rPr>
      </w:pPr>
    </w:p>
    <w:p w14:paraId="39C107D4" w14:textId="77777777" w:rsidR="00645851" w:rsidRPr="00F7158B" w:rsidRDefault="00645851" w:rsidP="00645851">
      <w:pPr>
        <w:suppressAutoHyphens w:val="0"/>
        <w:autoSpaceDE w:val="0"/>
        <w:autoSpaceDN w:val="0"/>
        <w:adjustRightInd w:val="0"/>
        <w:spacing w:line="240" w:lineRule="auto"/>
        <w:ind w:left="2880"/>
        <w:rPr>
          <w:rFonts w:eastAsia="MS ??" w:cs="Arial"/>
          <w:sz w:val="18"/>
          <w:szCs w:val="28"/>
          <w:lang w:val="en-GB" w:eastAsia="de-DE"/>
        </w:rPr>
      </w:pPr>
      <w:r w:rsidRPr="00F7158B">
        <w:rPr>
          <w:rFonts w:eastAsia="MS ??" w:cs="Arial"/>
          <w:sz w:val="18"/>
          <w:szCs w:val="24"/>
          <w:lang w:val="en-GB" w:eastAsia="en-US"/>
        </w:rPr>
        <w:t xml:space="preserve">Danielmeier T. (2011) </w:t>
      </w:r>
      <w:r w:rsidRPr="00F7158B">
        <w:rPr>
          <w:rFonts w:eastAsia="MS ??" w:cs="Arial"/>
          <w:i/>
          <w:sz w:val="18"/>
          <w:szCs w:val="28"/>
          <w:lang w:val="en-GB" w:eastAsia="de-DE"/>
        </w:rPr>
        <w:t>First Light, performance architecture and (a) room for imagination</w:t>
      </w:r>
      <w:r w:rsidRPr="00F7158B">
        <w:rPr>
          <w:rFonts w:eastAsia="MS ??" w:cs="Arial"/>
          <w:sz w:val="18"/>
          <w:szCs w:val="28"/>
          <w:lang w:val="en-GB" w:eastAsia="de-DE"/>
        </w:rPr>
        <w:t xml:space="preserve">. Public Conservation Lands 2040 Research Symposium. </w:t>
      </w:r>
    </w:p>
    <w:p w14:paraId="3D5614FC" w14:textId="77777777" w:rsidR="00645851" w:rsidRPr="00F7158B" w:rsidRDefault="00645851" w:rsidP="00645851">
      <w:pPr>
        <w:suppressAutoHyphens w:val="0"/>
        <w:autoSpaceDE w:val="0"/>
        <w:autoSpaceDN w:val="0"/>
        <w:adjustRightInd w:val="0"/>
        <w:spacing w:line="240" w:lineRule="auto"/>
        <w:ind w:left="2880"/>
        <w:rPr>
          <w:rFonts w:eastAsia="MS ??" w:cs="Arial"/>
          <w:sz w:val="18"/>
          <w:szCs w:val="28"/>
          <w:lang w:val="en-GB" w:eastAsia="de-DE"/>
        </w:rPr>
      </w:pPr>
      <w:r w:rsidRPr="00F7158B">
        <w:rPr>
          <w:rFonts w:eastAsia="MS ??" w:cs="Arial"/>
          <w:sz w:val="18"/>
          <w:szCs w:val="28"/>
          <w:lang w:val="en-GB" w:eastAsia="de-DE"/>
        </w:rPr>
        <w:t>3-4 November. University of Otago. New Zealand</w:t>
      </w:r>
    </w:p>
    <w:p w14:paraId="2A6FE549"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p>
    <w:p w14:paraId="21BBDDEA"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Drysdale D. (2011) </w:t>
      </w:r>
      <w:r w:rsidRPr="00F7158B">
        <w:rPr>
          <w:rFonts w:eastAsia="MS ??" w:cs="Arial"/>
          <w:i/>
          <w:sz w:val="18"/>
          <w:szCs w:val="28"/>
          <w:lang w:val="en-GB" w:eastAsia="de-DE"/>
        </w:rPr>
        <w:t>Environmental performance of a solar-powered kiwi bach: the first finalist from the Southern Hemisphere in the Solar Decathlon competition</w:t>
      </w:r>
      <w:r w:rsidRPr="00F7158B">
        <w:rPr>
          <w:rFonts w:eastAsia="MS ??" w:cs="Arial"/>
          <w:sz w:val="18"/>
          <w:szCs w:val="28"/>
          <w:lang w:val="en-GB" w:eastAsia="de-DE"/>
        </w:rPr>
        <w:t>. 7th Australian conference on life cycle assessment: life cycle assessment: revealing the secrets of a green market. 9-10 March 2011. Melbourne. Australia</w:t>
      </w:r>
    </w:p>
    <w:p w14:paraId="3F3D1CEB"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p>
    <w:p w14:paraId="268B4514"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(2011) </w:t>
      </w:r>
      <w:r w:rsidRPr="00F7158B">
        <w:rPr>
          <w:rFonts w:eastAsia="MS ??" w:cs="Arial"/>
          <w:i/>
          <w:sz w:val="18"/>
          <w:szCs w:val="28"/>
          <w:lang w:val="en-GB" w:eastAsia="de-DE"/>
        </w:rPr>
        <w:t>Affordable Net Zero Energy Buildings</w:t>
      </w:r>
      <w:r w:rsidRPr="00F7158B">
        <w:rPr>
          <w:rFonts w:eastAsia="MS ??" w:cs="Arial"/>
          <w:sz w:val="18"/>
          <w:szCs w:val="28"/>
          <w:lang w:val="en-GB" w:eastAsia="de-DE"/>
        </w:rPr>
        <w:t>. International Solar Energy Society. Solar World Congress 2011. Freiburg. Germany</w:t>
      </w:r>
    </w:p>
    <w:p w14:paraId="47E5E4B6" w14:textId="77777777" w:rsidR="00645851" w:rsidRPr="00F7158B" w:rsidRDefault="00645851" w:rsidP="00645851">
      <w:pPr>
        <w:widowControl w:val="0"/>
        <w:suppressAutoHyphens w:val="0"/>
        <w:autoSpaceDE w:val="0"/>
        <w:autoSpaceDN w:val="0"/>
        <w:adjustRightInd w:val="0"/>
        <w:spacing w:line="276" w:lineRule="auto"/>
        <w:ind w:left="2880" w:hanging="2880"/>
        <w:rPr>
          <w:rFonts w:eastAsia="MS ??" w:cs="Arial"/>
          <w:sz w:val="18"/>
          <w:szCs w:val="28"/>
          <w:lang w:val="en-GB" w:eastAsia="de-DE"/>
        </w:rPr>
      </w:pPr>
    </w:p>
    <w:p w14:paraId="5983E8CA"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Drysdale D., Danielmeier T., Nutall E. 2011) </w:t>
      </w:r>
      <w:r w:rsidRPr="00F7158B">
        <w:rPr>
          <w:rFonts w:eastAsia="MS ??" w:cs="Arial"/>
          <w:i/>
          <w:sz w:val="18"/>
          <w:szCs w:val="28"/>
          <w:lang w:val="en-GB" w:eastAsia="de-DE"/>
        </w:rPr>
        <w:t>Environmental performance of a solar-powered kiwi bach: the first finalist from the Southern Hemisphere in the Solar Decathlon competition</w:t>
      </w:r>
      <w:r w:rsidRPr="00F7158B">
        <w:rPr>
          <w:rFonts w:eastAsia="MS ??" w:cs="Arial"/>
          <w:sz w:val="18"/>
          <w:szCs w:val="28"/>
          <w:lang w:val="en-GB" w:eastAsia="de-DE"/>
        </w:rPr>
        <w:t>. 7th Australian conference on life cycle assessment: life cycle assessment: revealing the secrets of a green market. 9-10 March 2011. Melbourne. Australia</w:t>
      </w:r>
    </w:p>
    <w:p w14:paraId="348682F2" w14:textId="77777777" w:rsidR="00645851" w:rsidRPr="00F7158B" w:rsidRDefault="00645851" w:rsidP="00645851">
      <w:pPr>
        <w:widowControl w:val="0"/>
        <w:suppressAutoHyphens w:val="0"/>
        <w:autoSpaceDE w:val="0"/>
        <w:autoSpaceDN w:val="0"/>
        <w:adjustRightInd w:val="0"/>
        <w:spacing w:line="276" w:lineRule="auto"/>
        <w:ind w:left="2880" w:hanging="2880"/>
        <w:rPr>
          <w:rFonts w:eastAsia="MS ??" w:cs="Arial"/>
          <w:sz w:val="18"/>
          <w:szCs w:val="28"/>
          <w:lang w:val="en-GB" w:eastAsia="de-DE"/>
        </w:rPr>
      </w:pPr>
    </w:p>
    <w:p w14:paraId="275A5788"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(2011) A New Class of Affordable Solar Housing – New Zealand’s Entry to the Solar Decathlon 2011. International Builders Show 2011. Orlando. United States of America </w:t>
      </w:r>
    </w:p>
    <w:p w14:paraId="4FDCB92C"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p>
    <w:p w14:paraId="61B8B2BC"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(2009) </w:t>
      </w:r>
      <w:r w:rsidRPr="00F7158B">
        <w:rPr>
          <w:rFonts w:eastAsia="MS ??" w:cs="Arial"/>
          <w:i/>
          <w:sz w:val="18"/>
          <w:szCs w:val="28"/>
          <w:lang w:val="en-GB" w:eastAsia="de-DE"/>
        </w:rPr>
        <w:t>The Architecture of Post-Consumerism</w:t>
      </w:r>
      <w:r w:rsidRPr="00F7158B">
        <w:rPr>
          <w:rFonts w:eastAsia="MS ??" w:cs="Arial"/>
          <w:sz w:val="18"/>
          <w:szCs w:val="28"/>
          <w:lang w:val="en-GB" w:eastAsia="de-DE"/>
        </w:rPr>
        <w:t>.</w:t>
      </w:r>
      <w:r w:rsidRPr="00F7158B">
        <w:rPr>
          <w:rFonts w:eastAsia="MS ??" w:cs="Arial"/>
          <w:i/>
          <w:sz w:val="18"/>
          <w:szCs w:val="28"/>
          <w:lang w:val="en-GB" w:eastAsia="de-DE"/>
        </w:rPr>
        <w:t xml:space="preserve"> </w:t>
      </w:r>
      <w:r w:rsidRPr="00F7158B">
        <w:rPr>
          <w:rFonts w:eastAsia="MS ??" w:cs="Arial"/>
          <w:sz w:val="18"/>
          <w:szCs w:val="28"/>
          <w:lang w:val="en-GB" w:eastAsia="de-DE"/>
        </w:rPr>
        <w:t xml:space="preserve">International Bauhaus Colloquium. Architecture in the Age of Empire. Weimar. Germany. </w:t>
      </w:r>
    </w:p>
    <w:p w14:paraId="05ADC9C4"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1-5 April 2009.</w:t>
      </w:r>
      <w:r w:rsidRPr="00F7158B">
        <w:rPr>
          <w:rFonts w:eastAsia="MS ??" w:cs="Arial"/>
          <w:sz w:val="18"/>
          <w:szCs w:val="28"/>
          <w:lang w:val="en-GB" w:eastAsia="de-DE"/>
        </w:rPr>
        <w:tab/>
      </w:r>
    </w:p>
    <w:p w14:paraId="77221427"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ab/>
      </w:r>
    </w:p>
    <w:p w14:paraId="716C25F5" w14:textId="77777777" w:rsidR="00645851" w:rsidRPr="00F7158B" w:rsidRDefault="00645851" w:rsidP="00645851">
      <w:pPr>
        <w:widowControl w:val="0"/>
        <w:suppressAutoHyphens w:val="0"/>
        <w:autoSpaceDE w:val="0"/>
        <w:autoSpaceDN w:val="0"/>
        <w:adjustRightInd w:val="0"/>
        <w:spacing w:line="276" w:lineRule="auto"/>
        <w:ind w:left="2160" w:firstLine="720"/>
        <w:rPr>
          <w:rFonts w:eastAsia="MS ??" w:cs="Arial"/>
          <w:i/>
          <w:sz w:val="18"/>
          <w:szCs w:val="28"/>
          <w:lang w:val="en-GB" w:eastAsia="de-DE"/>
        </w:rPr>
      </w:pPr>
      <w:r w:rsidRPr="00F7158B">
        <w:rPr>
          <w:rFonts w:eastAsia="MS ??" w:cs="Arial"/>
          <w:sz w:val="18"/>
          <w:szCs w:val="28"/>
          <w:lang w:val="en-GB" w:eastAsia="de-DE"/>
        </w:rPr>
        <w:t xml:space="preserve">Danielmeier T. (2007) </w:t>
      </w:r>
      <w:r w:rsidRPr="00F7158B">
        <w:rPr>
          <w:rFonts w:eastAsia="MS ??" w:cs="Arial"/>
          <w:i/>
          <w:sz w:val="18"/>
          <w:szCs w:val="28"/>
          <w:lang w:val="en-GB" w:eastAsia="de-DE"/>
        </w:rPr>
        <w:t>Katunayake Project</w:t>
      </w:r>
    </w:p>
    <w:p w14:paraId="5CF929B4"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Green Building Conference and Workshop. University of Moratuwa. Institute of Technology. Faculty of Architecture. Sri Lanka. 2-9 April 2007.</w:t>
      </w:r>
    </w:p>
    <w:p w14:paraId="5DC1C86A" w14:textId="77777777" w:rsidR="00645851" w:rsidRPr="00F7158B" w:rsidRDefault="00645851" w:rsidP="00645851">
      <w:pPr>
        <w:widowControl w:val="0"/>
        <w:suppressAutoHyphens w:val="0"/>
        <w:autoSpaceDE w:val="0"/>
        <w:autoSpaceDN w:val="0"/>
        <w:adjustRightInd w:val="0"/>
        <w:spacing w:line="240" w:lineRule="auto"/>
        <w:rPr>
          <w:rFonts w:eastAsia="MS ??" w:cs="Arial"/>
          <w:sz w:val="18"/>
          <w:szCs w:val="28"/>
          <w:lang w:val="en-GB" w:eastAsia="de-DE"/>
        </w:rPr>
      </w:pPr>
    </w:p>
    <w:p w14:paraId="1E601A95"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b/>
          <w:sz w:val="18"/>
          <w:szCs w:val="28"/>
          <w:lang w:val="en-GB" w:eastAsia="de-DE"/>
        </w:rPr>
        <w:t>invited guest lectures</w:t>
      </w:r>
      <w:r w:rsidRPr="00F7158B">
        <w:rPr>
          <w:rFonts w:eastAsia="MS ??" w:cs="Arial"/>
          <w:sz w:val="18"/>
          <w:szCs w:val="28"/>
          <w:lang w:val="en-GB" w:eastAsia="de-DE"/>
        </w:rPr>
        <w:tab/>
      </w:r>
      <w:r w:rsidRPr="00F7158B">
        <w:rPr>
          <w:rFonts w:eastAsia="MS ??" w:cs="Arial"/>
          <w:sz w:val="18"/>
          <w:szCs w:val="28"/>
          <w:lang w:val="en-GB" w:eastAsia="de-DE"/>
        </w:rPr>
        <w:tab/>
        <w:t>Danielmeier T. (2010) Neuseelands Beitrag zum Solar Decathlon 2011</w:t>
      </w:r>
    </w:p>
    <w:p w14:paraId="67E8989F"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Münster School of Architecture. Münster. Germany</w:t>
      </w:r>
    </w:p>
    <w:p w14:paraId="61340B70"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p>
    <w:p w14:paraId="24A7B54F"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(2009) </w:t>
      </w:r>
      <w:r w:rsidRPr="00F7158B">
        <w:rPr>
          <w:rFonts w:eastAsia="MS ??" w:cs="Arial"/>
          <w:i/>
          <w:sz w:val="18"/>
          <w:szCs w:val="28"/>
          <w:lang w:val="en-GB" w:eastAsia="de-DE"/>
        </w:rPr>
        <w:t>Wineries &amp; Images</w:t>
      </w:r>
      <w:r w:rsidRPr="00F7158B">
        <w:rPr>
          <w:rFonts w:eastAsia="MS ??" w:cs="Arial"/>
          <w:sz w:val="18"/>
          <w:szCs w:val="28"/>
          <w:lang w:val="en-GB" w:eastAsia="de-DE"/>
        </w:rPr>
        <w:t xml:space="preserve"> (for ARCH 441)</w:t>
      </w:r>
    </w:p>
    <w:p w14:paraId="50E36792"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i/>
          <w:sz w:val="18"/>
          <w:szCs w:val="28"/>
          <w:lang w:val="en-GB" w:eastAsia="de-DE"/>
        </w:rPr>
        <w:tab/>
      </w:r>
      <w:r w:rsidRPr="00F7158B">
        <w:rPr>
          <w:rFonts w:eastAsia="MS ??" w:cs="Arial"/>
          <w:i/>
          <w:sz w:val="18"/>
          <w:szCs w:val="28"/>
          <w:lang w:val="en-GB" w:eastAsia="de-DE"/>
        </w:rPr>
        <w:tab/>
      </w:r>
      <w:r w:rsidRPr="00F7158B">
        <w:rPr>
          <w:rFonts w:eastAsia="MS ??" w:cs="Arial"/>
          <w:i/>
          <w:sz w:val="18"/>
          <w:szCs w:val="28"/>
          <w:lang w:val="en-GB" w:eastAsia="de-DE"/>
        </w:rPr>
        <w:tab/>
      </w:r>
      <w:r w:rsidRPr="00F7158B">
        <w:rPr>
          <w:rFonts w:eastAsia="MS ??" w:cs="Arial"/>
          <w:i/>
          <w:sz w:val="18"/>
          <w:szCs w:val="28"/>
          <w:lang w:val="en-GB" w:eastAsia="de-DE"/>
        </w:rPr>
        <w:tab/>
      </w:r>
      <w:r w:rsidRPr="00F7158B">
        <w:rPr>
          <w:rFonts w:eastAsia="MS ??" w:cs="Arial"/>
          <w:sz w:val="18"/>
          <w:szCs w:val="28"/>
          <w:lang w:val="en-GB" w:eastAsia="de-DE"/>
        </w:rPr>
        <w:t>Victoria University of Wellington. Faculty of Architecture. New Zealand</w:t>
      </w:r>
    </w:p>
    <w:p w14:paraId="3F093E01"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p>
    <w:p w14:paraId="609C90C4"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Danielmeier T. (2008) </w:t>
      </w:r>
      <w:r w:rsidRPr="00F7158B">
        <w:rPr>
          <w:rFonts w:eastAsia="MS ??" w:cs="Arial"/>
          <w:i/>
          <w:sz w:val="18"/>
          <w:szCs w:val="28"/>
          <w:lang w:val="en-GB" w:eastAsia="de-DE"/>
        </w:rPr>
        <w:t>The Essence of</w:t>
      </w:r>
      <w:r w:rsidRPr="00F7158B">
        <w:rPr>
          <w:rFonts w:eastAsia="MS ??" w:cs="Arial"/>
          <w:sz w:val="18"/>
          <w:szCs w:val="28"/>
          <w:lang w:val="en-GB" w:eastAsia="de-DE"/>
        </w:rPr>
        <w:t xml:space="preserve"> </w:t>
      </w:r>
      <w:r w:rsidRPr="00F7158B">
        <w:rPr>
          <w:rFonts w:eastAsia="MS ??" w:cs="Arial"/>
          <w:i/>
          <w:sz w:val="18"/>
          <w:szCs w:val="28"/>
          <w:lang w:val="en-GB" w:eastAsia="de-DE"/>
        </w:rPr>
        <w:t>Sense and Place</w:t>
      </w:r>
    </w:p>
    <w:p w14:paraId="716A9853"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 xml:space="preserve">University of Otago. Department of Design Studies. Dunedin. New Zealand </w:t>
      </w:r>
    </w:p>
    <w:p w14:paraId="2162A24A"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p>
    <w:p w14:paraId="5FF8A734" w14:textId="77777777" w:rsidR="00645851" w:rsidRPr="00F7158B" w:rsidRDefault="00645851" w:rsidP="00645851">
      <w:pPr>
        <w:widowControl w:val="0"/>
        <w:suppressAutoHyphens w:val="0"/>
        <w:autoSpaceDE w:val="0"/>
        <w:autoSpaceDN w:val="0"/>
        <w:adjustRightInd w:val="0"/>
        <w:spacing w:line="276" w:lineRule="auto"/>
        <w:ind w:left="2160" w:firstLine="720"/>
        <w:rPr>
          <w:rFonts w:eastAsia="MS ??" w:cs="Arial"/>
          <w:sz w:val="18"/>
          <w:szCs w:val="28"/>
          <w:lang w:val="en-GB" w:eastAsia="de-DE"/>
        </w:rPr>
      </w:pPr>
      <w:r w:rsidRPr="00F7158B">
        <w:rPr>
          <w:rFonts w:eastAsia="MS ??" w:cs="Arial"/>
          <w:sz w:val="18"/>
          <w:szCs w:val="28"/>
          <w:lang w:val="en-GB" w:eastAsia="de-DE"/>
        </w:rPr>
        <w:t xml:space="preserve">Danielmeier T. (2008) </w:t>
      </w:r>
      <w:r w:rsidRPr="00F7158B">
        <w:rPr>
          <w:rFonts w:eastAsia="MS ??" w:cs="Arial"/>
          <w:i/>
          <w:sz w:val="18"/>
          <w:szCs w:val="28"/>
          <w:lang w:val="en-GB" w:eastAsia="de-DE"/>
        </w:rPr>
        <w:t>Oenetecture</w:t>
      </w:r>
    </w:p>
    <w:p w14:paraId="61336A2D"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Design Research Symposium. University of Otago. Dunedin. New Zealand</w:t>
      </w:r>
    </w:p>
    <w:p w14:paraId="0C7D3CF5"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p>
    <w:p w14:paraId="3B98391A"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 xml:space="preserve">Danielmeier T. (2008) </w:t>
      </w:r>
      <w:r w:rsidRPr="00F7158B">
        <w:rPr>
          <w:rFonts w:eastAsia="MS ??" w:cs="Arial"/>
          <w:i/>
          <w:sz w:val="18"/>
          <w:szCs w:val="28"/>
          <w:lang w:val="en-GB" w:eastAsia="de-DE"/>
        </w:rPr>
        <w:t>Te Wero - Designing Connections</w:t>
      </w:r>
      <w:r w:rsidRPr="00F7158B">
        <w:rPr>
          <w:rFonts w:eastAsia="MS ??" w:cs="Arial"/>
          <w:sz w:val="18"/>
          <w:szCs w:val="28"/>
          <w:lang w:val="en-GB" w:eastAsia="de-DE"/>
        </w:rPr>
        <w:t xml:space="preserve"> </w:t>
      </w:r>
    </w:p>
    <w:p w14:paraId="59D379D4"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University of Otago. Department of Design Studies. New Zealand</w:t>
      </w:r>
    </w:p>
    <w:p w14:paraId="20F59CA0"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p>
    <w:p w14:paraId="09865B1A" w14:textId="77777777" w:rsidR="00645851" w:rsidRPr="00F7158B" w:rsidRDefault="00645851" w:rsidP="00645851">
      <w:pPr>
        <w:widowControl w:val="0"/>
        <w:suppressAutoHyphens w:val="0"/>
        <w:autoSpaceDE w:val="0"/>
        <w:autoSpaceDN w:val="0"/>
        <w:adjustRightInd w:val="0"/>
        <w:spacing w:line="276" w:lineRule="auto"/>
        <w:ind w:left="2160" w:firstLine="720"/>
        <w:rPr>
          <w:rFonts w:eastAsia="MS ??" w:cs="Arial"/>
          <w:sz w:val="18"/>
          <w:szCs w:val="28"/>
          <w:lang w:val="en-GB" w:eastAsia="de-DE"/>
        </w:rPr>
      </w:pPr>
      <w:r w:rsidRPr="00F7158B">
        <w:rPr>
          <w:rFonts w:eastAsia="MS ??" w:cs="Arial"/>
          <w:sz w:val="18"/>
          <w:szCs w:val="28"/>
          <w:lang w:val="en-GB" w:eastAsia="de-DE"/>
        </w:rPr>
        <w:t xml:space="preserve">Danielmeier T. (2006) </w:t>
      </w:r>
      <w:r w:rsidRPr="00F7158B">
        <w:rPr>
          <w:rFonts w:eastAsia="MS ??" w:cs="Arial"/>
          <w:i/>
          <w:sz w:val="18"/>
          <w:szCs w:val="28"/>
          <w:lang w:val="en-GB" w:eastAsia="de-DE"/>
        </w:rPr>
        <w:t>Architecture and Identity</w:t>
      </w:r>
    </w:p>
    <w:p w14:paraId="0261B809"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University of Otago. Department of Design Studies. New Zealand</w:t>
      </w:r>
    </w:p>
    <w:p w14:paraId="79DDDE99"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p>
    <w:p w14:paraId="4FB18FAA"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 xml:space="preserve">Danielmeier T. (2005) </w:t>
      </w:r>
      <w:r w:rsidRPr="00F7158B">
        <w:rPr>
          <w:rFonts w:eastAsia="MS ??" w:cs="Arial"/>
          <w:i/>
          <w:sz w:val="18"/>
          <w:szCs w:val="28"/>
          <w:lang w:val="en-GB" w:eastAsia="de-DE"/>
        </w:rPr>
        <w:t>GREEN Architecture</w:t>
      </w:r>
    </w:p>
    <w:p w14:paraId="69E155BB"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University of Moratuwa. Institute of Technology. Faculty of Architecture. </w:t>
      </w:r>
    </w:p>
    <w:p w14:paraId="04A2D322" w14:textId="77777777" w:rsidR="00645851" w:rsidRPr="00F7158B" w:rsidRDefault="00645851" w:rsidP="00645851">
      <w:pPr>
        <w:widowControl w:val="0"/>
        <w:suppressAutoHyphens w:val="0"/>
        <w:autoSpaceDE w:val="0"/>
        <w:autoSpaceDN w:val="0"/>
        <w:adjustRightInd w:val="0"/>
        <w:spacing w:line="276" w:lineRule="auto"/>
        <w:ind w:left="2880"/>
        <w:rPr>
          <w:rFonts w:eastAsia="MS ??" w:cs="Arial"/>
          <w:sz w:val="18"/>
          <w:szCs w:val="28"/>
          <w:lang w:val="en-GB" w:eastAsia="de-DE"/>
        </w:rPr>
      </w:pPr>
      <w:r w:rsidRPr="00F7158B">
        <w:rPr>
          <w:rFonts w:eastAsia="MS ??" w:cs="Arial"/>
          <w:sz w:val="18"/>
          <w:szCs w:val="28"/>
          <w:lang w:val="en-GB" w:eastAsia="de-DE"/>
        </w:rPr>
        <w:t xml:space="preserve">Sri Lanka </w:t>
      </w:r>
    </w:p>
    <w:p w14:paraId="758A7DEA"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 xml:space="preserve">Reichardt J. and Danielmeier T. (2005) </w:t>
      </w:r>
      <w:r w:rsidRPr="00F7158B">
        <w:rPr>
          <w:rFonts w:eastAsia="MS ??" w:cs="Arial"/>
          <w:i/>
          <w:sz w:val="18"/>
          <w:szCs w:val="28"/>
          <w:lang w:val="en-GB" w:eastAsia="de-DE"/>
        </w:rPr>
        <w:t>Form Follows Performance</w:t>
      </w:r>
    </w:p>
    <w:p w14:paraId="5D0D6D8C"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 xml:space="preserve">University of Hannover. Institute of Production Systems and Logistics. </w:t>
      </w:r>
    </w:p>
    <w:p w14:paraId="67307125" w14:textId="77777777" w:rsidR="00645851" w:rsidRPr="00F7158B" w:rsidRDefault="00645851" w:rsidP="00645851">
      <w:pPr>
        <w:widowControl w:val="0"/>
        <w:suppressAutoHyphens w:val="0"/>
        <w:autoSpaceDE w:val="0"/>
        <w:autoSpaceDN w:val="0"/>
        <w:adjustRightInd w:val="0"/>
        <w:spacing w:line="276" w:lineRule="auto"/>
        <w:ind w:left="2160" w:firstLine="720"/>
        <w:rPr>
          <w:rFonts w:eastAsia="MS ??" w:cs="Arial"/>
          <w:sz w:val="18"/>
          <w:szCs w:val="28"/>
          <w:lang w:val="en-GB" w:eastAsia="de-DE"/>
        </w:rPr>
      </w:pPr>
      <w:r w:rsidRPr="00F7158B">
        <w:rPr>
          <w:rFonts w:eastAsia="MS ??" w:cs="Arial"/>
          <w:sz w:val="18"/>
          <w:szCs w:val="28"/>
          <w:lang w:val="en-GB" w:eastAsia="de-DE"/>
        </w:rPr>
        <w:t xml:space="preserve">Germany </w:t>
      </w:r>
    </w:p>
    <w:p w14:paraId="487177C0" w14:textId="77777777" w:rsidR="00645851" w:rsidRPr="00F7158B" w:rsidRDefault="00645851" w:rsidP="00645851">
      <w:pPr>
        <w:widowControl w:val="0"/>
        <w:suppressAutoHyphens w:val="0"/>
        <w:autoSpaceDE w:val="0"/>
        <w:autoSpaceDN w:val="0"/>
        <w:adjustRightInd w:val="0"/>
        <w:spacing w:line="276" w:lineRule="auto"/>
        <w:ind w:left="2160" w:firstLine="720"/>
        <w:rPr>
          <w:rFonts w:eastAsia="MS ??" w:cs="Arial"/>
          <w:sz w:val="18"/>
          <w:szCs w:val="28"/>
          <w:lang w:val="en-GB" w:eastAsia="de-DE"/>
        </w:rPr>
      </w:pPr>
    </w:p>
    <w:p w14:paraId="440BDC63"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 xml:space="preserve">Danielmeier T. (2004) </w:t>
      </w:r>
      <w:r w:rsidRPr="00F7158B">
        <w:rPr>
          <w:rFonts w:eastAsia="MS ??" w:cs="Arial"/>
          <w:i/>
          <w:sz w:val="18"/>
          <w:szCs w:val="28"/>
          <w:lang w:val="en-GB" w:eastAsia="de-DE"/>
        </w:rPr>
        <w:t>BOWWOW. limitations + poetics</w:t>
      </w:r>
    </w:p>
    <w:p w14:paraId="1612A16D"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University of Applied Sciences Münster. Faculty of Architecture. Germany</w:t>
      </w:r>
    </w:p>
    <w:p w14:paraId="63C795CE"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p>
    <w:p w14:paraId="7ACAFD6A" w14:textId="77777777" w:rsidR="00645851" w:rsidRPr="00F7158B" w:rsidRDefault="00645851" w:rsidP="00645851">
      <w:pPr>
        <w:widowControl w:val="0"/>
        <w:suppressAutoHyphens w:val="0"/>
        <w:autoSpaceDE w:val="0"/>
        <w:autoSpaceDN w:val="0"/>
        <w:adjustRightInd w:val="0"/>
        <w:spacing w:line="276" w:lineRule="auto"/>
        <w:ind w:left="2160" w:firstLine="720"/>
        <w:rPr>
          <w:rFonts w:eastAsia="MS ??" w:cs="Arial"/>
          <w:sz w:val="18"/>
          <w:szCs w:val="28"/>
          <w:lang w:val="en-GB" w:eastAsia="de-DE"/>
        </w:rPr>
      </w:pPr>
      <w:r w:rsidRPr="00F7158B">
        <w:rPr>
          <w:rFonts w:eastAsia="MS ??" w:cs="Arial"/>
          <w:sz w:val="18"/>
          <w:szCs w:val="28"/>
          <w:lang w:val="en-GB" w:eastAsia="de-DE"/>
        </w:rPr>
        <w:t xml:space="preserve">Danielmeier T. (2003) </w:t>
      </w:r>
      <w:r w:rsidRPr="00F7158B">
        <w:rPr>
          <w:rFonts w:eastAsia="MS ??" w:cs="Arial"/>
          <w:i/>
          <w:sz w:val="18"/>
          <w:szCs w:val="28"/>
          <w:lang w:val="en-GB" w:eastAsia="de-DE"/>
        </w:rPr>
        <w:t>CSH. California Modern</w:t>
      </w:r>
    </w:p>
    <w:p w14:paraId="5868B5D4"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t>University of Applied Sciences Münster. Faculty of Architecture. Germany</w:t>
      </w:r>
    </w:p>
    <w:p w14:paraId="4D6F80BD" w14:textId="77777777" w:rsidR="00645851" w:rsidRPr="00F7158B" w:rsidRDefault="00645851" w:rsidP="00645851">
      <w:pPr>
        <w:widowControl w:val="0"/>
        <w:suppressAutoHyphens w:val="0"/>
        <w:autoSpaceDE w:val="0"/>
        <w:autoSpaceDN w:val="0"/>
        <w:adjustRightInd w:val="0"/>
        <w:spacing w:line="240" w:lineRule="auto"/>
        <w:rPr>
          <w:rFonts w:eastAsia="MS ??" w:cs="Arial"/>
          <w:b/>
          <w:sz w:val="18"/>
          <w:szCs w:val="28"/>
          <w:lang w:val="en-GB" w:eastAsia="de-DE"/>
        </w:rPr>
      </w:pPr>
    </w:p>
    <w:p w14:paraId="49AABB2F" w14:textId="77777777" w:rsidR="00645851" w:rsidRPr="00F7158B" w:rsidRDefault="00645851" w:rsidP="00645851">
      <w:pPr>
        <w:widowControl w:val="0"/>
        <w:suppressAutoHyphens w:val="0"/>
        <w:autoSpaceDE w:val="0"/>
        <w:autoSpaceDN w:val="0"/>
        <w:adjustRightInd w:val="0"/>
        <w:spacing w:line="240" w:lineRule="auto"/>
        <w:rPr>
          <w:rFonts w:eastAsia="MS ??" w:cs="Arial"/>
          <w:sz w:val="8"/>
          <w:szCs w:val="28"/>
          <w:lang w:val="en-GB" w:eastAsia="de-DE"/>
        </w:rPr>
      </w:pPr>
      <w:r w:rsidRPr="00F7158B">
        <w:rPr>
          <w:rFonts w:eastAsia="MS ??" w:cs="Arial"/>
          <w:b/>
          <w:sz w:val="18"/>
          <w:szCs w:val="28"/>
          <w:lang w:val="en-GB" w:eastAsia="de-DE"/>
        </w:rPr>
        <w:t>architecture designs</w:t>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i/>
          <w:sz w:val="18"/>
          <w:szCs w:val="28"/>
          <w:lang w:val="en-GB" w:eastAsia="de-DE"/>
        </w:rPr>
        <w:t>Public Buildings</w:t>
      </w:r>
      <w:r w:rsidRPr="00F7158B">
        <w:rPr>
          <w:rFonts w:eastAsia="MS ??" w:cs="Arial"/>
          <w:sz w:val="18"/>
          <w:szCs w:val="28"/>
          <w:lang w:val="en-GB" w:eastAsia="de-DE"/>
        </w:rPr>
        <w:t xml:space="preserve"> </w:t>
      </w:r>
    </w:p>
    <w:p w14:paraId="35DBE2D3" w14:textId="77777777" w:rsidR="00645851" w:rsidRPr="00F7158B" w:rsidRDefault="00645851" w:rsidP="00645851">
      <w:pPr>
        <w:widowControl w:val="0"/>
        <w:suppressAutoHyphens w:val="0"/>
        <w:autoSpaceDE w:val="0"/>
        <w:autoSpaceDN w:val="0"/>
        <w:adjustRightInd w:val="0"/>
        <w:spacing w:line="240" w:lineRule="auto"/>
        <w:ind w:left="2160" w:firstLine="720"/>
        <w:rPr>
          <w:rFonts w:eastAsia="MS ??" w:cs="Arial"/>
          <w:sz w:val="8"/>
          <w:szCs w:val="28"/>
          <w:lang w:val="en-GB" w:eastAsia="de-DE"/>
        </w:rPr>
      </w:pPr>
    </w:p>
    <w:p w14:paraId="4F998FF1" w14:textId="77777777"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2013</w:t>
      </w:r>
      <w:r w:rsidRPr="00F7158B">
        <w:rPr>
          <w:rFonts w:eastAsia="MS ??" w:cs="Arial"/>
          <w:sz w:val="18"/>
          <w:szCs w:val="28"/>
          <w:lang w:val="en-GB" w:eastAsia="de-DE"/>
        </w:rPr>
        <w:tab/>
        <w:t>LISI – Austria’s entry to the Solar Decathlon 2013 Vienna. Austria</w:t>
      </w:r>
    </w:p>
    <w:p w14:paraId="513401D7" w14:textId="77777777"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2011</w:t>
      </w:r>
      <w:r w:rsidRPr="00F7158B">
        <w:rPr>
          <w:rFonts w:eastAsia="MS ??" w:cs="Arial"/>
          <w:sz w:val="18"/>
          <w:szCs w:val="28"/>
          <w:lang w:val="en-GB" w:eastAsia="de-DE"/>
        </w:rPr>
        <w:tab/>
        <w:t>First Light House - New Zealand’s entry to the Solar Decathlon 2011. Wellington - New Zealand - Washington D.C. - United States of America</w:t>
      </w:r>
    </w:p>
    <w:p w14:paraId="53378785" w14:textId="37971A64"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2006</w:t>
      </w:r>
      <w:r w:rsidRPr="00F7158B">
        <w:rPr>
          <w:rFonts w:eastAsia="MS ??" w:cs="Arial"/>
          <w:sz w:val="18"/>
          <w:szCs w:val="28"/>
          <w:lang w:val="en-GB" w:eastAsia="de-DE"/>
        </w:rPr>
        <w:tab/>
        <w:t>MITC - Mission In The City. Auckland. New Zealand</w:t>
      </w:r>
    </w:p>
    <w:p w14:paraId="1456E12C" w14:textId="3ADC4399"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Annex Kunsthalle Bremen. Germany</w:t>
      </w:r>
    </w:p>
    <w:p w14:paraId="6408FF04" w14:textId="2F1A132F"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 xml:space="preserve">University Library Berlin. Germany </w:t>
      </w:r>
    </w:p>
    <w:p w14:paraId="482C38D5" w14:textId="165EBA4F"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New Digital Library Seoul. South Korea</w:t>
      </w:r>
    </w:p>
    <w:p w14:paraId="638D314C" w14:textId="4B1E2012"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 xml:space="preserve">Natur und Kultur Villnöß. Switzerland </w:t>
      </w:r>
    </w:p>
    <w:p w14:paraId="3AA91C5B" w14:textId="5DC1354B"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 xml:space="preserve">Theatre and Office Building Kolizej - Ljubljana. Slovenia </w:t>
      </w:r>
    </w:p>
    <w:p w14:paraId="04B1B08B" w14:textId="6984F4AC"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Grammar School. Melbourne. Australia</w:t>
      </w:r>
    </w:p>
    <w:p w14:paraId="2FCE8409" w14:textId="2CAB4C0B"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Exhibition Centre in Nebra. Germany</w:t>
      </w:r>
    </w:p>
    <w:p w14:paraId="20AC284F" w14:textId="42910881"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New Visitor Centre Hambach Castle. Germany</w:t>
      </w:r>
    </w:p>
    <w:p w14:paraId="07932CC7" w14:textId="510013C8"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2003</w:t>
      </w:r>
      <w:r w:rsidRPr="00F7158B">
        <w:rPr>
          <w:rFonts w:eastAsia="MS ??" w:cs="Arial"/>
          <w:sz w:val="18"/>
          <w:szCs w:val="28"/>
          <w:lang w:val="en-GB" w:eastAsia="de-DE"/>
        </w:rPr>
        <w:tab/>
        <w:t>Firestation 2. Münster. Germany</w:t>
      </w:r>
      <w:r w:rsidRPr="00F7158B">
        <w:rPr>
          <w:rFonts w:eastAsia="MS ??" w:cs="Arial"/>
          <w:sz w:val="18"/>
          <w:szCs w:val="28"/>
          <w:lang w:val="en-GB" w:eastAsia="de-DE"/>
        </w:rPr>
        <w:tab/>
      </w:r>
    </w:p>
    <w:p w14:paraId="34298C1C"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p>
    <w:p w14:paraId="38F0E264" w14:textId="77777777" w:rsidR="00645851" w:rsidRPr="00F7158B" w:rsidRDefault="00645851" w:rsidP="00645851">
      <w:pPr>
        <w:widowControl w:val="0"/>
        <w:suppressAutoHyphens w:val="0"/>
        <w:autoSpaceDE w:val="0"/>
        <w:autoSpaceDN w:val="0"/>
        <w:adjustRightInd w:val="0"/>
        <w:spacing w:line="240" w:lineRule="auto"/>
        <w:rPr>
          <w:rFonts w:eastAsia="MS ??" w:cs="Arial"/>
          <w:sz w:val="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i/>
          <w:sz w:val="18"/>
          <w:szCs w:val="28"/>
          <w:lang w:val="en-GB" w:eastAsia="de-DE"/>
        </w:rPr>
        <w:t>Commercial Buildings</w:t>
      </w:r>
    </w:p>
    <w:p w14:paraId="0C29F677" w14:textId="77777777" w:rsidR="00645851" w:rsidRPr="00F7158B" w:rsidRDefault="00645851" w:rsidP="00645851">
      <w:pPr>
        <w:widowControl w:val="0"/>
        <w:suppressAutoHyphens w:val="0"/>
        <w:autoSpaceDE w:val="0"/>
        <w:autoSpaceDN w:val="0"/>
        <w:adjustRightInd w:val="0"/>
        <w:spacing w:line="240" w:lineRule="auto"/>
        <w:ind w:left="2160" w:firstLine="720"/>
        <w:rPr>
          <w:rFonts w:eastAsia="MS ??" w:cs="Arial"/>
          <w:sz w:val="8"/>
          <w:szCs w:val="28"/>
          <w:lang w:val="en-GB" w:eastAsia="de-DE"/>
        </w:rPr>
      </w:pPr>
    </w:p>
    <w:p w14:paraId="40E0E86E" w14:textId="0B03AE1C"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Wohn+Stadtbau II Housing Association. Münster. Germany</w:t>
      </w:r>
    </w:p>
    <w:p w14:paraId="0F419C74" w14:textId="22A239CD"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Office Building Hansa - Invest Hamburg. Germany</w:t>
      </w:r>
    </w:p>
    <w:p w14:paraId="631BD578" w14:textId="102BF3DE"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Ocean Beach Hotel. Perth. Australia</w:t>
      </w:r>
    </w:p>
    <w:p w14:paraId="3DD959CD" w14:textId="1565C11C"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Ferienhausanlage Sorpesee. Amecke. Germany</w:t>
      </w:r>
    </w:p>
    <w:p w14:paraId="5656D4F4" w14:textId="7BAE0617" w:rsidR="00645851" w:rsidRPr="00F7158B" w:rsidRDefault="00645851" w:rsidP="00AF2023">
      <w:pPr>
        <w:widowControl w:val="0"/>
        <w:suppressAutoHyphens w:val="0"/>
        <w:autoSpaceDE w:val="0"/>
        <w:autoSpaceDN w:val="0"/>
        <w:adjustRightInd w:val="0"/>
        <w:spacing w:line="276" w:lineRule="auto"/>
        <w:ind w:left="3828" w:hanging="948"/>
        <w:rPr>
          <w:rFonts w:eastAsia="MS ??" w:cs="Arial"/>
          <w:sz w:val="18"/>
          <w:szCs w:val="28"/>
          <w:lang w:val="en-GB" w:eastAsia="de-DE"/>
        </w:rPr>
      </w:pPr>
      <w:r w:rsidRPr="00F7158B">
        <w:rPr>
          <w:rFonts w:eastAsia="MS ??" w:cs="Arial"/>
          <w:sz w:val="18"/>
          <w:szCs w:val="28"/>
          <w:lang w:val="en-GB" w:eastAsia="de-DE"/>
        </w:rPr>
        <w:t>2003</w:t>
      </w:r>
      <w:r w:rsidRPr="00F7158B">
        <w:rPr>
          <w:rFonts w:eastAsia="MS ??" w:cs="Arial"/>
          <w:sz w:val="18"/>
          <w:szCs w:val="28"/>
          <w:lang w:val="en-GB" w:eastAsia="de-DE"/>
        </w:rPr>
        <w:tab/>
        <w:t>Office Building LVM. Münster. Germany</w:t>
      </w:r>
    </w:p>
    <w:p w14:paraId="5C34796B" w14:textId="77777777" w:rsidR="00645851" w:rsidRPr="00F7158B" w:rsidRDefault="00645851" w:rsidP="00645851">
      <w:pPr>
        <w:widowControl w:val="0"/>
        <w:suppressAutoHyphens w:val="0"/>
        <w:autoSpaceDE w:val="0"/>
        <w:autoSpaceDN w:val="0"/>
        <w:adjustRightInd w:val="0"/>
        <w:spacing w:line="260" w:lineRule="exact"/>
        <w:rPr>
          <w:rFonts w:eastAsia="MS ??" w:cs="Arial"/>
          <w:sz w:val="18"/>
          <w:szCs w:val="28"/>
          <w:lang w:val="en-GB" w:eastAsia="de-DE"/>
        </w:rPr>
      </w:pPr>
    </w:p>
    <w:p w14:paraId="00C34D3D" w14:textId="77777777" w:rsidR="00AA0A60" w:rsidRDefault="00645851" w:rsidP="00AF2023">
      <w:pPr>
        <w:keepNext/>
        <w:keepLines/>
        <w:widowControl w:val="0"/>
        <w:suppressAutoHyphens w:val="0"/>
        <w:autoSpaceDE w:val="0"/>
        <w:autoSpaceDN w:val="0"/>
        <w:adjustRightInd w:val="0"/>
        <w:spacing w:line="240"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p>
    <w:p w14:paraId="6422E379" w14:textId="5F76C70B" w:rsidR="00645851" w:rsidRPr="00F7158B" w:rsidRDefault="00645851" w:rsidP="00AA0A60">
      <w:pPr>
        <w:keepNext/>
        <w:keepLines/>
        <w:widowControl w:val="0"/>
        <w:suppressAutoHyphens w:val="0"/>
        <w:autoSpaceDE w:val="0"/>
        <w:autoSpaceDN w:val="0"/>
        <w:adjustRightInd w:val="0"/>
        <w:spacing w:line="240" w:lineRule="auto"/>
        <w:ind w:left="2160" w:firstLine="720"/>
        <w:rPr>
          <w:rFonts w:eastAsia="MS ??" w:cs="Arial"/>
          <w:sz w:val="8"/>
          <w:szCs w:val="28"/>
          <w:lang w:val="en-GB" w:eastAsia="de-DE"/>
        </w:rPr>
      </w:pPr>
      <w:r w:rsidRPr="00F7158B">
        <w:rPr>
          <w:rFonts w:eastAsia="MS ??" w:cs="Arial"/>
          <w:i/>
          <w:sz w:val="18"/>
          <w:szCs w:val="28"/>
          <w:lang w:val="en-GB" w:eastAsia="de-DE"/>
        </w:rPr>
        <w:t>Residential Buildings</w:t>
      </w:r>
    </w:p>
    <w:p w14:paraId="297D7E7D" w14:textId="77777777" w:rsidR="00645851" w:rsidRPr="00F7158B" w:rsidRDefault="00645851" w:rsidP="00645851">
      <w:pPr>
        <w:widowControl w:val="0"/>
        <w:suppressAutoHyphens w:val="0"/>
        <w:autoSpaceDE w:val="0"/>
        <w:autoSpaceDN w:val="0"/>
        <w:adjustRightInd w:val="0"/>
        <w:spacing w:line="240" w:lineRule="auto"/>
        <w:ind w:left="2160" w:firstLine="720"/>
        <w:rPr>
          <w:rFonts w:eastAsia="MS ??" w:cs="Arial"/>
          <w:sz w:val="8"/>
          <w:szCs w:val="28"/>
          <w:lang w:val="en-GB" w:eastAsia="de-DE"/>
        </w:rPr>
      </w:pPr>
    </w:p>
    <w:p w14:paraId="4E6A399B" w14:textId="5E2CA607" w:rsidR="00645851" w:rsidRPr="00F7158B" w:rsidRDefault="00645851" w:rsidP="00AF2023">
      <w:pPr>
        <w:widowControl w:val="0"/>
        <w:suppressAutoHyphens w:val="0"/>
        <w:autoSpaceDE w:val="0"/>
        <w:autoSpaceDN w:val="0"/>
        <w:adjustRightInd w:val="0"/>
        <w:spacing w:line="260" w:lineRule="exact"/>
        <w:ind w:left="3828" w:hanging="948"/>
        <w:rPr>
          <w:rFonts w:eastAsia="MS ??" w:cs="Arial"/>
          <w:sz w:val="18"/>
          <w:szCs w:val="28"/>
          <w:lang w:val="en-GB" w:eastAsia="de-DE"/>
        </w:rPr>
      </w:pPr>
      <w:r w:rsidRPr="00F7158B">
        <w:rPr>
          <w:rFonts w:eastAsia="MS ??" w:cs="Arial"/>
          <w:sz w:val="18"/>
          <w:szCs w:val="28"/>
          <w:lang w:val="en-GB" w:eastAsia="de-DE"/>
        </w:rPr>
        <w:t xml:space="preserve">2014 - </w:t>
      </w:r>
      <w:r w:rsidRPr="00F7158B">
        <w:rPr>
          <w:rFonts w:eastAsia="MS ??" w:cs="Arial"/>
          <w:sz w:val="18"/>
          <w:szCs w:val="28"/>
          <w:lang w:val="en-GB" w:eastAsia="de-DE"/>
        </w:rPr>
        <w:tab/>
        <w:t>Modular Home. Te Horo. New Zealand</w:t>
      </w:r>
    </w:p>
    <w:p w14:paraId="5C30D1FD" w14:textId="71EA362D" w:rsidR="00645851" w:rsidRPr="00F7158B" w:rsidRDefault="00645851" w:rsidP="00AF2023">
      <w:pPr>
        <w:widowControl w:val="0"/>
        <w:suppressAutoHyphens w:val="0"/>
        <w:autoSpaceDE w:val="0"/>
        <w:autoSpaceDN w:val="0"/>
        <w:adjustRightInd w:val="0"/>
        <w:spacing w:line="260" w:lineRule="exact"/>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WohnPark Coesfeld. Coesfeld. Germany</w:t>
      </w:r>
    </w:p>
    <w:p w14:paraId="57F4B937" w14:textId="17D8B17D" w:rsidR="00645851" w:rsidRPr="00F7158B" w:rsidRDefault="00645851" w:rsidP="00AF2023">
      <w:pPr>
        <w:widowControl w:val="0"/>
        <w:suppressAutoHyphens w:val="0"/>
        <w:autoSpaceDE w:val="0"/>
        <w:autoSpaceDN w:val="0"/>
        <w:adjustRightInd w:val="0"/>
        <w:spacing w:line="260" w:lineRule="exact"/>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Wohnen im Schönbergpark. Switzerland</w:t>
      </w:r>
    </w:p>
    <w:p w14:paraId="627258CE" w14:textId="7777777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18"/>
          <w:szCs w:val="28"/>
          <w:lang w:val="en-GB" w:eastAsia="de-DE"/>
        </w:rPr>
      </w:pPr>
    </w:p>
    <w:p w14:paraId="57C5D145" w14:textId="77777777" w:rsidR="00645851" w:rsidRPr="00F7158B" w:rsidRDefault="00645851" w:rsidP="00645851">
      <w:pPr>
        <w:widowControl w:val="0"/>
        <w:suppressAutoHyphens w:val="0"/>
        <w:autoSpaceDE w:val="0"/>
        <w:autoSpaceDN w:val="0"/>
        <w:adjustRightInd w:val="0"/>
        <w:spacing w:line="240" w:lineRule="auto"/>
        <w:rPr>
          <w:rFonts w:eastAsia="MS ??" w:cs="Arial"/>
          <w:sz w:val="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i/>
          <w:sz w:val="18"/>
          <w:szCs w:val="28"/>
          <w:lang w:val="en-GB" w:eastAsia="de-DE"/>
        </w:rPr>
        <w:t>Industrial Buildings</w:t>
      </w:r>
    </w:p>
    <w:p w14:paraId="5AFA1643" w14:textId="77777777" w:rsidR="00645851" w:rsidRPr="00F7158B" w:rsidRDefault="00645851" w:rsidP="00645851">
      <w:pPr>
        <w:widowControl w:val="0"/>
        <w:suppressAutoHyphens w:val="0"/>
        <w:autoSpaceDE w:val="0"/>
        <w:autoSpaceDN w:val="0"/>
        <w:adjustRightInd w:val="0"/>
        <w:spacing w:line="240" w:lineRule="auto"/>
        <w:ind w:left="2160" w:firstLine="720"/>
        <w:rPr>
          <w:rFonts w:eastAsia="MS ??" w:cs="Arial"/>
          <w:sz w:val="8"/>
          <w:szCs w:val="28"/>
          <w:lang w:val="en-GB" w:eastAsia="de-DE"/>
        </w:rPr>
      </w:pPr>
    </w:p>
    <w:p w14:paraId="4734EC25" w14:textId="6F1DC985" w:rsidR="00645851" w:rsidRPr="00F7158B" w:rsidRDefault="00645851" w:rsidP="00AF2023">
      <w:pPr>
        <w:widowControl w:val="0"/>
        <w:suppressAutoHyphens w:val="0"/>
        <w:autoSpaceDE w:val="0"/>
        <w:autoSpaceDN w:val="0"/>
        <w:adjustRightInd w:val="0"/>
        <w:spacing w:line="260" w:lineRule="exact"/>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LONDA Rothenkirchen. Germany</w:t>
      </w:r>
    </w:p>
    <w:p w14:paraId="54541F2E" w14:textId="64C8ED99" w:rsidR="00645851" w:rsidRPr="00F7158B" w:rsidRDefault="00645851" w:rsidP="00AF2023">
      <w:pPr>
        <w:widowControl w:val="0"/>
        <w:suppressAutoHyphens w:val="0"/>
        <w:autoSpaceDE w:val="0"/>
        <w:autoSpaceDN w:val="0"/>
        <w:adjustRightInd w:val="0"/>
        <w:spacing w:line="260" w:lineRule="exact"/>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INDU ELECTIRC. Germany</w:t>
      </w:r>
    </w:p>
    <w:p w14:paraId="3A3D1C73" w14:textId="3985906D" w:rsidR="00645851" w:rsidRPr="00F7158B" w:rsidRDefault="00645851" w:rsidP="00AF2023">
      <w:pPr>
        <w:widowControl w:val="0"/>
        <w:suppressAutoHyphens w:val="0"/>
        <w:autoSpaceDE w:val="0"/>
        <w:autoSpaceDN w:val="0"/>
        <w:adjustRightInd w:val="0"/>
        <w:spacing w:line="260" w:lineRule="exact"/>
        <w:ind w:left="3828" w:hanging="948"/>
        <w:rPr>
          <w:rFonts w:eastAsia="MS ??" w:cs="Arial"/>
          <w:sz w:val="18"/>
          <w:szCs w:val="28"/>
          <w:lang w:val="en-GB" w:eastAsia="de-DE"/>
        </w:rPr>
      </w:pPr>
      <w:r w:rsidRPr="00F7158B">
        <w:rPr>
          <w:rFonts w:eastAsia="MS ??" w:cs="Arial"/>
          <w:sz w:val="18"/>
          <w:szCs w:val="28"/>
          <w:lang w:val="en-GB" w:eastAsia="de-DE"/>
        </w:rPr>
        <w:t>2003</w:t>
      </w:r>
      <w:r w:rsidRPr="00F7158B">
        <w:rPr>
          <w:rFonts w:eastAsia="MS ??" w:cs="Arial"/>
          <w:sz w:val="18"/>
          <w:szCs w:val="28"/>
          <w:lang w:val="en-GB" w:eastAsia="de-DE"/>
        </w:rPr>
        <w:tab/>
        <w:t>Grüne Wiese Fabirk PTT. Hamburg Harburg. Germany</w:t>
      </w:r>
    </w:p>
    <w:p w14:paraId="27D15C55" w14:textId="54027B3D" w:rsidR="00645851" w:rsidRPr="00F7158B" w:rsidRDefault="00645851" w:rsidP="00AF2023">
      <w:pPr>
        <w:widowControl w:val="0"/>
        <w:suppressAutoHyphens w:val="0"/>
        <w:autoSpaceDE w:val="0"/>
        <w:autoSpaceDN w:val="0"/>
        <w:adjustRightInd w:val="0"/>
        <w:spacing w:line="260" w:lineRule="exact"/>
        <w:ind w:left="3828" w:hanging="948"/>
        <w:rPr>
          <w:rFonts w:eastAsia="MS ??" w:cs="Arial"/>
          <w:sz w:val="18"/>
          <w:szCs w:val="28"/>
          <w:lang w:val="en-GB" w:eastAsia="de-DE"/>
        </w:rPr>
      </w:pPr>
      <w:r w:rsidRPr="00F7158B">
        <w:rPr>
          <w:rFonts w:eastAsia="MS ??" w:cs="Arial"/>
          <w:sz w:val="18"/>
          <w:szCs w:val="28"/>
          <w:lang w:val="en-GB" w:eastAsia="de-DE"/>
        </w:rPr>
        <w:t>2003</w:t>
      </w:r>
      <w:r w:rsidRPr="00F7158B">
        <w:rPr>
          <w:rFonts w:eastAsia="MS ??" w:cs="Arial"/>
          <w:sz w:val="18"/>
          <w:szCs w:val="28"/>
          <w:lang w:val="en-GB" w:eastAsia="de-DE"/>
        </w:rPr>
        <w:tab/>
        <w:t>R&amp;D Centre Continental. Sibiu. Romania</w:t>
      </w:r>
    </w:p>
    <w:p w14:paraId="25CFE426"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p>
    <w:p w14:paraId="7737C3F3" w14:textId="3127682A" w:rsidR="00645851" w:rsidRPr="00F7158B" w:rsidRDefault="00645851" w:rsidP="00AF2023">
      <w:pPr>
        <w:widowControl w:val="0"/>
        <w:tabs>
          <w:tab w:val="left" w:pos="2835"/>
        </w:tabs>
        <w:suppressAutoHyphens w:val="0"/>
        <w:autoSpaceDE w:val="0"/>
        <w:autoSpaceDN w:val="0"/>
        <w:adjustRightInd w:val="0"/>
        <w:spacing w:line="240" w:lineRule="auto"/>
        <w:ind w:left="3828" w:hanging="3828"/>
        <w:rPr>
          <w:rFonts w:eastAsia="MS ??" w:cs="Arial"/>
          <w:sz w:val="18"/>
          <w:szCs w:val="28"/>
          <w:lang w:val="en-GB" w:eastAsia="de-DE"/>
        </w:rPr>
      </w:pPr>
      <w:r w:rsidRPr="00F7158B">
        <w:rPr>
          <w:rFonts w:eastAsia="MS ??" w:cs="Arial"/>
          <w:b/>
          <w:sz w:val="18"/>
          <w:szCs w:val="28"/>
          <w:lang w:val="en-GB" w:eastAsia="de-DE"/>
        </w:rPr>
        <w:t>projects + works</w:t>
      </w:r>
      <w:r w:rsidRPr="00F7158B">
        <w:rPr>
          <w:rFonts w:eastAsia="MS ??" w:cs="Arial"/>
          <w:sz w:val="18"/>
          <w:szCs w:val="28"/>
          <w:lang w:val="en-GB" w:eastAsia="de-DE"/>
        </w:rPr>
        <w:t xml:space="preserve"> </w:t>
      </w:r>
      <w:r w:rsidRPr="00F7158B">
        <w:rPr>
          <w:rFonts w:eastAsia="MS ??" w:cs="Arial"/>
          <w:sz w:val="18"/>
          <w:szCs w:val="28"/>
          <w:lang w:val="en-GB" w:eastAsia="de-DE"/>
        </w:rPr>
        <w:tab/>
        <w:t xml:space="preserve">2009 </w:t>
      </w:r>
      <w:r w:rsidRPr="00F7158B">
        <w:rPr>
          <w:rFonts w:eastAsia="MS ??" w:cs="Arial"/>
          <w:sz w:val="18"/>
          <w:szCs w:val="28"/>
          <w:lang w:val="en-GB" w:eastAsia="de-DE"/>
        </w:rPr>
        <w:tab/>
        <w:t>Communication and Exhibition Design for the New Zealand  Federation of Graduate Woman. New Zealand</w:t>
      </w:r>
    </w:p>
    <w:p w14:paraId="31653677" w14:textId="77777777" w:rsidR="00645851" w:rsidRPr="00F7158B" w:rsidRDefault="00645851" w:rsidP="00645851">
      <w:pPr>
        <w:widowControl w:val="0"/>
        <w:suppressAutoHyphens w:val="0"/>
        <w:autoSpaceDE w:val="0"/>
        <w:autoSpaceDN w:val="0"/>
        <w:adjustRightInd w:val="0"/>
        <w:spacing w:line="240" w:lineRule="auto"/>
        <w:ind w:left="2160" w:firstLine="720"/>
        <w:rPr>
          <w:rFonts w:eastAsia="MS ??" w:cs="Arial"/>
          <w:sz w:val="8"/>
          <w:szCs w:val="28"/>
          <w:lang w:val="en-GB" w:eastAsia="de-DE"/>
        </w:rPr>
      </w:pPr>
    </w:p>
    <w:p w14:paraId="12E7505F" w14:textId="6648CEF2"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r w:rsidRPr="00F7158B">
        <w:rPr>
          <w:rFonts w:eastAsia="MS ??" w:cs="Arial"/>
          <w:sz w:val="18"/>
          <w:szCs w:val="28"/>
          <w:lang w:val="en-GB" w:eastAsia="de-DE"/>
        </w:rPr>
        <w:t>2008</w:t>
      </w:r>
      <w:r w:rsidRPr="00F7158B">
        <w:rPr>
          <w:rFonts w:eastAsia="MS ??" w:cs="Arial"/>
          <w:sz w:val="18"/>
          <w:szCs w:val="28"/>
          <w:lang w:val="en-GB" w:eastAsia="de-DE"/>
        </w:rPr>
        <w:tab/>
        <w:t>Corporate Design Work for the School of Pharmacy. University of Otago. New Zealand</w:t>
      </w:r>
    </w:p>
    <w:p w14:paraId="4F02F785" w14:textId="7777777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r w:rsidRPr="00F7158B">
        <w:rPr>
          <w:rFonts w:eastAsia="MS ??" w:cs="Arial"/>
          <w:sz w:val="8"/>
          <w:szCs w:val="28"/>
          <w:lang w:val="en-GB" w:eastAsia="de-DE"/>
        </w:rPr>
        <w:t xml:space="preserve"> </w:t>
      </w:r>
    </w:p>
    <w:p w14:paraId="3FDE8D32" w14:textId="7777777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r w:rsidRPr="00F7158B">
        <w:rPr>
          <w:rFonts w:eastAsia="MS ??" w:cs="Arial"/>
          <w:sz w:val="18"/>
          <w:szCs w:val="28"/>
          <w:lang w:val="en-GB" w:eastAsia="de-DE"/>
        </w:rPr>
        <w:t>2008</w:t>
      </w:r>
      <w:r w:rsidRPr="00F7158B">
        <w:rPr>
          <w:rFonts w:eastAsia="MS ??" w:cs="Arial"/>
          <w:sz w:val="18"/>
          <w:szCs w:val="28"/>
          <w:lang w:val="en-GB" w:eastAsia="de-DE"/>
        </w:rPr>
        <w:tab/>
        <w:t>Exhibition Design for the New Zealand Federation of Graduate Woman. New Zealand</w:t>
      </w:r>
    </w:p>
    <w:p w14:paraId="57DB95DF" w14:textId="7777777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p>
    <w:p w14:paraId="1E117CA2" w14:textId="5F5CDD2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18"/>
          <w:szCs w:val="28"/>
          <w:lang w:val="en-GB" w:eastAsia="de-DE"/>
        </w:rPr>
      </w:pPr>
      <w:r w:rsidRPr="00F7158B">
        <w:rPr>
          <w:rFonts w:eastAsia="MS ??" w:cs="Arial"/>
          <w:sz w:val="18"/>
          <w:szCs w:val="28"/>
          <w:lang w:val="en-GB" w:eastAsia="de-DE"/>
        </w:rPr>
        <w:t>2007</w:t>
      </w:r>
      <w:r w:rsidRPr="00F7158B">
        <w:rPr>
          <w:rFonts w:eastAsia="MS ??" w:cs="Arial"/>
          <w:sz w:val="18"/>
          <w:szCs w:val="28"/>
          <w:lang w:val="en-GB" w:eastAsia="de-DE"/>
        </w:rPr>
        <w:tab/>
        <w:t xml:space="preserve">Spatial Concept and Design </w:t>
      </w:r>
      <w:r w:rsidRPr="00F7158B">
        <w:rPr>
          <w:rFonts w:eastAsia="MS ??" w:cs="Arial"/>
          <w:i/>
          <w:sz w:val="18"/>
          <w:szCs w:val="28"/>
          <w:lang w:val="en-GB" w:eastAsia="de-DE"/>
        </w:rPr>
        <w:t>SOUTH BAR</w:t>
      </w:r>
      <w:r w:rsidRPr="00F7158B">
        <w:rPr>
          <w:rFonts w:eastAsia="MS ??" w:cs="Arial"/>
          <w:sz w:val="18"/>
          <w:szCs w:val="28"/>
          <w:lang w:val="en-GB" w:eastAsia="de-DE"/>
        </w:rPr>
        <w:t xml:space="preserve">. Dunedin. </w:t>
      </w:r>
    </w:p>
    <w:p w14:paraId="1FE7068E" w14:textId="69CE70E5" w:rsidR="00645851" w:rsidRPr="00F7158B" w:rsidRDefault="00893F05" w:rsidP="00AF2023">
      <w:pPr>
        <w:widowControl w:val="0"/>
        <w:suppressAutoHyphens w:val="0"/>
        <w:autoSpaceDE w:val="0"/>
        <w:autoSpaceDN w:val="0"/>
        <w:adjustRightInd w:val="0"/>
        <w:spacing w:line="240" w:lineRule="auto"/>
        <w:ind w:left="3828" w:hanging="948"/>
        <w:rPr>
          <w:rFonts w:eastAsia="MS ??" w:cs="Arial"/>
          <w:sz w:val="18"/>
          <w:szCs w:val="28"/>
          <w:lang w:val="en-GB" w:eastAsia="de-DE"/>
        </w:rPr>
      </w:pPr>
      <w:r>
        <w:rPr>
          <w:rFonts w:eastAsia="MS ??" w:cs="Arial"/>
          <w:sz w:val="18"/>
          <w:szCs w:val="28"/>
          <w:lang w:val="en-GB" w:eastAsia="de-DE"/>
        </w:rPr>
        <w:tab/>
      </w:r>
      <w:r w:rsidR="00645851" w:rsidRPr="00F7158B">
        <w:rPr>
          <w:rFonts w:eastAsia="MS ??" w:cs="Arial"/>
          <w:sz w:val="18"/>
          <w:szCs w:val="28"/>
          <w:lang w:val="en-GB" w:eastAsia="de-DE"/>
        </w:rPr>
        <w:t>New Zealand</w:t>
      </w:r>
    </w:p>
    <w:p w14:paraId="7CF335CC" w14:textId="7777777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p>
    <w:p w14:paraId="1963C680" w14:textId="77777777" w:rsidR="00645851" w:rsidRPr="00F7158B" w:rsidRDefault="00645851" w:rsidP="00AF2023">
      <w:pPr>
        <w:widowControl w:val="0"/>
        <w:suppressAutoHyphens w:val="0"/>
        <w:autoSpaceDE w:val="0"/>
        <w:autoSpaceDN w:val="0"/>
        <w:adjustRightInd w:val="0"/>
        <w:spacing w:line="260" w:lineRule="exact"/>
        <w:ind w:left="3828" w:hanging="948"/>
        <w:rPr>
          <w:rFonts w:eastAsia="MS ??" w:cs="Arial"/>
          <w:sz w:val="18"/>
          <w:szCs w:val="28"/>
          <w:lang w:val="en-GB" w:eastAsia="de-DE"/>
        </w:rPr>
      </w:pPr>
      <w:r w:rsidRPr="00F7158B">
        <w:rPr>
          <w:rFonts w:eastAsia="MS ??" w:cs="Arial"/>
          <w:sz w:val="18"/>
          <w:szCs w:val="28"/>
          <w:lang w:val="en-GB" w:eastAsia="de-DE"/>
        </w:rPr>
        <w:t>2006</w:t>
      </w:r>
      <w:r w:rsidRPr="00F7158B">
        <w:rPr>
          <w:rFonts w:eastAsia="MS ??" w:cs="Arial"/>
          <w:sz w:val="18"/>
          <w:szCs w:val="28"/>
          <w:lang w:val="en-GB" w:eastAsia="de-DE"/>
        </w:rPr>
        <w:tab/>
        <w:t>Graphic Design for the New Zealand Historic Places Trust. New Zealand</w:t>
      </w:r>
    </w:p>
    <w:p w14:paraId="23C2EBDA" w14:textId="6474D653"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p>
    <w:p w14:paraId="07DECB63" w14:textId="7777777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Urban Design. 1st concept Masterplan Eemcentrum Amersfoort. Netherlands</w:t>
      </w:r>
    </w:p>
    <w:p w14:paraId="092D497E" w14:textId="7777777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p>
    <w:p w14:paraId="296926EA" w14:textId="7777777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r w:rsidRPr="00F7158B">
        <w:rPr>
          <w:rFonts w:eastAsia="MS ??" w:cs="Arial"/>
          <w:sz w:val="18"/>
          <w:szCs w:val="28"/>
          <w:lang w:val="en-GB" w:eastAsia="de-DE"/>
        </w:rPr>
        <w:t>2003</w:t>
      </w:r>
      <w:r w:rsidRPr="00F7158B">
        <w:rPr>
          <w:rFonts w:eastAsia="MS ??" w:cs="Arial"/>
          <w:sz w:val="18"/>
          <w:szCs w:val="28"/>
          <w:lang w:val="en-GB" w:eastAsia="de-DE"/>
        </w:rPr>
        <w:tab/>
        <w:t>Urban Design. 2nd concept Masterplan Eemcentrum Amersfoort. Netherlands</w:t>
      </w:r>
    </w:p>
    <w:p w14:paraId="4206A511" w14:textId="77777777"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p>
    <w:p w14:paraId="13F750A6" w14:textId="0E1E641B" w:rsidR="00645851" w:rsidRPr="00F7158B" w:rsidRDefault="00645851" w:rsidP="00AF2023">
      <w:pPr>
        <w:widowControl w:val="0"/>
        <w:suppressAutoHyphens w:val="0"/>
        <w:autoSpaceDE w:val="0"/>
        <w:autoSpaceDN w:val="0"/>
        <w:adjustRightInd w:val="0"/>
        <w:spacing w:line="240" w:lineRule="auto"/>
        <w:ind w:left="3828" w:hanging="948"/>
        <w:rPr>
          <w:rFonts w:eastAsia="MS ??" w:cs="Arial"/>
          <w:sz w:val="8"/>
          <w:szCs w:val="28"/>
          <w:lang w:val="en-GB" w:eastAsia="de-DE"/>
        </w:rPr>
      </w:pPr>
      <w:r w:rsidRPr="00F7158B">
        <w:rPr>
          <w:rFonts w:eastAsia="MS ??" w:cs="Arial"/>
          <w:sz w:val="18"/>
          <w:szCs w:val="28"/>
          <w:lang w:val="en-GB" w:eastAsia="de-DE"/>
        </w:rPr>
        <w:t>2003</w:t>
      </w:r>
      <w:r w:rsidRPr="00F7158B">
        <w:rPr>
          <w:rFonts w:eastAsia="MS ??" w:cs="Arial"/>
          <w:sz w:val="18"/>
          <w:szCs w:val="28"/>
          <w:lang w:val="en-GB" w:eastAsia="de-DE"/>
        </w:rPr>
        <w:tab/>
        <w:t>Urban Design. Masterplan Talmalaan. Utrecht. Netherlands</w:t>
      </w:r>
      <w:r w:rsidRPr="00F7158B">
        <w:rPr>
          <w:rFonts w:eastAsia="MS ??" w:cs="Arial"/>
          <w:sz w:val="8"/>
          <w:szCs w:val="28"/>
          <w:lang w:val="en-GB" w:eastAsia="de-DE"/>
        </w:rPr>
        <w:tab/>
      </w:r>
    </w:p>
    <w:p w14:paraId="11DDB11F" w14:textId="77777777" w:rsidR="00645851" w:rsidRPr="00F7158B" w:rsidRDefault="00645851" w:rsidP="00645851">
      <w:pPr>
        <w:widowControl w:val="0"/>
        <w:suppressAutoHyphens w:val="0"/>
        <w:autoSpaceDE w:val="0"/>
        <w:autoSpaceDN w:val="0"/>
        <w:adjustRightInd w:val="0"/>
        <w:spacing w:line="240" w:lineRule="auto"/>
        <w:rPr>
          <w:rFonts w:eastAsia="MS ??" w:cs="Arial"/>
          <w:sz w:val="8"/>
          <w:szCs w:val="28"/>
          <w:lang w:val="en-GB" w:eastAsia="de-DE"/>
        </w:rPr>
      </w:pPr>
    </w:p>
    <w:p w14:paraId="45F26D71" w14:textId="2246F0EF" w:rsidR="00645851" w:rsidRPr="00F7158B" w:rsidRDefault="00645851" w:rsidP="00893F05">
      <w:pPr>
        <w:widowControl w:val="0"/>
        <w:tabs>
          <w:tab w:val="left" w:pos="2835"/>
        </w:tabs>
        <w:suppressAutoHyphens w:val="0"/>
        <w:autoSpaceDE w:val="0"/>
        <w:autoSpaceDN w:val="0"/>
        <w:adjustRightInd w:val="0"/>
        <w:spacing w:line="240" w:lineRule="auto"/>
        <w:ind w:left="3828" w:hanging="3828"/>
        <w:rPr>
          <w:rFonts w:eastAsia="MS ??" w:cs="Arial"/>
          <w:sz w:val="18"/>
          <w:szCs w:val="28"/>
          <w:lang w:val="en-GB" w:eastAsia="de-DE"/>
        </w:rPr>
      </w:pPr>
      <w:r w:rsidRPr="00F7158B">
        <w:rPr>
          <w:rFonts w:eastAsia="MS ??" w:cs="Arial"/>
          <w:sz w:val="18"/>
          <w:szCs w:val="28"/>
          <w:lang w:val="en-GB" w:eastAsia="de-DE"/>
        </w:rPr>
        <w:tab/>
        <w:t>2004</w:t>
      </w:r>
      <w:r w:rsidRPr="00F7158B">
        <w:rPr>
          <w:rFonts w:eastAsia="MS ??" w:cs="Arial"/>
          <w:sz w:val="18"/>
          <w:szCs w:val="28"/>
          <w:lang w:val="en-GB" w:eastAsia="de-DE"/>
        </w:rPr>
        <w:tab/>
        <w:t>Office and Residential Architecture. Wohn+Stadtbau II</w:t>
      </w:r>
      <w:r w:rsidR="00AF2023">
        <w:rPr>
          <w:rFonts w:eastAsia="MS ??" w:cs="Arial"/>
          <w:sz w:val="18"/>
          <w:szCs w:val="28"/>
          <w:lang w:val="en-GB" w:eastAsia="de-DE"/>
        </w:rPr>
        <w:t xml:space="preserve"> </w:t>
      </w:r>
      <w:r w:rsidRPr="00F7158B">
        <w:rPr>
          <w:rFonts w:eastAsia="MS ??" w:cs="Arial"/>
          <w:sz w:val="18"/>
          <w:szCs w:val="28"/>
          <w:lang w:val="en-GB" w:eastAsia="de-DE"/>
        </w:rPr>
        <w:t>Münster. Germany</w:t>
      </w:r>
    </w:p>
    <w:p w14:paraId="1E95C6B9" w14:textId="77777777" w:rsidR="00645851" w:rsidRPr="00F7158B" w:rsidRDefault="00645851" w:rsidP="00645851">
      <w:pPr>
        <w:widowControl w:val="0"/>
        <w:suppressAutoHyphens w:val="0"/>
        <w:autoSpaceDE w:val="0"/>
        <w:autoSpaceDN w:val="0"/>
        <w:adjustRightInd w:val="0"/>
        <w:spacing w:line="240" w:lineRule="auto"/>
        <w:rPr>
          <w:rFonts w:eastAsia="MS ??" w:cs="Arial"/>
          <w:b/>
          <w:sz w:val="18"/>
          <w:szCs w:val="28"/>
          <w:lang w:val="en-GB" w:eastAsia="de-DE"/>
        </w:rPr>
      </w:pPr>
    </w:p>
    <w:p w14:paraId="4E536751" w14:textId="3DCA5846" w:rsidR="00645851" w:rsidRPr="00F7158B" w:rsidRDefault="00645851" w:rsidP="00AF2023">
      <w:pPr>
        <w:widowControl w:val="0"/>
        <w:tabs>
          <w:tab w:val="left" w:pos="2835"/>
        </w:tabs>
        <w:suppressAutoHyphens w:val="0"/>
        <w:autoSpaceDE w:val="0"/>
        <w:autoSpaceDN w:val="0"/>
        <w:adjustRightInd w:val="0"/>
        <w:spacing w:line="240" w:lineRule="auto"/>
        <w:ind w:left="3828" w:hanging="3828"/>
        <w:rPr>
          <w:rFonts w:eastAsia="MS ??" w:cs="Arial"/>
          <w:sz w:val="18"/>
          <w:szCs w:val="28"/>
          <w:lang w:val="en-GB" w:eastAsia="de-DE"/>
        </w:rPr>
      </w:pPr>
      <w:r w:rsidRPr="00F7158B">
        <w:rPr>
          <w:rFonts w:eastAsia="MS ??" w:cs="Arial"/>
          <w:b/>
          <w:sz w:val="18"/>
          <w:szCs w:val="28"/>
          <w:lang w:val="en-GB" w:eastAsia="de-DE"/>
        </w:rPr>
        <w:t>awards and prizes</w:t>
      </w:r>
      <w:r w:rsidRPr="00F7158B">
        <w:rPr>
          <w:rFonts w:eastAsia="MS ??" w:cs="Arial"/>
          <w:sz w:val="18"/>
          <w:szCs w:val="28"/>
          <w:lang w:val="en-GB" w:eastAsia="de-DE"/>
        </w:rPr>
        <w:tab/>
        <w:t>2013</w:t>
      </w:r>
      <w:r w:rsidRPr="00F7158B">
        <w:rPr>
          <w:rFonts w:eastAsia="MS ??" w:cs="Arial"/>
          <w:sz w:val="18"/>
          <w:szCs w:val="28"/>
          <w:lang w:val="en-GB" w:eastAsia="de-DE"/>
        </w:rPr>
        <w:tab/>
        <w:t>New Zealand Institute of Architecture Award. Category: International Architecture</w:t>
      </w:r>
    </w:p>
    <w:p w14:paraId="70AF6FC1"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3828"/>
        <w:rPr>
          <w:rFonts w:eastAsia="MS ??" w:cs="Arial"/>
          <w:sz w:val="18"/>
          <w:szCs w:val="28"/>
          <w:lang w:val="en-GB" w:eastAsia="de-DE"/>
        </w:rPr>
      </w:pPr>
    </w:p>
    <w:p w14:paraId="155F3D72" w14:textId="1F8E135D"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r w:rsidRPr="00F7158B">
        <w:rPr>
          <w:rFonts w:eastAsia="MS ??" w:cs="Arial"/>
          <w:sz w:val="18"/>
          <w:szCs w:val="28"/>
          <w:lang w:val="en-GB" w:eastAsia="de-DE"/>
        </w:rPr>
        <w:t>2011</w:t>
      </w:r>
      <w:r w:rsidRPr="00F7158B">
        <w:rPr>
          <w:rFonts w:eastAsia="MS ??" w:cs="Arial"/>
          <w:sz w:val="18"/>
          <w:szCs w:val="28"/>
          <w:lang w:val="en-GB" w:eastAsia="de-DE"/>
        </w:rPr>
        <w:tab/>
        <w:t>Bright Idea Challenge Scho</w:t>
      </w:r>
      <w:r w:rsidR="00AF2023">
        <w:rPr>
          <w:rFonts w:eastAsia="MS ??" w:cs="Arial"/>
          <w:sz w:val="18"/>
          <w:szCs w:val="28"/>
          <w:lang w:val="en-GB" w:eastAsia="de-DE"/>
        </w:rPr>
        <w:t xml:space="preserve">larship ($3,000.00) funded by </w:t>
      </w:r>
      <w:r w:rsidRPr="00F7158B">
        <w:rPr>
          <w:rFonts w:eastAsia="MS ??" w:cs="Arial"/>
          <w:sz w:val="18"/>
          <w:szCs w:val="28"/>
          <w:lang w:val="en-GB" w:eastAsia="de-DE"/>
        </w:rPr>
        <w:t>Grow Wellington. New Zealand</w:t>
      </w:r>
    </w:p>
    <w:p w14:paraId="01C4FB56"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p>
    <w:p w14:paraId="7CEAB934"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r w:rsidRPr="00F7158B">
        <w:rPr>
          <w:rFonts w:eastAsia="MS ??" w:cs="Arial"/>
          <w:sz w:val="18"/>
          <w:szCs w:val="28"/>
          <w:lang w:val="en-GB" w:eastAsia="de-DE"/>
        </w:rPr>
        <w:t xml:space="preserve">2011 </w:t>
      </w:r>
      <w:r w:rsidRPr="00F7158B">
        <w:rPr>
          <w:rFonts w:eastAsia="MS ??" w:cs="Arial"/>
          <w:sz w:val="18"/>
          <w:szCs w:val="28"/>
          <w:lang w:val="en-GB" w:eastAsia="de-DE"/>
        </w:rPr>
        <w:tab/>
        <w:t>1st Prize. Clever Wood Solutions. NZ Wood Timber Design Award. New Zealand</w:t>
      </w:r>
    </w:p>
    <w:p w14:paraId="53CFEB1D"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p>
    <w:p w14:paraId="6A7BA59A"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r w:rsidRPr="00F7158B">
        <w:rPr>
          <w:rFonts w:eastAsia="MS ??" w:cs="Arial"/>
          <w:sz w:val="18"/>
          <w:szCs w:val="28"/>
          <w:lang w:val="en-GB" w:eastAsia="de-DE"/>
        </w:rPr>
        <w:t>2011</w:t>
      </w:r>
      <w:r w:rsidRPr="00F7158B">
        <w:rPr>
          <w:rFonts w:eastAsia="MS ??" w:cs="Arial"/>
          <w:sz w:val="18"/>
          <w:szCs w:val="28"/>
          <w:lang w:val="en-GB" w:eastAsia="de-DE"/>
        </w:rPr>
        <w:tab/>
        <w:t>Highly Commended, Residential Architectural Excellence. NZ Wood Timber Design Award. New Zealand</w:t>
      </w:r>
    </w:p>
    <w:p w14:paraId="248CFEA1"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p>
    <w:p w14:paraId="50113FBA"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r w:rsidRPr="00F7158B">
        <w:rPr>
          <w:rFonts w:eastAsia="MS ??" w:cs="Arial"/>
          <w:sz w:val="18"/>
          <w:szCs w:val="28"/>
          <w:lang w:val="en-GB" w:eastAsia="de-DE"/>
        </w:rPr>
        <w:t>2011</w:t>
      </w:r>
      <w:r w:rsidRPr="00F7158B">
        <w:rPr>
          <w:rFonts w:eastAsia="MS ??" w:cs="Arial"/>
          <w:sz w:val="18"/>
          <w:szCs w:val="28"/>
          <w:lang w:val="en-GB" w:eastAsia="de-DE"/>
        </w:rPr>
        <w:tab/>
        <w:t>Highly Commended, Sustainability Award. NZ Wood Timber Design Award. New Zealand</w:t>
      </w:r>
    </w:p>
    <w:p w14:paraId="40C6A939"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p>
    <w:p w14:paraId="2056C3B4" w14:textId="16A95D35"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r w:rsidRPr="00F7158B">
        <w:rPr>
          <w:rFonts w:eastAsia="MS ??" w:cs="Arial"/>
          <w:sz w:val="18"/>
          <w:szCs w:val="28"/>
          <w:lang w:val="en-GB" w:eastAsia="de-DE"/>
        </w:rPr>
        <w:t>2011</w:t>
      </w:r>
      <w:r w:rsidRPr="00F7158B">
        <w:rPr>
          <w:rFonts w:eastAsia="MS ??" w:cs="Arial"/>
          <w:sz w:val="18"/>
          <w:szCs w:val="28"/>
          <w:lang w:val="en-GB" w:eastAsia="de-DE"/>
        </w:rPr>
        <w:tab/>
        <w:t>First Light House. Solar Decathlon 2011</w:t>
      </w:r>
    </w:p>
    <w:p w14:paraId="3B9E9B9F" w14:textId="1CCA0A60"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r w:rsidRPr="00F7158B">
        <w:rPr>
          <w:rFonts w:eastAsia="MS ??" w:cs="Arial"/>
          <w:sz w:val="18"/>
          <w:szCs w:val="28"/>
          <w:lang w:val="en-GB" w:eastAsia="de-DE"/>
        </w:rPr>
        <w:tab/>
        <w:t>1</w:t>
      </w:r>
      <w:r w:rsidRPr="00F7158B">
        <w:rPr>
          <w:rFonts w:eastAsia="MS ??" w:cs="Arial"/>
          <w:sz w:val="18"/>
          <w:szCs w:val="28"/>
          <w:vertAlign w:val="superscript"/>
          <w:lang w:val="en-GB" w:eastAsia="de-DE"/>
        </w:rPr>
        <w:t>st</w:t>
      </w:r>
      <w:r w:rsidRPr="00F7158B">
        <w:rPr>
          <w:rFonts w:eastAsia="MS ??" w:cs="Arial"/>
          <w:sz w:val="18"/>
          <w:szCs w:val="28"/>
          <w:lang w:val="en-GB" w:eastAsia="de-DE"/>
        </w:rPr>
        <w:t xml:space="preserve"> Place Engineering Competition</w:t>
      </w:r>
    </w:p>
    <w:p w14:paraId="4EC4E453" w14:textId="08A9A548"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r w:rsidRPr="00F7158B">
        <w:rPr>
          <w:rFonts w:eastAsia="MS ??" w:cs="Arial"/>
          <w:sz w:val="18"/>
          <w:szCs w:val="28"/>
          <w:lang w:val="en-GB" w:eastAsia="de-DE"/>
        </w:rPr>
        <w:tab/>
        <w:t>1</w:t>
      </w:r>
      <w:r w:rsidRPr="00F7158B">
        <w:rPr>
          <w:rFonts w:eastAsia="MS ??" w:cs="Arial"/>
          <w:sz w:val="18"/>
          <w:szCs w:val="28"/>
          <w:vertAlign w:val="superscript"/>
          <w:lang w:val="en-GB" w:eastAsia="de-DE"/>
        </w:rPr>
        <w:t>st</w:t>
      </w:r>
      <w:r w:rsidRPr="00F7158B">
        <w:rPr>
          <w:rFonts w:eastAsia="MS ??" w:cs="Arial"/>
          <w:sz w:val="18"/>
          <w:szCs w:val="28"/>
          <w:lang w:val="en-GB" w:eastAsia="de-DE"/>
        </w:rPr>
        <w:t xml:space="preserve"> Place equal Energy Balance Competition </w:t>
      </w:r>
    </w:p>
    <w:p w14:paraId="72781B84" w14:textId="40141474"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r w:rsidRPr="00F7158B">
        <w:rPr>
          <w:rFonts w:eastAsia="MS ??" w:cs="Arial"/>
          <w:sz w:val="18"/>
          <w:szCs w:val="28"/>
          <w:lang w:val="en-GB" w:eastAsia="de-DE"/>
        </w:rPr>
        <w:tab/>
        <w:t>1</w:t>
      </w:r>
      <w:r w:rsidRPr="00F7158B">
        <w:rPr>
          <w:rFonts w:eastAsia="MS ??" w:cs="Arial"/>
          <w:sz w:val="18"/>
          <w:szCs w:val="28"/>
          <w:vertAlign w:val="superscript"/>
          <w:lang w:val="en-GB" w:eastAsia="de-DE"/>
        </w:rPr>
        <w:t>st</w:t>
      </w:r>
      <w:r w:rsidRPr="00F7158B">
        <w:rPr>
          <w:rFonts w:eastAsia="MS ??" w:cs="Arial"/>
          <w:sz w:val="18"/>
          <w:szCs w:val="28"/>
          <w:lang w:val="en-GB" w:eastAsia="de-DE"/>
        </w:rPr>
        <w:t xml:space="preserve"> Place equal Hot Water Competition</w:t>
      </w:r>
    </w:p>
    <w:p w14:paraId="04C48F38" w14:textId="328B2819" w:rsidR="00645851" w:rsidRPr="00F7158B" w:rsidRDefault="00645851" w:rsidP="00AF2023">
      <w:pPr>
        <w:widowControl w:val="0"/>
        <w:tabs>
          <w:tab w:val="left" w:pos="2835"/>
        </w:tabs>
        <w:suppressAutoHyphens w:val="0"/>
        <w:autoSpaceDE w:val="0"/>
        <w:autoSpaceDN w:val="0"/>
        <w:adjustRightInd w:val="0"/>
        <w:spacing w:line="240" w:lineRule="auto"/>
        <w:ind w:left="3828" w:hanging="993"/>
        <w:rPr>
          <w:rFonts w:eastAsia="MS ??" w:cs="Arial"/>
          <w:sz w:val="18"/>
          <w:szCs w:val="28"/>
          <w:lang w:val="en-GB" w:eastAsia="de-DE"/>
        </w:rPr>
      </w:pPr>
      <w:r w:rsidRPr="00F7158B">
        <w:rPr>
          <w:rFonts w:eastAsia="MS ??" w:cs="Arial"/>
          <w:sz w:val="18"/>
          <w:szCs w:val="28"/>
          <w:lang w:val="en-GB" w:eastAsia="de-DE"/>
        </w:rPr>
        <w:tab/>
        <w:t>2</w:t>
      </w:r>
      <w:r w:rsidRPr="00F7158B">
        <w:rPr>
          <w:rFonts w:eastAsia="MS ??" w:cs="Arial"/>
          <w:sz w:val="18"/>
          <w:szCs w:val="28"/>
          <w:vertAlign w:val="superscript"/>
          <w:lang w:val="en-GB" w:eastAsia="de-DE"/>
        </w:rPr>
        <w:t>nd</w:t>
      </w:r>
      <w:r w:rsidRPr="00F7158B">
        <w:rPr>
          <w:rFonts w:eastAsia="MS ??" w:cs="Arial"/>
          <w:sz w:val="18"/>
          <w:szCs w:val="28"/>
          <w:lang w:val="en-GB" w:eastAsia="de-DE"/>
        </w:rPr>
        <w:t xml:space="preserve"> Place Architecture Competition</w:t>
      </w:r>
    </w:p>
    <w:p w14:paraId="03B6F8FE"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rPr>
          <w:rFonts w:eastAsia="MS ??" w:cs="Arial"/>
          <w:sz w:val="18"/>
          <w:szCs w:val="28"/>
          <w:lang w:val="en-GB" w:eastAsia="de-DE"/>
        </w:rPr>
      </w:pPr>
      <w:r w:rsidRPr="00F7158B">
        <w:rPr>
          <w:rFonts w:eastAsia="MS ??" w:cs="Arial"/>
          <w:sz w:val="18"/>
          <w:szCs w:val="28"/>
          <w:lang w:val="en-GB" w:eastAsia="de-DE"/>
        </w:rPr>
        <w:t>3</w:t>
      </w:r>
      <w:r w:rsidRPr="00F7158B">
        <w:rPr>
          <w:rFonts w:eastAsia="MS ??" w:cs="Arial"/>
          <w:sz w:val="18"/>
          <w:szCs w:val="28"/>
          <w:vertAlign w:val="superscript"/>
          <w:lang w:val="en-GB" w:eastAsia="de-DE"/>
        </w:rPr>
        <w:t>rd</w:t>
      </w:r>
      <w:r w:rsidRPr="00F7158B">
        <w:rPr>
          <w:rFonts w:eastAsia="MS ??" w:cs="Arial"/>
          <w:sz w:val="18"/>
          <w:szCs w:val="28"/>
          <w:lang w:val="en-GB" w:eastAsia="de-DE"/>
        </w:rPr>
        <w:t xml:space="preserve"> Place Market Appeal Competition</w:t>
      </w:r>
    </w:p>
    <w:p w14:paraId="1D7ACABE"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rPr>
          <w:rFonts w:eastAsia="MS ??" w:cs="Arial"/>
          <w:sz w:val="18"/>
          <w:szCs w:val="28"/>
          <w:lang w:val="en-GB" w:eastAsia="de-DE"/>
        </w:rPr>
      </w:pPr>
      <w:r w:rsidRPr="00F7158B">
        <w:rPr>
          <w:rFonts w:eastAsia="MS ??" w:cs="Arial"/>
          <w:sz w:val="18"/>
          <w:szCs w:val="28"/>
          <w:lang w:val="en-GB" w:eastAsia="de-DE"/>
        </w:rPr>
        <w:t>3</w:t>
      </w:r>
      <w:r w:rsidRPr="00F7158B">
        <w:rPr>
          <w:rFonts w:eastAsia="MS ??" w:cs="Arial"/>
          <w:sz w:val="18"/>
          <w:szCs w:val="28"/>
          <w:vertAlign w:val="superscript"/>
          <w:lang w:val="en-GB" w:eastAsia="de-DE"/>
        </w:rPr>
        <w:t>rd</w:t>
      </w:r>
      <w:r w:rsidRPr="00F7158B">
        <w:rPr>
          <w:rFonts w:eastAsia="MS ??" w:cs="Arial"/>
          <w:sz w:val="18"/>
          <w:szCs w:val="28"/>
          <w:lang w:val="en-GB" w:eastAsia="de-DE"/>
        </w:rPr>
        <w:t xml:space="preserve"> Place Solar Decathlon 2011</w:t>
      </w:r>
    </w:p>
    <w:p w14:paraId="0AC0A3C8"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3828"/>
        <w:rPr>
          <w:rFonts w:eastAsia="MS ??" w:cs="Arial"/>
          <w:sz w:val="18"/>
          <w:szCs w:val="28"/>
          <w:lang w:val="en-GB" w:eastAsia="de-DE"/>
        </w:rPr>
      </w:pPr>
    </w:p>
    <w:p w14:paraId="1B57F172" w14:textId="7E921F70" w:rsidR="00645851" w:rsidRPr="00F7158B" w:rsidRDefault="00645851" w:rsidP="00AF2023">
      <w:pPr>
        <w:widowControl w:val="0"/>
        <w:tabs>
          <w:tab w:val="left" w:pos="2835"/>
        </w:tabs>
        <w:suppressAutoHyphens w:val="0"/>
        <w:autoSpaceDE w:val="0"/>
        <w:autoSpaceDN w:val="0"/>
        <w:adjustRightInd w:val="0"/>
        <w:spacing w:line="240" w:lineRule="auto"/>
        <w:ind w:left="3828" w:hanging="3828"/>
        <w:rPr>
          <w:rFonts w:eastAsia="MS ??" w:cs="Arial"/>
          <w:sz w:val="18"/>
          <w:szCs w:val="28"/>
          <w:lang w:val="en-GB" w:eastAsia="de-DE"/>
        </w:rPr>
      </w:pPr>
      <w:r w:rsidRPr="00F7158B">
        <w:rPr>
          <w:rFonts w:eastAsia="MS ??" w:cs="Arial"/>
          <w:sz w:val="18"/>
          <w:szCs w:val="28"/>
          <w:lang w:val="en-GB" w:eastAsia="de-DE"/>
        </w:rPr>
        <w:tab/>
        <w:t>2011</w:t>
      </w:r>
      <w:r w:rsidRPr="00F7158B">
        <w:rPr>
          <w:rFonts w:eastAsia="MS ??" w:cs="Arial"/>
          <w:sz w:val="18"/>
          <w:szCs w:val="28"/>
          <w:lang w:val="en-GB" w:eastAsia="de-DE"/>
        </w:rPr>
        <w:tab/>
        <w:t xml:space="preserve">Victoria University of Wellington Staff Excellence Award </w:t>
      </w:r>
    </w:p>
    <w:p w14:paraId="17D66853" w14:textId="77777777" w:rsidR="00645851" w:rsidRPr="00F7158B" w:rsidRDefault="00645851" w:rsidP="00AF2023">
      <w:pPr>
        <w:widowControl w:val="0"/>
        <w:tabs>
          <w:tab w:val="left" w:pos="2835"/>
        </w:tabs>
        <w:suppressAutoHyphens w:val="0"/>
        <w:autoSpaceDE w:val="0"/>
        <w:autoSpaceDN w:val="0"/>
        <w:adjustRightInd w:val="0"/>
        <w:spacing w:line="240" w:lineRule="auto"/>
        <w:ind w:left="3828" w:hanging="3828"/>
        <w:rPr>
          <w:rFonts w:eastAsia="MS ??" w:cs="Arial"/>
          <w:sz w:val="18"/>
          <w:szCs w:val="28"/>
          <w:lang w:val="en-GB" w:eastAsia="de-DE"/>
        </w:rPr>
      </w:pPr>
    </w:p>
    <w:p w14:paraId="4B4D11FE" w14:textId="581647D4" w:rsidR="00645851" w:rsidRPr="00F7158B" w:rsidRDefault="00893F05" w:rsidP="00AF2023">
      <w:pPr>
        <w:widowControl w:val="0"/>
        <w:tabs>
          <w:tab w:val="left" w:pos="2835"/>
        </w:tabs>
        <w:suppressAutoHyphens w:val="0"/>
        <w:autoSpaceDE w:val="0"/>
        <w:autoSpaceDN w:val="0"/>
        <w:adjustRightInd w:val="0"/>
        <w:spacing w:line="240" w:lineRule="auto"/>
        <w:ind w:left="3828" w:hanging="3828"/>
        <w:rPr>
          <w:rFonts w:eastAsia="MS ??" w:cs="Arial"/>
          <w:sz w:val="18"/>
          <w:szCs w:val="28"/>
          <w:lang w:val="en-GB" w:eastAsia="de-DE"/>
        </w:rPr>
      </w:pPr>
      <w:r>
        <w:rPr>
          <w:rFonts w:eastAsia="MS ??" w:cs="Arial"/>
          <w:sz w:val="18"/>
          <w:szCs w:val="28"/>
          <w:lang w:val="en-GB" w:eastAsia="de-DE"/>
        </w:rPr>
        <w:tab/>
        <w:t>2008</w:t>
      </w:r>
      <w:r>
        <w:rPr>
          <w:rFonts w:eastAsia="MS ??" w:cs="Arial"/>
          <w:sz w:val="18"/>
          <w:szCs w:val="28"/>
          <w:lang w:val="en-GB" w:eastAsia="de-DE"/>
        </w:rPr>
        <w:tab/>
      </w:r>
      <w:r w:rsidR="00645851" w:rsidRPr="00F7158B">
        <w:rPr>
          <w:rFonts w:eastAsia="MS ??" w:cs="Arial"/>
          <w:sz w:val="18"/>
          <w:szCs w:val="28"/>
          <w:lang w:val="en-GB" w:eastAsia="de-DE"/>
        </w:rPr>
        <w:t>New Zealand Po</w:t>
      </w:r>
      <w:r>
        <w:rPr>
          <w:rFonts w:eastAsia="MS ??" w:cs="Arial"/>
          <w:sz w:val="18"/>
          <w:szCs w:val="28"/>
          <w:lang w:val="en-GB" w:eastAsia="de-DE"/>
        </w:rPr>
        <w:t xml:space="preserve">stgraduate Study Abroad Award. </w:t>
      </w:r>
      <w:r w:rsidR="00645851" w:rsidRPr="00F7158B">
        <w:rPr>
          <w:rFonts w:eastAsia="MS ??" w:cs="Arial"/>
          <w:sz w:val="18"/>
          <w:szCs w:val="28"/>
          <w:lang w:val="en-GB" w:eastAsia="de-DE"/>
        </w:rPr>
        <w:t>Education New Zealand funded by the New Zealand Government (NZD 3,000.00)</w:t>
      </w:r>
    </w:p>
    <w:p w14:paraId="66B81AEF" w14:textId="77777777" w:rsidR="00645851" w:rsidRPr="00F7158B" w:rsidRDefault="00645851" w:rsidP="00645851">
      <w:pPr>
        <w:widowControl w:val="0"/>
        <w:suppressAutoHyphens w:val="0"/>
        <w:autoSpaceDE w:val="0"/>
        <w:autoSpaceDN w:val="0"/>
        <w:adjustRightInd w:val="0"/>
        <w:spacing w:line="240" w:lineRule="auto"/>
        <w:ind w:left="4320"/>
        <w:rPr>
          <w:rFonts w:eastAsia="MS ??" w:cs="Arial"/>
          <w:sz w:val="18"/>
          <w:szCs w:val="28"/>
          <w:lang w:val="en-GB" w:eastAsia="de-DE"/>
        </w:rPr>
      </w:pPr>
    </w:p>
    <w:p w14:paraId="2D193412" w14:textId="2FCDFC13"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r w:rsidRPr="00F7158B">
        <w:rPr>
          <w:rFonts w:eastAsia="MS ??" w:cs="Arial"/>
          <w:sz w:val="18"/>
          <w:szCs w:val="28"/>
          <w:lang w:val="en-GB" w:eastAsia="de-DE"/>
        </w:rPr>
        <w:t>2008</w:t>
      </w:r>
      <w:r w:rsidRPr="00F7158B">
        <w:rPr>
          <w:rFonts w:eastAsia="MS ??" w:cs="Arial"/>
          <w:sz w:val="18"/>
          <w:szCs w:val="28"/>
          <w:lang w:val="en-GB" w:eastAsia="de-DE"/>
        </w:rPr>
        <w:tab/>
        <w:t xml:space="preserve">1st Prize </w:t>
      </w:r>
      <w:r w:rsidRPr="00F7158B">
        <w:rPr>
          <w:rFonts w:eastAsia="MS ??" w:cs="Arial"/>
          <w:i/>
          <w:sz w:val="18"/>
          <w:szCs w:val="28"/>
          <w:lang w:val="en-GB" w:eastAsia="de-DE"/>
        </w:rPr>
        <w:t xml:space="preserve">Centre for Recreation Research. </w:t>
      </w:r>
      <w:r w:rsidRPr="00F7158B">
        <w:rPr>
          <w:rFonts w:eastAsia="MS ??" w:cs="Arial"/>
          <w:sz w:val="18"/>
          <w:szCs w:val="28"/>
          <w:lang w:val="en-GB" w:eastAsia="de-DE"/>
        </w:rPr>
        <w:t>Communication Design Competition. University of Otago. New Zealand</w:t>
      </w:r>
    </w:p>
    <w:p w14:paraId="3AEF5182"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p>
    <w:p w14:paraId="0A16C032"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r w:rsidRPr="00F7158B">
        <w:rPr>
          <w:rFonts w:eastAsia="MS ??" w:cs="Arial"/>
          <w:sz w:val="18"/>
          <w:szCs w:val="28"/>
          <w:lang w:val="en-GB" w:eastAsia="de-DE"/>
        </w:rPr>
        <w:t>2007</w:t>
      </w:r>
      <w:r w:rsidRPr="00F7158B">
        <w:rPr>
          <w:rFonts w:eastAsia="MS ??" w:cs="Arial"/>
          <w:sz w:val="18"/>
          <w:szCs w:val="28"/>
          <w:lang w:val="en-GB" w:eastAsia="de-DE"/>
        </w:rPr>
        <w:tab/>
        <w:t xml:space="preserve">Otago University Writing Competition. Travel Award: Good Faith Symposium. New Zealand </w:t>
      </w:r>
    </w:p>
    <w:p w14:paraId="25D7FB15"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p>
    <w:p w14:paraId="3DCB78DD" w14:textId="0C4C3A8D"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1st Prize Architecture Competition: New Digital Library Seoul, South Korea. In conjunction with the architecture firm Bolles+Wilson</w:t>
      </w:r>
    </w:p>
    <w:p w14:paraId="41E88D5A"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p>
    <w:p w14:paraId="11839216"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Design Award Visitor Centre in Nebra. Germany. In conjunction with the architecture firm Bolles+Wilson</w:t>
      </w:r>
    </w:p>
    <w:p w14:paraId="7F88080A"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p>
    <w:p w14:paraId="1FEFB83F" w14:textId="0A9759F6"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r w:rsidRPr="00F7158B">
        <w:rPr>
          <w:rFonts w:eastAsia="MS ??" w:cs="Arial"/>
          <w:sz w:val="18"/>
          <w:szCs w:val="28"/>
          <w:lang w:val="en-GB" w:eastAsia="de-DE"/>
        </w:rPr>
        <w:t>2005</w:t>
      </w:r>
      <w:r w:rsidRPr="00F7158B">
        <w:rPr>
          <w:rFonts w:eastAsia="MS ??" w:cs="Arial"/>
          <w:sz w:val="18"/>
          <w:szCs w:val="28"/>
          <w:lang w:val="en-GB" w:eastAsia="de-DE"/>
        </w:rPr>
        <w:tab/>
        <w:t>Special Design Award: WohnPark Coesfeld, Germany.</w:t>
      </w:r>
      <w:r w:rsidR="00893F05">
        <w:rPr>
          <w:rFonts w:eastAsia="MS ??" w:cs="Arial"/>
          <w:sz w:val="18"/>
          <w:szCs w:val="28"/>
          <w:lang w:val="en-GB" w:eastAsia="de-DE"/>
        </w:rPr>
        <w:t xml:space="preserve"> </w:t>
      </w:r>
      <w:r w:rsidRPr="00F7158B">
        <w:rPr>
          <w:rFonts w:eastAsia="MS ??" w:cs="Arial"/>
          <w:sz w:val="18"/>
          <w:szCs w:val="28"/>
          <w:lang w:val="en-GB" w:eastAsia="de-DE"/>
        </w:rPr>
        <w:t>In conjunction with the architecture firm Reichardt Architekten</w:t>
      </w:r>
    </w:p>
    <w:p w14:paraId="4A7C16F6"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p>
    <w:p w14:paraId="1589BF8D"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2nd Prize Architecture Competition: Ocean Beach Hotel. 2004. Perth. Australia. In conjunction with the architecture firm Bolles+Wilson</w:t>
      </w:r>
    </w:p>
    <w:p w14:paraId="60863214"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p>
    <w:p w14:paraId="173C0967" w14:textId="77777777" w:rsidR="00645851" w:rsidRPr="00F7158B" w:rsidRDefault="00645851" w:rsidP="00C05497">
      <w:pPr>
        <w:widowControl w:val="0"/>
        <w:suppressAutoHyphens w:val="0"/>
        <w:autoSpaceDE w:val="0"/>
        <w:autoSpaceDN w:val="0"/>
        <w:adjustRightInd w:val="0"/>
        <w:spacing w:line="240" w:lineRule="auto"/>
        <w:ind w:left="3828" w:hanging="948"/>
        <w:rPr>
          <w:rFonts w:eastAsia="MS ??" w:cs="Arial"/>
          <w:sz w:val="18"/>
          <w:szCs w:val="28"/>
          <w:lang w:val="en-GB" w:eastAsia="de-DE"/>
        </w:rPr>
      </w:pPr>
      <w:r w:rsidRPr="00F7158B">
        <w:rPr>
          <w:rFonts w:eastAsia="MS ??" w:cs="Arial"/>
          <w:sz w:val="18"/>
          <w:szCs w:val="28"/>
          <w:lang w:val="en-GB" w:eastAsia="de-DE"/>
        </w:rPr>
        <w:t>2004</w:t>
      </w:r>
      <w:r w:rsidRPr="00F7158B">
        <w:rPr>
          <w:rFonts w:eastAsia="MS ??" w:cs="Arial"/>
          <w:sz w:val="18"/>
          <w:szCs w:val="28"/>
          <w:lang w:val="en-GB" w:eastAsia="de-DE"/>
        </w:rPr>
        <w:tab/>
        <w:t>1st Prize Architecture Competition: Masterplan Eemcentrum Amersfoort. Netherlands. In conjunction with the architecture firm Bolles+Wilson</w:t>
      </w:r>
    </w:p>
    <w:p w14:paraId="7541699D" w14:textId="77777777" w:rsidR="00645851" w:rsidRPr="00F7158B" w:rsidRDefault="00645851" w:rsidP="00645851">
      <w:pPr>
        <w:widowControl w:val="0"/>
        <w:suppressAutoHyphens w:val="0"/>
        <w:autoSpaceDE w:val="0"/>
        <w:autoSpaceDN w:val="0"/>
        <w:adjustRightInd w:val="0"/>
        <w:spacing w:line="240" w:lineRule="auto"/>
        <w:rPr>
          <w:rFonts w:eastAsia="MS ??" w:cs="Arial"/>
          <w:sz w:val="18"/>
          <w:szCs w:val="28"/>
          <w:lang w:val="en-GB" w:eastAsia="de-DE"/>
        </w:rPr>
      </w:pPr>
      <w:r w:rsidRPr="00F7158B">
        <w:rPr>
          <w:rFonts w:eastAsia="MS ??" w:cs="Arial"/>
          <w:sz w:val="18"/>
          <w:szCs w:val="28"/>
          <w:lang w:val="en-GB" w:eastAsia="de-DE"/>
        </w:rPr>
        <w:tab/>
      </w:r>
      <w:r w:rsidRPr="00F7158B">
        <w:rPr>
          <w:rFonts w:eastAsia="MS ??" w:cs="Arial"/>
          <w:sz w:val="18"/>
          <w:szCs w:val="28"/>
          <w:lang w:val="en-GB" w:eastAsia="de-DE"/>
        </w:rPr>
        <w:tab/>
      </w:r>
      <w:r w:rsidRPr="00F7158B">
        <w:rPr>
          <w:rFonts w:eastAsia="MS ??" w:cs="Arial"/>
          <w:sz w:val="18"/>
          <w:szCs w:val="28"/>
          <w:lang w:val="en-GB" w:eastAsia="de-DE"/>
        </w:rPr>
        <w:tab/>
      </w:r>
    </w:p>
    <w:p w14:paraId="1511B43D" w14:textId="22048E67" w:rsidR="00645851" w:rsidRPr="00F7158B" w:rsidRDefault="00645851"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sidRPr="00F7158B">
        <w:rPr>
          <w:rFonts w:eastAsia="MS ??" w:cs="Arial"/>
          <w:b/>
          <w:sz w:val="18"/>
          <w:szCs w:val="28"/>
          <w:lang w:val="en-GB" w:eastAsia="de-DE"/>
        </w:rPr>
        <w:t>exhibitions</w:t>
      </w:r>
      <w:r w:rsidRPr="00F7158B">
        <w:rPr>
          <w:rFonts w:eastAsia="MS ??" w:cs="Arial"/>
          <w:sz w:val="18"/>
          <w:szCs w:val="28"/>
          <w:lang w:val="en-GB" w:eastAsia="de-DE"/>
        </w:rPr>
        <w:tab/>
        <w:t>2012</w:t>
      </w:r>
      <w:r w:rsidRPr="00F7158B">
        <w:rPr>
          <w:rFonts w:eastAsia="MS ??" w:cs="Arial"/>
          <w:sz w:val="18"/>
          <w:szCs w:val="28"/>
          <w:lang w:val="en-GB" w:eastAsia="de-DE"/>
        </w:rPr>
        <w:tab/>
        <w:t>IN4MS Exhibition at Cobblestone Park. Wellington. New Zealand</w:t>
      </w:r>
    </w:p>
    <w:p w14:paraId="633C3F9B" w14:textId="77777777" w:rsidR="00645851" w:rsidRPr="00F7158B" w:rsidRDefault="00645851"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p>
    <w:p w14:paraId="3A57A30F" w14:textId="542311B8" w:rsidR="00645851" w:rsidRPr="00F7158B" w:rsidRDefault="00645851"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sidRPr="00F7158B">
        <w:rPr>
          <w:rFonts w:eastAsia="MS ??" w:cs="Arial"/>
          <w:sz w:val="18"/>
          <w:szCs w:val="28"/>
          <w:lang w:val="en-GB" w:eastAsia="de-DE"/>
        </w:rPr>
        <w:tab/>
        <w:t>2011</w:t>
      </w:r>
      <w:r w:rsidRPr="00F7158B">
        <w:rPr>
          <w:rFonts w:eastAsia="MS ??" w:cs="Arial"/>
          <w:sz w:val="18"/>
          <w:szCs w:val="28"/>
          <w:lang w:val="en-GB" w:eastAsia="de-DE"/>
        </w:rPr>
        <w:tab/>
        <w:t>First Light House</w:t>
      </w:r>
      <w:r w:rsidR="00C05497">
        <w:rPr>
          <w:rFonts w:eastAsia="MS ??" w:cs="Arial"/>
          <w:sz w:val="18"/>
          <w:szCs w:val="28"/>
          <w:lang w:val="en-GB" w:eastAsia="de-DE"/>
        </w:rPr>
        <w:t xml:space="preserve"> </w:t>
      </w:r>
      <w:r w:rsidRPr="00F7158B">
        <w:rPr>
          <w:rFonts w:eastAsia="MS ??" w:cs="Arial"/>
          <w:sz w:val="18"/>
          <w:szCs w:val="28"/>
          <w:lang w:val="en-GB" w:eastAsia="de-DE"/>
        </w:rPr>
        <w:t>Solar Decathlon 2011.Washington D.C. United States of America</w:t>
      </w:r>
    </w:p>
    <w:p w14:paraId="4F175888" w14:textId="77777777" w:rsidR="00645851" w:rsidRPr="00F7158B" w:rsidRDefault="00645851"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p>
    <w:p w14:paraId="4DAC2A54" w14:textId="43ACE4B3" w:rsidR="00645851" w:rsidRPr="00F7158B" w:rsidRDefault="00645851"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sidRPr="00F7158B">
        <w:rPr>
          <w:rFonts w:eastAsia="MS ??" w:cs="Arial"/>
          <w:sz w:val="18"/>
          <w:szCs w:val="28"/>
          <w:lang w:val="en-GB" w:eastAsia="de-DE"/>
        </w:rPr>
        <w:tab/>
        <w:t>2011</w:t>
      </w:r>
      <w:r w:rsidRPr="00F7158B">
        <w:rPr>
          <w:rFonts w:eastAsia="MS ??" w:cs="Arial"/>
          <w:sz w:val="18"/>
          <w:szCs w:val="28"/>
          <w:lang w:val="en-GB" w:eastAsia="de-DE"/>
        </w:rPr>
        <w:tab/>
        <w:t>Affordable Solar Architecture</w:t>
      </w:r>
    </w:p>
    <w:p w14:paraId="60E0B8F2" w14:textId="6185946F" w:rsidR="00645851" w:rsidRPr="00F7158B" w:rsidRDefault="00C05497"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Pr>
          <w:rFonts w:eastAsia="MS ??" w:cs="Arial"/>
          <w:sz w:val="18"/>
          <w:szCs w:val="28"/>
          <w:lang w:val="en-GB" w:eastAsia="de-DE"/>
        </w:rPr>
        <w:tab/>
      </w:r>
      <w:r>
        <w:rPr>
          <w:rFonts w:eastAsia="MS ??" w:cs="Arial"/>
          <w:sz w:val="18"/>
          <w:szCs w:val="28"/>
          <w:lang w:val="en-GB" w:eastAsia="de-DE"/>
        </w:rPr>
        <w:tab/>
      </w:r>
      <w:r w:rsidR="00645851" w:rsidRPr="00F7158B">
        <w:rPr>
          <w:rFonts w:eastAsia="MS ??" w:cs="Arial"/>
          <w:sz w:val="18"/>
          <w:szCs w:val="28"/>
          <w:lang w:val="en-GB" w:eastAsia="de-DE"/>
        </w:rPr>
        <w:t>International Builders Show 2011. Or</w:t>
      </w:r>
      <w:r>
        <w:rPr>
          <w:rFonts w:eastAsia="MS ??" w:cs="Arial"/>
          <w:sz w:val="18"/>
          <w:szCs w:val="28"/>
          <w:lang w:val="en-GB" w:eastAsia="de-DE"/>
        </w:rPr>
        <w:t>lando. United States of America</w:t>
      </w:r>
    </w:p>
    <w:p w14:paraId="2824135A" w14:textId="77777777" w:rsidR="00645851" w:rsidRPr="00F7158B" w:rsidRDefault="00645851"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p>
    <w:p w14:paraId="0B072BB4" w14:textId="4AAAD7DA" w:rsidR="00645851" w:rsidRPr="00F7158B" w:rsidRDefault="00645851"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sidRPr="00F7158B">
        <w:rPr>
          <w:rFonts w:eastAsia="MS ??" w:cs="Arial"/>
          <w:sz w:val="18"/>
          <w:szCs w:val="28"/>
          <w:lang w:val="en-GB" w:eastAsia="de-DE"/>
        </w:rPr>
        <w:tab/>
        <w:t>2011</w:t>
      </w:r>
      <w:r w:rsidRPr="00F7158B">
        <w:rPr>
          <w:rFonts w:eastAsia="MS ??" w:cs="Arial"/>
          <w:sz w:val="18"/>
          <w:szCs w:val="28"/>
          <w:lang w:val="en-GB" w:eastAsia="de-DE"/>
        </w:rPr>
        <w:tab/>
        <w:t>Solar Houses - A New Zealand Case Study</w:t>
      </w:r>
    </w:p>
    <w:p w14:paraId="2D246139" w14:textId="64534089" w:rsidR="00645851" w:rsidRPr="00F7158B" w:rsidRDefault="00C05497"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Pr>
          <w:rFonts w:eastAsia="MS ??" w:cs="Arial"/>
          <w:sz w:val="18"/>
          <w:szCs w:val="28"/>
          <w:lang w:val="en-GB" w:eastAsia="de-DE"/>
        </w:rPr>
        <w:tab/>
      </w:r>
      <w:r>
        <w:rPr>
          <w:rFonts w:eastAsia="MS ??" w:cs="Arial"/>
          <w:sz w:val="18"/>
          <w:szCs w:val="28"/>
          <w:lang w:val="en-GB" w:eastAsia="de-DE"/>
        </w:rPr>
        <w:tab/>
      </w:r>
      <w:r w:rsidR="00645851" w:rsidRPr="00F7158B">
        <w:rPr>
          <w:rFonts w:eastAsia="MS ??" w:cs="Arial"/>
          <w:sz w:val="18"/>
          <w:szCs w:val="28"/>
          <w:lang w:val="en-GB" w:eastAsia="de-DE"/>
        </w:rPr>
        <w:t>National Education Association EXPO, McCormick Place Convention Centre, 30.06 – 05.07.2011. Chicago. United States of America</w:t>
      </w:r>
    </w:p>
    <w:p w14:paraId="67B29076" w14:textId="77777777" w:rsidR="00645851" w:rsidRPr="00F7158B" w:rsidRDefault="00645851"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p>
    <w:p w14:paraId="485CE704" w14:textId="68DFC533" w:rsidR="00645851" w:rsidRPr="00F7158B" w:rsidRDefault="00C05497" w:rsidP="00C05497">
      <w:pPr>
        <w:widowControl w:val="0"/>
        <w:tabs>
          <w:tab w:val="left" w:pos="2835"/>
        </w:tabs>
        <w:suppressAutoHyphens w:val="0"/>
        <w:autoSpaceDE w:val="0"/>
        <w:autoSpaceDN w:val="0"/>
        <w:adjustRightInd w:val="0"/>
        <w:spacing w:line="240" w:lineRule="auto"/>
        <w:ind w:left="3828" w:hanging="3828"/>
        <w:rPr>
          <w:rFonts w:eastAsia="MS ??" w:cs="Arial"/>
          <w:sz w:val="18"/>
          <w:szCs w:val="28"/>
          <w:lang w:val="en-GB" w:eastAsia="de-DE"/>
        </w:rPr>
      </w:pPr>
      <w:r>
        <w:rPr>
          <w:rFonts w:eastAsia="MS ??" w:cs="Arial"/>
          <w:sz w:val="18"/>
          <w:szCs w:val="28"/>
          <w:lang w:val="en-GB" w:eastAsia="de-DE"/>
        </w:rPr>
        <w:tab/>
      </w:r>
      <w:r w:rsidR="00645851" w:rsidRPr="00F7158B">
        <w:rPr>
          <w:rFonts w:eastAsia="MS ??" w:cs="Arial"/>
          <w:sz w:val="18"/>
          <w:szCs w:val="28"/>
          <w:lang w:val="en-GB" w:eastAsia="de-DE"/>
        </w:rPr>
        <w:t>2004</w:t>
      </w:r>
      <w:r w:rsidR="00645851" w:rsidRPr="00F7158B">
        <w:rPr>
          <w:rFonts w:eastAsia="MS ??" w:cs="Arial"/>
          <w:sz w:val="18"/>
          <w:szCs w:val="28"/>
          <w:lang w:val="en-GB" w:eastAsia="de-DE"/>
        </w:rPr>
        <w:tab/>
        <w:t xml:space="preserve">Nomadisierende Zellen </w:t>
      </w:r>
    </w:p>
    <w:p w14:paraId="2F1770BA" w14:textId="03C5166D" w:rsidR="00645851" w:rsidRPr="00F7158B" w:rsidRDefault="00C05497" w:rsidP="00C05497">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Pr>
          <w:rFonts w:eastAsia="MS ??" w:cs="Arial"/>
          <w:sz w:val="18"/>
          <w:szCs w:val="28"/>
          <w:lang w:val="en-GB" w:eastAsia="de-DE"/>
        </w:rPr>
        <w:tab/>
      </w:r>
      <w:r>
        <w:rPr>
          <w:rFonts w:eastAsia="MS ??" w:cs="Arial"/>
          <w:sz w:val="18"/>
          <w:szCs w:val="28"/>
          <w:lang w:val="en-GB" w:eastAsia="de-DE"/>
        </w:rPr>
        <w:tab/>
      </w:r>
      <w:r w:rsidR="00645851" w:rsidRPr="00F7158B">
        <w:rPr>
          <w:rFonts w:eastAsia="MS ??" w:cs="Arial"/>
          <w:sz w:val="18"/>
          <w:szCs w:val="28"/>
          <w:lang w:val="en-GB" w:eastAsia="de-DE"/>
        </w:rPr>
        <w:t>Münster. Germany &amp; Vienna. Austria</w:t>
      </w:r>
      <w:r w:rsidR="00645851" w:rsidRPr="00F7158B">
        <w:rPr>
          <w:rFonts w:eastAsia="MS ??" w:cs="Arial"/>
          <w:sz w:val="18"/>
          <w:szCs w:val="28"/>
          <w:lang w:val="en-GB" w:eastAsia="de-DE"/>
        </w:rPr>
        <w:tab/>
      </w:r>
    </w:p>
    <w:p w14:paraId="5869B5DD"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p>
    <w:p w14:paraId="4EC76BB3" w14:textId="376B7CF3" w:rsidR="00645851" w:rsidRPr="00F7158B" w:rsidRDefault="00645851"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sidRPr="00F7158B">
        <w:rPr>
          <w:rFonts w:eastAsia="MS ??" w:cs="Arial"/>
          <w:b/>
          <w:sz w:val="18"/>
          <w:szCs w:val="28"/>
          <w:lang w:val="en-GB" w:eastAsia="de-DE"/>
        </w:rPr>
        <w:t>conference organisations</w:t>
      </w:r>
      <w:r w:rsidRPr="00F7158B">
        <w:rPr>
          <w:rFonts w:eastAsia="MS ??" w:cs="Arial"/>
          <w:b/>
          <w:sz w:val="18"/>
          <w:szCs w:val="28"/>
          <w:lang w:val="en-GB" w:eastAsia="de-DE"/>
        </w:rPr>
        <w:tab/>
      </w:r>
      <w:r w:rsidRPr="00F7158B">
        <w:rPr>
          <w:rFonts w:eastAsia="MS ??" w:cs="Arial"/>
          <w:sz w:val="18"/>
          <w:szCs w:val="28"/>
          <w:lang w:val="en-GB" w:eastAsia="de-DE"/>
        </w:rPr>
        <w:t>2005</w:t>
      </w:r>
      <w:r w:rsidRPr="00F7158B">
        <w:rPr>
          <w:rFonts w:eastAsia="MS ??" w:cs="Arial"/>
          <w:sz w:val="18"/>
          <w:szCs w:val="28"/>
          <w:lang w:val="en-GB" w:eastAsia="de-DE"/>
        </w:rPr>
        <w:tab/>
        <w:t xml:space="preserve">International Architecture Symposium: Triloka </w:t>
      </w:r>
    </w:p>
    <w:p w14:paraId="537B9F6C" w14:textId="2C9530DE" w:rsidR="00645851" w:rsidRPr="00F7158B" w:rsidRDefault="00DD7333"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Pr>
          <w:rFonts w:eastAsia="MS ??" w:cs="Arial"/>
          <w:sz w:val="18"/>
          <w:szCs w:val="28"/>
          <w:lang w:val="en-GB" w:eastAsia="de-DE"/>
        </w:rPr>
        <w:tab/>
      </w:r>
      <w:r>
        <w:rPr>
          <w:rFonts w:eastAsia="MS ??" w:cs="Arial"/>
          <w:sz w:val="18"/>
          <w:szCs w:val="28"/>
          <w:lang w:val="en-GB" w:eastAsia="de-DE"/>
        </w:rPr>
        <w:tab/>
      </w:r>
      <w:r w:rsidR="00645851" w:rsidRPr="00F7158B">
        <w:rPr>
          <w:rFonts w:eastAsia="MS ??" w:cs="Arial"/>
          <w:sz w:val="18"/>
          <w:szCs w:val="28"/>
          <w:lang w:val="en-GB" w:eastAsia="de-DE"/>
        </w:rPr>
        <w:t>MSA . Münster School of Architecture. Germany</w:t>
      </w:r>
    </w:p>
    <w:p w14:paraId="489FD391" w14:textId="77777777" w:rsidR="00645851" w:rsidRPr="00F7158B" w:rsidRDefault="00645851"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p>
    <w:p w14:paraId="368439A4" w14:textId="72807C34" w:rsidR="00645851" w:rsidRPr="00F7158B" w:rsidRDefault="00DD7333"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Pr>
          <w:rFonts w:eastAsia="MS ??" w:cs="Arial"/>
          <w:sz w:val="18"/>
          <w:szCs w:val="28"/>
          <w:lang w:val="en-GB" w:eastAsia="de-DE"/>
        </w:rPr>
        <w:tab/>
      </w:r>
      <w:r w:rsidR="00645851" w:rsidRPr="00F7158B">
        <w:rPr>
          <w:rFonts w:eastAsia="MS ??" w:cs="Arial"/>
          <w:sz w:val="18"/>
          <w:szCs w:val="28"/>
          <w:lang w:val="en-GB" w:eastAsia="de-DE"/>
        </w:rPr>
        <w:t>2004</w:t>
      </w:r>
      <w:r w:rsidR="00645851" w:rsidRPr="00F7158B">
        <w:rPr>
          <w:rFonts w:eastAsia="MS ??" w:cs="Arial"/>
          <w:sz w:val="18"/>
          <w:szCs w:val="28"/>
          <w:lang w:val="en-GB" w:eastAsia="de-DE"/>
        </w:rPr>
        <w:tab/>
        <w:t>Innovationen im Holzbau (Innovations in Timber Construction) University of Applied Sciences. Faculty of Architecture. Münster. Germany</w:t>
      </w:r>
    </w:p>
    <w:p w14:paraId="09A42BDD" w14:textId="77777777" w:rsidR="00645851" w:rsidRPr="00F7158B" w:rsidRDefault="00645851"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p>
    <w:p w14:paraId="7A33643F" w14:textId="72E58D9B" w:rsidR="00645851" w:rsidRPr="00F7158B" w:rsidRDefault="00645851"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sidRPr="00F7158B">
        <w:rPr>
          <w:rFonts w:eastAsia="MS ??" w:cs="Arial"/>
          <w:sz w:val="18"/>
          <w:szCs w:val="28"/>
          <w:lang w:val="en-GB" w:eastAsia="de-DE"/>
        </w:rPr>
        <w:tab/>
        <w:t xml:space="preserve">2002 </w:t>
      </w:r>
      <w:r w:rsidRPr="00F7158B">
        <w:rPr>
          <w:rFonts w:eastAsia="MS ??" w:cs="Arial"/>
          <w:sz w:val="18"/>
          <w:szCs w:val="28"/>
          <w:lang w:val="en-GB" w:eastAsia="de-DE"/>
        </w:rPr>
        <w:tab/>
        <w:t xml:space="preserve">Symposium: Berlin and the Impacts of Transition </w:t>
      </w:r>
    </w:p>
    <w:p w14:paraId="2099B01D" w14:textId="101E3BB7" w:rsidR="00645851" w:rsidRPr="00F7158B" w:rsidRDefault="00645851"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sidRPr="00F7158B">
        <w:rPr>
          <w:rFonts w:eastAsia="MS ??" w:cs="Arial"/>
          <w:sz w:val="18"/>
          <w:szCs w:val="28"/>
          <w:lang w:val="en-GB" w:eastAsia="de-DE"/>
        </w:rPr>
        <w:tab/>
      </w:r>
      <w:r w:rsidR="00DD7333">
        <w:rPr>
          <w:rFonts w:eastAsia="MS ??" w:cs="Arial"/>
          <w:sz w:val="18"/>
          <w:szCs w:val="28"/>
          <w:lang w:val="en-GB" w:eastAsia="de-DE"/>
        </w:rPr>
        <w:tab/>
      </w:r>
      <w:r w:rsidRPr="00F7158B">
        <w:rPr>
          <w:rFonts w:eastAsia="MS ??" w:cs="Arial"/>
          <w:sz w:val="18"/>
          <w:szCs w:val="28"/>
          <w:lang w:val="en-GB" w:eastAsia="de-DE"/>
        </w:rPr>
        <w:t xml:space="preserve">University of Applied Sciences. Faculty of Architecture. </w:t>
      </w:r>
    </w:p>
    <w:p w14:paraId="4305F950" w14:textId="77777777" w:rsidR="00645851" w:rsidRPr="00F7158B" w:rsidRDefault="00645851"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sidRPr="00F7158B">
        <w:rPr>
          <w:rFonts w:eastAsia="MS ??" w:cs="Arial"/>
          <w:sz w:val="18"/>
          <w:szCs w:val="28"/>
          <w:lang w:val="en-GB" w:eastAsia="de-DE"/>
        </w:rPr>
        <w:t>Münster. Germany</w:t>
      </w:r>
    </w:p>
    <w:p w14:paraId="73EBBE2A" w14:textId="77777777" w:rsidR="00645851" w:rsidRPr="00F7158B" w:rsidRDefault="00645851" w:rsidP="00645851">
      <w:pPr>
        <w:widowControl w:val="0"/>
        <w:suppressAutoHyphens w:val="0"/>
        <w:autoSpaceDE w:val="0"/>
        <w:autoSpaceDN w:val="0"/>
        <w:adjustRightInd w:val="0"/>
        <w:spacing w:line="276" w:lineRule="auto"/>
        <w:rPr>
          <w:rFonts w:eastAsia="MS ??" w:cs="Arial"/>
          <w:sz w:val="18"/>
          <w:szCs w:val="28"/>
          <w:lang w:val="en-GB" w:eastAsia="de-DE"/>
        </w:rPr>
      </w:pPr>
    </w:p>
    <w:p w14:paraId="56189064" w14:textId="77777777" w:rsidR="00C05497" w:rsidRDefault="00645851"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r w:rsidRPr="00F7158B">
        <w:rPr>
          <w:rFonts w:eastAsia="MS ??" w:cs="Arial"/>
          <w:b/>
          <w:sz w:val="18"/>
          <w:szCs w:val="28"/>
          <w:lang w:val="en-GB" w:eastAsia="de-DE"/>
        </w:rPr>
        <w:t xml:space="preserve">examinations </w:t>
      </w:r>
      <w:r w:rsidRPr="00F7158B">
        <w:rPr>
          <w:rFonts w:eastAsia="MS ??" w:cs="Arial"/>
          <w:b/>
          <w:sz w:val="18"/>
          <w:szCs w:val="28"/>
          <w:lang w:val="en-GB" w:eastAsia="de-DE"/>
        </w:rPr>
        <w:tab/>
      </w:r>
      <w:r w:rsidRPr="00F7158B">
        <w:rPr>
          <w:rFonts w:eastAsia="MS ??" w:cs="Arial"/>
          <w:sz w:val="18"/>
          <w:szCs w:val="28"/>
          <w:lang w:val="en-GB" w:eastAsia="de-DE"/>
        </w:rPr>
        <w:t>ongoing</w:t>
      </w:r>
      <w:r w:rsidRPr="00F7158B">
        <w:rPr>
          <w:rFonts w:eastAsia="MS ??" w:cs="Arial"/>
          <w:sz w:val="18"/>
          <w:szCs w:val="28"/>
          <w:lang w:val="en-GB" w:eastAsia="de-DE"/>
        </w:rPr>
        <w:tab/>
        <w:t xml:space="preserve">Internal and external examiner of (50+) postgraduate thesis works </w:t>
      </w:r>
    </w:p>
    <w:p w14:paraId="6B766100" w14:textId="77777777" w:rsidR="00DD7333" w:rsidRDefault="00DD7333" w:rsidP="00DD7333">
      <w:pPr>
        <w:widowControl w:val="0"/>
        <w:tabs>
          <w:tab w:val="left" w:pos="2835"/>
        </w:tabs>
        <w:suppressAutoHyphens w:val="0"/>
        <w:autoSpaceDE w:val="0"/>
        <w:autoSpaceDN w:val="0"/>
        <w:adjustRightInd w:val="0"/>
        <w:spacing w:line="276" w:lineRule="auto"/>
        <w:ind w:left="3828" w:hanging="3828"/>
        <w:rPr>
          <w:rFonts w:eastAsia="MS ??" w:cs="Arial"/>
          <w:sz w:val="18"/>
          <w:szCs w:val="28"/>
          <w:lang w:val="en-GB" w:eastAsia="de-DE"/>
        </w:rPr>
      </w:pPr>
    </w:p>
    <w:p w14:paraId="2E6B7997" w14:textId="77777777" w:rsidR="00645851" w:rsidRPr="00F7158B" w:rsidRDefault="00645851" w:rsidP="00645851">
      <w:pPr>
        <w:widowControl w:val="0"/>
        <w:suppressAutoHyphens w:val="0"/>
        <w:autoSpaceDE w:val="0"/>
        <w:autoSpaceDN w:val="0"/>
        <w:adjustRightInd w:val="0"/>
        <w:spacing w:line="260" w:lineRule="exact"/>
        <w:ind w:left="2880" w:hanging="2880"/>
        <w:rPr>
          <w:rFonts w:eastAsia="MS ??" w:cs="Arial"/>
          <w:sz w:val="18"/>
          <w:szCs w:val="28"/>
          <w:lang w:val="en-GB" w:eastAsia="de-DE"/>
        </w:rPr>
      </w:pPr>
      <w:r w:rsidRPr="00F7158B">
        <w:rPr>
          <w:rFonts w:eastAsia="MS ??" w:cs="Arial"/>
          <w:b/>
          <w:sz w:val="18"/>
          <w:szCs w:val="28"/>
          <w:lang w:val="en-GB" w:eastAsia="de-DE"/>
        </w:rPr>
        <w:t>reviews for publishers</w:t>
      </w:r>
      <w:r w:rsidRPr="00F7158B">
        <w:rPr>
          <w:rFonts w:eastAsia="MS ??" w:cs="Arial"/>
          <w:b/>
          <w:sz w:val="18"/>
          <w:szCs w:val="28"/>
          <w:lang w:val="en-GB" w:eastAsia="de-DE"/>
        </w:rPr>
        <w:tab/>
      </w:r>
      <w:r w:rsidRPr="00F7158B">
        <w:rPr>
          <w:rFonts w:eastAsia="MS ??" w:cs="Arial"/>
          <w:sz w:val="18"/>
          <w:szCs w:val="28"/>
          <w:lang w:val="en-GB" w:eastAsia="de-DE"/>
        </w:rPr>
        <w:t xml:space="preserve">book proposal reviews for Routledge and Taylor &amp; Francis </w:t>
      </w:r>
    </w:p>
    <w:p w14:paraId="6C246906" w14:textId="77777777" w:rsidR="00645851" w:rsidRPr="00F7158B" w:rsidRDefault="00645851" w:rsidP="00645851">
      <w:pPr>
        <w:widowControl w:val="0"/>
        <w:suppressAutoHyphens w:val="0"/>
        <w:autoSpaceDE w:val="0"/>
        <w:autoSpaceDN w:val="0"/>
        <w:adjustRightInd w:val="0"/>
        <w:spacing w:line="260" w:lineRule="exact"/>
        <w:ind w:left="2160" w:firstLine="720"/>
        <w:rPr>
          <w:rFonts w:eastAsia="MS ??" w:cs="Arial"/>
          <w:sz w:val="18"/>
          <w:szCs w:val="28"/>
          <w:lang w:val="en-GB" w:eastAsia="de-DE"/>
        </w:rPr>
      </w:pPr>
      <w:r w:rsidRPr="00F7158B">
        <w:rPr>
          <w:rFonts w:eastAsia="MS ??" w:cs="Arial"/>
          <w:sz w:val="18"/>
          <w:szCs w:val="28"/>
          <w:lang w:val="en-GB" w:eastAsia="de-DE"/>
        </w:rPr>
        <w:t>peer-review of journal article for Pacific News/Pacific Geographies</w:t>
      </w:r>
    </w:p>
    <w:p w14:paraId="4BDDFCD8" w14:textId="77777777" w:rsidR="00645851" w:rsidRPr="00F7158B" w:rsidRDefault="00645851" w:rsidP="00DD7333">
      <w:pPr>
        <w:widowControl w:val="0"/>
        <w:suppressAutoHyphens w:val="0"/>
        <w:autoSpaceDE w:val="0"/>
        <w:autoSpaceDN w:val="0"/>
        <w:adjustRightInd w:val="0"/>
        <w:spacing w:line="240" w:lineRule="auto"/>
        <w:ind w:left="3969" w:hanging="3969"/>
        <w:rPr>
          <w:rFonts w:eastAsia="MS ??" w:cs="Arial"/>
          <w:sz w:val="18"/>
          <w:szCs w:val="28"/>
          <w:lang w:val="en-GB" w:eastAsia="de-DE"/>
        </w:rPr>
      </w:pPr>
    </w:p>
    <w:p w14:paraId="2C5777E7" w14:textId="77777777" w:rsidR="00645851" w:rsidRPr="00F7158B" w:rsidRDefault="00645851" w:rsidP="00DD7333">
      <w:pPr>
        <w:widowControl w:val="0"/>
        <w:suppressAutoHyphens w:val="0"/>
        <w:autoSpaceDE w:val="0"/>
        <w:autoSpaceDN w:val="0"/>
        <w:adjustRightInd w:val="0"/>
        <w:spacing w:line="240" w:lineRule="auto"/>
        <w:ind w:left="3969" w:hanging="3969"/>
        <w:rPr>
          <w:rFonts w:eastAsia="MS ??" w:cs="Arial"/>
          <w:b/>
          <w:sz w:val="18"/>
          <w:szCs w:val="28"/>
          <w:lang w:val="en-GB" w:eastAsia="de-DE"/>
        </w:rPr>
      </w:pPr>
    </w:p>
    <w:p w14:paraId="329FA712" w14:textId="00E9CAD1" w:rsidR="00645851" w:rsidRPr="00F7158B" w:rsidRDefault="00645851" w:rsidP="00DD7333">
      <w:pPr>
        <w:widowControl w:val="0"/>
        <w:tabs>
          <w:tab w:val="left" w:pos="2835"/>
        </w:tabs>
        <w:suppressAutoHyphens w:val="0"/>
        <w:autoSpaceDE w:val="0"/>
        <w:autoSpaceDN w:val="0"/>
        <w:adjustRightInd w:val="0"/>
        <w:spacing w:line="260" w:lineRule="exact"/>
        <w:ind w:left="3969" w:hanging="3969"/>
        <w:rPr>
          <w:rFonts w:eastAsia="MS ??" w:cs="Arial"/>
          <w:sz w:val="18"/>
          <w:szCs w:val="28"/>
          <w:lang w:val="en-GB" w:eastAsia="de-DE"/>
        </w:rPr>
      </w:pPr>
      <w:r w:rsidRPr="00F7158B">
        <w:rPr>
          <w:rFonts w:eastAsia="MS ??" w:cs="Arial"/>
          <w:b/>
          <w:sz w:val="18"/>
          <w:szCs w:val="28"/>
          <w:lang w:val="en-GB" w:eastAsia="de-DE"/>
        </w:rPr>
        <w:t>programme reviews</w:t>
      </w:r>
      <w:r w:rsidRPr="00F7158B">
        <w:rPr>
          <w:rFonts w:eastAsia="MS ??" w:cs="Arial"/>
          <w:b/>
          <w:sz w:val="18"/>
          <w:szCs w:val="28"/>
          <w:lang w:val="en-GB" w:eastAsia="de-DE"/>
        </w:rPr>
        <w:tab/>
      </w:r>
      <w:r w:rsidRPr="00F7158B">
        <w:rPr>
          <w:rFonts w:eastAsia="MS ??" w:cs="Arial"/>
          <w:sz w:val="18"/>
          <w:szCs w:val="28"/>
          <w:lang w:val="en-GB" w:eastAsia="de-DE"/>
        </w:rPr>
        <w:t xml:space="preserve">2010 - </w:t>
      </w:r>
      <w:r w:rsidRPr="00F7158B">
        <w:rPr>
          <w:rFonts w:eastAsia="MS ??" w:cs="Arial"/>
          <w:b/>
          <w:sz w:val="18"/>
          <w:szCs w:val="28"/>
          <w:lang w:val="en-GB" w:eastAsia="de-DE"/>
        </w:rPr>
        <w:tab/>
      </w:r>
      <w:r w:rsidRPr="00F7158B">
        <w:rPr>
          <w:rFonts w:eastAsia="MS ??" w:cs="Arial"/>
          <w:sz w:val="18"/>
          <w:szCs w:val="28"/>
          <w:lang w:val="en-GB" w:eastAsia="de-DE"/>
        </w:rPr>
        <w:t xml:space="preserve">New Zealand Quality Authority / Institutes of Technology and </w:t>
      </w:r>
    </w:p>
    <w:p w14:paraId="31D92253" w14:textId="0778EF67" w:rsidR="00645851" w:rsidRPr="00F7158B" w:rsidRDefault="00DD7333" w:rsidP="00DD7333">
      <w:pPr>
        <w:widowControl w:val="0"/>
        <w:tabs>
          <w:tab w:val="left" w:pos="2835"/>
        </w:tabs>
        <w:suppressAutoHyphens w:val="0"/>
        <w:autoSpaceDE w:val="0"/>
        <w:autoSpaceDN w:val="0"/>
        <w:adjustRightInd w:val="0"/>
        <w:spacing w:line="260" w:lineRule="exact"/>
        <w:ind w:left="3969" w:hanging="3969"/>
        <w:rPr>
          <w:rFonts w:eastAsia="MS ??" w:cs="Arial"/>
          <w:sz w:val="18"/>
          <w:szCs w:val="28"/>
          <w:lang w:val="en-GB" w:eastAsia="de-DE"/>
        </w:rPr>
      </w:pPr>
      <w:r>
        <w:rPr>
          <w:rFonts w:eastAsia="MS ??" w:cs="Arial"/>
          <w:sz w:val="18"/>
          <w:szCs w:val="28"/>
          <w:lang w:val="en-GB" w:eastAsia="de-DE"/>
        </w:rPr>
        <w:tab/>
      </w:r>
      <w:r>
        <w:rPr>
          <w:rFonts w:eastAsia="MS ??" w:cs="Arial"/>
          <w:sz w:val="18"/>
          <w:szCs w:val="28"/>
          <w:lang w:val="en-GB" w:eastAsia="de-DE"/>
        </w:rPr>
        <w:tab/>
      </w:r>
      <w:r w:rsidR="00645851" w:rsidRPr="00F7158B">
        <w:rPr>
          <w:rFonts w:eastAsia="MS ??" w:cs="Arial"/>
          <w:sz w:val="18"/>
          <w:szCs w:val="28"/>
          <w:lang w:val="en-GB" w:eastAsia="de-DE"/>
        </w:rPr>
        <w:t>Polytechnics appointed programme monitor for Otago Polytechnic’s Interior Design programme</w:t>
      </w:r>
    </w:p>
    <w:p w14:paraId="025869C3" w14:textId="77777777" w:rsidR="00645851" w:rsidRPr="00F7158B" w:rsidRDefault="00645851" w:rsidP="00DD7333">
      <w:pPr>
        <w:widowControl w:val="0"/>
        <w:tabs>
          <w:tab w:val="left" w:pos="2835"/>
        </w:tabs>
        <w:suppressAutoHyphens w:val="0"/>
        <w:autoSpaceDE w:val="0"/>
        <w:autoSpaceDN w:val="0"/>
        <w:adjustRightInd w:val="0"/>
        <w:spacing w:line="240" w:lineRule="auto"/>
        <w:ind w:left="3969" w:hanging="3969"/>
        <w:rPr>
          <w:rFonts w:eastAsia="MS ??" w:cs="Arial"/>
          <w:sz w:val="18"/>
          <w:szCs w:val="28"/>
          <w:lang w:val="en-GB" w:eastAsia="de-DE"/>
        </w:rPr>
      </w:pPr>
    </w:p>
    <w:p w14:paraId="14DE0F85" w14:textId="77777777" w:rsidR="00645851" w:rsidRPr="00F7158B" w:rsidRDefault="00645851" w:rsidP="00DD7333">
      <w:pPr>
        <w:widowControl w:val="0"/>
        <w:tabs>
          <w:tab w:val="left" w:pos="2835"/>
        </w:tabs>
        <w:suppressAutoHyphens w:val="0"/>
        <w:autoSpaceDE w:val="0"/>
        <w:autoSpaceDN w:val="0"/>
        <w:adjustRightInd w:val="0"/>
        <w:spacing w:line="240" w:lineRule="auto"/>
        <w:ind w:left="3969" w:hanging="3969"/>
        <w:rPr>
          <w:rFonts w:eastAsia="MS ??" w:cs="Arial"/>
          <w:sz w:val="18"/>
          <w:szCs w:val="28"/>
          <w:lang w:val="en-GB" w:eastAsia="de-DE"/>
        </w:rPr>
      </w:pPr>
    </w:p>
    <w:p w14:paraId="54CE1C19" w14:textId="704BFD4E" w:rsidR="00645851" w:rsidRPr="00AE0B3A" w:rsidRDefault="00645851" w:rsidP="00DD7333">
      <w:pPr>
        <w:tabs>
          <w:tab w:val="left" w:pos="2835"/>
        </w:tabs>
        <w:ind w:left="3969" w:hanging="3969"/>
        <w:rPr>
          <w:rFonts w:eastAsia="MS ??" w:cs="Arial"/>
          <w:sz w:val="18"/>
        </w:rPr>
      </w:pPr>
      <w:r w:rsidRPr="00F7158B">
        <w:rPr>
          <w:rFonts w:eastAsia="MS ??" w:cs="Arial"/>
          <w:b/>
          <w:sz w:val="18"/>
          <w:szCs w:val="28"/>
          <w:lang w:val="en-GB" w:eastAsia="de-DE"/>
        </w:rPr>
        <w:t>professional development</w:t>
      </w:r>
      <w:r w:rsidRPr="00F7158B">
        <w:rPr>
          <w:rFonts w:eastAsia="MS ??" w:cs="Arial"/>
          <w:b/>
          <w:sz w:val="18"/>
          <w:szCs w:val="28"/>
          <w:lang w:val="en-GB" w:eastAsia="de-DE"/>
        </w:rPr>
        <w:tab/>
      </w:r>
      <w:r w:rsidRPr="00F7158B">
        <w:rPr>
          <w:rFonts w:eastAsia="MS ??" w:cs="Arial"/>
          <w:sz w:val="18"/>
          <w:szCs w:val="28"/>
          <w:lang w:val="en-GB" w:eastAsia="de-DE"/>
        </w:rPr>
        <w:t>2014</w:t>
      </w:r>
      <w:r w:rsidRPr="00F7158B">
        <w:rPr>
          <w:rFonts w:eastAsia="MS ??" w:cs="Arial"/>
          <w:sz w:val="18"/>
          <w:szCs w:val="28"/>
          <w:lang w:val="en-GB" w:eastAsia="de-DE"/>
        </w:rPr>
        <w:tab/>
        <w:t xml:space="preserve">Teaching Portfolio Workshop. Centre for Academic Development </w:t>
      </w:r>
      <w:r w:rsidR="00DD7333">
        <w:rPr>
          <w:rFonts w:eastAsia="MS ??" w:cs="Arial"/>
          <w:sz w:val="18"/>
          <w:szCs w:val="28"/>
          <w:lang w:val="en-GB" w:eastAsia="de-DE"/>
        </w:rPr>
        <w:t xml:space="preserve"> </w:t>
      </w:r>
      <w:r w:rsidRPr="00AE0B3A">
        <w:rPr>
          <w:rFonts w:eastAsia="MS ??" w:cs="Arial"/>
          <w:sz w:val="18"/>
        </w:rPr>
        <w:t>Victoria University of Wellington. New Zealand</w:t>
      </w:r>
    </w:p>
    <w:p w14:paraId="0218CD9E" w14:textId="77777777" w:rsidR="00645851" w:rsidRPr="00F7158B" w:rsidRDefault="00645851" w:rsidP="00DD7333">
      <w:pPr>
        <w:tabs>
          <w:tab w:val="left" w:pos="2835"/>
        </w:tabs>
        <w:ind w:left="3969" w:hanging="3969"/>
        <w:rPr>
          <w:rFonts w:eastAsia="MS ??" w:cs="Arial"/>
        </w:rPr>
      </w:pPr>
    </w:p>
    <w:p w14:paraId="44A5617D" w14:textId="2E4180F7" w:rsidR="00645851" w:rsidRPr="00AE0B3A" w:rsidRDefault="00DD7333" w:rsidP="00DD7333">
      <w:pPr>
        <w:tabs>
          <w:tab w:val="left" w:pos="2835"/>
        </w:tabs>
        <w:ind w:left="3969" w:hanging="3969"/>
        <w:rPr>
          <w:rFonts w:eastAsia="MS ??"/>
          <w:sz w:val="18"/>
        </w:rPr>
      </w:pPr>
      <w:r>
        <w:rPr>
          <w:rFonts w:eastAsia="MS ??"/>
          <w:sz w:val="18"/>
        </w:rPr>
        <w:tab/>
      </w:r>
      <w:r w:rsidR="00645851" w:rsidRPr="00AE0B3A">
        <w:rPr>
          <w:rFonts w:eastAsia="MS ??"/>
          <w:sz w:val="18"/>
        </w:rPr>
        <w:t xml:space="preserve">2012 - 2015 </w:t>
      </w:r>
      <w:r w:rsidR="00645851" w:rsidRPr="00AE0B3A">
        <w:rPr>
          <w:rFonts w:eastAsia="MS ??"/>
          <w:sz w:val="18"/>
        </w:rPr>
        <w:tab/>
        <w:t xml:space="preserve">Postgraduate Coordinator. Victoria University of </w:t>
      </w:r>
      <w:r w:rsidR="00D16C44" w:rsidRPr="00AE0B3A">
        <w:rPr>
          <w:rFonts w:eastAsia="MS ??"/>
          <w:sz w:val="18"/>
        </w:rPr>
        <w:t>W</w:t>
      </w:r>
      <w:r w:rsidR="00645851" w:rsidRPr="00AE0B3A">
        <w:rPr>
          <w:rFonts w:eastAsia="MS ??"/>
          <w:sz w:val="18"/>
        </w:rPr>
        <w:t>ellington,</w:t>
      </w:r>
      <w:r w:rsidR="00D16C44" w:rsidRPr="00AE0B3A">
        <w:rPr>
          <w:rFonts w:eastAsia="MS ??"/>
          <w:sz w:val="18"/>
        </w:rPr>
        <w:t xml:space="preserve"> </w:t>
      </w:r>
      <w:r w:rsidR="00645851" w:rsidRPr="00AE0B3A">
        <w:rPr>
          <w:rFonts w:eastAsia="MS ??"/>
          <w:sz w:val="18"/>
        </w:rPr>
        <w:t xml:space="preserve">School of Architecture </w:t>
      </w:r>
    </w:p>
    <w:p w14:paraId="1799E2BA" w14:textId="77777777" w:rsidR="00645851" w:rsidRPr="00F7158B" w:rsidRDefault="00645851" w:rsidP="00DD7333">
      <w:pPr>
        <w:tabs>
          <w:tab w:val="left" w:pos="2835"/>
        </w:tabs>
        <w:ind w:left="3969" w:hanging="3969"/>
        <w:rPr>
          <w:rFonts w:eastAsia="MS ??" w:cs="Arial"/>
        </w:rPr>
      </w:pPr>
    </w:p>
    <w:p w14:paraId="059BBA76" w14:textId="34218D89" w:rsidR="00645851" w:rsidRPr="00F7158B" w:rsidRDefault="00645851" w:rsidP="00DD7333">
      <w:pPr>
        <w:widowControl w:val="0"/>
        <w:tabs>
          <w:tab w:val="left" w:pos="2835"/>
          <w:tab w:val="left" w:pos="3969"/>
        </w:tabs>
        <w:suppressAutoHyphens w:val="0"/>
        <w:autoSpaceDE w:val="0"/>
        <w:autoSpaceDN w:val="0"/>
        <w:adjustRightInd w:val="0"/>
        <w:spacing w:line="260" w:lineRule="exact"/>
        <w:rPr>
          <w:rFonts w:eastAsia="MS ??" w:cs="Arial"/>
          <w:sz w:val="18"/>
          <w:szCs w:val="28"/>
          <w:lang w:val="en-GB" w:eastAsia="de-DE"/>
        </w:rPr>
      </w:pPr>
      <w:r w:rsidRPr="00F7158B">
        <w:rPr>
          <w:rFonts w:eastAsia="MS ??" w:cs="Arial"/>
          <w:sz w:val="18"/>
          <w:szCs w:val="28"/>
          <w:lang w:val="en-GB" w:eastAsia="de-DE"/>
        </w:rPr>
        <w:tab/>
        <w:t>2012</w:t>
      </w:r>
      <w:r w:rsidRPr="00F7158B">
        <w:rPr>
          <w:rFonts w:eastAsia="MS ??" w:cs="Arial"/>
          <w:sz w:val="18"/>
          <w:szCs w:val="28"/>
          <w:lang w:val="en-GB" w:eastAsia="de-DE"/>
        </w:rPr>
        <w:tab/>
        <w:t xml:space="preserve">Diploma of Wine </w:t>
      </w:r>
    </w:p>
    <w:p w14:paraId="424CFFE2" w14:textId="77777777" w:rsidR="00645851" w:rsidRPr="00F7158B" w:rsidRDefault="00645851" w:rsidP="00DD7333">
      <w:pPr>
        <w:widowControl w:val="0"/>
        <w:suppressAutoHyphens w:val="0"/>
        <w:autoSpaceDE w:val="0"/>
        <w:autoSpaceDN w:val="0"/>
        <w:adjustRightInd w:val="0"/>
        <w:spacing w:line="260" w:lineRule="exact"/>
        <w:ind w:left="3600" w:firstLine="369"/>
        <w:rPr>
          <w:rFonts w:eastAsia="MS ??" w:cs="Arial"/>
          <w:sz w:val="18"/>
          <w:szCs w:val="28"/>
          <w:lang w:val="en-GB" w:eastAsia="de-DE"/>
        </w:rPr>
      </w:pPr>
      <w:r w:rsidRPr="00F7158B">
        <w:rPr>
          <w:rFonts w:eastAsia="MS ??" w:cs="Arial"/>
          <w:sz w:val="18"/>
          <w:szCs w:val="28"/>
          <w:lang w:val="en-GB" w:eastAsia="de-DE"/>
        </w:rPr>
        <w:t>MW Bob Campbell. Wellington. New Zealand</w:t>
      </w:r>
    </w:p>
    <w:p w14:paraId="1F0151BA" w14:textId="77777777" w:rsidR="00645851" w:rsidRPr="00F7158B" w:rsidRDefault="00645851" w:rsidP="00645851">
      <w:pPr>
        <w:widowControl w:val="0"/>
        <w:suppressAutoHyphens w:val="0"/>
        <w:autoSpaceDE w:val="0"/>
        <w:autoSpaceDN w:val="0"/>
        <w:adjustRightInd w:val="0"/>
        <w:spacing w:line="260" w:lineRule="exact"/>
        <w:ind w:left="3600" w:firstLine="720"/>
        <w:rPr>
          <w:rFonts w:eastAsia="MS ??" w:cs="Arial"/>
          <w:sz w:val="18"/>
          <w:szCs w:val="28"/>
          <w:lang w:val="en-GB" w:eastAsia="de-DE"/>
        </w:rPr>
      </w:pPr>
    </w:p>
    <w:p w14:paraId="10A91122" w14:textId="77777777" w:rsidR="00645851" w:rsidRPr="00B5386A" w:rsidRDefault="00645851" w:rsidP="00DD7333">
      <w:pPr>
        <w:ind w:left="3969" w:hanging="1089"/>
        <w:rPr>
          <w:rFonts w:eastAsia="MS ??"/>
          <w:sz w:val="18"/>
          <w:lang w:val="en-GB" w:eastAsia="de-DE"/>
        </w:rPr>
      </w:pPr>
      <w:r w:rsidRPr="00B5386A">
        <w:rPr>
          <w:rFonts w:eastAsia="MS ??"/>
          <w:sz w:val="18"/>
          <w:lang w:val="en-GB" w:eastAsia="de-DE"/>
        </w:rPr>
        <w:t>2011</w:t>
      </w:r>
      <w:r w:rsidRPr="00B5386A">
        <w:rPr>
          <w:rFonts w:eastAsia="MS ??"/>
          <w:sz w:val="18"/>
          <w:lang w:val="en-GB" w:eastAsia="de-DE"/>
        </w:rPr>
        <w:tab/>
      </w:r>
      <w:r w:rsidRPr="00B5386A">
        <w:rPr>
          <w:rFonts w:eastAsia="MS ??"/>
          <w:i/>
          <w:sz w:val="18"/>
          <w:lang w:val="en-GB" w:eastAsia="de-DE"/>
        </w:rPr>
        <w:t>Creating the seven secretes of highly successful research students (for supervisors)</w:t>
      </w:r>
      <w:r w:rsidRPr="00B5386A">
        <w:rPr>
          <w:rFonts w:eastAsia="MS ??"/>
          <w:sz w:val="18"/>
          <w:lang w:val="en-GB" w:eastAsia="de-DE"/>
        </w:rPr>
        <w:t xml:space="preserve"> Hugh Kearns Workshop. Faculty of Graduate Research. Victoria University of Wellington. New Zealand</w:t>
      </w:r>
    </w:p>
    <w:p w14:paraId="4103008C" w14:textId="77777777" w:rsidR="00645851" w:rsidRPr="00F7158B" w:rsidRDefault="00645851" w:rsidP="00DD7333">
      <w:pPr>
        <w:widowControl w:val="0"/>
        <w:suppressAutoHyphens w:val="0"/>
        <w:autoSpaceDE w:val="0"/>
        <w:autoSpaceDN w:val="0"/>
        <w:adjustRightInd w:val="0"/>
        <w:spacing w:line="260" w:lineRule="exact"/>
        <w:ind w:left="3969" w:hanging="1089"/>
        <w:rPr>
          <w:rFonts w:eastAsia="MS ??" w:cs="Arial"/>
          <w:sz w:val="18"/>
          <w:szCs w:val="28"/>
          <w:lang w:val="en-GB" w:eastAsia="de-DE"/>
        </w:rPr>
      </w:pPr>
    </w:p>
    <w:p w14:paraId="2B38C15E" w14:textId="77777777" w:rsidR="00645851" w:rsidRPr="00AE0B3A" w:rsidRDefault="00645851" w:rsidP="00DD7333">
      <w:pPr>
        <w:ind w:left="3969" w:hanging="1089"/>
        <w:rPr>
          <w:rFonts w:eastAsia="MS ??"/>
          <w:sz w:val="18"/>
          <w:lang w:val="en-GB" w:eastAsia="de-DE"/>
        </w:rPr>
      </w:pPr>
      <w:r w:rsidRPr="00F7158B">
        <w:rPr>
          <w:rFonts w:eastAsia="MS ??" w:cs="Arial"/>
          <w:sz w:val="18"/>
          <w:szCs w:val="28"/>
          <w:lang w:val="en-GB" w:eastAsia="de-DE"/>
        </w:rPr>
        <w:t>2011</w:t>
      </w:r>
      <w:r w:rsidRPr="00F7158B">
        <w:rPr>
          <w:rFonts w:eastAsia="MS ??" w:cs="Arial"/>
          <w:sz w:val="18"/>
          <w:szCs w:val="28"/>
          <w:lang w:val="en-GB" w:eastAsia="de-DE"/>
        </w:rPr>
        <w:tab/>
      </w:r>
      <w:r w:rsidRPr="00F7158B">
        <w:rPr>
          <w:rFonts w:eastAsia="MS ??" w:cs="Arial"/>
          <w:i/>
          <w:sz w:val="18"/>
          <w:szCs w:val="28"/>
          <w:lang w:val="en-GB" w:eastAsia="de-DE"/>
        </w:rPr>
        <w:t>Turbocharge your writing.</w:t>
      </w:r>
      <w:r w:rsidRPr="00F7158B">
        <w:rPr>
          <w:rFonts w:eastAsia="MS ??" w:cs="Arial"/>
          <w:sz w:val="18"/>
          <w:szCs w:val="28"/>
          <w:lang w:val="en-GB" w:eastAsia="de-DE"/>
        </w:rPr>
        <w:t xml:space="preserve"> Hugh Kearns Workshop. Faculty of Graduate Research. Victoria University of Wellington. New Zealand</w:t>
      </w:r>
    </w:p>
    <w:p w14:paraId="3B5F0A11" w14:textId="77777777" w:rsidR="00645851" w:rsidRPr="00DD7333" w:rsidRDefault="00645851" w:rsidP="00DD7333">
      <w:pPr>
        <w:widowControl w:val="0"/>
        <w:suppressAutoHyphens w:val="0"/>
        <w:autoSpaceDE w:val="0"/>
        <w:autoSpaceDN w:val="0"/>
        <w:adjustRightInd w:val="0"/>
        <w:spacing w:line="240" w:lineRule="auto"/>
        <w:ind w:left="3969" w:hanging="1089"/>
        <w:rPr>
          <w:rFonts w:eastAsia="MS ??" w:cs="Arial"/>
          <w:sz w:val="12"/>
          <w:szCs w:val="28"/>
          <w:lang w:val="en-GB" w:eastAsia="de-DE"/>
        </w:rPr>
      </w:pPr>
    </w:p>
    <w:p w14:paraId="4811FCA0" w14:textId="77777777" w:rsidR="00645851" w:rsidRPr="00B5386A" w:rsidRDefault="00645851" w:rsidP="00DD7333">
      <w:pPr>
        <w:ind w:left="3969" w:hanging="1089"/>
        <w:rPr>
          <w:rFonts w:eastAsia="MS ??"/>
          <w:sz w:val="18"/>
          <w:lang w:val="en-GB" w:eastAsia="de-DE"/>
        </w:rPr>
      </w:pPr>
      <w:r w:rsidRPr="00B5386A">
        <w:rPr>
          <w:rFonts w:eastAsia="MS ??"/>
          <w:sz w:val="18"/>
          <w:lang w:val="en-GB" w:eastAsia="de-DE"/>
        </w:rPr>
        <w:t>2010</w:t>
      </w:r>
      <w:r w:rsidRPr="00B5386A">
        <w:rPr>
          <w:rFonts w:eastAsia="MS ??"/>
          <w:sz w:val="18"/>
          <w:lang w:val="en-GB" w:eastAsia="de-DE"/>
        </w:rPr>
        <w:tab/>
      </w:r>
      <w:r w:rsidRPr="00B5386A">
        <w:rPr>
          <w:rFonts w:eastAsia="MS ??"/>
          <w:i/>
          <w:sz w:val="18"/>
          <w:lang w:val="en-GB" w:eastAsia="de-DE"/>
        </w:rPr>
        <w:t>New Researchers’ Grant Workshop</w:t>
      </w:r>
      <w:r w:rsidRPr="00B5386A">
        <w:rPr>
          <w:rFonts w:eastAsia="MS ??"/>
          <w:sz w:val="18"/>
          <w:lang w:val="en-GB" w:eastAsia="de-DE"/>
        </w:rPr>
        <w:t>. Research Office. Victoria University of Wellington. New Zealand</w:t>
      </w:r>
    </w:p>
    <w:p w14:paraId="751566C8" w14:textId="77777777" w:rsidR="00645851" w:rsidRPr="00DD7333" w:rsidRDefault="00645851" w:rsidP="00DD7333">
      <w:pPr>
        <w:widowControl w:val="0"/>
        <w:suppressAutoHyphens w:val="0"/>
        <w:autoSpaceDE w:val="0"/>
        <w:autoSpaceDN w:val="0"/>
        <w:adjustRightInd w:val="0"/>
        <w:spacing w:line="240" w:lineRule="auto"/>
        <w:ind w:left="3969" w:hanging="1089"/>
        <w:rPr>
          <w:rFonts w:eastAsia="MS ??" w:cs="Arial"/>
          <w:sz w:val="12"/>
          <w:szCs w:val="28"/>
          <w:lang w:val="en-GB" w:eastAsia="de-DE"/>
        </w:rPr>
      </w:pPr>
    </w:p>
    <w:p w14:paraId="2AC6E4EF" w14:textId="4F7D36F7" w:rsidR="00645851" w:rsidRPr="00B5386A" w:rsidRDefault="00645851" w:rsidP="00DD7333">
      <w:pPr>
        <w:ind w:left="3969" w:hanging="1089"/>
        <w:rPr>
          <w:rFonts w:eastAsia="MS ??"/>
          <w:sz w:val="18"/>
        </w:rPr>
      </w:pPr>
      <w:r w:rsidRPr="00F7158B">
        <w:rPr>
          <w:rFonts w:eastAsia="MS ??" w:cs="Arial"/>
          <w:sz w:val="18"/>
          <w:szCs w:val="28"/>
          <w:lang w:val="en-GB" w:eastAsia="de-DE"/>
        </w:rPr>
        <w:t>2010</w:t>
      </w:r>
      <w:r w:rsidRPr="00F7158B">
        <w:rPr>
          <w:rFonts w:eastAsia="MS ??" w:cs="Arial"/>
          <w:sz w:val="18"/>
          <w:szCs w:val="28"/>
          <w:lang w:val="en-GB" w:eastAsia="de-DE"/>
        </w:rPr>
        <w:tab/>
      </w:r>
      <w:r w:rsidRPr="00F7158B">
        <w:rPr>
          <w:rFonts w:eastAsia="MS ??" w:cs="Arial"/>
          <w:i/>
          <w:sz w:val="18"/>
          <w:szCs w:val="28"/>
          <w:lang w:val="en-GB" w:eastAsia="de-DE"/>
        </w:rPr>
        <w:t>Postgraduate Supervision Workshop</w:t>
      </w:r>
      <w:r w:rsidRPr="00F7158B">
        <w:rPr>
          <w:rFonts w:eastAsia="MS ??" w:cs="Arial"/>
          <w:sz w:val="18"/>
          <w:szCs w:val="28"/>
          <w:lang w:val="en-GB" w:eastAsia="de-DE"/>
        </w:rPr>
        <w:t xml:space="preserve">. Faculty of </w:t>
      </w:r>
      <w:r w:rsidRPr="00B5386A">
        <w:rPr>
          <w:rFonts w:eastAsia="MS ??"/>
          <w:sz w:val="18"/>
        </w:rPr>
        <w:t>Graduate Research. Victoria University of Wellington. New Zealand</w:t>
      </w:r>
    </w:p>
    <w:p w14:paraId="2B4975C0" w14:textId="77777777" w:rsidR="00645851" w:rsidRPr="00DD7333" w:rsidRDefault="00645851" w:rsidP="00DD7333">
      <w:pPr>
        <w:widowControl w:val="0"/>
        <w:suppressAutoHyphens w:val="0"/>
        <w:autoSpaceDE w:val="0"/>
        <w:autoSpaceDN w:val="0"/>
        <w:adjustRightInd w:val="0"/>
        <w:spacing w:line="240" w:lineRule="auto"/>
        <w:ind w:left="3969" w:hanging="1089"/>
        <w:rPr>
          <w:rFonts w:eastAsia="MS ??" w:cs="Arial"/>
          <w:sz w:val="12"/>
          <w:szCs w:val="28"/>
          <w:lang w:val="en-GB" w:eastAsia="de-DE"/>
        </w:rPr>
      </w:pPr>
    </w:p>
    <w:p w14:paraId="2527495D" w14:textId="09DC0374" w:rsidR="00645851" w:rsidRPr="00F7158B" w:rsidRDefault="00645851" w:rsidP="00DD7333">
      <w:pPr>
        <w:widowControl w:val="0"/>
        <w:suppressAutoHyphens w:val="0"/>
        <w:autoSpaceDE w:val="0"/>
        <w:autoSpaceDN w:val="0"/>
        <w:adjustRightInd w:val="0"/>
        <w:spacing w:line="260" w:lineRule="exact"/>
        <w:ind w:left="3969" w:hanging="1089"/>
        <w:rPr>
          <w:rFonts w:eastAsia="MS ??" w:cs="Arial"/>
          <w:sz w:val="18"/>
          <w:szCs w:val="28"/>
          <w:lang w:val="en-GB" w:eastAsia="de-DE"/>
        </w:rPr>
      </w:pPr>
      <w:r w:rsidRPr="00F7158B">
        <w:rPr>
          <w:rFonts w:eastAsia="MS ??" w:cs="Arial"/>
          <w:sz w:val="18"/>
          <w:szCs w:val="28"/>
          <w:lang w:val="en-GB" w:eastAsia="de-DE"/>
        </w:rPr>
        <w:t>2008</w:t>
      </w:r>
      <w:r w:rsidRPr="00F7158B">
        <w:rPr>
          <w:rFonts w:eastAsia="MS ??" w:cs="Arial"/>
          <w:sz w:val="18"/>
          <w:szCs w:val="28"/>
          <w:lang w:val="en-GB" w:eastAsia="de-DE"/>
        </w:rPr>
        <w:tab/>
      </w:r>
      <w:r w:rsidRPr="00F7158B">
        <w:rPr>
          <w:rFonts w:eastAsia="MS ??" w:cs="Arial"/>
          <w:i/>
          <w:sz w:val="18"/>
          <w:szCs w:val="28"/>
          <w:lang w:val="en-GB" w:eastAsia="de-DE"/>
        </w:rPr>
        <w:t>Facilitating Small Groups: A Workshop for Tutors and</w:t>
      </w:r>
      <w:r w:rsidRPr="00F7158B">
        <w:rPr>
          <w:rFonts w:eastAsia="MS ??" w:cs="Arial"/>
          <w:sz w:val="18"/>
          <w:szCs w:val="28"/>
          <w:lang w:val="en-GB" w:eastAsia="de-DE"/>
        </w:rPr>
        <w:t xml:space="preserve"> </w:t>
      </w:r>
      <w:r w:rsidRPr="00F7158B">
        <w:rPr>
          <w:rFonts w:eastAsia="MS ??" w:cs="Arial"/>
          <w:i/>
          <w:sz w:val="18"/>
          <w:szCs w:val="28"/>
          <w:lang w:val="en-GB" w:eastAsia="de-DE"/>
        </w:rPr>
        <w:t>Demonstrators</w:t>
      </w:r>
      <w:r w:rsidRPr="00F7158B">
        <w:rPr>
          <w:rFonts w:eastAsia="MS ??" w:cs="Arial"/>
          <w:sz w:val="18"/>
          <w:szCs w:val="28"/>
          <w:lang w:val="en-GB" w:eastAsia="de-DE"/>
        </w:rPr>
        <w:t>. Higher Educational Development Centre. University of Otago. New Zealand</w:t>
      </w:r>
    </w:p>
    <w:p w14:paraId="6F363CCA" w14:textId="5D07CB3D" w:rsidR="00645851" w:rsidRPr="00DD7333" w:rsidRDefault="00645851" w:rsidP="00DD7333">
      <w:pPr>
        <w:widowControl w:val="0"/>
        <w:suppressAutoHyphens w:val="0"/>
        <w:autoSpaceDE w:val="0"/>
        <w:autoSpaceDN w:val="0"/>
        <w:adjustRightInd w:val="0"/>
        <w:spacing w:line="240" w:lineRule="auto"/>
        <w:ind w:left="3969" w:hanging="1089"/>
        <w:rPr>
          <w:rFonts w:eastAsia="MS ??" w:cs="Arial"/>
          <w:sz w:val="12"/>
          <w:szCs w:val="28"/>
          <w:lang w:val="en-GB" w:eastAsia="de-DE"/>
        </w:rPr>
      </w:pPr>
    </w:p>
    <w:p w14:paraId="0EC70094" w14:textId="77777777" w:rsidR="00645851" w:rsidRPr="00F7158B" w:rsidRDefault="00645851" w:rsidP="00DD7333">
      <w:pPr>
        <w:widowControl w:val="0"/>
        <w:suppressAutoHyphens w:val="0"/>
        <w:autoSpaceDE w:val="0"/>
        <w:autoSpaceDN w:val="0"/>
        <w:adjustRightInd w:val="0"/>
        <w:spacing w:line="260" w:lineRule="exact"/>
        <w:ind w:left="3969" w:hanging="1089"/>
        <w:rPr>
          <w:rFonts w:eastAsia="MS ??" w:cs="Arial"/>
          <w:sz w:val="18"/>
          <w:szCs w:val="28"/>
          <w:lang w:val="en-GB" w:eastAsia="de-DE"/>
        </w:rPr>
      </w:pPr>
      <w:r w:rsidRPr="00F7158B">
        <w:rPr>
          <w:rFonts w:eastAsia="MS ??" w:cs="Arial"/>
          <w:sz w:val="18"/>
          <w:szCs w:val="28"/>
          <w:lang w:val="en-GB" w:eastAsia="de-DE"/>
        </w:rPr>
        <w:t>2008</w:t>
      </w:r>
      <w:r w:rsidRPr="00F7158B">
        <w:rPr>
          <w:rFonts w:eastAsia="MS ??" w:cs="Arial"/>
          <w:sz w:val="18"/>
          <w:szCs w:val="28"/>
          <w:lang w:val="en-GB" w:eastAsia="de-DE"/>
        </w:rPr>
        <w:tab/>
      </w:r>
      <w:r w:rsidRPr="00F7158B">
        <w:rPr>
          <w:rFonts w:eastAsia="MS ??" w:cs="Arial"/>
          <w:i/>
          <w:sz w:val="18"/>
          <w:szCs w:val="28"/>
          <w:lang w:val="en-GB" w:eastAsia="de-DE"/>
        </w:rPr>
        <w:t>Teaching One-to-One: A Workshop for Tutors and Demonstrators.</w:t>
      </w:r>
      <w:r w:rsidRPr="00F7158B">
        <w:rPr>
          <w:rFonts w:eastAsia="MS ??" w:cs="Arial"/>
          <w:sz w:val="18"/>
          <w:szCs w:val="28"/>
          <w:lang w:val="en-GB" w:eastAsia="de-DE"/>
        </w:rPr>
        <w:t xml:space="preserve"> Higher Educational Development Centre. University of Otago. New Zealand</w:t>
      </w:r>
    </w:p>
    <w:p w14:paraId="036DF686" w14:textId="77777777" w:rsidR="00645851" w:rsidRPr="00DD7333" w:rsidRDefault="00645851" w:rsidP="00DD7333">
      <w:pPr>
        <w:widowControl w:val="0"/>
        <w:suppressAutoHyphens w:val="0"/>
        <w:autoSpaceDE w:val="0"/>
        <w:autoSpaceDN w:val="0"/>
        <w:adjustRightInd w:val="0"/>
        <w:spacing w:line="240" w:lineRule="auto"/>
        <w:ind w:left="3969" w:hanging="1089"/>
        <w:rPr>
          <w:rFonts w:eastAsia="MS ??" w:cs="Arial"/>
          <w:sz w:val="12"/>
          <w:szCs w:val="28"/>
          <w:lang w:val="en-GB" w:eastAsia="de-DE"/>
        </w:rPr>
      </w:pPr>
    </w:p>
    <w:p w14:paraId="2C973478" w14:textId="77777777" w:rsidR="00645851" w:rsidRPr="00F7158B" w:rsidRDefault="00645851" w:rsidP="00DD7333">
      <w:pPr>
        <w:widowControl w:val="0"/>
        <w:suppressAutoHyphens w:val="0"/>
        <w:autoSpaceDE w:val="0"/>
        <w:autoSpaceDN w:val="0"/>
        <w:adjustRightInd w:val="0"/>
        <w:spacing w:line="260" w:lineRule="exact"/>
        <w:ind w:left="3969" w:hanging="1089"/>
        <w:rPr>
          <w:rFonts w:eastAsia="MS ??" w:cs="Arial"/>
          <w:sz w:val="18"/>
          <w:szCs w:val="28"/>
          <w:lang w:val="en-GB" w:eastAsia="de-DE"/>
        </w:rPr>
      </w:pPr>
      <w:r w:rsidRPr="00F7158B">
        <w:rPr>
          <w:rFonts w:eastAsia="MS ??" w:cs="Arial"/>
          <w:sz w:val="18"/>
          <w:szCs w:val="28"/>
          <w:lang w:val="en-GB" w:eastAsia="de-DE"/>
        </w:rPr>
        <w:t>2007</w:t>
      </w:r>
      <w:r w:rsidRPr="00F7158B">
        <w:rPr>
          <w:rFonts w:eastAsia="MS ??" w:cs="Arial"/>
          <w:sz w:val="18"/>
          <w:szCs w:val="28"/>
          <w:lang w:val="en-GB" w:eastAsia="de-DE"/>
        </w:rPr>
        <w:tab/>
      </w:r>
      <w:r w:rsidRPr="00F7158B">
        <w:rPr>
          <w:rFonts w:eastAsia="MS ??" w:cs="Arial"/>
          <w:i/>
          <w:sz w:val="18"/>
          <w:szCs w:val="28"/>
          <w:lang w:val="en-GB" w:eastAsia="de-DE"/>
        </w:rPr>
        <w:t>Introduction to Tutoring &amp; Demonstrating at the University of Otago</w:t>
      </w:r>
      <w:r w:rsidRPr="00F7158B">
        <w:rPr>
          <w:rFonts w:eastAsia="MS ??" w:cs="Arial"/>
          <w:sz w:val="18"/>
          <w:szCs w:val="28"/>
          <w:lang w:val="en-GB" w:eastAsia="de-DE"/>
        </w:rPr>
        <w:t>. Higher Educational Development Centre. University of Otago. New Zealand</w:t>
      </w:r>
    </w:p>
    <w:p w14:paraId="760E0B65" w14:textId="77777777" w:rsidR="00645851" w:rsidRPr="00F7158B" w:rsidRDefault="00645851" w:rsidP="00DD7333">
      <w:pPr>
        <w:widowControl w:val="0"/>
        <w:suppressAutoHyphens w:val="0"/>
        <w:autoSpaceDE w:val="0"/>
        <w:autoSpaceDN w:val="0"/>
        <w:adjustRightInd w:val="0"/>
        <w:spacing w:line="240" w:lineRule="auto"/>
        <w:ind w:left="3969" w:hanging="3969"/>
        <w:rPr>
          <w:rFonts w:eastAsia="MS ??" w:cs="Arial"/>
          <w:sz w:val="18"/>
          <w:szCs w:val="28"/>
          <w:lang w:val="en-GB" w:eastAsia="de-DE"/>
        </w:rPr>
      </w:pPr>
    </w:p>
    <w:p w14:paraId="13D8111D" w14:textId="77777777" w:rsidR="00645851" w:rsidRPr="00F7158B" w:rsidRDefault="00645851" w:rsidP="00645851">
      <w:pPr>
        <w:widowControl w:val="0"/>
        <w:suppressAutoHyphens w:val="0"/>
        <w:autoSpaceDE w:val="0"/>
        <w:autoSpaceDN w:val="0"/>
        <w:adjustRightInd w:val="0"/>
        <w:spacing w:line="240" w:lineRule="auto"/>
        <w:ind w:left="2880" w:hanging="2880"/>
        <w:rPr>
          <w:rFonts w:eastAsia="MS ??" w:cs="Arial"/>
          <w:sz w:val="18"/>
          <w:szCs w:val="28"/>
          <w:lang w:val="en-GB" w:eastAsia="de-DE"/>
        </w:rPr>
      </w:pPr>
    </w:p>
    <w:p w14:paraId="63153CE8" w14:textId="0F0CBB47" w:rsidR="00645851" w:rsidRPr="00F7158B" w:rsidRDefault="00645851" w:rsidP="00DD7333">
      <w:pPr>
        <w:widowControl w:val="0"/>
        <w:tabs>
          <w:tab w:val="left" w:pos="3969"/>
        </w:tabs>
        <w:suppressAutoHyphens w:val="0"/>
        <w:autoSpaceDE w:val="0"/>
        <w:autoSpaceDN w:val="0"/>
        <w:adjustRightInd w:val="0"/>
        <w:spacing w:line="240" w:lineRule="auto"/>
        <w:ind w:left="2880" w:hanging="2880"/>
        <w:rPr>
          <w:rFonts w:eastAsia="MS ??" w:cs="Arial"/>
          <w:sz w:val="18"/>
          <w:szCs w:val="28"/>
          <w:lang w:val="en-GB" w:eastAsia="de-DE"/>
        </w:rPr>
      </w:pPr>
      <w:r w:rsidRPr="00F7158B">
        <w:rPr>
          <w:rFonts w:eastAsia="MS ??" w:cs="Arial"/>
          <w:b/>
          <w:sz w:val="18"/>
          <w:szCs w:val="28"/>
          <w:lang w:val="en-GB" w:eastAsia="de-DE"/>
        </w:rPr>
        <w:t>professional memberships</w:t>
      </w:r>
      <w:r w:rsidRPr="00F7158B">
        <w:rPr>
          <w:rFonts w:eastAsia="MS ??" w:cs="Arial"/>
          <w:sz w:val="18"/>
          <w:szCs w:val="28"/>
          <w:lang w:val="en-GB" w:eastAsia="de-DE"/>
        </w:rPr>
        <w:tab/>
        <w:t xml:space="preserve">NZIA </w:t>
      </w:r>
      <w:r w:rsidRPr="00F7158B">
        <w:rPr>
          <w:rFonts w:eastAsia="MS ??" w:cs="Arial"/>
          <w:sz w:val="18"/>
          <w:szCs w:val="28"/>
          <w:lang w:val="en-GB" w:eastAsia="de-DE"/>
        </w:rPr>
        <w:tab/>
        <w:t xml:space="preserve">Academic Member of the New Zealand Institute of Architects </w:t>
      </w:r>
    </w:p>
    <w:p w14:paraId="40CE7309" w14:textId="77777777" w:rsidR="00645851" w:rsidRPr="00F7158B" w:rsidRDefault="00645851" w:rsidP="00DD7333">
      <w:pPr>
        <w:widowControl w:val="0"/>
        <w:tabs>
          <w:tab w:val="left" w:pos="3969"/>
        </w:tabs>
        <w:suppressAutoHyphens w:val="0"/>
        <w:autoSpaceDE w:val="0"/>
        <w:autoSpaceDN w:val="0"/>
        <w:adjustRightInd w:val="0"/>
        <w:spacing w:line="240" w:lineRule="auto"/>
        <w:rPr>
          <w:rFonts w:eastAsia="MS ??" w:cs="Arial"/>
          <w:sz w:val="8"/>
          <w:szCs w:val="28"/>
          <w:lang w:val="en-GB" w:eastAsia="de-DE"/>
        </w:rPr>
      </w:pPr>
    </w:p>
    <w:p w14:paraId="4B20098B" w14:textId="11524237" w:rsidR="00645851" w:rsidRPr="00F7158B" w:rsidRDefault="00645851" w:rsidP="00DD7333">
      <w:pPr>
        <w:widowControl w:val="0"/>
        <w:tabs>
          <w:tab w:val="left" w:pos="2835"/>
          <w:tab w:val="left" w:pos="3969"/>
        </w:tabs>
        <w:suppressAutoHyphens w:val="0"/>
        <w:autoSpaceDE w:val="0"/>
        <w:autoSpaceDN w:val="0"/>
        <w:adjustRightInd w:val="0"/>
        <w:spacing w:line="240" w:lineRule="auto"/>
        <w:rPr>
          <w:rFonts w:eastAsia="MS ??" w:cs="Arial"/>
          <w:sz w:val="18"/>
          <w:szCs w:val="28"/>
          <w:lang w:val="en-GB" w:eastAsia="de-DE"/>
        </w:rPr>
      </w:pPr>
      <w:r w:rsidRPr="00F7158B">
        <w:rPr>
          <w:rFonts w:eastAsia="MS ??" w:cs="Arial"/>
          <w:sz w:val="18"/>
          <w:szCs w:val="28"/>
          <w:lang w:val="en-GB" w:eastAsia="de-DE"/>
        </w:rPr>
        <w:tab/>
        <w:t>BdB</w:t>
      </w:r>
      <w:r w:rsidRPr="00F7158B">
        <w:rPr>
          <w:rFonts w:eastAsia="MS ??" w:cs="Arial"/>
          <w:sz w:val="18"/>
          <w:szCs w:val="28"/>
          <w:lang w:val="en-GB" w:eastAsia="de-DE"/>
        </w:rPr>
        <w:tab/>
        <w:t>Member of Bund deutscher Baumeister</w:t>
      </w:r>
    </w:p>
    <w:p w14:paraId="271AFB34" w14:textId="77777777" w:rsidR="00645851" w:rsidRPr="00F7158B" w:rsidRDefault="00645851" w:rsidP="00DD7333">
      <w:pPr>
        <w:widowControl w:val="0"/>
        <w:tabs>
          <w:tab w:val="left" w:pos="2835"/>
          <w:tab w:val="left" w:pos="3969"/>
        </w:tabs>
        <w:suppressAutoHyphens w:val="0"/>
        <w:autoSpaceDE w:val="0"/>
        <w:autoSpaceDN w:val="0"/>
        <w:adjustRightInd w:val="0"/>
        <w:spacing w:line="240" w:lineRule="auto"/>
        <w:rPr>
          <w:rFonts w:eastAsia="MS ??" w:cs="Arial"/>
          <w:sz w:val="8"/>
          <w:szCs w:val="28"/>
          <w:lang w:val="en-GB" w:eastAsia="de-DE"/>
        </w:rPr>
      </w:pPr>
    </w:p>
    <w:p w14:paraId="5123CE56" w14:textId="1BC2EB29" w:rsidR="00645851" w:rsidRPr="00F7158B" w:rsidRDefault="00645851" w:rsidP="00DD7333">
      <w:pPr>
        <w:widowControl w:val="0"/>
        <w:tabs>
          <w:tab w:val="left" w:pos="2835"/>
          <w:tab w:val="left" w:pos="3969"/>
        </w:tabs>
        <w:suppressAutoHyphens w:val="0"/>
        <w:autoSpaceDE w:val="0"/>
        <w:autoSpaceDN w:val="0"/>
        <w:adjustRightInd w:val="0"/>
        <w:spacing w:line="240" w:lineRule="auto"/>
        <w:ind w:left="2880"/>
        <w:rPr>
          <w:rFonts w:eastAsia="MS ??" w:cs="Arial"/>
          <w:sz w:val="18"/>
          <w:szCs w:val="28"/>
          <w:lang w:val="en-GB" w:eastAsia="de-DE"/>
        </w:rPr>
      </w:pPr>
      <w:r w:rsidRPr="00F7158B">
        <w:rPr>
          <w:rFonts w:eastAsia="MS ??" w:cs="Arial"/>
          <w:sz w:val="18"/>
          <w:szCs w:val="28"/>
          <w:lang w:val="en-GB" w:eastAsia="de-DE"/>
        </w:rPr>
        <w:t xml:space="preserve">BDO </w:t>
      </w:r>
      <w:r w:rsidRPr="00F7158B">
        <w:rPr>
          <w:rFonts w:eastAsia="MS ??" w:cs="Arial"/>
          <w:sz w:val="18"/>
          <w:szCs w:val="28"/>
          <w:lang w:val="en-GB" w:eastAsia="de-DE"/>
        </w:rPr>
        <w:tab/>
        <w:t xml:space="preserve">Member of Bund Deutscher Oenologen </w:t>
      </w:r>
    </w:p>
    <w:p w14:paraId="65AF87EA" w14:textId="77777777" w:rsidR="00645851" w:rsidRPr="00F7158B" w:rsidRDefault="00645851" w:rsidP="00DD7333">
      <w:pPr>
        <w:widowControl w:val="0"/>
        <w:tabs>
          <w:tab w:val="left" w:pos="2835"/>
          <w:tab w:val="left" w:pos="3969"/>
        </w:tabs>
        <w:suppressAutoHyphens w:val="0"/>
        <w:autoSpaceDE w:val="0"/>
        <w:autoSpaceDN w:val="0"/>
        <w:adjustRightInd w:val="0"/>
        <w:spacing w:line="240" w:lineRule="auto"/>
        <w:rPr>
          <w:rFonts w:eastAsia="MS ??" w:cs="Arial"/>
          <w:sz w:val="8"/>
          <w:szCs w:val="28"/>
          <w:lang w:val="en-GB" w:eastAsia="de-DE"/>
        </w:rPr>
      </w:pPr>
    </w:p>
    <w:p w14:paraId="19FE1193" w14:textId="3DCF3EBE" w:rsidR="00645851" w:rsidRPr="00F7158B" w:rsidRDefault="00645851" w:rsidP="00DD7333">
      <w:pPr>
        <w:widowControl w:val="0"/>
        <w:tabs>
          <w:tab w:val="left" w:pos="2835"/>
          <w:tab w:val="left" w:pos="3969"/>
        </w:tabs>
        <w:suppressAutoHyphens w:val="0"/>
        <w:autoSpaceDE w:val="0"/>
        <w:autoSpaceDN w:val="0"/>
        <w:adjustRightInd w:val="0"/>
        <w:spacing w:line="240" w:lineRule="auto"/>
        <w:rPr>
          <w:rFonts w:eastAsia="MS ??" w:cs="Arial"/>
          <w:sz w:val="18"/>
          <w:szCs w:val="28"/>
          <w:lang w:val="en-GB" w:eastAsia="de-DE"/>
        </w:rPr>
      </w:pPr>
      <w:r w:rsidRPr="00F7158B">
        <w:rPr>
          <w:rFonts w:eastAsia="MS ??" w:cs="Arial"/>
          <w:sz w:val="18"/>
          <w:szCs w:val="28"/>
          <w:lang w:val="en-GB" w:eastAsia="de-DE"/>
        </w:rPr>
        <w:tab/>
        <w:t>ISES</w:t>
      </w:r>
      <w:r w:rsidRPr="00F7158B">
        <w:rPr>
          <w:rFonts w:eastAsia="MS ??" w:cs="Arial"/>
          <w:sz w:val="18"/>
          <w:szCs w:val="28"/>
          <w:lang w:val="en-GB" w:eastAsia="de-DE"/>
        </w:rPr>
        <w:tab/>
        <w:t>Member of the International Society for Solar Energy</w:t>
      </w:r>
      <w:r w:rsidRPr="00F7158B">
        <w:rPr>
          <w:rFonts w:eastAsia="MS ??" w:cs="Arial"/>
          <w:sz w:val="18"/>
          <w:szCs w:val="28"/>
          <w:lang w:val="en-GB" w:eastAsia="de-DE"/>
        </w:rPr>
        <w:tab/>
      </w:r>
    </w:p>
    <w:p w14:paraId="42F4E7A7" w14:textId="77777777" w:rsidR="00645851" w:rsidRPr="00F7158B" w:rsidRDefault="00645851" w:rsidP="00DD7333">
      <w:pPr>
        <w:widowControl w:val="0"/>
        <w:tabs>
          <w:tab w:val="left" w:pos="2835"/>
          <w:tab w:val="left" w:pos="3969"/>
        </w:tabs>
        <w:suppressAutoHyphens w:val="0"/>
        <w:autoSpaceDE w:val="0"/>
        <w:autoSpaceDN w:val="0"/>
        <w:adjustRightInd w:val="0"/>
        <w:spacing w:line="240" w:lineRule="auto"/>
        <w:rPr>
          <w:rFonts w:eastAsia="MS ??" w:cs="Arial"/>
          <w:sz w:val="8"/>
          <w:szCs w:val="28"/>
          <w:lang w:val="en-GB" w:eastAsia="de-DE"/>
        </w:rPr>
      </w:pPr>
    </w:p>
    <w:p w14:paraId="4867D4CC" w14:textId="7F84F9D0" w:rsidR="00645851" w:rsidRPr="00F7158B" w:rsidRDefault="00645851" w:rsidP="00DD7333">
      <w:pPr>
        <w:widowControl w:val="0"/>
        <w:tabs>
          <w:tab w:val="left" w:pos="2835"/>
          <w:tab w:val="left" w:pos="3969"/>
        </w:tabs>
        <w:suppressAutoHyphens w:val="0"/>
        <w:autoSpaceDE w:val="0"/>
        <w:autoSpaceDN w:val="0"/>
        <w:adjustRightInd w:val="0"/>
        <w:spacing w:line="240" w:lineRule="auto"/>
        <w:rPr>
          <w:rFonts w:eastAsia="MS ??" w:cs="Arial"/>
          <w:sz w:val="18"/>
          <w:szCs w:val="28"/>
          <w:lang w:val="en-GB" w:eastAsia="de-DE"/>
        </w:rPr>
      </w:pPr>
      <w:r w:rsidRPr="00F7158B">
        <w:rPr>
          <w:rFonts w:eastAsia="MS ??" w:cs="Arial"/>
          <w:sz w:val="18"/>
          <w:szCs w:val="28"/>
          <w:lang w:val="en-GB" w:eastAsia="de-DE"/>
        </w:rPr>
        <w:tab/>
        <w:t>NERI</w:t>
      </w:r>
      <w:r w:rsidRPr="00F7158B">
        <w:rPr>
          <w:rFonts w:eastAsia="MS ??" w:cs="Arial"/>
          <w:sz w:val="18"/>
          <w:szCs w:val="28"/>
          <w:lang w:val="en-GB" w:eastAsia="de-DE"/>
        </w:rPr>
        <w:tab/>
        <w:t>Member of the National Energy Research Institute</w:t>
      </w:r>
    </w:p>
    <w:p w14:paraId="525B7BDC" w14:textId="77777777" w:rsidR="00645851" w:rsidRPr="00F7158B" w:rsidRDefault="00645851" w:rsidP="00DD7333">
      <w:pPr>
        <w:widowControl w:val="0"/>
        <w:tabs>
          <w:tab w:val="left" w:pos="2835"/>
          <w:tab w:val="left" w:pos="3969"/>
        </w:tabs>
        <w:suppressAutoHyphens w:val="0"/>
        <w:autoSpaceDE w:val="0"/>
        <w:autoSpaceDN w:val="0"/>
        <w:adjustRightInd w:val="0"/>
        <w:spacing w:line="240" w:lineRule="auto"/>
        <w:rPr>
          <w:rFonts w:eastAsia="MS ??" w:cs="Arial"/>
          <w:sz w:val="8"/>
          <w:szCs w:val="28"/>
          <w:lang w:val="en-GB" w:eastAsia="de-DE"/>
        </w:rPr>
      </w:pPr>
    </w:p>
    <w:p w14:paraId="171B1397" w14:textId="19B8C924" w:rsidR="00645851" w:rsidRPr="00645851" w:rsidRDefault="00645851" w:rsidP="00DD7333">
      <w:pPr>
        <w:widowControl w:val="0"/>
        <w:tabs>
          <w:tab w:val="left" w:pos="2835"/>
          <w:tab w:val="left" w:pos="3969"/>
        </w:tabs>
        <w:suppressAutoHyphens w:val="0"/>
        <w:autoSpaceDE w:val="0"/>
        <w:autoSpaceDN w:val="0"/>
        <w:adjustRightInd w:val="0"/>
        <w:spacing w:line="240" w:lineRule="auto"/>
        <w:rPr>
          <w:rFonts w:ascii="Helvetica" w:eastAsia="MS ??" w:hAnsi="Helvetica"/>
          <w:sz w:val="18"/>
          <w:szCs w:val="28"/>
          <w:lang w:val="en-GB" w:eastAsia="de-DE"/>
        </w:rPr>
      </w:pPr>
      <w:r w:rsidRPr="00F7158B">
        <w:rPr>
          <w:rFonts w:eastAsia="MS ??" w:cs="Arial"/>
          <w:sz w:val="18"/>
          <w:szCs w:val="28"/>
          <w:lang w:val="en-GB" w:eastAsia="de-DE"/>
        </w:rPr>
        <w:tab/>
        <w:t>DfC</w:t>
      </w:r>
      <w:r w:rsidRPr="00F7158B">
        <w:rPr>
          <w:rFonts w:eastAsia="MS ??" w:cs="Arial"/>
          <w:sz w:val="18"/>
          <w:szCs w:val="28"/>
          <w:lang w:val="en-GB" w:eastAsia="de-DE"/>
        </w:rPr>
        <w:tab/>
        <w:t xml:space="preserve">Committee Member of the Design for Conservation Network </w:t>
      </w:r>
    </w:p>
    <w:p w14:paraId="3EE5F338" w14:textId="77777777" w:rsidR="00DD7333" w:rsidRDefault="00DD7333" w:rsidP="00645851">
      <w:pPr>
        <w:widowControl w:val="0"/>
        <w:suppressAutoHyphens w:val="0"/>
        <w:autoSpaceDE w:val="0"/>
        <w:autoSpaceDN w:val="0"/>
        <w:adjustRightInd w:val="0"/>
        <w:spacing w:line="260" w:lineRule="exact"/>
        <w:rPr>
          <w:rFonts w:ascii="Helvetica" w:eastAsia="MS ??" w:hAnsi="Helvetica"/>
          <w:sz w:val="18"/>
          <w:szCs w:val="28"/>
          <w:lang w:val="en-GB" w:eastAsia="de-DE"/>
        </w:rPr>
      </w:pPr>
    </w:p>
    <w:p w14:paraId="03E4AA07" w14:textId="77777777" w:rsidR="00DD7333" w:rsidRDefault="00DD7333" w:rsidP="00645851">
      <w:pPr>
        <w:widowControl w:val="0"/>
        <w:suppressAutoHyphens w:val="0"/>
        <w:autoSpaceDE w:val="0"/>
        <w:autoSpaceDN w:val="0"/>
        <w:adjustRightInd w:val="0"/>
        <w:spacing w:line="260" w:lineRule="exact"/>
        <w:rPr>
          <w:rFonts w:ascii="Helvetica" w:eastAsia="MS ??" w:hAnsi="Helvetica"/>
          <w:sz w:val="18"/>
          <w:szCs w:val="28"/>
          <w:lang w:val="en-GB" w:eastAsia="de-DE"/>
        </w:rPr>
      </w:pPr>
    </w:p>
    <w:p w14:paraId="40D8BF89" w14:textId="77777777" w:rsidR="00645851" w:rsidRPr="00645851" w:rsidRDefault="00645851" w:rsidP="00645851">
      <w:pPr>
        <w:widowControl w:val="0"/>
        <w:suppressAutoHyphens w:val="0"/>
        <w:autoSpaceDE w:val="0"/>
        <w:autoSpaceDN w:val="0"/>
        <w:adjustRightInd w:val="0"/>
        <w:spacing w:line="260" w:lineRule="exact"/>
        <w:rPr>
          <w:rFonts w:ascii="Helvetica" w:eastAsia="MS ??" w:hAnsi="Helvetica"/>
          <w:sz w:val="18"/>
          <w:szCs w:val="28"/>
          <w:lang w:val="en-GB" w:eastAsia="de-DE"/>
        </w:rPr>
      </w:pPr>
      <w:r w:rsidRPr="008808A6">
        <w:rPr>
          <w:rFonts w:ascii="Helvetica" w:hAnsi="Helvetica"/>
          <w:noProof/>
          <w:sz w:val="18"/>
          <w:szCs w:val="28"/>
          <w:lang w:val="en-US" w:eastAsia="en-US"/>
        </w:rPr>
        <w:drawing>
          <wp:anchor distT="0" distB="0" distL="114300" distR="114300" simplePos="0" relativeHeight="251670016" behindDoc="1" locked="0" layoutInCell="1" allowOverlap="1" wp14:anchorId="4F951BEB" wp14:editId="265CDB1E">
            <wp:simplePos x="0" y="0"/>
            <wp:positionH relativeFrom="column">
              <wp:posOffset>2742565</wp:posOffset>
            </wp:positionH>
            <wp:positionV relativeFrom="paragraph">
              <wp:posOffset>43180</wp:posOffset>
            </wp:positionV>
            <wp:extent cx="1275704" cy="25376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75704" cy="253768"/>
                    </a:xfrm>
                    <a:prstGeom prst="rect">
                      <a:avLst/>
                    </a:prstGeom>
                  </pic:spPr>
                </pic:pic>
              </a:graphicData>
            </a:graphic>
            <wp14:sizeRelH relativeFrom="page">
              <wp14:pctWidth>0</wp14:pctWidth>
            </wp14:sizeRelH>
            <wp14:sizeRelV relativeFrom="page">
              <wp14:pctHeight>0</wp14:pctHeight>
            </wp14:sizeRelV>
          </wp:anchor>
        </w:drawing>
      </w:r>
    </w:p>
    <w:p w14:paraId="5638C01D" w14:textId="77777777" w:rsidR="00645851" w:rsidRPr="00645851" w:rsidRDefault="00645851" w:rsidP="00645851">
      <w:pPr>
        <w:widowControl w:val="0"/>
        <w:suppressAutoHyphens w:val="0"/>
        <w:autoSpaceDE w:val="0"/>
        <w:autoSpaceDN w:val="0"/>
        <w:adjustRightInd w:val="0"/>
        <w:spacing w:line="260" w:lineRule="exact"/>
        <w:rPr>
          <w:rFonts w:ascii="Helvetica" w:eastAsia="MS ??" w:hAnsi="Helvetica"/>
          <w:sz w:val="18"/>
          <w:szCs w:val="28"/>
          <w:lang w:val="en-GB" w:eastAsia="de-DE"/>
        </w:rPr>
      </w:pPr>
    </w:p>
    <w:p w14:paraId="099F5408" w14:textId="77777777" w:rsidR="00DD7333" w:rsidRDefault="00645851" w:rsidP="00645851">
      <w:pPr>
        <w:widowControl w:val="0"/>
        <w:suppressAutoHyphens w:val="0"/>
        <w:autoSpaceDE w:val="0"/>
        <w:autoSpaceDN w:val="0"/>
        <w:adjustRightInd w:val="0"/>
        <w:spacing w:line="260" w:lineRule="exact"/>
        <w:ind w:left="3600" w:firstLine="720"/>
        <w:rPr>
          <w:rFonts w:ascii="Helvetica" w:eastAsia="MS ??" w:hAnsi="Helvetica"/>
          <w:sz w:val="18"/>
          <w:szCs w:val="28"/>
          <w:lang w:val="en-GB" w:eastAsia="de-DE"/>
        </w:rPr>
        <w:sectPr w:rsidR="00DD7333" w:rsidSect="00E047AE">
          <w:footnotePr>
            <w:pos w:val="beneathText"/>
          </w:footnotePr>
          <w:pgSz w:w="11907" w:h="16840" w:code="9"/>
          <w:pgMar w:top="1440" w:right="1247" w:bottom="1440" w:left="1701" w:header="720" w:footer="720" w:gutter="0"/>
          <w:cols w:space="720"/>
          <w:docGrid w:linePitch="360"/>
        </w:sectPr>
      </w:pPr>
      <w:r w:rsidRPr="00645851">
        <w:rPr>
          <w:rFonts w:ascii="Helvetica" w:eastAsia="MS ??" w:hAnsi="Helvetica"/>
          <w:sz w:val="18"/>
          <w:szCs w:val="28"/>
          <w:lang w:val="en-GB" w:eastAsia="de-DE"/>
        </w:rPr>
        <w:t>Dunedin, 08.06.2015</w:t>
      </w:r>
    </w:p>
    <w:p w14:paraId="50AFFF78" w14:textId="26A1C993" w:rsidR="00645851" w:rsidRPr="006B050B" w:rsidRDefault="00645851" w:rsidP="006B050B">
      <w:pPr>
        <w:suppressAutoHyphens w:val="0"/>
        <w:spacing w:line="240" w:lineRule="auto"/>
        <w:jc w:val="center"/>
        <w:rPr>
          <w:rFonts w:cs="Arial"/>
          <w:b/>
          <w:sz w:val="24"/>
          <w:szCs w:val="24"/>
        </w:rPr>
      </w:pPr>
      <w:r w:rsidRPr="006B050B">
        <w:rPr>
          <w:rFonts w:cs="Arial"/>
          <w:b/>
          <w:sz w:val="24"/>
          <w:szCs w:val="24"/>
        </w:rPr>
        <w:t>Curriculum Vitae</w:t>
      </w:r>
    </w:p>
    <w:p w14:paraId="0AE87630" w14:textId="77777777" w:rsidR="00645851" w:rsidRPr="006B050B" w:rsidRDefault="00645851" w:rsidP="006B050B">
      <w:pPr>
        <w:jc w:val="center"/>
        <w:rPr>
          <w:rFonts w:cs="Arial"/>
          <w:sz w:val="24"/>
          <w:szCs w:val="24"/>
        </w:rPr>
      </w:pPr>
      <w:r w:rsidRPr="006B050B">
        <w:rPr>
          <w:rFonts w:cs="Arial"/>
          <w:sz w:val="24"/>
          <w:szCs w:val="24"/>
        </w:rPr>
        <w:t>Gavin Paul O’Brien</w:t>
      </w:r>
    </w:p>
    <w:p w14:paraId="3F59E7AF" w14:textId="77777777" w:rsidR="00645851" w:rsidRPr="00DD7333" w:rsidRDefault="00645851" w:rsidP="00645851">
      <w:pPr>
        <w:rPr>
          <w:rFonts w:cs="Arial"/>
          <w:b/>
          <w:szCs w:val="18"/>
        </w:rPr>
      </w:pPr>
    </w:p>
    <w:p w14:paraId="771A0D3F" w14:textId="77777777" w:rsidR="00645851" w:rsidRPr="00DD7333" w:rsidRDefault="00645851" w:rsidP="00645851">
      <w:pPr>
        <w:rPr>
          <w:rFonts w:cs="Arial"/>
          <w:b/>
          <w:szCs w:val="18"/>
        </w:rPr>
      </w:pPr>
      <w:r w:rsidRPr="00DD7333">
        <w:rPr>
          <w:rFonts w:cs="Arial"/>
          <w:b/>
          <w:szCs w:val="18"/>
        </w:rPr>
        <w:t>Date of birth</w:t>
      </w:r>
    </w:p>
    <w:p w14:paraId="3D7B2093" w14:textId="77777777" w:rsidR="00645851" w:rsidRPr="00DD7333" w:rsidRDefault="00645851" w:rsidP="00645851">
      <w:pPr>
        <w:rPr>
          <w:rFonts w:cs="Arial"/>
          <w:szCs w:val="18"/>
        </w:rPr>
      </w:pPr>
      <w:r w:rsidRPr="00DD7333">
        <w:rPr>
          <w:rFonts w:cs="Arial"/>
          <w:szCs w:val="18"/>
        </w:rPr>
        <w:t>20</w:t>
      </w:r>
      <w:r w:rsidRPr="00DD7333">
        <w:rPr>
          <w:rFonts w:cs="Arial"/>
          <w:szCs w:val="18"/>
          <w:vertAlign w:val="superscript"/>
        </w:rPr>
        <w:t>th</w:t>
      </w:r>
      <w:r w:rsidRPr="00DD7333">
        <w:rPr>
          <w:rFonts w:cs="Arial"/>
          <w:szCs w:val="18"/>
        </w:rPr>
        <w:t xml:space="preserve"> July 1954</w:t>
      </w:r>
    </w:p>
    <w:p w14:paraId="379D7674" w14:textId="77777777" w:rsidR="00645851" w:rsidRPr="00DD7333" w:rsidRDefault="00645851" w:rsidP="00645851">
      <w:pPr>
        <w:rPr>
          <w:rFonts w:cs="Arial"/>
          <w:szCs w:val="18"/>
        </w:rPr>
      </w:pPr>
    </w:p>
    <w:p w14:paraId="64903C4C" w14:textId="77777777" w:rsidR="00645851" w:rsidRPr="00DD7333" w:rsidRDefault="00645851" w:rsidP="00645851">
      <w:pPr>
        <w:rPr>
          <w:rFonts w:cs="Arial"/>
          <w:b/>
          <w:szCs w:val="18"/>
        </w:rPr>
      </w:pPr>
      <w:r w:rsidRPr="00DD7333">
        <w:rPr>
          <w:rFonts w:cs="Arial"/>
          <w:b/>
          <w:szCs w:val="18"/>
        </w:rPr>
        <w:t>Qualifications</w:t>
      </w:r>
    </w:p>
    <w:p w14:paraId="0C66149E" w14:textId="7537BBE7" w:rsidR="00645851" w:rsidRPr="00DD7333" w:rsidRDefault="00645851" w:rsidP="00DD7333">
      <w:pPr>
        <w:tabs>
          <w:tab w:val="left" w:pos="2835"/>
          <w:tab w:val="left" w:pos="6804"/>
        </w:tabs>
        <w:rPr>
          <w:rFonts w:cs="Arial"/>
          <w:szCs w:val="18"/>
        </w:rPr>
      </w:pPr>
      <w:r w:rsidRPr="00DD7333">
        <w:rPr>
          <w:rFonts w:cs="Arial"/>
          <w:szCs w:val="18"/>
        </w:rPr>
        <w:t xml:space="preserve">MAppSc (Distinction) </w:t>
      </w:r>
      <w:r w:rsidRPr="00DD7333">
        <w:rPr>
          <w:rFonts w:cs="Arial"/>
          <w:szCs w:val="18"/>
        </w:rPr>
        <w:tab/>
        <w:t>University of Otago</w:t>
      </w:r>
      <w:r w:rsidRPr="00DD7333">
        <w:rPr>
          <w:rFonts w:cs="Arial"/>
          <w:szCs w:val="18"/>
        </w:rPr>
        <w:tab/>
        <w:t>2012</w:t>
      </w:r>
    </w:p>
    <w:p w14:paraId="43319F2E" w14:textId="4F5A6AF5" w:rsidR="00645851" w:rsidRPr="00DD7333" w:rsidRDefault="00645851" w:rsidP="00DD7333">
      <w:pPr>
        <w:tabs>
          <w:tab w:val="left" w:pos="2835"/>
          <w:tab w:val="left" w:pos="6804"/>
        </w:tabs>
        <w:rPr>
          <w:rFonts w:cs="Arial"/>
          <w:szCs w:val="18"/>
        </w:rPr>
      </w:pPr>
      <w:r w:rsidRPr="00DD7333">
        <w:rPr>
          <w:rFonts w:cs="Arial"/>
          <w:szCs w:val="18"/>
        </w:rPr>
        <w:t>B Arch</w:t>
      </w:r>
      <w:r w:rsidRPr="00DD7333">
        <w:rPr>
          <w:rFonts w:cs="Arial"/>
          <w:szCs w:val="18"/>
        </w:rPr>
        <w:tab/>
        <w:t>University of Auckland</w:t>
      </w:r>
      <w:r w:rsidRPr="00DD7333">
        <w:rPr>
          <w:rFonts w:cs="Arial"/>
          <w:szCs w:val="18"/>
        </w:rPr>
        <w:tab/>
        <w:t>1982</w:t>
      </w:r>
    </w:p>
    <w:p w14:paraId="61B480E0" w14:textId="2B585EA8" w:rsidR="00645851" w:rsidRPr="00DD7333" w:rsidRDefault="00645851" w:rsidP="00DD7333">
      <w:pPr>
        <w:tabs>
          <w:tab w:val="left" w:pos="2835"/>
          <w:tab w:val="left" w:pos="6804"/>
        </w:tabs>
        <w:rPr>
          <w:rFonts w:cs="Arial"/>
          <w:szCs w:val="18"/>
        </w:rPr>
      </w:pPr>
      <w:r w:rsidRPr="00DD7333">
        <w:rPr>
          <w:rFonts w:cs="Arial"/>
          <w:szCs w:val="18"/>
        </w:rPr>
        <w:t>DIP FAA</w:t>
      </w:r>
      <w:r w:rsidRPr="00DD7333">
        <w:rPr>
          <w:rFonts w:cs="Arial"/>
          <w:szCs w:val="18"/>
        </w:rPr>
        <w:tab/>
      </w:r>
      <w:r w:rsidR="00DD7333">
        <w:rPr>
          <w:rFonts w:cs="Arial"/>
          <w:szCs w:val="18"/>
        </w:rPr>
        <w:t>O</w:t>
      </w:r>
      <w:r w:rsidRPr="00DD7333">
        <w:rPr>
          <w:rFonts w:cs="Arial"/>
          <w:szCs w:val="18"/>
        </w:rPr>
        <w:t xml:space="preserve">tago Polytechnic             </w:t>
      </w:r>
      <w:r w:rsidRPr="00DD7333">
        <w:rPr>
          <w:rFonts w:cs="Arial"/>
          <w:szCs w:val="18"/>
        </w:rPr>
        <w:tab/>
        <w:t>1978</w:t>
      </w:r>
    </w:p>
    <w:p w14:paraId="64C0F10E" w14:textId="77777777" w:rsidR="00645851" w:rsidRPr="00DD7333" w:rsidRDefault="00645851" w:rsidP="00645851">
      <w:pPr>
        <w:rPr>
          <w:rFonts w:cs="Arial"/>
          <w:szCs w:val="18"/>
        </w:rPr>
      </w:pPr>
    </w:p>
    <w:p w14:paraId="58ECA490" w14:textId="77777777" w:rsidR="00645851" w:rsidRPr="00DD7333" w:rsidRDefault="00645851" w:rsidP="00645851">
      <w:pPr>
        <w:rPr>
          <w:rFonts w:cs="Arial"/>
          <w:szCs w:val="18"/>
        </w:rPr>
      </w:pPr>
    </w:p>
    <w:p w14:paraId="794A3B7D" w14:textId="77777777" w:rsidR="00645851" w:rsidRDefault="00645851" w:rsidP="00645851">
      <w:pPr>
        <w:rPr>
          <w:rFonts w:cs="Arial"/>
          <w:b/>
          <w:szCs w:val="18"/>
        </w:rPr>
      </w:pPr>
      <w:r w:rsidRPr="00DD7333">
        <w:rPr>
          <w:rFonts w:cs="Arial"/>
          <w:b/>
          <w:szCs w:val="18"/>
        </w:rPr>
        <w:t>Employment History</w:t>
      </w:r>
    </w:p>
    <w:p w14:paraId="6ABEDF70" w14:textId="77777777" w:rsidR="00AA0A60" w:rsidRPr="00DD7333" w:rsidRDefault="00AA0A60" w:rsidP="00645851">
      <w:pPr>
        <w:rPr>
          <w:rFonts w:cs="Arial"/>
          <w:b/>
          <w:szCs w:val="18"/>
        </w:rPr>
      </w:pPr>
    </w:p>
    <w:p w14:paraId="2FD91662" w14:textId="77777777" w:rsidR="00645851" w:rsidRPr="00DD7333" w:rsidRDefault="00645851" w:rsidP="00645851">
      <w:pPr>
        <w:rPr>
          <w:rFonts w:cs="Arial"/>
          <w:szCs w:val="18"/>
        </w:rPr>
      </w:pPr>
      <w:r w:rsidRPr="00DD7333">
        <w:rPr>
          <w:rFonts w:cs="Arial"/>
          <w:szCs w:val="18"/>
        </w:rPr>
        <w:t>1996 -2012</w:t>
      </w:r>
    </w:p>
    <w:p w14:paraId="708E6E72" w14:textId="3C617BDA" w:rsidR="00645851" w:rsidRPr="00DD7333" w:rsidRDefault="00645851" w:rsidP="00AA0A60">
      <w:pPr>
        <w:rPr>
          <w:rFonts w:cs="Arial"/>
          <w:szCs w:val="18"/>
        </w:rPr>
      </w:pPr>
      <w:r w:rsidRPr="00DD7333">
        <w:rPr>
          <w:rFonts w:cs="Arial"/>
          <w:szCs w:val="18"/>
        </w:rPr>
        <w:t>Senior Teaching Fellow, Design Studies Department (now Department of Applied Sciences), University of Otago. This work included roles as course co-ordinator in a wide variety of undergraduate papers with rolls ranging between 20 students to over 250 students. The largest of these papers were two first year papers covering design fundamentals and design history, each of which had peaked with rolls of between 220 – 280 students. Course co-ordination covered complete course content, delivery and grading.</w:t>
      </w:r>
      <w:r w:rsidR="00AA0A60">
        <w:rPr>
          <w:rFonts w:cs="Arial"/>
          <w:szCs w:val="18"/>
        </w:rPr>
        <w:t xml:space="preserve"> </w:t>
      </w:r>
      <w:r w:rsidRPr="00DD7333">
        <w:rPr>
          <w:rFonts w:cs="Arial"/>
          <w:szCs w:val="18"/>
        </w:rPr>
        <w:t>During this time I also supervised a wide variety of individual projects by third year students</w:t>
      </w:r>
      <w:r w:rsidR="00AA0A60">
        <w:rPr>
          <w:rFonts w:cs="Arial"/>
          <w:szCs w:val="18"/>
        </w:rPr>
        <w:t xml:space="preserve"> </w:t>
      </w:r>
      <w:r w:rsidRPr="00DD7333">
        <w:rPr>
          <w:rFonts w:cs="Arial"/>
          <w:szCs w:val="18"/>
        </w:rPr>
        <w:t>and from 2007 was responsible for supervising the work of a number of post-graduate students.</w:t>
      </w:r>
    </w:p>
    <w:p w14:paraId="232FFAFC" w14:textId="77777777" w:rsidR="00645851" w:rsidRPr="00DD7333" w:rsidRDefault="00645851" w:rsidP="00645851">
      <w:pPr>
        <w:rPr>
          <w:rFonts w:cs="Arial"/>
          <w:szCs w:val="18"/>
        </w:rPr>
      </w:pPr>
    </w:p>
    <w:p w14:paraId="02BC5ADC" w14:textId="77777777" w:rsidR="00645851" w:rsidRPr="00DD7333" w:rsidRDefault="00645851" w:rsidP="00645851">
      <w:pPr>
        <w:rPr>
          <w:rFonts w:cs="Arial"/>
          <w:szCs w:val="18"/>
        </w:rPr>
      </w:pPr>
      <w:r w:rsidRPr="00DD7333">
        <w:rPr>
          <w:rFonts w:cs="Arial"/>
          <w:szCs w:val="18"/>
        </w:rPr>
        <w:t>1992 – 1996</w:t>
      </w:r>
    </w:p>
    <w:p w14:paraId="1C83C291" w14:textId="5E6C7472" w:rsidR="00645851" w:rsidRPr="00DD7333" w:rsidRDefault="00645851" w:rsidP="00AA0A60">
      <w:pPr>
        <w:rPr>
          <w:rFonts w:cs="Arial"/>
          <w:szCs w:val="18"/>
        </w:rPr>
      </w:pPr>
      <w:r w:rsidRPr="00DD7333">
        <w:rPr>
          <w:rFonts w:cs="Arial"/>
          <w:szCs w:val="18"/>
        </w:rPr>
        <w:t>Lecturer (P/T) Design Studies Department (now Department of Applied Sciences), University of Otago.</w:t>
      </w:r>
      <w:r w:rsidR="00AA0A60">
        <w:rPr>
          <w:rFonts w:cs="Arial"/>
          <w:szCs w:val="18"/>
        </w:rPr>
        <w:t xml:space="preserve"> </w:t>
      </w:r>
      <w:r w:rsidRPr="00DD7333">
        <w:rPr>
          <w:rFonts w:cs="Arial"/>
          <w:szCs w:val="18"/>
        </w:rPr>
        <w:t>This work was closely similar to work outlined above, but on a fixed term part time contract.</w:t>
      </w:r>
    </w:p>
    <w:p w14:paraId="05CBFFFC" w14:textId="77777777" w:rsidR="00645851" w:rsidRPr="00DD7333" w:rsidRDefault="00645851" w:rsidP="00645851">
      <w:pPr>
        <w:rPr>
          <w:rFonts w:cs="Arial"/>
          <w:szCs w:val="18"/>
        </w:rPr>
      </w:pPr>
    </w:p>
    <w:p w14:paraId="7E2808B6" w14:textId="77777777" w:rsidR="00645851" w:rsidRPr="00DD7333" w:rsidRDefault="00645851" w:rsidP="00645851">
      <w:pPr>
        <w:rPr>
          <w:rFonts w:cs="Arial"/>
          <w:szCs w:val="18"/>
        </w:rPr>
      </w:pPr>
      <w:r w:rsidRPr="00DD7333">
        <w:rPr>
          <w:rFonts w:cs="Arial"/>
          <w:szCs w:val="18"/>
        </w:rPr>
        <w:t>1986 -1992</w:t>
      </w:r>
    </w:p>
    <w:p w14:paraId="6262EEBF" w14:textId="645F05E7" w:rsidR="00645851" w:rsidRPr="00DD7333" w:rsidRDefault="00645851" w:rsidP="00AA0A60">
      <w:pPr>
        <w:rPr>
          <w:rFonts w:cs="Arial"/>
          <w:szCs w:val="18"/>
        </w:rPr>
      </w:pPr>
      <w:r w:rsidRPr="00DD7333">
        <w:rPr>
          <w:rFonts w:cs="Arial"/>
          <w:szCs w:val="18"/>
        </w:rPr>
        <w:t>Graduate architect in various architectural offices in New Zealand and Australia.</w:t>
      </w:r>
      <w:r w:rsidR="00AA0A60">
        <w:rPr>
          <w:rFonts w:cs="Arial"/>
          <w:szCs w:val="18"/>
        </w:rPr>
        <w:t xml:space="preserve"> </w:t>
      </w:r>
      <w:r w:rsidRPr="00DD7333">
        <w:rPr>
          <w:rFonts w:cs="Arial"/>
          <w:szCs w:val="18"/>
        </w:rPr>
        <w:t>This period also includes a wide variety of private work in design and architecture.</w:t>
      </w:r>
      <w:r w:rsidR="00AA0A60">
        <w:rPr>
          <w:rFonts w:cs="Arial"/>
          <w:szCs w:val="18"/>
        </w:rPr>
        <w:t xml:space="preserve"> </w:t>
      </w:r>
      <w:r w:rsidRPr="00DD7333">
        <w:rPr>
          <w:rFonts w:cs="Arial"/>
          <w:szCs w:val="18"/>
        </w:rPr>
        <w:t>Projects worked on included publicly funded works such as schools, a police station, and the Dunedin Public Art Gallery, private residences and commercial contracts.</w:t>
      </w:r>
    </w:p>
    <w:p w14:paraId="086E0B41" w14:textId="77777777" w:rsidR="00645851" w:rsidRPr="00DD7333" w:rsidRDefault="00645851" w:rsidP="00645851">
      <w:pPr>
        <w:rPr>
          <w:rFonts w:cs="Arial"/>
          <w:szCs w:val="18"/>
        </w:rPr>
      </w:pPr>
    </w:p>
    <w:p w14:paraId="00B26561" w14:textId="77777777" w:rsidR="00645851" w:rsidRPr="00DD7333" w:rsidRDefault="00645851" w:rsidP="00645851">
      <w:pPr>
        <w:rPr>
          <w:rFonts w:cs="Arial"/>
          <w:szCs w:val="18"/>
        </w:rPr>
      </w:pPr>
      <w:r w:rsidRPr="00DD7333">
        <w:rPr>
          <w:rFonts w:cs="Arial"/>
          <w:szCs w:val="18"/>
        </w:rPr>
        <w:t>Prior to 1986</w:t>
      </w:r>
    </w:p>
    <w:p w14:paraId="56E7E685" w14:textId="77777777" w:rsidR="00645851" w:rsidRPr="00DD7333" w:rsidRDefault="00645851" w:rsidP="00645851">
      <w:pPr>
        <w:rPr>
          <w:rFonts w:cs="Arial"/>
          <w:szCs w:val="18"/>
        </w:rPr>
      </w:pPr>
      <w:r w:rsidRPr="00DD7333">
        <w:rPr>
          <w:rFonts w:cs="Arial"/>
          <w:szCs w:val="18"/>
        </w:rPr>
        <w:t xml:space="preserve">Various employment in New Zealand and Australia in fields including set design and construction, plastics fabrication, stencil cutting, screen printing, assembly work, building and painting, bar work and labouring jobs. </w:t>
      </w:r>
    </w:p>
    <w:p w14:paraId="19836392" w14:textId="77777777" w:rsidR="00645851" w:rsidRPr="00DD7333" w:rsidRDefault="00645851" w:rsidP="00645851">
      <w:pPr>
        <w:rPr>
          <w:rFonts w:cs="Arial"/>
          <w:szCs w:val="18"/>
        </w:rPr>
      </w:pPr>
    </w:p>
    <w:p w14:paraId="0A7687F4" w14:textId="77777777" w:rsidR="00645851" w:rsidRPr="00DD7333" w:rsidRDefault="00645851" w:rsidP="00645851">
      <w:pPr>
        <w:rPr>
          <w:rFonts w:cs="Arial"/>
          <w:b/>
          <w:szCs w:val="18"/>
        </w:rPr>
      </w:pPr>
      <w:r w:rsidRPr="00DD7333">
        <w:rPr>
          <w:rFonts w:cs="Arial"/>
          <w:b/>
          <w:szCs w:val="18"/>
        </w:rPr>
        <w:t xml:space="preserve">Professional Affiliations/Memberships  </w:t>
      </w:r>
    </w:p>
    <w:p w14:paraId="004A436F" w14:textId="77777777" w:rsidR="00645851" w:rsidRPr="00DD7333" w:rsidRDefault="00645851" w:rsidP="00645851">
      <w:pPr>
        <w:rPr>
          <w:rFonts w:cs="Arial"/>
          <w:szCs w:val="18"/>
        </w:rPr>
      </w:pPr>
      <w:r w:rsidRPr="00DD7333">
        <w:rPr>
          <w:rFonts w:cs="Arial"/>
          <w:szCs w:val="18"/>
        </w:rPr>
        <w:t xml:space="preserve">New Zealand Historic Places Trust </w:t>
      </w:r>
    </w:p>
    <w:p w14:paraId="3C09A33F" w14:textId="77777777" w:rsidR="00645851" w:rsidRPr="00DD7333" w:rsidRDefault="00645851" w:rsidP="00645851">
      <w:pPr>
        <w:rPr>
          <w:rFonts w:cs="Arial"/>
          <w:szCs w:val="18"/>
        </w:rPr>
      </w:pPr>
      <w:r w:rsidRPr="00DD7333">
        <w:rPr>
          <w:rFonts w:cs="Arial"/>
          <w:szCs w:val="18"/>
        </w:rPr>
        <w:t>New Zealand Institute of Architects (NZIA)</w:t>
      </w:r>
    </w:p>
    <w:p w14:paraId="58C886A2" w14:textId="77777777" w:rsidR="00645851" w:rsidRPr="00DD7333" w:rsidRDefault="00645851" w:rsidP="00645851">
      <w:pPr>
        <w:rPr>
          <w:rFonts w:cs="Arial"/>
          <w:szCs w:val="18"/>
        </w:rPr>
      </w:pPr>
      <w:r w:rsidRPr="00DD7333">
        <w:rPr>
          <w:rFonts w:cs="Arial"/>
          <w:szCs w:val="18"/>
        </w:rPr>
        <w:t>Designers Institute of New Zealand (DINZ)</w:t>
      </w:r>
    </w:p>
    <w:p w14:paraId="1FE1E41F" w14:textId="77777777" w:rsidR="00645851" w:rsidRPr="00DD7333" w:rsidRDefault="00645851" w:rsidP="00645851">
      <w:pPr>
        <w:rPr>
          <w:rFonts w:cs="Arial"/>
          <w:szCs w:val="18"/>
        </w:rPr>
      </w:pPr>
      <w:r w:rsidRPr="00DD7333">
        <w:rPr>
          <w:rFonts w:cs="Arial"/>
          <w:szCs w:val="18"/>
        </w:rPr>
        <w:t>National Oral History Association New Zealand (NOHANZ)</w:t>
      </w:r>
    </w:p>
    <w:p w14:paraId="37F948FC" w14:textId="77777777" w:rsidR="00645851" w:rsidRPr="00DD7333" w:rsidRDefault="00645851" w:rsidP="00645851">
      <w:pPr>
        <w:rPr>
          <w:rFonts w:cs="Arial"/>
          <w:szCs w:val="18"/>
        </w:rPr>
      </w:pPr>
      <w:r w:rsidRPr="00DD7333">
        <w:rPr>
          <w:rFonts w:cs="Arial"/>
          <w:szCs w:val="18"/>
        </w:rPr>
        <w:t>Clothing and Textile Association of New Zealand (CTANZ)</w:t>
      </w:r>
    </w:p>
    <w:p w14:paraId="7171CF93" w14:textId="77777777" w:rsidR="00645851" w:rsidRPr="00DD7333" w:rsidRDefault="00645851" w:rsidP="00645851">
      <w:pPr>
        <w:rPr>
          <w:rFonts w:cs="Arial"/>
          <w:szCs w:val="18"/>
        </w:rPr>
      </w:pPr>
    </w:p>
    <w:p w14:paraId="3027DFBC" w14:textId="77777777" w:rsidR="00645851" w:rsidRPr="00DD7333" w:rsidRDefault="00645851" w:rsidP="00645851">
      <w:pPr>
        <w:rPr>
          <w:rFonts w:cs="Arial"/>
          <w:b/>
          <w:szCs w:val="18"/>
        </w:rPr>
      </w:pPr>
      <w:r w:rsidRPr="00DD7333">
        <w:rPr>
          <w:rFonts w:cs="Arial"/>
          <w:b/>
          <w:szCs w:val="18"/>
        </w:rPr>
        <w:t xml:space="preserve">Refereed Conference Proceedings </w:t>
      </w:r>
    </w:p>
    <w:p w14:paraId="2FF3B3B5" w14:textId="77777777" w:rsidR="00645851" w:rsidRPr="00DD7333" w:rsidRDefault="00645851" w:rsidP="00645851">
      <w:pPr>
        <w:rPr>
          <w:rFonts w:cs="Arial"/>
          <w:szCs w:val="18"/>
        </w:rPr>
      </w:pPr>
      <w:r w:rsidRPr="00DD7333">
        <w:rPr>
          <w:rFonts w:cs="Arial"/>
          <w:szCs w:val="18"/>
        </w:rPr>
        <w:t>Close Encounters of the European Kind: Captain James Cook and the Arrival of Design in New Zealand</w:t>
      </w:r>
    </w:p>
    <w:p w14:paraId="3341F0EF" w14:textId="77777777" w:rsidR="00645851" w:rsidRPr="00DD7333" w:rsidRDefault="00645851" w:rsidP="00645851">
      <w:pPr>
        <w:rPr>
          <w:rFonts w:cs="Arial"/>
          <w:color w:val="043399"/>
        </w:rPr>
      </w:pPr>
      <w:r w:rsidRPr="00DD7333">
        <w:rPr>
          <w:rFonts w:cs="Arial"/>
          <w:color w:val="000000"/>
        </w:rPr>
        <w:t>Conference Contribution - Full Conference Paper:</w:t>
      </w:r>
    </w:p>
    <w:p w14:paraId="03C4D3EC" w14:textId="77777777" w:rsidR="00645851" w:rsidRPr="00DD7333" w:rsidRDefault="00645851" w:rsidP="00645851">
      <w:pPr>
        <w:rPr>
          <w:rFonts w:cs="Arial"/>
          <w:szCs w:val="18"/>
        </w:rPr>
      </w:pPr>
      <w:r w:rsidRPr="00DD7333">
        <w:rPr>
          <w:rFonts w:cs="Arial"/>
          <w:szCs w:val="18"/>
        </w:rPr>
        <w:t>Design History Society Annual Conference</w:t>
      </w:r>
    </w:p>
    <w:p w14:paraId="3102C912"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rPr>
          <w:rFonts w:cs="Arial"/>
        </w:rPr>
      </w:pPr>
      <w:r w:rsidRPr="00DD7333">
        <w:rPr>
          <w:rFonts w:cs="Arial"/>
          <w:color w:val="000000"/>
          <w:lang w:bidi="en-US"/>
        </w:rPr>
        <w:t>National Institute of Design, Ahmedabad, India</w:t>
      </w:r>
      <w:r w:rsidRPr="00DD7333">
        <w:rPr>
          <w:rFonts w:cs="Arial"/>
        </w:rPr>
        <w:t xml:space="preserve">  </w:t>
      </w:r>
    </w:p>
    <w:p w14:paraId="52E88431"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12" w:lineRule="auto"/>
        <w:rPr>
          <w:rFonts w:cs="Arial"/>
        </w:rPr>
      </w:pPr>
      <w:r w:rsidRPr="00DD7333">
        <w:rPr>
          <w:rFonts w:cs="Arial"/>
          <w:szCs w:val="18"/>
        </w:rPr>
        <w:t>Ahmedabad 2013</w:t>
      </w:r>
    </w:p>
    <w:p w14:paraId="3D241EAC" w14:textId="77777777" w:rsidR="00645851" w:rsidRPr="00DD7333" w:rsidRDefault="00645851" w:rsidP="00645851">
      <w:pPr>
        <w:rPr>
          <w:rFonts w:cs="Arial"/>
          <w:szCs w:val="18"/>
        </w:rPr>
      </w:pPr>
    </w:p>
    <w:p w14:paraId="2DB98247" w14:textId="77777777" w:rsidR="00645851" w:rsidRPr="00DD7333" w:rsidRDefault="00645851" w:rsidP="00645851">
      <w:pPr>
        <w:rPr>
          <w:rFonts w:eastAsiaTheme="minorHAnsi" w:cs="Arial"/>
        </w:rPr>
      </w:pPr>
      <w:r w:rsidRPr="00DD7333">
        <w:rPr>
          <w:rFonts w:eastAsiaTheme="minorHAnsi" w:cs="Arial"/>
        </w:rPr>
        <w:t>Restraining Myths: the case for number 8 wire in Design History.</w:t>
      </w:r>
    </w:p>
    <w:p w14:paraId="40C7B6CF" w14:textId="77777777" w:rsidR="00645851" w:rsidRPr="00DD7333" w:rsidRDefault="00645851" w:rsidP="00645851">
      <w:pPr>
        <w:rPr>
          <w:rFonts w:eastAsiaTheme="minorHAnsi" w:cs="Arial"/>
        </w:rPr>
      </w:pPr>
      <w:r w:rsidRPr="00DD7333">
        <w:rPr>
          <w:rFonts w:eastAsiaTheme="minorHAnsi" w:cs="Arial"/>
        </w:rPr>
        <w:t xml:space="preserve">Proceedings of the 6th International Conference of Design History and </w:t>
      </w:r>
      <w:r w:rsidRPr="00DD7333">
        <w:rPr>
          <w:rFonts w:eastAsiaTheme="minorHAnsi" w:cs="Arial"/>
        </w:rPr>
        <w:tab/>
      </w:r>
      <w:r w:rsidRPr="00DD7333">
        <w:rPr>
          <w:rFonts w:eastAsiaTheme="minorHAnsi" w:cs="Arial"/>
        </w:rPr>
        <w:tab/>
        <w:t xml:space="preserve">    </w:t>
      </w:r>
      <w:r w:rsidRPr="00DD7333">
        <w:rPr>
          <w:rFonts w:eastAsiaTheme="minorHAnsi" w:cs="Arial"/>
        </w:rPr>
        <w:tab/>
        <w:t xml:space="preserve">      </w:t>
      </w:r>
    </w:p>
    <w:p w14:paraId="48BCF4F2" w14:textId="77777777" w:rsidR="00645851" w:rsidRPr="00DD7333" w:rsidRDefault="00645851" w:rsidP="00645851">
      <w:pPr>
        <w:rPr>
          <w:rFonts w:cs="Arial"/>
          <w:szCs w:val="18"/>
        </w:rPr>
      </w:pPr>
      <w:r w:rsidRPr="00DD7333">
        <w:rPr>
          <w:rFonts w:eastAsiaTheme="minorHAnsi" w:cs="Arial"/>
        </w:rPr>
        <w:t>Design Studies.</w:t>
      </w:r>
    </w:p>
    <w:p w14:paraId="140DC846" w14:textId="77777777" w:rsidR="00645851" w:rsidRPr="00DD7333" w:rsidRDefault="00645851" w:rsidP="00645851">
      <w:pPr>
        <w:rPr>
          <w:rFonts w:cs="Arial"/>
          <w:szCs w:val="18"/>
        </w:rPr>
      </w:pPr>
      <w:r w:rsidRPr="00DD7333">
        <w:rPr>
          <w:rFonts w:eastAsiaTheme="minorHAnsi" w:cs="Arial"/>
        </w:rPr>
        <w:t>Osaka University Communication Design Centre</w:t>
      </w:r>
    </w:p>
    <w:p w14:paraId="6FC8EF88"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Osaka 2008</w:t>
      </w:r>
    </w:p>
    <w:p w14:paraId="0A9A26E6"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p>
    <w:p w14:paraId="56D30E02"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The Hayes Permanent Wire Strainer: its origins and its evolution.</w:t>
      </w:r>
    </w:p>
    <w:p w14:paraId="79CD555D"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Design and Evolution.</w:t>
      </w:r>
    </w:p>
    <w:p w14:paraId="5550CD8A"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 xml:space="preserve">Faculty of Industrial Design Engineering, Delft University of Technology. </w:t>
      </w:r>
    </w:p>
    <w:p w14:paraId="17EA119C"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Delft 2006</w:t>
      </w:r>
    </w:p>
    <w:p w14:paraId="09B2456C"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Cs w:val="32"/>
        </w:rPr>
      </w:pPr>
      <w:r w:rsidRPr="00DD7333">
        <w:rPr>
          <w:rFonts w:cs="Arial"/>
          <w:szCs w:val="32"/>
        </w:rPr>
        <w:t>ISSN/ISBN: 9789051550320</w:t>
      </w:r>
    </w:p>
    <w:p w14:paraId="171DF91C"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Cs w:val="18"/>
        </w:rPr>
      </w:pPr>
    </w:p>
    <w:p w14:paraId="73EA557A" w14:textId="77777777" w:rsidR="00645851" w:rsidRPr="00DD7333" w:rsidRDefault="00645851" w:rsidP="00645851">
      <w:pPr>
        <w:rPr>
          <w:rFonts w:cs="Arial"/>
          <w:color w:val="000000"/>
        </w:rPr>
      </w:pPr>
      <w:r w:rsidRPr="00DD7333">
        <w:rPr>
          <w:rFonts w:cs="Arial"/>
          <w:color w:val="000000"/>
        </w:rPr>
        <w:t>Straining history; tension at the borders.</w:t>
      </w:r>
    </w:p>
    <w:p w14:paraId="7FDE0CE5" w14:textId="77777777" w:rsidR="00645851" w:rsidRPr="00DD7333" w:rsidRDefault="00645851" w:rsidP="00645851">
      <w:pPr>
        <w:rPr>
          <w:rFonts w:cs="Arial"/>
          <w:color w:val="043399"/>
        </w:rPr>
      </w:pPr>
      <w:r w:rsidRPr="00DD7333">
        <w:rPr>
          <w:rFonts w:cs="Arial"/>
          <w:color w:val="000000"/>
        </w:rPr>
        <w:t>Conference Contribution - Full Conference Paper:</w:t>
      </w:r>
    </w:p>
    <w:p w14:paraId="04A1BCD5" w14:textId="77777777" w:rsidR="00645851" w:rsidRPr="00DD7333" w:rsidRDefault="00645851" w:rsidP="00645851">
      <w:pPr>
        <w:rPr>
          <w:rFonts w:cs="Arial"/>
          <w:color w:val="043399"/>
        </w:rPr>
      </w:pPr>
      <w:r w:rsidRPr="00DD7333">
        <w:rPr>
          <w:rFonts w:cs="Arial"/>
          <w:color w:val="000000"/>
        </w:rPr>
        <w:t>Double blind peer reviewed paper from conference proceedings.</w:t>
      </w:r>
    </w:p>
    <w:p w14:paraId="4BD5F2CC" w14:textId="77777777" w:rsidR="00645851" w:rsidRPr="00DD7333" w:rsidRDefault="00645851" w:rsidP="00645851">
      <w:pPr>
        <w:rPr>
          <w:rFonts w:cs="Arial"/>
          <w:color w:val="043399"/>
        </w:rPr>
      </w:pPr>
      <w:r w:rsidRPr="00DD7333">
        <w:rPr>
          <w:rFonts w:cs="Arial"/>
          <w:color w:val="000000"/>
        </w:rPr>
        <w:t>ISBN : 9515581850</w:t>
      </w:r>
    </w:p>
    <w:p w14:paraId="69D05785" w14:textId="77777777" w:rsidR="00645851" w:rsidRPr="00DD7333" w:rsidRDefault="00926B2D" w:rsidP="00645851">
      <w:pPr>
        <w:rPr>
          <w:rFonts w:cs="Arial"/>
        </w:rPr>
      </w:pPr>
      <w:hyperlink r:id="rId86" w:history="1">
        <w:r w:rsidR="00645851" w:rsidRPr="00DD7333">
          <w:rPr>
            <w:rStyle w:val="Hyperlink"/>
            <w:rFonts w:cs="Arial"/>
          </w:rPr>
          <w:t>http://www.cumulusassociation.org/index.php?option=com_docman&amp;task=doc_view&amp;gid=6</w:t>
        </w:r>
      </w:hyperlink>
    </w:p>
    <w:p w14:paraId="78BA7A3B" w14:textId="77777777" w:rsidR="00645851" w:rsidRPr="00DD7333" w:rsidRDefault="00645851" w:rsidP="00645851">
      <w:pPr>
        <w:rPr>
          <w:rFonts w:cs="Arial"/>
          <w:szCs w:val="18"/>
        </w:rPr>
      </w:pPr>
    </w:p>
    <w:p w14:paraId="24F01F5F" w14:textId="77777777" w:rsidR="00645851" w:rsidRPr="00DD7333" w:rsidRDefault="00645851" w:rsidP="00645851">
      <w:pPr>
        <w:rPr>
          <w:rFonts w:cs="Arial"/>
          <w:b/>
          <w:szCs w:val="18"/>
        </w:rPr>
      </w:pPr>
      <w:r w:rsidRPr="00DD7333">
        <w:rPr>
          <w:rFonts w:cs="Arial"/>
          <w:b/>
          <w:szCs w:val="18"/>
        </w:rPr>
        <w:t xml:space="preserve">Patents </w:t>
      </w:r>
    </w:p>
    <w:p w14:paraId="2AF0559B" w14:textId="77777777" w:rsidR="00645851" w:rsidRPr="00DD7333" w:rsidRDefault="00645851" w:rsidP="00645851">
      <w:pPr>
        <w:rPr>
          <w:rFonts w:eastAsiaTheme="minorHAnsi" w:cs="Arial"/>
          <w:szCs w:val="26"/>
        </w:rPr>
      </w:pPr>
      <w:r w:rsidRPr="00DD7333">
        <w:rPr>
          <w:rFonts w:cs="Arial"/>
          <w:color w:val="444444"/>
          <w:szCs w:val="26"/>
        </w:rPr>
        <w:t xml:space="preserve">Container; </w:t>
      </w:r>
      <w:r w:rsidRPr="00DD7333">
        <w:rPr>
          <w:rFonts w:cs="Arial"/>
          <w:szCs w:val="18"/>
        </w:rPr>
        <w:t>US</w:t>
      </w:r>
      <w:r w:rsidRPr="00DD7333">
        <w:rPr>
          <w:rFonts w:eastAsiaTheme="minorHAnsi" w:cs="Arial"/>
          <w:szCs w:val="26"/>
        </w:rPr>
        <w:t xml:space="preserve"> patent # D495138</w:t>
      </w:r>
    </w:p>
    <w:p w14:paraId="6110E9D5" w14:textId="77777777" w:rsidR="00645851" w:rsidRPr="00DD7333" w:rsidRDefault="00645851" w:rsidP="00645851">
      <w:pPr>
        <w:rPr>
          <w:rFonts w:cs="Arial"/>
          <w:color w:val="444444"/>
          <w:szCs w:val="26"/>
        </w:rPr>
      </w:pPr>
      <w:r w:rsidRPr="00DD7333">
        <w:rPr>
          <w:rFonts w:cs="Arial"/>
          <w:color w:val="444444"/>
          <w:szCs w:val="26"/>
        </w:rPr>
        <w:t>August 31 2004</w:t>
      </w:r>
    </w:p>
    <w:p w14:paraId="60E77801" w14:textId="77777777" w:rsidR="00645851" w:rsidRPr="00DD7333" w:rsidRDefault="00645851" w:rsidP="00645851">
      <w:pPr>
        <w:rPr>
          <w:rFonts w:cs="Arial"/>
          <w:color w:val="444444"/>
          <w:szCs w:val="26"/>
        </w:rPr>
      </w:pPr>
      <w:r w:rsidRPr="00DD7333">
        <w:rPr>
          <w:rFonts w:cs="Arial"/>
          <w:color w:val="444444"/>
          <w:szCs w:val="26"/>
        </w:rPr>
        <w:t>D495138</w:t>
      </w:r>
    </w:p>
    <w:p w14:paraId="2AF3A039" w14:textId="77777777" w:rsidR="00645851" w:rsidRPr="00DD7333" w:rsidRDefault="00926B2D" w:rsidP="00645851">
      <w:pPr>
        <w:rPr>
          <w:rFonts w:cs="Arial"/>
          <w:color w:val="444444"/>
          <w:szCs w:val="26"/>
        </w:rPr>
      </w:pPr>
      <w:hyperlink r:id="rId87" w:anchor="v=onepage&amp;q=gavin%20o'brien&amp;f=false" w:history="1">
        <w:r w:rsidR="00645851" w:rsidRPr="00DD7333">
          <w:rPr>
            <w:rStyle w:val="Hyperlink"/>
            <w:rFonts w:cs="Arial"/>
            <w:szCs w:val="26"/>
          </w:rPr>
          <w:t>http://www.google.com/patents/USD495138?printsec=drawing&amp;dq=gavin+o%27brien&amp;ei=wksXUaTrMdCgkgWEvIHgCA#v=onepage&amp;q=gavin%20o'brien&amp;f=false</w:t>
        </w:r>
      </w:hyperlink>
    </w:p>
    <w:p w14:paraId="5F5666B9" w14:textId="77777777" w:rsidR="00645851" w:rsidRPr="00DD7333" w:rsidRDefault="00645851" w:rsidP="00645851">
      <w:pPr>
        <w:rPr>
          <w:rFonts w:cs="Arial"/>
          <w:color w:val="444444"/>
          <w:szCs w:val="26"/>
        </w:rPr>
      </w:pPr>
    </w:p>
    <w:p w14:paraId="10AFB402" w14:textId="77777777" w:rsidR="00645851" w:rsidRPr="00DD7333" w:rsidRDefault="00645851" w:rsidP="00645851">
      <w:pPr>
        <w:rPr>
          <w:rFonts w:cs="Arial"/>
          <w:b/>
          <w:szCs w:val="18"/>
        </w:rPr>
      </w:pPr>
      <w:r w:rsidRPr="00DD7333">
        <w:rPr>
          <w:rFonts w:cs="Arial"/>
          <w:b/>
          <w:szCs w:val="18"/>
        </w:rPr>
        <w:t>Publications</w:t>
      </w:r>
    </w:p>
    <w:p w14:paraId="3F995A50" w14:textId="77777777" w:rsidR="00645851" w:rsidRPr="00DD7333" w:rsidRDefault="00645851" w:rsidP="00645851">
      <w:pPr>
        <w:rPr>
          <w:rFonts w:cs="Arial"/>
          <w:szCs w:val="18"/>
        </w:rPr>
      </w:pPr>
      <w:r w:rsidRPr="00DD7333">
        <w:rPr>
          <w:rFonts w:cs="Arial"/>
          <w:szCs w:val="18"/>
        </w:rPr>
        <w:t>Masters thesis</w:t>
      </w:r>
    </w:p>
    <w:p w14:paraId="792A81A1" w14:textId="77777777" w:rsidR="00645851" w:rsidRPr="00DD7333" w:rsidRDefault="00645851" w:rsidP="00645851">
      <w:pPr>
        <w:rPr>
          <w:rFonts w:cs="Arial"/>
          <w:color w:val="000000" w:themeColor="text1"/>
          <w:szCs w:val="26"/>
        </w:rPr>
      </w:pPr>
      <w:r w:rsidRPr="00DD7333">
        <w:rPr>
          <w:rFonts w:cs="Arial"/>
          <w:color w:val="000000" w:themeColor="text1"/>
          <w:szCs w:val="26"/>
        </w:rPr>
        <w:t>Straining History Ernest Hayes: Pioneer Industrial Designer</w:t>
      </w:r>
    </w:p>
    <w:p w14:paraId="6EBC0422" w14:textId="77777777" w:rsidR="00645851" w:rsidRPr="00DD7333" w:rsidRDefault="00926B2D" w:rsidP="00645851">
      <w:pPr>
        <w:rPr>
          <w:rFonts w:cs="Arial"/>
        </w:rPr>
      </w:pPr>
      <w:hyperlink r:id="rId88" w:history="1">
        <w:r w:rsidR="00645851" w:rsidRPr="00DD7333">
          <w:rPr>
            <w:rStyle w:val="Hyperlink"/>
            <w:rFonts w:cs="Arial"/>
          </w:rPr>
          <w:t>http://otago.ourarchive.ac.nz/handle/10523/2481</w:t>
        </w:r>
      </w:hyperlink>
    </w:p>
    <w:p w14:paraId="3DF775ED" w14:textId="77777777" w:rsidR="00645851" w:rsidRPr="00DD7333" w:rsidRDefault="00645851" w:rsidP="00645851">
      <w:pPr>
        <w:rPr>
          <w:rFonts w:cs="Arial"/>
          <w:color w:val="444444"/>
          <w:szCs w:val="26"/>
        </w:rPr>
      </w:pPr>
    </w:p>
    <w:p w14:paraId="5973DC63" w14:textId="77777777" w:rsidR="00645851" w:rsidRPr="00DD7333" w:rsidRDefault="00645851" w:rsidP="00645851">
      <w:pPr>
        <w:rPr>
          <w:rFonts w:cs="Arial"/>
          <w:b/>
          <w:szCs w:val="18"/>
        </w:rPr>
      </w:pPr>
      <w:r w:rsidRPr="00DD7333">
        <w:rPr>
          <w:rFonts w:cs="Arial"/>
          <w:b/>
          <w:szCs w:val="18"/>
        </w:rPr>
        <w:t xml:space="preserve">Others </w:t>
      </w:r>
    </w:p>
    <w:p w14:paraId="4CDAB342" w14:textId="77777777" w:rsidR="00645851" w:rsidRPr="00DD7333" w:rsidRDefault="00645851" w:rsidP="00645851">
      <w:pPr>
        <w:rPr>
          <w:rFonts w:cs="Arial"/>
        </w:rPr>
      </w:pPr>
      <w:r w:rsidRPr="00DD7333">
        <w:rPr>
          <w:rFonts w:cs="Arial"/>
        </w:rPr>
        <w:t>Designer Games: Jane Daniel’s hostess uniforms for the 1974 Commonwealth Games</w:t>
      </w:r>
    </w:p>
    <w:p w14:paraId="7D1BB706" w14:textId="77777777" w:rsidR="00645851" w:rsidRPr="00DD7333" w:rsidRDefault="00645851" w:rsidP="00645851">
      <w:pPr>
        <w:rPr>
          <w:rFonts w:cs="Arial"/>
        </w:rPr>
      </w:pPr>
      <w:r w:rsidRPr="00DD7333">
        <w:rPr>
          <w:rFonts w:cs="Arial"/>
        </w:rPr>
        <w:t>Contexts of Fashion: Materiality and the Body</w:t>
      </w:r>
    </w:p>
    <w:p w14:paraId="2B496F65" w14:textId="77777777" w:rsidR="00645851" w:rsidRPr="00DD7333" w:rsidRDefault="00645851" w:rsidP="00645851">
      <w:pPr>
        <w:rPr>
          <w:rFonts w:cs="Arial"/>
        </w:rPr>
      </w:pPr>
      <w:r w:rsidRPr="00DD7333">
        <w:rPr>
          <w:rFonts w:cs="Arial"/>
        </w:rPr>
        <w:t>Annual symposium of the Costume and Textile Association of New Zealand</w:t>
      </w:r>
    </w:p>
    <w:p w14:paraId="3B434617" w14:textId="77777777" w:rsidR="00645851" w:rsidRPr="00DD7333" w:rsidRDefault="00645851" w:rsidP="00645851">
      <w:pPr>
        <w:rPr>
          <w:rFonts w:cs="Arial"/>
          <w:color w:val="000000"/>
        </w:rPr>
      </w:pPr>
      <w:r w:rsidRPr="00DD7333">
        <w:rPr>
          <w:rFonts w:cs="Arial"/>
          <w:color w:val="000000"/>
        </w:rPr>
        <w:t>Contribution - Full Paper</w:t>
      </w:r>
    </w:p>
    <w:p w14:paraId="1EE4B660" w14:textId="77777777" w:rsidR="00645851" w:rsidRPr="00DD7333" w:rsidRDefault="00645851" w:rsidP="00645851">
      <w:pPr>
        <w:rPr>
          <w:rFonts w:cs="Arial"/>
        </w:rPr>
      </w:pPr>
      <w:r w:rsidRPr="00DD7333">
        <w:rPr>
          <w:rFonts w:cs="Arial"/>
        </w:rPr>
        <w:t>Otago Museum, April 2015</w:t>
      </w:r>
    </w:p>
    <w:p w14:paraId="4735486E" w14:textId="77777777" w:rsidR="00645851" w:rsidRPr="00DD7333" w:rsidRDefault="00645851" w:rsidP="00645851">
      <w:pPr>
        <w:rPr>
          <w:rFonts w:cs="Arial"/>
        </w:rPr>
      </w:pPr>
    </w:p>
    <w:p w14:paraId="62288FB5"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cs="Arial"/>
        </w:rPr>
        <w:t>‘</w:t>
      </w:r>
      <w:r w:rsidRPr="00DD7333">
        <w:rPr>
          <w:rFonts w:eastAsiaTheme="minorHAnsi" w:cs="Arial"/>
        </w:rPr>
        <w:t>Democratising Design: Towards a Polyphonic History.</w:t>
      </w:r>
    </w:p>
    <w:p w14:paraId="491DF43C"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 xml:space="preserve">Looking Back, Moving Forward. The Past and Future of Oral History in </w:t>
      </w:r>
      <w:r w:rsidRPr="00DD7333">
        <w:rPr>
          <w:rFonts w:eastAsiaTheme="minorHAnsi" w:cs="Arial"/>
        </w:rPr>
        <w:tab/>
      </w:r>
      <w:r w:rsidRPr="00DD7333">
        <w:rPr>
          <w:rFonts w:eastAsiaTheme="minorHAnsi" w:cs="Arial"/>
        </w:rPr>
        <w:tab/>
      </w:r>
    </w:p>
    <w:p w14:paraId="1D2F87B4"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Aotearoa /New Zealand</w:t>
      </w:r>
    </w:p>
    <w:p w14:paraId="4375B911"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National Oral History Association of New Zealand annual conference.</w:t>
      </w:r>
    </w:p>
    <w:p w14:paraId="16498F41"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National Library, Wellington New Zealand 2007</w:t>
      </w:r>
    </w:p>
    <w:p w14:paraId="1F096E6E"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p>
    <w:p w14:paraId="47DE462E" w14:textId="77777777" w:rsidR="00645851" w:rsidRPr="00DD7333" w:rsidRDefault="00645851" w:rsidP="00645851">
      <w:pPr>
        <w:pStyle w:val="NormalWeb"/>
        <w:spacing w:before="2" w:after="2"/>
        <w:rPr>
          <w:rFonts w:ascii="Arial" w:hAnsi="Arial" w:cs="Arial"/>
        </w:rPr>
      </w:pPr>
      <w:r w:rsidRPr="00DD7333">
        <w:rPr>
          <w:rFonts w:ascii="Arial" w:hAnsi="Arial" w:cs="Arial"/>
        </w:rPr>
        <w:t xml:space="preserve">Sound Design: Sound History' co presented with Noel Waite as invited speakers at 'Sounding Culture' colloquim, Otago Museum, August 5, 2005. </w:t>
      </w:r>
    </w:p>
    <w:p w14:paraId="353732D8" w14:textId="77777777" w:rsidR="00645851" w:rsidRPr="00DD7333" w:rsidRDefault="00645851" w:rsidP="00645851">
      <w:pPr>
        <w:pStyle w:val="NormalWeb"/>
        <w:spacing w:before="2" w:after="2"/>
        <w:rPr>
          <w:rFonts w:ascii="Arial" w:hAnsi="Arial" w:cs="Arial"/>
        </w:rPr>
      </w:pPr>
    </w:p>
    <w:p w14:paraId="21A66409" w14:textId="77777777" w:rsidR="00645851" w:rsidRPr="00DD7333" w:rsidRDefault="00645851" w:rsidP="00645851">
      <w:pPr>
        <w:pStyle w:val="NormalWeb"/>
        <w:spacing w:before="2" w:after="2"/>
        <w:rPr>
          <w:rFonts w:ascii="Arial" w:hAnsi="Arial" w:cs="Arial"/>
        </w:rPr>
      </w:pPr>
      <w:r w:rsidRPr="00DD7333">
        <w:rPr>
          <w:rFonts w:ascii="Arial" w:hAnsi="Arial" w:cs="Arial"/>
        </w:rPr>
        <w:t>Presentation of mentored student work to NOHANZ (National Oral History Association of New Zealand) seminar at Dunedin Public Art Gallery, July 2001.</w:t>
      </w:r>
    </w:p>
    <w:p w14:paraId="2C7266E1" w14:textId="77777777" w:rsidR="00AA0A60" w:rsidRDefault="00AA0A60" w:rsidP="00645851">
      <w:pPr>
        <w:widowControl w:val="0"/>
        <w:autoSpaceDE w:val="0"/>
        <w:autoSpaceDN w:val="0"/>
        <w:adjustRightInd w:val="0"/>
        <w:rPr>
          <w:rFonts w:cs="Arial"/>
          <w:b/>
          <w:szCs w:val="18"/>
        </w:rPr>
      </w:pPr>
    </w:p>
    <w:p w14:paraId="3BE19829" w14:textId="77777777" w:rsidR="00AA0A60" w:rsidRDefault="00AA0A60" w:rsidP="00645851">
      <w:pPr>
        <w:widowControl w:val="0"/>
        <w:autoSpaceDE w:val="0"/>
        <w:autoSpaceDN w:val="0"/>
        <w:adjustRightInd w:val="0"/>
        <w:rPr>
          <w:rFonts w:cs="Arial"/>
          <w:b/>
          <w:szCs w:val="18"/>
        </w:rPr>
      </w:pPr>
    </w:p>
    <w:p w14:paraId="58972F3D" w14:textId="77777777" w:rsidR="00AA0A60" w:rsidRDefault="00AA0A60" w:rsidP="00645851">
      <w:pPr>
        <w:widowControl w:val="0"/>
        <w:autoSpaceDE w:val="0"/>
        <w:autoSpaceDN w:val="0"/>
        <w:adjustRightInd w:val="0"/>
        <w:rPr>
          <w:rFonts w:cs="Arial"/>
          <w:b/>
          <w:szCs w:val="18"/>
        </w:rPr>
      </w:pPr>
    </w:p>
    <w:p w14:paraId="64509362" w14:textId="77777777" w:rsidR="00645851" w:rsidRPr="00DD7333" w:rsidRDefault="00645851" w:rsidP="00645851">
      <w:pPr>
        <w:widowControl w:val="0"/>
        <w:autoSpaceDE w:val="0"/>
        <w:autoSpaceDN w:val="0"/>
        <w:adjustRightInd w:val="0"/>
        <w:rPr>
          <w:rFonts w:cs="Arial"/>
          <w:szCs w:val="32"/>
        </w:rPr>
      </w:pPr>
      <w:r w:rsidRPr="00DD7333">
        <w:rPr>
          <w:rFonts w:cs="Arial"/>
          <w:b/>
          <w:szCs w:val="18"/>
        </w:rPr>
        <w:t>Other Creative Works</w:t>
      </w:r>
    </w:p>
    <w:p w14:paraId="023313D0" w14:textId="77777777" w:rsidR="00645851" w:rsidRPr="00DD7333" w:rsidRDefault="00645851" w:rsidP="00645851">
      <w:pPr>
        <w:pStyle w:val="NormalWeb"/>
        <w:spacing w:before="2" w:after="2"/>
        <w:rPr>
          <w:rFonts w:ascii="Arial" w:hAnsi="Arial" w:cs="Arial"/>
        </w:rPr>
      </w:pPr>
      <w:r w:rsidRPr="00DD7333">
        <w:rPr>
          <w:rFonts w:ascii="Arial" w:hAnsi="Arial" w:cs="Arial"/>
        </w:rPr>
        <w:t xml:space="preserve">'Spiral Binding' a work submitted in 'The Art of the Book' exhibition at Dunedin Public Art Gallery reviewed p34, Otago Daily Times, 22/09/05. </w:t>
      </w:r>
    </w:p>
    <w:p w14:paraId="7C8BB3AD"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Cs w:val="18"/>
        </w:rPr>
      </w:pPr>
      <w:r w:rsidRPr="00DD7333">
        <w:rPr>
          <w:rFonts w:cs="Arial"/>
          <w:szCs w:val="18"/>
        </w:rPr>
        <w:tab/>
      </w:r>
      <w:r w:rsidRPr="00DD7333">
        <w:rPr>
          <w:rFonts w:cs="Arial"/>
          <w:szCs w:val="18"/>
        </w:rPr>
        <w:tab/>
        <w:t xml:space="preserve">  </w:t>
      </w:r>
    </w:p>
    <w:p w14:paraId="1678FEFF"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Selected exhibitor in Dunedin Fringe Festival Chindogu exhibitions of 2007 and 2008</w:t>
      </w:r>
    </w:p>
    <w:p w14:paraId="3ADB2C84"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p>
    <w:p w14:paraId="0547A06B"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szCs w:val="18"/>
        </w:rPr>
      </w:pPr>
      <w:r w:rsidRPr="00DD7333">
        <w:rPr>
          <w:rFonts w:eastAsiaTheme="minorHAnsi" w:cs="Arial"/>
        </w:rPr>
        <w:t>Selected exhibitor Cleveland Art Awards 2001 and 2004</w:t>
      </w:r>
    </w:p>
    <w:p w14:paraId="27E1E1E5"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ab/>
      </w:r>
      <w:r w:rsidRPr="00DD7333">
        <w:rPr>
          <w:rFonts w:eastAsiaTheme="minorHAnsi" w:cs="Arial"/>
        </w:rPr>
        <w:tab/>
      </w:r>
    </w:p>
    <w:p w14:paraId="1FA3CA70"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Selected exhibitor, Designboom Mart, Powerhouse Museum, Sydney August 2008</w:t>
      </w:r>
    </w:p>
    <w:p w14:paraId="6999DFA9" w14:textId="77777777" w:rsidR="00645851" w:rsidRPr="00DD7333" w:rsidRDefault="00645851" w:rsidP="00645851">
      <w:pPr>
        <w:rPr>
          <w:rFonts w:eastAsiaTheme="minorHAnsi" w:cs="Arial"/>
        </w:rPr>
      </w:pPr>
    </w:p>
    <w:p w14:paraId="7253A679" w14:textId="77777777" w:rsidR="00645851" w:rsidRPr="00DD7333" w:rsidRDefault="00645851" w:rsidP="00645851">
      <w:pPr>
        <w:rPr>
          <w:rFonts w:cs="Arial"/>
          <w:b/>
          <w:szCs w:val="18"/>
        </w:rPr>
      </w:pPr>
      <w:r w:rsidRPr="00DD7333">
        <w:rPr>
          <w:rFonts w:cs="Arial"/>
          <w:b/>
          <w:szCs w:val="18"/>
        </w:rPr>
        <w:t>Awards</w:t>
      </w:r>
    </w:p>
    <w:p w14:paraId="0E26685F"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Joint winner with Paul Le Compte of DCC ‘Dunedin Your Way’ competition 2001 for proposal of Penninsula boardwalk</w:t>
      </w:r>
    </w:p>
    <w:p w14:paraId="727EB417"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p>
    <w:p w14:paraId="01CFBD50"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Cleveland  Art Awards 2001</w:t>
      </w:r>
    </w:p>
    <w:p w14:paraId="199E4935"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Art on the hour’, Highly Commended</w:t>
      </w:r>
    </w:p>
    <w:p w14:paraId="686B30FF" w14:textId="77777777" w:rsidR="00645851" w:rsidRPr="00DD7333" w:rsidRDefault="00645851" w:rsidP="00645851">
      <w:pPr>
        <w:rPr>
          <w:rFonts w:cs="Arial"/>
          <w:b/>
          <w:szCs w:val="18"/>
        </w:rPr>
      </w:pPr>
    </w:p>
    <w:p w14:paraId="7343A710" w14:textId="77777777" w:rsidR="00645851" w:rsidRPr="00DD7333" w:rsidRDefault="00645851" w:rsidP="00645851">
      <w:pPr>
        <w:rPr>
          <w:rFonts w:cs="Arial"/>
          <w:szCs w:val="18"/>
        </w:rPr>
      </w:pPr>
      <w:r w:rsidRPr="00DD7333">
        <w:rPr>
          <w:rFonts w:cs="Arial"/>
          <w:szCs w:val="18"/>
        </w:rPr>
        <w:t>Registered Master Builders New Zealand  Awards 2002</w:t>
      </w:r>
    </w:p>
    <w:p w14:paraId="056CF765" w14:textId="77777777" w:rsidR="00645851" w:rsidRPr="00DD7333" w:rsidRDefault="00645851" w:rsidP="00645851">
      <w:pPr>
        <w:rPr>
          <w:rFonts w:cs="Arial"/>
          <w:szCs w:val="18"/>
        </w:rPr>
      </w:pPr>
      <w:r w:rsidRPr="00DD7333">
        <w:rPr>
          <w:rFonts w:cs="Arial"/>
          <w:szCs w:val="18"/>
        </w:rPr>
        <w:t>Regional award winner for interiors and energy efficiency</w:t>
      </w:r>
    </w:p>
    <w:p w14:paraId="405B846E" w14:textId="77777777" w:rsidR="00645851" w:rsidRPr="00DD7333" w:rsidRDefault="00645851" w:rsidP="00645851">
      <w:pPr>
        <w:rPr>
          <w:rFonts w:cs="Arial"/>
          <w:szCs w:val="18"/>
        </w:rPr>
      </w:pPr>
      <w:r w:rsidRPr="00DD7333">
        <w:rPr>
          <w:rFonts w:cs="Arial"/>
          <w:szCs w:val="18"/>
        </w:rPr>
        <w:t>Schaap House, Gisborne 2002</w:t>
      </w:r>
    </w:p>
    <w:p w14:paraId="11F44648" w14:textId="77777777" w:rsidR="00645851" w:rsidRPr="00DD7333" w:rsidRDefault="00645851" w:rsidP="00645851">
      <w:pPr>
        <w:rPr>
          <w:rFonts w:cs="Arial"/>
          <w:szCs w:val="18"/>
        </w:rPr>
      </w:pPr>
    </w:p>
    <w:p w14:paraId="6338F539" w14:textId="77777777" w:rsidR="00645851" w:rsidRPr="00DD7333" w:rsidRDefault="00645851" w:rsidP="00645851">
      <w:pPr>
        <w:pStyle w:val="NormalWeb"/>
        <w:shd w:val="clear" w:color="auto" w:fill="FFFFFF"/>
        <w:spacing w:before="2" w:after="2"/>
        <w:rPr>
          <w:rFonts w:ascii="Arial" w:hAnsi="Arial" w:cs="Arial"/>
        </w:rPr>
      </w:pPr>
      <w:r w:rsidRPr="00DD7333">
        <w:rPr>
          <w:rFonts w:ascii="Arial" w:hAnsi="Arial" w:cs="Arial"/>
          <w:b/>
        </w:rPr>
        <w:t>Peer esteem</w:t>
      </w:r>
    </w:p>
    <w:p w14:paraId="1B2466F9" w14:textId="77777777" w:rsidR="00645851" w:rsidRPr="00DD7333" w:rsidRDefault="00645851" w:rsidP="006B050B">
      <w:pPr>
        <w:widowControl w:val="0"/>
        <w:autoSpaceDE w:val="0"/>
        <w:autoSpaceDN w:val="0"/>
        <w:adjustRightInd w:val="0"/>
        <w:spacing w:line="240" w:lineRule="auto"/>
        <w:rPr>
          <w:rFonts w:cs="Arial"/>
          <w:b/>
          <w:szCs w:val="32"/>
        </w:rPr>
      </w:pPr>
      <w:r w:rsidRPr="00DD7333">
        <w:rPr>
          <w:rFonts w:cs="Arial"/>
          <w:szCs w:val="32"/>
        </w:rPr>
        <w:t>Guest lecture, 'The Fifties' Design Department, Otago Polytechnic, 2009 - 2010</w:t>
      </w:r>
    </w:p>
    <w:p w14:paraId="5E8F1B13" w14:textId="77777777" w:rsidR="00645851" w:rsidRPr="00DD7333" w:rsidRDefault="00645851" w:rsidP="006B0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s="Arial"/>
        </w:rPr>
      </w:pPr>
    </w:p>
    <w:p w14:paraId="330E7FB8" w14:textId="77777777" w:rsidR="00645851" w:rsidRPr="00DD7333" w:rsidRDefault="00645851" w:rsidP="006B0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s="Arial"/>
        </w:rPr>
      </w:pPr>
      <w:r w:rsidRPr="00DD7333">
        <w:rPr>
          <w:rFonts w:eastAsiaTheme="minorHAnsi" w:cs="Arial"/>
        </w:rPr>
        <w:t>Invited judge for the Otago branch of  Architectural Designers New Zealand awards 2008 and 2009</w:t>
      </w:r>
    </w:p>
    <w:p w14:paraId="4E468B30" w14:textId="77777777" w:rsidR="00645851" w:rsidRPr="00DD7333" w:rsidRDefault="00645851" w:rsidP="006B0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s="Arial"/>
        </w:rPr>
      </w:pPr>
    </w:p>
    <w:p w14:paraId="03568602" w14:textId="77777777" w:rsidR="00645851" w:rsidRPr="00DD7333" w:rsidRDefault="00645851" w:rsidP="006B050B">
      <w:pPr>
        <w:widowControl w:val="0"/>
        <w:autoSpaceDE w:val="0"/>
        <w:autoSpaceDN w:val="0"/>
        <w:adjustRightInd w:val="0"/>
        <w:spacing w:line="240" w:lineRule="auto"/>
        <w:rPr>
          <w:rFonts w:cs="Arial"/>
          <w:szCs w:val="32"/>
        </w:rPr>
      </w:pPr>
      <w:r w:rsidRPr="00DD7333">
        <w:rPr>
          <w:rFonts w:cs="Arial"/>
          <w:szCs w:val="32"/>
        </w:rPr>
        <w:t>Organiser and exhibitor, Dunedin Fringe Festival 'Chindogu' exhibition, March 2009.</w:t>
      </w:r>
    </w:p>
    <w:p w14:paraId="295FBED7" w14:textId="77777777" w:rsidR="00645851" w:rsidRPr="00DD7333" w:rsidRDefault="00645851" w:rsidP="006B0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s="Arial"/>
        </w:rPr>
      </w:pPr>
    </w:p>
    <w:p w14:paraId="5928F5DA" w14:textId="77777777" w:rsidR="00645851" w:rsidRPr="00DD7333" w:rsidRDefault="00645851" w:rsidP="006B050B">
      <w:pPr>
        <w:widowControl w:val="0"/>
        <w:autoSpaceDE w:val="0"/>
        <w:autoSpaceDN w:val="0"/>
        <w:adjustRightInd w:val="0"/>
        <w:spacing w:line="240" w:lineRule="auto"/>
        <w:rPr>
          <w:rFonts w:cs="Arial"/>
          <w:szCs w:val="32"/>
        </w:rPr>
      </w:pPr>
      <w:r w:rsidRPr="00DD7333">
        <w:rPr>
          <w:rFonts w:cs="Arial"/>
          <w:szCs w:val="32"/>
        </w:rPr>
        <w:t>Organiser and exhibitor, Dunedin Fringe Festival 'Chindogu' exhibition, March 2008</w:t>
      </w:r>
    </w:p>
    <w:p w14:paraId="136C8B6F" w14:textId="77777777" w:rsidR="00645851" w:rsidRPr="00DD7333" w:rsidRDefault="00645851" w:rsidP="006B050B">
      <w:pPr>
        <w:widowControl w:val="0"/>
        <w:autoSpaceDE w:val="0"/>
        <w:autoSpaceDN w:val="0"/>
        <w:adjustRightInd w:val="0"/>
        <w:spacing w:line="240" w:lineRule="auto"/>
        <w:rPr>
          <w:rFonts w:cs="Arial"/>
          <w:szCs w:val="32"/>
        </w:rPr>
      </w:pPr>
    </w:p>
    <w:p w14:paraId="462DCFA1" w14:textId="77777777" w:rsidR="00645851" w:rsidRPr="00DD7333" w:rsidRDefault="00645851" w:rsidP="006B050B">
      <w:pPr>
        <w:widowControl w:val="0"/>
        <w:autoSpaceDE w:val="0"/>
        <w:autoSpaceDN w:val="0"/>
        <w:adjustRightInd w:val="0"/>
        <w:spacing w:line="240" w:lineRule="auto"/>
        <w:rPr>
          <w:rFonts w:cs="Arial"/>
          <w:szCs w:val="32"/>
        </w:rPr>
      </w:pPr>
      <w:r w:rsidRPr="00DD7333">
        <w:rPr>
          <w:rFonts w:cs="Arial"/>
          <w:szCs w:val="32"/>
        </w:rPr>
        <w:t>Guest lecture, 'Food Packaging', Department of Food Science, University of Otago, 2006 - 2010 inc.</w:t>
      </w:r>
    </w:p>
    <w:p w14:paraId="66833711" w14:textId="77777777" w:rsidR="00645851" w:rsidRPr="00DD7333" w:rsidRDefault="00645851" w:rsidP="006B050B">
      <w:pPr>
        <w:widowControl w:val="0"/>
        <w:autoSpaceDE w:val="0"/>
        <w:autoSpaceDN w:val="0"/>
        <w:adjustRightInd w:val="0"/>
        <w:spacing w:line="240" w:lineRule="auto"/>
        <w:rPr>
          <w:rFonts w:cs="Arial"/>
          <w:b/>
          <w:szCs w:val="32"/>
        </w:rPr>
      </w:pPr>
    </w:p>
    <w:p w14:paraId="52E47060" w14:textId="77777777" w:rsidR="00645851" w:rsidRPr="00DD7333" w:rsidRDefault="00645851" w:rsidP="006B05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eastAsiaTheme="minorHAnsi" w:cs="Arial"/>
        </w:rPr>
      </w:pPr>
      <w:r w:rsidRPr="00DD7333">
        <w:rPr>
          <w:rFonts w:cs="Arial"/>
          <w:szCs w:val="32"/>
        </w:rPr>
        <w:t>Guest lecture, 'Urban Design; the Dunedin context' Department of Geography, University of Otago, 2006 - 20010</w:t>
      </w:r>
      <w:r w:rsidRPr="00DD7333">
        <w:rPr>
          <w:rFonts w:eastAsiaTheme="minorHAnsi" w:cs="Arial"/>
        </w:rPr>
        <w:t>Judge in Dyson Australia student Design Awards 2006 -2009</w:t>
      </w:r>
    </w:p>
    <w:p w14:paraId="20B7ED9E" w14:textId="77777777" w:rsidR="00645851" w:rsidRPr="00DD7333" w:rsidRDefault="00645851" w:rsidP="006B050B">
      <w:pPr>
        <w:spacing w:line="240" w:lineRule="auto"/>
        <w:rPr>
          <w:rFonts w:cs="Arial"/>
          <w:szCs w:val="18"/>
        </w:rPr>
      </w:pPr>
    </w:p>
    <w:p w14:paraId="4B23789A" w14:textId="77777777" w:rsidR="00645851" w:rsidRPr="00DD7333" w:rsidRDefault="00645851" w:rsidP="006B050B">
      <w:pPr>
        <w:spacing w:line="240" w:lineRule="auto"/>
        <w:rPr>
          <w:rFonts w:cs="Arial"/>
        </w:rPr>
      </w:pPr>
      <w:r w:rsidRPr="00DD7333">
        <w:rPr>
          <w:rFonts w:cs="Arial"/>
        </w:rPr>
        <w:t>External assessor for the work of final year photography students at Otago Polytechnic over the years 2001 - 2003 inclusive.</w:t>
      </w:r>
    </w:p>
    <w:p w14:paraId="2AD67A3F" w14:textId="77777777" w:rsidR="00645851" w:rsidRPr="00DD7333" w:rsidRDefault="00645851" w:rsidP="00645851">
      <w:pPr>
        <w:rPr>
          <w:rFonts w:cs="Arial"/>
        </w:rPr>
      </w:pPr>
    </w:p>
    <w:p w14:paraId="011C959D" w14:textId="77777777" w:rsidR="00645851" w:rsidRPr="00DD7333" w:rsidRDefault="00645851" w:rsidP="00645851">
      <w:pPr>
        <w:rPr>
          <w:rFonts w:cs="Arial"/>
          <w:b/>
          <w:szCs w:val="18"/>
        </w:rPr>
      </w:pPr>
      <w:r w:rsidRPr="00DD7333">
        <w:rPr>
          <w:rFonts w:cs="Arial"/>
          <w:b/>
          <w:szCs w:val="18"/>
        </w:rPr>
        <w:t>Media commentaries and publications</w:t>
      </w:r>
    </w:p>
    <w:p w14:paraId="40A44987" w14:textId="77777777" w:rsidR="00645851" w:rsidRPr="00DD7333" w:rsidRDefault="00645851" w:rsidP="00645851">
      <w:pPr>
        <w:rPr>
          <w:rFonts w:cs="Arial"/>
          <w:szCs w:val="18"/>
        </w:rPr>
      </w:pPr>
      <w:r w:rsidRPr="00DD7333">
        <w:rPr>
          <w:rFonts w:cs="Arial"/>
          <w:szCs w:val="18"/>
        </w:rPr>
        <w:t>Architectural Watershed</w:t>
      </w:r>
    </w:p>
    <w:p w14:paraId="79A5A14C" w14:textId="77777777" w:rsidR="00645851" w:rsidRPr="00DD7333" w:rsidRDefault="00645851" w:rsidP="00645851">
      <w:pPr>
        <w:rPr>
          <w:rFonts w:cs="Arial"/>
          <w:szCs w:val="18"/>
        </w:rPr>
      </w:pPr>
      <w:r w:rsidRPr="00DD7333">
        <w:rPr>
          <w:rFonts w:cs="Arial"/>
          <w:szCs w:val="18"/>
        </w:rPr>
        <w:t>The Mix</w:t>
      </w:r>
    </w:p>
    <w:p w14:paraId="6229E36F" w14:textId="77777777" w:rsidR="00645851" w:rsidRPr="00DD7333" w:rsidRDefault="00645851" w:rsidP="00645851">
      <w:pPr>
        <w:rPr>
          <w:rFonts w:cs="Arial"/>
          <w:szCs w:val="18"/>
        </w:rPr>
      </w:pPr>
      <w:r w:rsidRPr="00DD7333">
        <w:rPr>
          <w:rFonts w:cs="Arial"/>
          <w:szCs w:val="18"/>
        </w:rPr>
        <w:t xml:space="preserve">Allied Press, Dunedin </w:t>
      </w:r>
    </w:p>
    <w:p w14:paraId="7C06F8B4" w14:textId="77777777" w:rsidR="00645851" w:rsidRPr="00DD7333" w:rsidRDefault="00645851" w:rsidP="00645851">
      <w:pPr>
        <w:rPr>
          <w:rFonts w:cs="Arial"/>
          <w:szCs w:val="18"/>
        </w:rPr>
      </w:pPr>
      <w:r w:rsidRPr="00DD7333">
        <w:rPr>
          <w:rFonts w:cs="Arial"/>
          <w:szCs w:val="18"/>
        </w:rPr>
        <w:t>October 2014</w:t>
      </w:r>
    </w:p>
    <w:p w14:paraId="32801A5C" w14:textId="77777777" w:rsidR="00645851" w:rsidRPr="00DD7333" w:rsidRDefault="00645851" w:rsidP="00645851">
      <w:pPr>
        <w:rPr>
          <w:rFonts w:cs="Arial"/>
          <w:szCs w:val="18"/>
        </w:rPr>
      </w:pPr>
    </w:p>
    <w:p w14:paraId="778016C2" w14:textId="77777777" w:rsidR="00645851" w:rsidRPr="00DD7333" w:rsidRDefault="00645851" w:rsidP="00645851">
      <w:pPr>
        <w:rPr>
          <w:rFonts w:cs="Arial"/>
          <w:szCs w:val="18"/>
        </w:rPr>
      </w:pPr>
      <w:r w:rsidRPr="00DD7333">
        <w:rPr>
          <w:rFonts w:cs="Arial"/>
          <w:szCs w:val="18"/>
        </w:rPr>
        <w:t>Woody you believe it</w:t>
      </w:r>
    </w:p>
    <w:p w14:paraId="07F5FA6E" w14:textId="77777777" w:rsidR="00645851" w:rsidRPr="00DD7333" w:rsidRDefault="00645851" w:rsidP="00645851">
      <w:pPr>
        <w:rPr>
          <w:rFonts w:cs="Arial"/>
          <w:szCs w:val="18"/>
        </w:rPr>
      </w:pPr>
      <w:r w:rsidRPr="00DD7333">
        <w:rPr>
          <w:rFonts w:cs="Arial"/>
          <w:szCs w:val="18"/>
        </w:rPr>
        <w:t>The Mix</w:t>
      </w:r>
    </w:p>
    <w:p w14:paraId="0294FB4C" w14:textId="77777777" w:rsidR="00645851" w:rsidRPr="00DD7333" w:rsidRDefault="00645851" w:rsidP="00645851">
      <w:pPr>
        <w:rPr>
          <w:rFonts w:cs="Arial"/>
          <w:szCs w:val="18"/>
        </w:rPr>
      </w:pPr>
      <w:r w:rsidRPr="00DD7333">
        <w:rPr>
          <w:rFonts w:cs="Arial"/>
          <w:szCs w:val="18"/>
        </w:rPr>
        <w:t>Allied Press, Dunedin</w:t>
      </w:r>
    </w:p>
    <w:p w14:paraId="287941F7" w14:textId="77777777" w:rsidR="00645851" w:rsidRPr="00DD7333" w:rsidRDefault="00645851" w:rsidP="00645851">
      <w:pPr>
        <w:rPr>
          <w:rFonts w:cs="Arial"/>
          <w:szCs w:val="18"/>
        </w:rPr>
      </w:pPr>
      <w:r w:rsidRPr="00DD7333">
        <w:rPr>
          <w:rFonts w:cs="Arial"/>
          <w:szCs w:val="18"/>
        </w:rPr>
        <w:t>November 2014</w:t>
      </w:r>
    </w:p>
    <w:p w14:paraId="4EE472C7" w14:textId="77777777" w:rsidR="00645851" w:rsidRPr="00DD7333" w:rsidRDefault="00645851" w:rsidP="00645851">
      <w:pPr>
        <w:rPr>
          <w:rFonts w:cs="Arial"/>
          <w:szCs w:val="18"/>
        </w:rPr>
      </w:pPr>
    </w:p>
    <w:p w14:paraId="2D14292A" w14:textId="77777777" w:rsidR="00645851" w:rsidRPr="00DD7333" w:rsidRDefault="00645851" w:rsidP="00645851">
      <w:pPr>
        <w:rPr>
          <w:rFonts w:cs="Arial"/>
          <w:szCs w:val="18"/>
        </w:rPr>
      </w:pPr>
      <w:r w:rsidRPr="00DD7333">
        <w:rPr>
          <w:rFonts w:cs="Arial"/>
          <w:szCs w:val="18"/>
        </w:rPr>
        <w:t>Fusion of Art and design</w:t>
      </w:r>
    </w:p>
    <w:p w14:paraId="797C072C" w14:textId="77777777" w:rsidR="00645851" w:rsidRPr="00DD7333" w:rsidRDefault="00645851" w:rsidP="00645851">
      <w:pPr>
        <w:rPr>
          <w:rFonts w:cs="Arial"/>
          <w:szCs w:val="18"/>
        </w:rPr>
      </w:pPr>
      <w:r w:rsidRPr="00DD7333">
        <w:rPr>
          <w:rFonts w:cs="Arial"/>
          <w:szCs w:val="18"/>
        </w:rPr>
        <w:t>The Mix</w:t>
      </w:r>
    </w:p>
    <w:p w14:paraId="262C17CD" w14:textId="77777777" w:rsidR="00645851" w:rsidRPr="00DD7333" w:rsidRDefault="00645851" w:rsidP="00645851">
      <w:pPr>
        <w:rPr>
          <w:rFonts w:cs="Arial"/>
          <w:szCs w:val="18"/>
        </w:rPr>
      </w:pPr>
      <w:r w:rsidRPr="00DD7333">
        <w:rPr>
          <w:rFonts w:cs="Arial"/>
          <w:szCs w:val="18"/>
        </w:rPr>
        <w:t>Allied Press, Dunedin</w:t>
      </w:r>
    </w:p>
    <w:p w14:paraId="0499CDD9" w14:textId="77777777" w:rsidR="00645851" w:rsidRPr="00DD7333" w:rsidRDefault="00645851" w:rsidP="00645851">
      <w:pPr>
        <w:rPr>
          <w:rFonts w:cs="Arial"/>
          <w:szCs w:val="18"/>
        </w:rPr>
      </w:pPr>
      <w:r w:rsidRPr="00DD7333">
        <w:rPr>
          <w:rFonts w:cs="Arial"/>
          <w:szCs w:val="18"/>
        </w:rPr>
        <w:t>February 2015</w:t>
      </w:r>
    </w:p>
    <w:p w14:paraId="1B7A9E0E" w14:textId="77777777" w:rsidR="00645851" w:rsidRPr="00DD7333" w:rsidRDefault="00645851" w:rsidP="00645851">
      <w:pPr>
        <w:rPr>
          <w:rFonts w:cs="Arial"/>
          <w:szCs w:val="18"/>
        </w:rPr>
      </w:pPr>
    </w:p>
    <w:p w14:paraId="4A0E369C" w14:textId="77777777" w:rsidR="00645851" w:rsidRPr="00DD7333" w:rsidRDefault="00645851" w:rsidP="00645851">
      <w:pPr>
        <w:rPr>
          <w:rFonts w:cs="Arial"/>
          <w:szCs w:val="18"/>
        </w:rPr>
      </w:pPr>
      <w:r w:rsidRPr="00DD7333">
        <w:rPr>
          <w:rFonts w:cs="Arial"/>
          <w:szCs w:val="18"/>
        </w:rPr>
        <w:t>Such simple complexity</w:t>
      </w:r>
    </w:p>
    <w:p w14:paraId="1E51C901" w14:textId="77777777" w:rsidR="00645851" w:rsidRPr="00DD7333" w:rsidRDefault="00645851" w:rsidP="00645851">
      <w:pPr>
        <w:rPr>
          <w:rFonts w:cs="Arial"/>
          <w:szCs w:val="18"/>
        </w:rPr>
      </w:pPr>
      <w:r w:rsidRPr="00DD7333">
        <w:rPr>
          <w:rFonts w:cs="Arial"/>
          <w:szCs w:val="18"/>
        </w:rPr>
        <w:t>The Mix</w:t>
      </w:r>
    </w:p>
    <w:p w14:paraId="4298E608" w14:textId="77777777" w:rsidR="00645851" w:rsidRPr="00DD7333" w:rsidRDefault="00645851" w:rsidP="00645851">
      <w:pPr>
        <w:rPr>
          <w:rFonts w:cs="Arial"/>
          <w:szCs w:val="18"/>
        </w:rPr>
      </w:pPr>
      <w:r w:rsidRPr="00DD7333">
        <w:rPr>
          <w:rFonts w:cs="Arial"/>
          <w:szCs w:val="18"/>
        </w:rPr>
        <w:t>Allied Press, Dunedin</w:t>
      </w:r>
    </w:p>
    <w:p w14:paraId="7EBDA35C" w14:textId="77777777" w:rsidR="00645851" w:rsidRPr="00DD7333" w:rsidRDefault="00645851" w:rsidP="00645851">
      <w:pPr>
        <w:rPr>
          <w:rFonts w:cs="Arial"/>
          <w:szCs w:val="18"/>
        </w:rPr>
      </w:pPr>
      <w:r w:rsidRPr="00DD7333">
        <w:rPr>
          <w:rFonts w:cs="Arial"/>
          <w:szCs w:val="18"/>
        </w:rPr>
        <w:t>March 2015</w:t>
      </w:r>
    </w:p>
    <w:p w14:paraId="4C30F430" w14:textId="77777777" w:rsidR="00645851" w:rsidRPr="00DD7333" w:rsidRDefault="00645851" w:rsidP="00645851">
      <w:pPr>
        <w:rPr>
          <w:rFonts w:cs="Arial"/>
          <w:szCs w:val="18"/>
        </w:rPr>
      </w:pPr>
    </w:p>
    <w:p w14:paraId="0D14A158" w14:textId="77777777" w:rsidR="00645851" w:rsidRPr="00DD7333" w:rsidRDefault="00645851" w:rsidP="00645851">
      <w:pPr>
        <w:rPr>
          <w:rFonts w:cs="Arial"/>
          <w:szCs w:val="18"/>
        </w:rPr>
      </w:pPr>
      <w:r w:rsidRPr="00DD7333">
        <w:rPr>
          <w:rFonts w:cs="Arial"/>
          <w:szCs w:val="18"/>
        </w:rPr>
        <w:t>Designer Games</w:t>
      </w:r>
    </w:p>
    <w:p w14:paraId="6B7E6084" w14:textId="77777777" w:rsidR="00645851" w:rsidRPr="00DD7333" w:rsidRDefault="00645851" w:rsidP="00645851">
      <w:pPr>
        <w:rPr>
          <w:rFonts w:cs="Arial"/>
          <w:szCs w:val="18"/>
        </w:rPr>
      </w:pPr>
      <w:r w:rsidRPr="00DD7333">
        <w:rPr>
          <w:rFonts w:cs="Arial"/>
          <w:szCs w:val="18"/>
        </w:rPr>
        <w:t>The Mix</w:t>
      </w:r>
    </w:p>
    <w:p w14:paraId="6A49A6F4" w14:textId="77777777" w:rsidR="00645851" w:rsidRPr="00DD7333" w:rsidRDefault="00645851" w:rsidP="00645851">
      <w:pPr>
        <w:rPr>
          <w:rFonts w:cs="Arial"/>
          <w:szCs w:val="18"/>
        </w:rPr>
      </w:pPr>
      <w:r w:rsidRPr="00DD7333">
        <w:rPr>
          <w:rFonts w:cs="Arial"/>
          <w:szCs w:val="18"/>
        </w:rPr>
        <w:t>Allied Press, Dunedin</w:t>
      </w:r>
    </w:p>
    <w:p w14:paraId="2696DA59" w14:textId="77777777" w:rsidR="00645851" w:rsidRPr="00DD7333" w:rsidRDefault="00645851" w:rsidP="00645851">
      <w:pPr>
        <w:rPr>
          <w:rFonts w:cs="Arial"/>
          <w:szCs w:val="18"/>
        </w:rPr>
      </w:pPr>
      <w:r w:rsidRPr="00DD7333">
        <w:rPr>
          <w:rFonts w:cs="Arial"/>
          <w:szCs w:val="18"/>
        </w:rPr>
        <w:t>April 2015</w:t>
      </w:r>
    </w:p>
    <w:p w14:paraId="04435DE7" w14:textId="77777777" w:rsidR="00645851" w:rsidRPr="00DD7333" w:rsidRDefault="00645851" w:rsidP="00645851">
      <w:pPr>
        <w:rPr>
          <w:rFonts w:cs="Arial"/>
          <w:szCs w:val="18"/>
        </w:rPr>
      </w:pPr>
    </w:p>
    <w:p w14:paraId="27762B08" w14:textId="77777777" w:rsidR="00645851" w:rsidRPr="00DD7333" w:rsidRDefault="00645851" w:rsidP="00645851">
      <w:pPr>
        <w:rPr>
          <w:rFonts w:cs="Arial"/>
          <w:szCs w:val="18"/>
        </w:rPr>
      </w:pPr>
      <w:r w:rsidRPr="00DD7333">
        <w:rPr>
          <w:rFonts w:cs="Arial"/>
          <w:szCs w:val="18"/>
        </w:rPr>
        <w:t>‘Going Going Gone’</w:t>
      </w:r>
    </w:p>
    <w:p w14:paraId="7B5D89A6"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cs="Arial"/>
          <w:szCs w:val="18"/>
        </w:rPr>
        <w:t xml:space="preserve">Interviewed for a one page feature article on new technology, </w:t>
      </w:r>
      <w:r w:rsidRPr="00DD7333">
        <w:rPr>
          <w:rFonts w:eastAsiaTheme="minorHAnsi" w:cs="Arial"/>
        </w:rPr>
        <w:t>Otago Daily Times , October 10 2009. P51</w:t>
      </w:r>
    </w:p>
    <w:p w14:paraId="4E76AAE7"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p>
    <w:p w14:paraId="398734AA"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‘Hot off the Wire’.</w:t>
      </w:r>
    </w:p>
    <w:p w14:paraId="12FC21F2"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Setting the record straight on the origins of The Hayes Permanent Wire Strainer.</w:t>
      </w:r>
    </w:p>
    <w:p w14:paraId="6DAEFFA0"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Heritage New Zealand, Winter 2008  pp8 - 11</w:t>
      </w:r>
    </w:p>
    <w:p w14:paraId="6D919E99"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p>
    <w:p w14:paraId="067E4EFE"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Interviewed by Jim Sullivan on Radio New Zealand re Hayes wire strainer. 2006</w:t>
      </w:r>
    </w:p>
    <w:p w14:paraId="36A9200B"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p>
    <w:p w14:paraId="113F2190"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‘Intrigued by the Unusual.’</w:t>
      </w:r>
    </w:p>
    <w:p w14:paraId="3DF74371"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 xml:space="preserve">Featured half page of work in ‘Inside Out’ page 17 of Otago Daily Times </w:t>
      </w:r>
    </w:p>
    <w:p w14:paraId="51E30D62" w14:textId="77777777" w:rsidR="00645851" w:rsidRPr="00DD7333" w:rsidRDefault="00645851" w:rsidP="006458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Arial"/>
        </w:rPr>
      </w:pPr>
      <w:r w:rsidRPr="00DD7333">
        <w:rPr>
          <w:rFonts w:eastAsiaTheme="minorHAnsi" w:cs="Arial"/>
        </w:rPr>
        <w:t>June 28 2002</w:t>
      </w:r>
    </w:p>
    <w:p w14:paraId="0E853F72" w14:textId="77777777" w:rsidR="00645851" w:rsidRPr="00DD7333" w:rsidRDefault="00645851" w:rsidP="00645851">
      <w:pPr>
        <w:rPr>
          <w:rFonts w:eastAsiaTheme="minorHAnsi" w:cs="Arial"/>
        </w:rPr>
      </w:pPr>
    </w:p>
    <w:p w14:paraId="28DFBFE6" w14:textId="77777777" w:rsidR="00645851" w:rsidRPr="00DD7333" w:rsidRDefault="00645851" w:rsidP="00645851">
      <w:pPr>
        <w:rPr>
          <w:rFonts w:cs="Arial"/>
          <w:b/>
          <w:szCs w:val="18"/>
        </w:rPr>
      </w:pPr>
      <w:r w:rsidRPr="00DD7333">
        <w:rPr>
          <w:rFonts w:cs="Arial"/>
          <w:b/>
          <w:szCs w:val="18"/>
        </w:rPr>
        <w:t>Public presentations</w:t>
      </w:r>
    </w:p>
    <w:p w14:paraId="2AD198F9" w14:textId="77777777" w:rsidR="00645851" w:rsidRPr="00DD7333" w:rsidRDefault="00645851" w:rsidP="00645851">
      <w:pPr>
        <w:widowControl w:val="0"/>
        <w:autoSpaceDE w:val="0"/>
        <w:autoSpaceDN w:val="0"/>
        <w:adjustRightInd w:val="0"/>
        <w:rPr>
          <w:rFonts w:cs="Arial"/>
          <w:szCs w:val="32"/>
        </w:rPr>
      </w:pPr>
      <w:r w:rsidRPr="00DD7333">
        <w:rPr>
          <w:rFonts w:cs="Arial"/>
          <w:szCs w:val="32"/>
        </w:rPr>
        <w:t>Opening address, Chindogu exhibition Dunedin Fringe Festival, Otago Settlers Museum 2010</w:t>
      </w:r>
    </w:p>
    <w:p w14:paraId="45E647B2" w14:textId="77777777" w:rsidR="00645851" w:rsidRPr="00DD7333" w:rsidRDefault="00645851" w:rsidP="00645851">
      <w:pPr>
        <w:widowControl w:val="0"/>
        <w:autoSpaceDE w:val="0"/>
        <w:autoSpaceDN w:val="0"/>
        <w:adjustRightInd w:val="0"/>
        <w:rPr>
          <w:rFonts w:cs="Arial"/>
          <w:szCs w:val="32"/>
        </w:rPr>
      </w:pPr>
    </w:p>
    <w:p w14:paraId="2E595D31" w14:textId="77777777" w:rsidR="00645851" w:rsidRPr="00DD7333" w:rsidRDefault="00645851" w:rsidP="00645851">
      <w:pPr>
        <w:widowControl w:val="0"/>
        <w:autoSpaceDE w:val="0"/>
        <w:autoSpaceDN w:val="0"/>
        <w:adjustRightInd w:val="0"/>
        <w:rPr>
          <w:rFonts w:cs="Arial"/>
          <w:szCs w:val="32"/>
        </w:rPr>
      </w:pPr>
      <w:r w:rsidRPr="00DD7333">
        <w:rPr>
          <w:rFonts w:cs="Arial"/>
          <w:szCs w:val="32"/>
        </w:rPr>
        <w:t>Opening speaker, Pecha Kucha evening, Dunedin Public Art Gallery, March 29, 2009</w:t>
      </w:r>
    </w:p>
    <w:p w14:paraId="3558FF5C" w14:textId="77777777" w:rsidR="00645851" w:rsidRPr="00DD7333" w:rsidRDefault="00645851" w:rsidP="00645851">
      <w:pPr>
        <w:widowControl w:val="0"/>
        <w:autoSpaceDE w:val="0"/>
        <w:autoSpaceDN w:val="0"/>
        <w:adjustRightInd w:val="0"/>
        <w:rPr>
          <w:rFonts w:cs="Arial"/>
          <w:szCs w:val="32"/>
        </w:rPr>
      </w:pPr>
    </w:p>
    <w:p w14:paraId="32494F1B" w14:textId="77777777" w:rsidR="00645851" w:rsidRPr="00DD7333" w:rsidRDefault="00645851" w:rsidP="00645851">
      <w:pPr>
        <w:widowControl w:val="0"/>
        <w:autoSpaceDE w:val="0"/>
        <w:autoSpaceDN w:val="0"/>
        <w:adjustRightInd w:val="0"/>
        <w:rPr>
          <w:rFonts w:cs="Arial"/>
          <w:szCs w:val="32"/>
        </w:rPr>
      </w:pPr>
      <w:r w:rsidRPr="00DD7333">
        <w:rPr>
          <w:rFonts w:cs="Arial"/>
          <w:szCs w:val="32"/>
        </w:rPr>
        <w:t>‘Straining History, the work of Ernest Hayes’, Hayes Engineering, Oturehua February 2007</w:t>
      </w:r>
    </w:p>
    <w:p w14:paraId="416C7AC0" w14:textId="77777777" w:rsidR="00645851" w:rsidRPr="00DD7333" w:rsidRDefault="00645851" w:rsidP="00645851">
      <w:pPr>
        <w:widowControl w:val="0"/>
        <w:autoSpaceDE w:val="0"/>
        <w:autoSpaceDN w:val="0"/>
        <w:adjustRightInd w:val="0"/>
        <w:rPr>
          <w:rFonts w:cs="Arial"/>
          <w:szCs w:val="32"/>
        </w:rPr>
      </w:pPr>
    </w:p>
    <w:p w14:paraId="79ADFD93" w14:textId="77777777" w:rsidR="00645851" w:rsidRPr="00DD7333" w:rsidRDefault="00645851" w:rsidP="00645851">
      <w:pPr>
        <w:widowControl w:val="0"/>
        <w:autoSpaceDE w:val="0"/>
        <w:autoSpaceDN w:val="0"/>
        <w:adjustRightInd w:val="0"/>
        <w:rPr>
          <w:rFonts w:cs="Arial"/>
          <w:szCs w:val="32"/>
        </w:rPr>
      </w:pPr>
      <w:r w:rsidRPr="00DD7333">
        <w:rPr>
          <w:rFonts w:cs="Arial"/>
          <w:szCs w:val="32"/>
        </w:rPr>
        <w:t>‘New Zealand and Design: No.8 wire or #1 in the world?,’ Designer Saturday, Dunedin Public Library, 15 November 2007</w:t>
      </w:r>
    </w:p>
    <w:p w14:paraId="22E5EAD6" w14:textId="77777777" w:rsidR="00645851" w:rsidRPr="00DD7333" w:rsidRDefault="00645851" w:rsidP="00645851">
      <w:pPr>
        <w:widowControl w:val="0"/>
        <w:autoSpaceDE w:val="0"/>
        <w:autoSpaceDN w:val="0"/>
        <w:adjustRightInd w:val="0"/>
        <w:rPr>
          <w:rFonts w:cs="Arial"/>
          <w:b/>
          <w:szCs w:val="32"/>
        </w:rPr>
      </w:pPr>
    </w:p>
    <w:p w14:paraId="696EE5F0" w14:textId="77777777" w:rsidR="00645851" w:rsidRPr="00DD7333" w:rsidRDefault="00645851" w:rsidP="00645851">
      <w:pPr>
        <w:rPr>
          <w:rFonts w:cs="Arial"/>
          <w:szCs w:val="18"/>
        </w:rPr>
      </w:pPr>
      <w:r w:rsidRPr="00DD7333">
        <w:rPr>
          <w:rFonts w:cs="Arial"/>
          <w:szCs w:val="18"/>
        </w:rPr>
        <w:t>Floor Talk; ‘Reclaimed Exhibition’ Dunedin Public Art Gallery, April 2002</w:t>
      </w:r>
    </w:p>
    <w:p w14:paraId="5E780BFE" w14:textId="77777777" w:rsidR="00645851" w:rsidRPr="00DD7333" w:rsidRDefault="00645851" w:rsidP="00645851">
      <w:pPr>
        <w:rPr>
          <w:rFonts w:cs="Arial"/>
        </w:rPr>
      </w:pPr>
    </w:p>
    <w:p w14:paraId="3E70E704" w14:textId="77777777" w:rsidR="00645851" w:rsidRPr="00DD7333" w:rsidRDefault="00645851" w:rsidP="00645851">
      <w:pPr>
        <w:rPr>
          <w:rFonts w:cs="Arial"/>
          <w:b/>
        </w:rPr>
      </w:pPr>
      <w:r w:rsidRPr="00DD7333">
        <w:rPr>
          <w:rFonts w:cs="Arial"/>
          <w:b/>
        </w:rPr>
        <w:t>Exhibition</w:t>
      </w:r>
    </w:p>
    <w:p w14:paraId="0C5B52D5" w14:textId="77777777" w:rsidR="00645851" w:rsidRPr="00DD7333" w:rsidRDefault="00645851" w:rsidP="00645851">
      <w:pPr>
        <w:rPr>
          <w:rFonts w:cs="Arial"/>
        </w:rPr>
      </w:pPr>
      <w:r w:rsidRPr="00DD7333">
        <w:rPr>
          <w:rFonts w:cs="Arial"/>
        </w:rPr>
        <w:t>Swimmingly Cool Moana Pool</w:t>
      </w:r>
    </w:p>
    <w:p w14:paraId="268568B5" w14:textId="77777777" w:rsidR="00645851" w:rsidRPr="00DD7333" w:rsidRDefault="00645851" w:rsidP="00645851">
      <w:pPr>
        <w:rPr>
          <w:rFonts w:cs="Arial"/>
        </w:rPr>
      </w:pPr>
      <w:r w:rsidRPr="00DD7333">
        <w:rPr>
          <w:rFonts w:cs="Arial"/>
        </w:rPr>
        <w:t>Exhibition celebrating Moana Pool’s 5oth birthday.</w:t>
      </w:r>
    </w:p>
    <w:p w14:paraId="670EAB7D" w14:textId="77777777" w:rsidR="00645851" w:rsidRPr="00DD7333" w:rsidRDefault="00645851" w:rsidP="00645851">
      <w:pPr>
        <w:rPr>
          <w:rFonts w:cs="Arial"/>
        </w:rPr>
      </w:pPr>
      <w:r w:rsidRPr="00DD7333">
        <w:rPr>
          <w:rFonts w:cs="Arial"/>
        </w:rPr>
        <w:t>November 2014 – current</w:t>
      </w:r>
    </w:p>
    <w:p w14:paraId="38D5BC0B" w14:textId="77777777" w:rsidR="00645851" w:rsidRPr="00DD7333" w:rsidRDefault="00645851" w:rsidP="00645851">
      <w:pPr>
        <w:rPr>
          <w:rFonts w:cs="Arial"/>
          <w:b/>
          <w:sz w:val="22"/>
          <w:szCs w:val="22"/>
        </w:rPr>
      </w:pPr>
      <w:r w:rsidRPr="00DD7333">
        <w:rPr>
          <w:rFonts w:eastAsiaTheme="minorHAnsi" w:cs="Arial"/>
          <w:color w:val="420178"/>
          <w:sz w:val="22"/>
          <w:szCs w:val="22"/>
          <w:u w:val="single" w:color="420178"/>
        </w:rPr>
        <w:t>https://www.facebook.com/moanapoolnz</w:t>
      </w:r>
    </w:p>
    <w:p w14:paraId="7685BC52" w14:textId="77777777" w:rsidR="00645851" w:rsidRPr="00DD7333" w:rsidRDefault="00645851" w:rsidP="00645851">
      <w:pPr>
        <w:suppressAutoHyphens w:val="0"/>
        <w:spacing w:line="240" w:lineRule="auto"/>
        <w:rPr>
          <w:rFonts w:eastAsia="Calibri" w:cs="Arial"/>
          <w:sz w:val="22"/>
          <w:szCs w:val="22"/>
          <w:lang w:eastAsia="en-US"/>
        </w:rPr>
      </w:pPr>
    </w:p>
    <w:p w14:paraId="7E94D2DC" w14:textId="765B7AD3" w:rsidR="00645851" w:rsidRPr="00DD7333" w:rsidRDefault="00645851" w:rsidP="00645851">
      <w:pPr>
        <w:suppressAutoHyphens w:val="0"/>
        <w:spacing w:line="240" w:lineRule="auto"/>
        <w:rPr>
          <w:rFonts w:eastAsia="Calibri" w:cs="Arial"/>
          <w:sz w:val="22"/>
          <w:szCs w:val="22"/>
          <w:lang w:eastAsia="en-US"/>
        </w:rPr>
      </w:pPr>
    </w:p>
    <w:p w14:paraId="042002C4" w14:textId="77777777" w:rsidR="00645851" w:rsidRPr="00DD7333" w:rsidRDefault="00645851">
      <w:pPr>
        <w:suppressAutoHyphens w:val="0"/>
        <w:spacing w:line="240" w:lineRule="auto"/>
        <w:rPr>
          <w:rFonts w:eastAsia="Calibri" w:cs="Arial"/>
          <w:sz w:val="22"/>
          <w:szCs w:val="22"/>
          <w:lang w:eastAsia="en-US"/>
        </w:rPr>
      </w:pPr>
      <w:r w:rsidRPr="00DD7333">
        <w:rPr>
          <w:rFonts w:eastAsia="Calibri" w:cs="Arial"/>
          <w:sz w:val="22"/>
          <w:szCs w:val="22"/>
          <w:lang w:eastAsia="en-US"/>
        </w:rPr>
        <w:br w:type="page"/>
      </w:r>
    </w:p>
    <w:p w14:paraId="5E5B25B8" w14:textId="77777777" w:rsidR="00645851" w:rsidRPr="006B050B" w:rsidRDefault="00645851" w:rsidP="006B050B">
      <w:pPr>
        <w:suppressAutoHyphens w:val="0"/>
        <w:spacing w:line="240" w:lineRule="auto"/>
        <w:jc w:val="center"/>
        <w:rPr>
          <w:rFonts w:eastAsia="Calibri" w:cs="Arial"/>
          <w:b/>
          <w:sz w:val="24"/>
          <w:szCs w:val="24"/>
          <w:lang w:val="en-AU" w:eastAsia="en-US"/>
        </w:rPr>
      </w:pPr>
      <w:r w:rsidRPr="006B050B">
        <w:rPr>
          <w:rFonts w:eastAsia="Calibri" w:cs="Arial"/>
          <w:b/>
          <w:sz w:val="24"/>
          <w:szCs w:val="24"/>
          <w:lang w:val="en-AU" w:eastAsia="en-US"/>
        </w:rPr>
        <w:t>Curriculum Vitae</w:t>
      </w:r>
    </w:p>
    <w:p w14:paraId="69C2DA62" w14:textId="77777777" w:rsidR="00645851" w:rsidRPr="006B050B" w:rsidRDefault="00645851" w:rsidP="006B050B">
      <w:pPr>
        <w:suppressAutoHyphens w:val="0"/>
        <w:spacing w:line="240" w:lineRule="auto"/>
        <w:jc w:val="center"/>
        <w:rPr>
          <w:rFonts w:eastAsia="Calibri" w:cs="Arial"/>
          <w:sz w:val="24"/>
          <w:szCs w:val="24"/>
          <w:lang w:val="en-AU" w:eastAsia="en-US"/>
        </w:rPr>
      </w:pPr>
    </w:p>
    <w:p w14:paraId="7340D9EF" w14:textId="01383377" w:rsidR="00645851" w:rsidRPr="006B050B" w:rsidRDefault="00645851" w:rsidP="006B050B">
      <w:pPr>
        <w:suppressAutoHyphens w:val="0"/>
        <w:spacing w:line="240" w:lineRule="auto"/>
        <w:jc w:val="center"/>
        <w:rPr>
          <w:rFonts w:eastAsia="Calibri" w:cs="Arial"/>
          <w:b/>
          <w:sz w:val="24"/>
          <w:szCs w:val="24"/>
          <w:lang w:val="en-AU" w:eastAsia="en-US"/>
        </w:rPr>
      </w:pPr>
      <w:r w:rsidRPr="006B050B">
        <w:rPr>
          <w:rFonts w:eastAsia="Calibri" w:cs="Arial"/>
          <w:b/>
          <w:sz w:val="24"/>
          <w:szCs w:val="24"/>
          <w:lang w:val="en-AU" w:eastAsia="en-US"/>
        </w:rPr>
        <w:t>Adrian Woodhouse</w:t>
      </w:r>
    </w:p>
    <w:p w14:paraId="19F59B17" w14:textId="77777777" w:rsidR="00645851" w:rsidRPr="008808A6" w:rsidRDefault="00645851" w:rsidP="00645851">
      <w:pPr>
        <w:suppressAutoHyphens w:val="0"/>
        <w:spacing w:line="240" w:lineRule="auto"/>
        <w:rPr>
          <w:rFonts w:eastAsia="Calibri" w:cs="Arial"/>
          <w:lang w:val="en-AU" w:eastAsia="en-US"/>
        </w:rPr>
      </w:pPr>
    </w:p>
    <w:p w14:paraId="7E4B7F2B"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Nationality:</w:t>
      </w:r>
      <w:r w:rsidRPr="008808A6">
        <w:rPr>
          <w:rFonts w:eastAsia="Calibri" w:cs="Arial"/>
          <w:lang w:val="en-AU" w:eastAsia="en-US"/>
        </w:rPr>
        <w:t xml:space="preserve"> </w:t>
      </w:r>
    </w:p>
    <w:p w14:paraId="315A8F34" w14:textId="66484106"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New Zealand </w:t>
      </w:r>
      <w:r w:rsidR="00084F18">
        <w:rPr>
          <w:rFonts w:eastAsia="Calibri" w:cs="Arial"/>
          <w:lang w:val="en-AU" w:eastAsia="en-US"/>
        </w:rPr>
        <w:t>Māori</w:t>
      </w:r>
      <w:r w:rsidRPr="008808A6">
        <w:rPr>
          <w:rFonts w:eastAsia="Calibri" w:cs="Arial"/>
          <w:lang w:val="en-AU" w:eastAsia="en-US"/>
        </w:rPr>
        <w:tab/>
      </w:r>
    </w:p>
    <w:p w14:paraId="7A349E05" w14:textId="77777777" w:rsidR="00645851" w:rsidRPr="008808A6" w:rsidRDefault="00645851" w:rsidP="00645851">
      <w:pPr>
        <w:suppressAutoHyphens w:val="0"/>
        <w:spacing w:line="240" w:lineRule="auto"/>
        <w:rPr>
          <w:rFonts w:eastAsia="Calibri" w:cs="Arial"/>
          <w:lang w:val="en-AU" w:eastAsia="en-US"/>
        </w:rPr>
      </w:pPr>
    </w:p>
    <w:p w14:paraId="27C47C84" w14:textId="77777777" w:rsidR="00645851" w:rsidRPr="008808A6" w:rsidRDefault="00645851" w:rsidP="00645851">
      <w:pPr>
        <w:suppressAutoHyphens w:val="0"/>
        <w:spacing w:line="240" w:lineRule="auto"/>
        <w:rPr>
          <w:rFonts w:eastAsia="Calibri" w:cs="Arial"/>
          <w:b/>
          <w:lang w:val="en-AU" w:eastAsia="en-US"/>
        </w:rPr>
      </w:pPr>
      <w:r w:rsidRPr="008808A6">
        <w:rPr>
          <w:rFonts w:eastAsia="Calibri" w:cs="Arial"/>
          <w:b/>
          <w:lang w:val="en-AU" w:eastAsia="en-US"/>
        </w:rPr>
        <w:t xml:space="preserve">Current Position: </w:t>
      </w:r>
    </w:p>
    <w:p w14:paraId="37E99B49"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Academic leader Bachelor of Culinary Arts</w:t>
      </w:r>
    </w:p>
    <w:p w14:paraId="17F7165D"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Food Design Institute </w:t>
      </w:r>
    </w:p>
    <w:p w14:paraId="7D21B543"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Otago Polytechnic, </w:t>
      </w:r>
    </w:p>
    <w:p w14:paraId="1133D67C" w14:textId="77777777" w:rsidR="00645851" w:rsidRPr="008808A6" w:rsidRDefault="00645851" w:rsidP="00645851">
      <w:pPr>
        <w:suppressAutoHyphens w:val="0"/>
        <w:spacing w:line="240" w:lineRule="auto"/>
        <w:rPr>
          <w:rFonts w:eastAsia="Calibri" w:cs="Arial"/>
          <w:lang w:val="en-AU" w:eastAsia="en-US"/>
        </w:rPr>
      </w:pPr>
    </w:p>
    <w:p w14:paraId="0CA53FEC" w14:textId="77777777" w:rsidR="00645851" w:rsidRPr="008808A6" w:rsidRDefault="00645851" w:rsidP="00645851">
      <w:pPr>
        <w:suppressAutoHyphens w:val="0"/>
        <w:spacing w:line="240" w:lineRule="auto"/>
        <w:rPr>
          <w:rFonts w:eastAsia="Calibri" w:cs="Arial"/>
          <w:b/>
          <w:lang w:val="en-AU" w:eastAsia="en-US"/>
        </w:rPr>
      </w:pPr>
      <w:r w:rsidRPr="008808A6">
        <w:rPr>
          <w:rFonts w:eastAsia="Calibri" w:cs="Arial"/>
          <w:b/>
          <w:lang w:val="en-AU" w:eastAsia="en-US"/>
        </w:rPr>
        <w:t>Qualifications:</w:t>
      </w:r>
    </w:p>
    <w:p w14:paraId="3A91F4CF" w14:textId="7CD080B4" w:rsidR="00645851" w:rsidRPr="008808A6" w:rsidRDefault="00645851" w:rsidP="00645851">
      <w:pPr>
        <w:suppressAutoHyphens w:val="0"/>
        <w:spacing w:line="240" w:lineRule="auto"/>
        <w:rPr>
          <w:rFonts w:eastAsia="Calibri" w:cs="Arial"/>
          <w:b/>
          <w:lang w:val="en-AU" w:eastAsia="en-US"/>
        </w:rPr>
      </w:pPr>
      <w:r w:rsidRPr="008808A6">
        <w:rPr>
          <w:rFonts w:eastAsia="Calibri" w:cs="Arial"/>
          <w:b/>
          <w:lang w:val="en-AU" w:eastAsia="en-US"/>
        </w:rPr>
        <w:t>2015-</w:t>
      </w:r>
      <w:r w:rsidRPr="008808A6">
        <w:rPr>
          <w:rFonts w:eastAsia="Calibri" w:cs="Arial"/>
          <w:bCs/>
          <w:lang w:val="en-AU" w:eastAsia="en-US"/>
        </w:rPr>
        <w:t>Currently studying towards Master of Professional Practice</w:t>
      </w:r>
    </w:p>
    <w:p w14:paraId="0C698C42"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 xml:space="preserve">2010 </w:t>
      </w:r>
      <w:r w:rsidRPr="008808A6">
        <w:rPr>
          <w:rFonts w:eastAsia="Calibri" w:cs="Arial"/>
          <w:lang w:val="en-AU" w:eastAsia="en-US"/>
        </w:rPr>
        <w:t xml:space="preserve">Bachelor of Applied Management </w:t>
      </w:r>
    </w:p>
    <w:p w14:paraId="48367866"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2007</w:t>
      </w:r>
      <w:r w:rsidRPr="008808A6">
        <w:rPr>
          <w:rFonts w:eastAsia="Calibri" w:cs="Arial"/>
          <w:lang w:val="en-AU" w:eastAsia="en-US"/>
        </w:rPr>
        <w:t xml:space="preserve"> Certificate in Adult Teaching, University of Otago </w:t>
      </w:r>
    </w:p>
    <w:p w14:paraId="6CB5B246"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 xml:space="preserve">2007 </w:t>
      </w:r>
      <w:r w:rsidRPr="008808A6">
        <w:rPr>
          <w:rFonts w:eastAsia="Calibri" w:cs="Arial"/>
          <w:lang w:val="en-AU" w:eastAsia="en-US"/>
        </w:rPr>
        <w:t>15511 Moderation of Assessment</w:t>
      </w:r>
    </w:p>
    <w:p w14:paraId="118523BD"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2007</w:t>
      </w:r>
      <w:r w:rsidRPr="008808A6">
        <w:rPr>
          <w:rFonts w:eastAsia="Calibri" w:cs="Arial"/>
          <w:lang w:val="en-AU" w:eastAsia="en-US"/>
        </w:rPr>
        <w:t xml:space="preserve"> 15512 Assessment Design</w:t>
      </w:r>
    </w:p>
    <w:p w14:paraId="3BB8CA53"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2007</w:t>
      </w:r>
      <w:r w:rsidRPr="008808A6">
        <w:rPr>
          <w:rFonts w:eastAsia="Calibri" w:cs="Arial"/>
          <w:lang w:val="en-AU" w:eastAsia="en-US"/>
        </w:rPr>
        <w:tab/>
        <w:t>4098 Assess Unit Standards (Otago Polytechnic)</w:t>
      </w:r>
    </w:p>
    <w:p w14:paraId="3B36A2A0"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 xml:space="preserve">1995 </w:t>
      </w:r>
      <w:r w:rsidRPr="008808A6">
        <w:rPr>
          <w:rFonts w:eastAsia="Calibri" w:cs="Arial"/>
          <w:lang w:val="en-AU" w:eastAsia="en-US"/>
        </w:rPr>
        <w:t>NZQA Trade Certificate in Cookery</w:t>
      </w:r>
    </w:p>
    <w:p w14:paraId="3A09B11D"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1995</w:t>
      </w:r>
      <w:r w:rsidRPr="008808A6">
        <w:rPr>
          <w:rFonts w:eastAsia="Calibri" w:cs="Arial"/>
          <w:lang w:val="en-AU" w:eastAsia="en-US"/>
        </w:rPr>
        <w:t xml:space="preserve"> 753 Certificate in Professional Cookery</w:t>
      </w:r>
    </w:p>
    <w:p w14:paraId="20DC68F9"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1995</w:t>
      </w:r>
      <w:r w:rsidRPr="008808A6">
        <w:rPr>
          <w:rFonts w:eastAsia="Calibri" w:cs="Arial"/>
          <w:lang w:val="en-AU" w:eastAsia="en-US"/>
        </w:rPr>
        <w:t xml:space="preserve"> 842 Restaurant Service</w:t>
      </w:r>
    </w:p>
    <w:p w14:paraId="0960C1F2" w14:textId="77777777" w:rsidR="00645851" w:rsidRPr="008808A6" w:rsidRDefault="00645851" w:rsidP="00645851">
      <w:pPr>
        <w:suppressAutoHyphens w:val="0"/>
        <w:spacing w:line="240" w:lineRule="auto"/>
        <w:rPr>
          <w:rFonts w:eastAsia="Calibri" w:cs="Arial"/>
          <w:lang w:val="en-AU" w:eastAsia="en-US"/>
        </w:rPr>
      </w:pPr>
    </w:p>
    <w:p w14:paraId="09BC60BF" w14:textId="77777777" w:rsidR="00645851" w:rsidRPr="008808A6" w:rsidRDefault="00645851" w:rsidP="00645851">
      <w:pPr>
        <w:suppressAutoHyphens w:val="0"/>
        <w:spacing w:line="240" w:lineRule="auto"/>
        <w:rPr>
          <w:rFonts w:eastAsia="Calibri" w:cs="Arial"/>
          <w:b/>
          <w:lang w:val="en-AU" w:eastAsia="en-US"/>
        </w:rPr>
      </w:pPr>
      <w:r w:rsidRPr="008808A6">
        <w:rPr>
          <w:rFonts w:eastAsia="Calibri" w:cs="Arial"/>
          <w:b/>
          <w:lang w:val="en-AU" w:eastAsia="en-US"/>
        </w:rPr>
        <w:t>Membership of Professional Bodies:</w:t>
      </w:r>
    </w:p>
    <w:p w14:paraId="1AD83BDB"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Ako Aotearoa Academy for Tertiary Teaching Excellence</w:t>
      </w:r>
    </w:p>
    <w:p w14:paraId="747D0A6F"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Advisory board member, Otago Farmers Market Trust</w:t>
      </w:r>
    </w:p>
    <w:p w14:paraId="7C064845"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Corporate member, New Zealand Chefs Association</w:t>
      </w:r>
    </w:p>
    <w:p w14:paraId="180F7A54" w14:textId="77777777" w:rsidR="00645851" w:rsidRPr="008808A6" w:rsidRDefault="00645851" w:rsidP="00645851">
      <w:pPr>
        <w:suppressAutoHyphens w:val="0"/>
        <w:spacing w:line="240" w:lineRule="auto"/>
        <w:rPr>
          <w:rFonts w:eastAsia="Calibri" w:cs="Arial"/>
          <w:lang w:val="en-AU" w:eastAsia="en-US"/>
        </w:rPr>
      </w:pPr>
    </w:p>
    <w:p w14:paraId="24D4945A" w14:textId="77777777" w:rsidR="00645851" w:rsidRPr="008808A6" w:rsidRDefault="00645851" w:rsidP="00645851">
      <w:pPr>
        <w:suppressAutoHyphens w:val="0"/>
        <w:spacing w:line="240" w:lineRule="auto"/>
        <w:rPr>
          <w:rFonts w:eastAsia="Calibri" w:cs="Arial"/>
          <w:b/>
          <w:lang w:val="en-AU" w:eastAsia="en-US"/>
        </w:rPr>
      </w:pPr>
      <w:r w:rsidRPr="008808A6">
        <w:rPr>
          <w:rFonts w:eastAsia="Calibri" w:cs="Arial"/>
          <w:b/>
          <w:lang w:val="en-AU" w:eastAsia="en-US"/>
        </w:rPr>
        <w:t>Lecturing/Teaching Experience:</w:t>
      </w:r>
    </w:p>
    <w:p w14:paraId="0A4BFE24" w14:textId="77777777" w:rsidR="00645851" w:rsidRPr="008808A6" w:rsidRDefault="00645851" w:rsidP="00645851">
      <w:pPr>
        <w:suppressAutoHyphens w:val="0"/>
        <w:spacing w:line="240" w:lineRule="auto"/>
        <w:rPr>
          <w:rFonts w:eastAsia="Calibri" w:cs="Arial"/>
          <w:b/>
          <w:lang w:val="en-AU" w:eastAsia="en-US"/>
        </w:rPr>
      </w:pPr>
      <w:r w:rsidRPr="008808A6">
        <w:rPr>
          <w:rFonts w:eastAsia="Calibri" w:cs="Arial"/>
          <w:b/>
          <w:lang w:val="en-AU" w:eastAsia="en-US"/>
        </w:rPr>
        <w:t xml:space="preserve">2002 – present  </w:t>
      </w:r>
      <w:r w:rsidRPr="008808A6">
        <w:rPr>
          <w:rFonts w:eastAsia="Calibri" w:cs="Arial"/>
          <w:lang w:val="en-AU" w:eastAsia="en-US"/>
        </w:rPr>
        <w:t>Principle Lecturer, Otago Polytechnic</w:t>
      </w:r>
    </w:p>
    <w:p w14:paraId="20615C75"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Academic leader Bachelor of Culinary Arts</w:t>
      </w:r>
    </w:p>
    <w:p w14:paraId="5224C2E1" w14:textId="77777777" w:rsidR="00645851" w:rsidRPr="008808A6" w:rsidRDefault="00645851" w:rsidP="00645851">
      <w:pPr>
        <w:suppressAutoHyphens w:val="0"/>
        <w:spacing w:line="240" w:lineRule="auto"/>
        <w:rPr>
          <w:rFonts w:eastAsia="Calibri" w:cs="Arial"/>
          <w:lang w:val="en-AU" w:eastAsia="en-US"/>
        </w:rPr>
      </w:pPr>
    </w:p>
    <w:p w14:paraId="67550B6D" w14:textId="77777777" w:rsidR="00645851" w:rsidRPr="008808A6" w:rsidRDefault="00645851" w:rsidP="00645851">
      <w:pPr>
        <w:suppressAutoHyphens w:val="0"/>
        <w:spacing w:line="240" w:lineRule="auto"/>
        <w:rPr>
          <w:rFonts w:eastAsia="Calibri" w:cs="Arial"/>
          <w:b/>
          <w:lang w:val="en-AU" w:eastAsia="en-US"/>
        </w:rPr>
      </w:pPr>
      <w:r w:rsidRPr="008808A6">
        <w:rPr>
          <w:rFonts w:eastAsia="Calibri" w:cs="Arial"/>
          <w:b/>
          <w:lang w:val="en-AU" w:eastAsia="en-US"/>
        </w:rPr>
        <w:t>Industry/Professional Experience:</w:t>
      </w:r>
    </w:p>
    <w:p w14:paraId="44A43EB2"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2003 -2007</w:t>
      </w:r>
      <w:r w:rsidRPr="008808A6">
        <w:rPr>
          <w:rFonts w:eastAsia="Calibri" w:cs="Arial"/>
          <w:lang w:val="en-AU" w:eastAsia="en-US"/>
        </w:rPr>
        <w:t xml:space="preserve"> Director/ Owner, Lievito Bakery, Dunedin</w:t>
      </w:r>
    </w:p>
    <w:p w14:paraId="6C06144B" w14:textId="77777777" w:rsidR="00645851" w:rsidRPr="008808A6" w:rsidRDefault="00645851" w:rsidP="00645851">
      <w:pPr>
        <w:suppressAutoHyphens w:val="0"/>
        <w:spacing w:line="240" w:lineRule="auto"/>
        <w:rPr>
          <w:rFonts w:eastAsia="Calibri" w:cs="Arial"/>
          <w:lang w:val="en-GB" w:eastAsia="en-US"/>
        </w:rPr>
      </w:pPr>
      <w:r w:rsidRPr="008808A6">
        <w:rPr>
          <w:rFonts w:eastAsia="Calibri" w:cs="Arial"/>
          <w:b/>
          <w:lang w:val="en-GB" w:eastAsia="en-US"/>
        </w:rPr>
        <w:t>2000 -2002</w:t>
      </w:r>
      <w:r w:rsidRPr="008808A6">
        <w:rPr>
          <w:rFonts w:eastAsia="Calibri" w:cs="Arial"/>
          <w:lang w:val="en-GB" w:eastAsia="en-US"/>
        </w:rPr>
        <w:t xml:space="preserve"> Executive Chef, Brasserie Flipp Wellington</w:t>
      </w:r>
    </w:p>
    <w:p w14:paraId="40457516"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1999</w:t>
      </w:r>
      <w:r w:rsidRPr="008808A6">
        <w:rPr>
          <w:rFonts w:eastAsia="Calibri" w:cs="Arial"/>
          <w:lang w:val="en-AU" w:eastAsia="en-US"/>
        </w:rPr>
        <w:t xml:space="preserve"> Head Chef, Azure Restaurant and Bar, Christchurch</w:t>
      </w:r>
    </w:p>
    <w:p w14:paraId="43A99FCA" w14:textId="77777777" w:rsidR="00645851" w:rsidRPr="008808A6" w:rsidRDefault="00645851" w:rsidP="00645851">
      <w:pPr>
        <w:suppressAutoHyphens w:val="0"/>
        <w:spacing w:line="240" w:lineRule="auto"/>
        <w:rPr>
          <w:rFonts w:eastAsia="Calibri" w:cs="Arial"/>
          <w:lang w:val="fr-FR" w:eastAsia="en-US"/>
        </w:rPr>
      </w:pPr>
      <w:r w:rsidRPr="008808A6">
        <w:rPr>
          <w:rFonts w:eastAsia="Calibri" w:cs="Arial"/>
          <w:b/>
          <w:lang w:val="fr-FR" w:eastAsia="en-US"/>
        </w:rPr>
        <w:t>1998 -1999</w:t>
      </w:r>
      <w:r w:rsidRPr="008808A6">
        <w:rPr>
          <w:rFonts w:eastAsia="Calibri" w:cs="Arial"/>
          <w:lang w:val="fr-FR" w:eastAsia="en-US"/>
        </w:rPr>
        <w:t xml:space="preserve"> Chef de Cuisine, Thornleys Restaurant, Christchurch</w:t>
      </w:r>
    </w:p>
    <w:p w14:paraId="5D63D735" w14:textId="77777777" w:rsidR="00645851" w:rsidRPr="008808A6" w:rsidRDefault="00645851" w:rsidP="00645851">
      <w:pPr>
        <w:suppressAutoHyphens w:val="0"/>
        <w:spacing w:line="240" w:lineRule="auto"/>
        <w:rPr>
          <w:rFonts w:eastAsia="Calibri" w:cs="Arial"/>
          <w:b/>
          <w:lang w:val="fr-FR" w:eastAsia="en-US"/>
        </w:rPr>
      </w:pPr>
      <w:r w:rsidRPr="008808A6">
        <w:rPr>
          <w:rFonts w:eastAsia="Calibri" w:cs="Arial"/>
          <w:b/>
          <w:lang w:val="fr-FR" w:eastAsia="en-US"/>
        </w:rPr>
        <w:t xml:space="preserve">1994 -1997 </w:t>
      </w:r>
      <w:r w:rsidRPr="008808A6">
        <w:rPr>
          <w:rFonts w:eastAsia="Calibri" w:cs="Arial"/>
          <w:lang w:val="fr-FR" w:eastAsia="en-US"/>
        </w:rPr>
        <w:t>Sous Chef, Bell Pepper Blues Restaurant, Dunedin</w:t>
      </w:r>
    </w:p>
    <w:p w14:paraId="5A43E963" w14:textId="77777777" w:rsidR="00645851" w:rsidRPr="008808A6" w:rsidRDefault="00645851" w:rsidP="00645851">
      <w:pPr>
        <w:suppressAutoHyphens w:val="0"/>
        <w:spacing w:line="240" w:lineRule="auto"/>
        <w:rPr>
          <w:rFonts w:eastAsia="Calibri" w:cs="Arial"/>
          <w:b/>
          <w:lang w:val="fr-FR" w:eastAsia="en-US"/>
        </w:rPr>
      </w:pPr>
      <w:r w:rsidRPr="008808A6">
        <w:rPr>
          <w:rFonts w:eastAsia="Calibri" w:cs="Arial"/>
          <w:b/>
          <w:lang w:val="fr-FR" w:eastAsia="en-US"/>
        </w:rPr>
        <w:t xml:space="preserve">1992 – 1994 </w:t>
      </w:r>
      <w:r w:rsidRPr="008808A6">
        <w:rPr>
          <w:rFonts w:eastAsia="Calibri" w:cs="Arial"/>
          <w:lang w:val="fr-FR" w:eastAsia="en-US"/>
        </w:rPr>
        <w:t>Commis Chef, Blades Restaurant, Dunedin</w:t>
      </w:r>
    </w:p>
    <w:p w14:paraId="7A5D72B2"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1990 – 1992</w:t>
      </w:r>
      <w:r w:rsidRPr="008808A6">
        <w:rPr>
          <w:rFonts w:eastAsia="Calibri" w:cs="Arial"/>
          <w:lang w:val="en-AU" w:eastAsia="en-US"/>
        </w:rPr>
        <w:t xml:space="preserve"> Commis Chef, Shoreline Motor Hotel</w:t>
      </w:r>
    </w:p>
    <w:p w14:paraId="6B06A159" w14:textId="77777777" w:rsidR="00645851" w:rsidRPr="008808A6" w:rsidRDefault="00645851" w:rsidP="00645851">
      <w:pPr>
        <w:suppressAutoHyphens w:val="0"/>
        <w:spacing w:line="240" w:lineRule="auto"/>
        <w:rPr>
          <w:rFonts w:eastAsia="Calibri" w:cs="Arial"/>
          <w:b/>
          <w:lang w:val="en-AU" w:eastAsia="en-US"/>
        </w:rPr>
      </w:pPr>
    </w:p>
    <w:p w14:paraId="6585A32C" w14:textId="77777777" w:rsidR="00645851" w:rsidRPr="008808A6" w:rsidRDefault="00645851" w:rsidP="00645851">
      <w:pPr>
        <w:suppressAutoHyphens w:val="0"/>
        <w:spacing w:line="240" w:lineRule="auto"/>
        <w:rPr>
          <w:rFonts w:eastAsia="Calibri" w:cs="Arial"/>
          <w:b/>
          <w:lang w:val="en-AU" w:eastAsia="en-US"/>
        </w:rPr>
      </w:pPr>
      <w:r w:rsidRPr="008808A6">
        <w:rPr>
          <w:rFonts w:eastAsia="Calibri" w:cs="Arial"/>
          <w:b/>
          <w:lang w:val="en-AU" w:eastAsia="en-US"/>
        </w:rPr>
        <w:t>Research/Consultancies/Scholarly Activities:</w:t>
      </w:r>
    </w:p>
    <w:p w14:paraId="52D1CDB0" w14:textId="77777777" w:rsidR="00645851" w:rsidRPr="008808A6" w:rsidRDefault="00645851" w:rsidP="00645851">
      <w:pPr>
        <w:suppressAutoHyphens w:val="0"/>
        <w:spacing w:line="240" w:lineRule="auto"/>
        <w:rPr>
          <w:rFonts w:eastAsia="Calibri" w:cs="Arial"/>
          <w:lang w:val="en-AU" w:eastAsia="en-US"/>
        </w:rPr>
      </w:pPr>
    </w:p>
    <w:p w14:paraId="55CCB8B2"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(2014)</w:t>
      </w:r>
      <w:r w:rsidRPr="008808A6">
        <w:rPr>
          <w:rFonts w:eastAsia="Calibri" w:cs="Arial"/>
          <w:lang w:val="en-AU" w:eastAsia="en-US"/>
        </w:rPr>
        <w:t xml:space="preserve"> Conference Contribution - Abstract (QA) </w:t>
      </w:r>
    </w:p>
    <w:p w14:paraId="29D663C0" w14:textId="67C8C65C"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Pearce, L. and Woodhouse, A</w:t>
      </w:r>
      <w:r w:rsidR="00B3161A">
        <w:rPr>
          <w:rFonts w:eastAsia="Calibri" w:cs="Arial"/>
          <w:lang w:val="en-AU" w:eastAsia="en-US"/>
        </w:rPr>
        <w:t xml:space="preserve">. </w:t>
      </w:r>
      <w:r w:rsidRPr="008808A6">
        <w:rPr>
          <w:rFonts w:eastAsia="Calibri" w:cs="Arial"/>
          <w:lang w:val="en-AU" w:eastAsia="en-US"/>
        </w:rPr>
        <w:t xml:space="preserve">(2014) A COLLABORATIVE APPROACH TO FOOD DESIGN; THE EXAMPLE OF HESTON BLUMENTHAL’S THE FAT DUCK. International Food Design Conference and Studio, Otago Polytechnic 2-4 July 2014. </w:t>
      </w:r>
    </w:p>
    <w:p w14:paraId="20BD837C"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 </w:t>
      </w:r>
    </w:p>
    <w:p w14:paraId="2169F182"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(2014)</w:t>
      </w:r>
      <w:r w:rsidRPr="008808A6">
        <w:rPr>
          <w:rFonts w:eastAsia="Calibri" w:cs="Arial"/>
          <w:lang w:val="en-AU" w:eastAsia="en-US"/>
        </w:rPr>
        <w:t xml:space="preserve"> Conference Contribution - Oral presentation (QA) </w:t>
      </w:r>
    </w:p>
    <w:p w14:paraId="7862CA4F" w14:textId="2D08C865"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Woodhouse, A. Gillespie,D. (2014) Developing identity in craft beer International Food Design Conference and Studio </w:t>
      </w:r>
    </w:p>
    <w:p w14:paraId="00F840D9"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 </w:t>
      </w:r>
    </w:p>
    <w:p w14:paraId="4EDC79F5" w14:textId="1E0846D3"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(2014)</w:t>
      </w:r>
      <w:r w:rsidRPr="008808A6">
        <w:rPr>
          <w:rFonts w:eastAsia="Calibri" w:cs="Arial"/>
          <w:lang w:val="en-AU" w:eastAsia="en-US"/>
        </w:rPr>
        <w:t xml:space="preserve"> Design Output (QA) </w:t>
      </w:r>
    </w:p>
    <w:p w14:paraId="7B3F7D86" w14:textId="52E16C69"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Hepinstall, R., Gillespie, D., Ellwood, E., Mitchell, R., Bull, R., Kann, S., Lane, M. and Woodhouse, </w:t>
      </w:r>
      <w:r>
        <w:rPr>
          <w:rFonts w:eastAsia="Calibri" w:cs="Arial"/>
          <w:lang w:val="en-AU" w:eastAsia="en-US"/>
        </w:rPr>
        <w:t xml:space="preserve">  </w:t>
      </w:r>
      <w:r w:rsidRPr="008808A6">
        <w:rPr>
          <w:rFonts w:eastAsia="Calibri" w:cs="Arial"/>
          <w:lang w:val="en-AU" w:eastAsia="en-US"/>
        </w:rPr>
        <w:t xml:space="preserve">A. (2014) The story of Logan Park as told through food. </w:t>
      </w:r>
    </w:p>
    <w:p w14:paraId="4DBF7AF6"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 </w:t>
      </w:r>
    </w:p>
    <w:p w14:paraId="2230676B" w14:textId="77777777" w:rsidR="00DB2388" w:rsidRDefault="00645851" w:rsidP="00645851">
      <w:pPr>
        <w:suppressAutoHyphens w:val="0"/>
        <w:spacing w:line="240" w:lineRule="auto"/>
        <w:rPr>
          <w:rFonts w:eastAsia="Calibri" w:cs="Arial"/>
          <w:lang w:val="en-AU" w:eastAsia="en-US"/>
        </w:rPr>
        <w:sectPr w:rsidR="00DB2388" w:rsidSect="00E047AE">
          <w:footnotePr>
            <w:pos w:val="beneathText"/>
          </w:footnotePr>
          <w:pgSz w:w="11907" w:h="16840" w:code="9"/>
          <w:pgMar w:top="1440" w:right="1247" w:bottom="1440" w:left="1701" w:header="720" w:footer="720" w:gutter="0"/>
          <w:cols w:space="720"/>
          <w:docGrid w:linePitch="360"/>
        </w:sectPr>
      </w:pPr>
      <w:r w:rsidRPr="008808A6">
        <w:rPr>
          <w:rFonts w:eastAsia="Calibri" w:cs="Arial"/>
          <w:b/>
          <w:bCs/>
          <w:lang w:val="en-AU" w:eastAsia="en-US"/>
        </w:rPr>
        <w:t>(2014)</w:t>
      </w:r>
      <w:r w:rsidRPr="008808A6">
        <w:rPr>
          <w:rFonts w:eastAsia="Calibri" w:cs="Arial"/>
          <w:lang w:val="en-AU" w:eastAsia="en-US"/>
        </w:rPr>
        <w:t xml:space="preserve">  Woodhouse, A Review of journal article for the British Food Journal</w:t>
      </w:r>
      <w:r w:rsidR="00B3161A">
        <w:rPr>
          <w:rFonts w:eastAsia="Calibri" w:cs="Arial"/>
          <w:lang w:val="en-AU" w:eastAsia="en-US"/>
        </w:rPr>
        <w:t xml:space="preserve">. </w:t>
      </w:r>
    </w:p>
    <w:p w14:paraId="4DE9091B"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(2014)</w:t>
      </w:r>
      <w:r w:rsidRPr="008808A6">
        <w:rPr>
          <w:rFonts w:eastAsia="Calibri" w:cs="Arial"/>
          <w:lang w:val="en-AU" w:eastAsia="en-US"/>
        </w:rPr>
        <w:t xml:space="preserve"> Woodhouse, A Peer review of paper abstracts for the International Food Design Conference and Studio, Otago Polytechnic, Dunedin 2-4 July 2014  </w:t>
      </w:r>
    </w:p>
    <w:p w14:paraId="000F32D2"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 </w:t>
      </w:r>
    </w:p>
    <w:p w14:paraId="621D45E1"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(2014)</w:t>
      </w:r>
      <w:r w:rsidRPr="008808A6">
        <w:rPr>
          <w:rFonts w:eastAsia="Calibri" w:cs="Arial"/>
          <w:lang w:val="en-AU" w:eastAsia="en-US"/>
        </w:rPr>
        <w:t xml:space="preserve"> Woodhouse, A. Gillespie,D. facilitating a staff development session October 9th 2014, Otago Polytechnic. Title: Welcoming student’s into our learning environment: A culinary experience </w:t>
      </w:r>
    </w:p>
    <w:p w14:paraId="180EAD4C" w14:textId="77777777" w:rsidR="00645851" w:rsidRPr="008808A6" w:rsidRDefault="00645851" w:rsidP="00645851">
      <w:pPr>
        <w:suppressAutoHyphens w:val="0"/>
        <w:spacing w:line="240" w:lineRule="auto"/>
        <w:rPr>
          <w:rFonts w:eastAsia="Calibri" w:cs="Arial"/>
          <w:lang w:val="en-AU" w:eastAsia="en-US"/>
        </w:rPr>
      </w:pPr>
    </w:p>
    <w:p w14:paraId="061AF496" w14:textId="1E1AF4A5"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(2014)</w:t>
      </w:r>
      <w:r w:rsidRPr="008808A6">
        <w:rPr>
          <w:rFonts w:eastAsia="Calibri" w:cs="Arial"/>
          <w:lang w:val="en-AU" w:eastAsia="en-US"/>
        </w:rPr>
        <w:t xml:space="preserve"> Woodhouse, A Appointment to the Scientific Committee for the International Food Design Conference and Studio, Otago Polytechnic, Dunedin 2-4 July 2014  </w:t>
      </w:r>
    </w:p>
    <w:p w14:paraId="5325C5E7"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 </w:t>
      </w:r>
    </w:p>
    <w:p w14:paraId="6B261D96"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(2014)</w:t>
      </w:r>
      <w:r w:rsidRPr="008808A6">
        <w:rPr>
          <w:rFonts w:eastAsia="Calibri" w:cs="Arial"/>
          <w:lang w:val="en-AU" w:eastAsia="en-US"/>
        </w:rPr>
        <w:t xml:space="preserve">  Woodhouse, A  Invitation from Dr Bronwyn Hegarty to be a paper reviewer for the Ascilite Conference to be held in Dunedin in 2014 23-26 November 2014. (http://2014conference.ascilite.org/  </w:t>
      </w:r>
    </w:p>
    <w:p w14:paraId="3049E832" w14:textId="77777777" w:rsidR="00645851" w:rsidRDefault="00645851" w:rsidP="00645851">
      <w:pPr>
        <w:suppressAutoHyphens w:val="0"/>
        <w:spacing w:line="240" w:lineRule="auto"/>
        <w:rPr>
          <w:rFonts w:eastAsia="Calibri" w:cs="Arial"/>
          <w:lang w:val="en-US" w:eastAsia="en-US"/>
        </w:rPr>
      </w:pPr>
    </w:p>
    <w:p w14:paraId="1E5DA4CD" w14:textId="6BF59752" w:rsidR="00645851" w:rsidRPr="008808A6" w:rsidRDefault="00645851" w:rsidP="00645851">
      <w:pPr>
        <w:suppressAutoHyphens w:val="0"/>
        <w:spacing w:line="240" w:lineRule="auto"/>
        <w:rPr>
          <w:rFonts w:eastAsia="Calibri" w:cs="Arial"/>
          <w:lang w:val="en-US" w:eastAsia="en-US"/>
        </w:rPr>
      </w:pPr>
      <w:r w:rsidRPr="008808A6">
        <w:rPr>
          <w:rFonts w:eastAsia="Calibri" w:cs="Arial"/>
          <w:b/>
          <w:bCs/>
          <w:lang w:val="en-US" w:eastAsia="en-US"/>
        </w:rPr>
        <w:t>(2013)</w:t>
      </w:r>
      <w:r w:rsidRPr="008808A6">
        <w:rPr>
          <w:rFonts w:eastAsia="Calibri" w:cs="Arial"/>
          <w:lang w:val="en-US" w:eastAsia="en-US"/>
        </w:rPr>
        <w:t xml:space="preserve">  Woodhouse, A. &amp; Gillespie, D. The LABEERinth craft beer. LA</w:t>
      </w:r>
      <w:r w:rsidR="00DB2388">
        <w:rPr>
          <w:rFonts w:eastAsia="Calibri" w:cs="Arial"/>
          <w:lang w:val="en-US" w:eastAsia="en-US"/>
        </w:rPr>
        <w:t xml:space="preserve">BEERinth craft beer range    </w:t>
      </w:r>
    </w:p>
    <w:p w14:paraId="09880FC3" w14:textId="77777777" w:rsidR="00645851" w:rsidRPr="008808A6" w:rsidRDefault="00645851" w:rsidP="00645851">
      <w:pPr>
        <w:suppressAutoHyphens w:val="0"/>
        <w:spacing w:line="240" w:lineRule="auto"/>
        <w:rPr>
          <w:rFonts w:eastAsia="Calibri" w:cs="Arial"/>
          <w:lang w:val="en-AU" w:eastAsia="en-US"/>
        </w:rPr>
      </w:pPr>
    </w:p>
    <w:p w14:paraId="43D163A9" w14:textId="77777777" w:rsidR="00645851" w:rsidRPr="008808A6" w:rsidRDefault="00645851" w:rsidP="00645851">
      <w:pPr>
        <w:suppressAutoHyphens w:val="0"/>
        <w:spacing w:line="240" w:lineRule="auto"/>
        <w:rPr>
          <w:rFonts w:eastAsia="Calibri" w:cs="Arial"/>
          <w:lang w:val="en-US" w:eastAsia="en-US"/>
        </w:rPr>
      </w:pPr>
      <w:r w:rsidRPr="008808A6">
        <w:rPr>
          <w:rFonts w:eastAsia="Calibri" w:cs="Arial"/>
          <w:b/>
          <w:bCs/>
          <w:lang w:val="en-US" w:eastAsia="en-US"/>
        </w:rPr>
        <w:t>(2013)</w:t>
      </w:r>
      <w:r w:rsidRPr="008808A6">
        <w:rPr>
          <w:rFonts w:eastAsia="Calibri" w:cs="Arial"/>
          <w:lang w:val="en-US" w:eastAsia="en-US"/>
        </w:rPr>
        <w:t xml:space="preserve"> Woodhouse,A</w:t>
      </w:r>
      <w:r w:rsidRPr="008808A6">
        <w:rPr>
          <w:rFonts w:eastAsia="Calibri" w:cs="Arial"/>
          <w:b/>
          <w:bCs/>
          <w:lang w:val="en-US" w:eastAsia="en-US"/>
        </w:rPr>
        <w:t>.</w:t>
      </w:r>
      <w:r w:rsidRPr="008808A6">
        <w:rPr>
          <w:rFonts w:eastAsia="Calibri" w:cs="Arial"/>
          <w:lang w:val="en-US" w:eastAsia="en-US"/>
        </w:rPr>
        <w:t xml:space="preserve"> Learning Strategies for Transforming from a “Yes Chef” to a “Why Chef?” Learning Environment Woodhouse,A. (2013)Sino-New Zealand Vocational forum 2013, Excellence in Vocational Teaching .Qingdoa Polytechnic, China</w:t>
      </w:r>
    </w:p>
    <w:p w14:paraId="52E93099" w14:textId="77777777" w:rsidR="00645851" w:rsidRPr="008808A6" w:rsidRDefault="00645851" w:rsidP="00645851">
      <w:pPr>
        <w:suppressAutoHyphens w:val="0"/>
        <w:spacing w:line="240" w:lineRule="auto"/>
        <w:rPr>
          <w:rFonts w:eastAsia="Calibri" w:cs="Arial"/>
          <w:lang w:val="en-AU" w:eastAsia="en-US"/>
        </w:rPr>
      </w:pPr>
    </w:p>
    <w:p w14:paraId="56FA2E21"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(2012)</w:t>
      </w:r>
      <w:r w:rsidRPr="008808A6">
        <w:rPr>
          <w:rFonts w:eastAsia="Calibri" w:cs="Arial"/>
          <w:lang w:val="en-AU" w:eastAsia="en-US"/>
        </w:rPr>
        <w:t xml:space="preserve"> Invited speaker Ako Aotearoa Symposium  -Success is “Assessment Strategies for Transforming from a “Yes Chef” to a “Why Chef?” Learning Environment’ 7</w:t>
      </w:r>
      <w:r w:rsidRPr="008808A6">
        <w:rPr>
          <w:rFonts w:eastAsia="Calibri" w:cs="Arial"/>
          <w:vertAlign w:val="superscript"/>
          <w:lang w:val="en-AU" w:eastAsia="en-US"/>
        </w:rPr>
        <w:t>th</w:t>
      </w:r>
      <w:r w:rsidRPr="008808A6">
        <w:rPr>
          <w:rFonts w:eastAsia="Calibri" w:cs="Arial"/>
          <w:lang w:val="en-AU" w:eastAsia="en-US"/>
        </w:rPr>
        <w:t xml:space="preserve"> December </w:t>
      </w:r>
    </w:p>
    <w:p w14:paraId="56C88BF1" w14:textId="77777777" w:rsidR="00645851" w:rsidRPr="008808A6" w:rsidRDefault="00645851" w:rsidP="00645851">
      <w:pPr>
        <w:suppressAutoHyphens w:val="0"/>
        <w:spacing w:line="240" w:lineRule="auto"/>
        <w:rPr>
          <w:rFonts w:eastAsia="Calibri" w:cs="Arial"/>
          <w:lang w:val="en-AU" w:eastAsia="en-US"/>
        </w:rPr>
      </w:pPr>
    </w:p>
    <w:p w14:paraId="66AD823A"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(2012)</w:t>
      </w:r>
      <w:r w:rsidRPr="008808A6">
        <w:rPr>
          <w:rFonts w:eastAsia="Calibri" w:cs="Arial"/>
          <w:lang w:val="en-AU" w:eastAsia="en-US"/>
        </w:rPr>
        <w:t xml:space="preserve"> Keynote Speech</w:t>
      </w:r>
    </w:p>
    <w:p w14:paraId="2969D791"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 Eastern institute of Technology Staff Symposium “Purse Excellence ,Think Smarter” </w:t>
      </w:r>
    </w:p>
    <w:p w14:paraId="5C7FB01D"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15</w:t>
      </w:r>
      <w:r w:rsidRPr="008808A6">
        <w:rPr>
          <w:rFonts w:eastAsia="Calibri" w:cs="Arial"/>
          <w:vertAlign w:val="superscript"/>
          <w:lang w:val="en-AU" w:eastAsia="en-US"/>
        </w:rPr>
        <w:t>th</w:t>
      </w:r>
      <w:r w:rsidRPr="008808A6">
        <w:rPr>
          <w:rFonts w:eastAsia="Calibri" w:cs="Arial"/>
          <w:lang w:val="en-AU" w:eastAsia="en-US"/>
        </w:rPr>
        <w:t xml:space="preserve"> July 2012</w:t>
      </w:r>
    </w:p>
    <w:p w14:paraId="29942B98" w14:textId="77777777" w:rsidR="00645851" w:rsidRPr="008808A6" w:rsidRDefault="00645851" w:rsidP="00645851">
      <w:pPr>
        <w:suppressAutoHyphens w:val="0"/>
        <w:spacing w:line="240" w:lineRule="auto"/>
        <w:rPr>
          <w:rFonts w:eastAsia="Calibri" w:cs="Arial"/>
          <w:lang w:val="en-AU" w:eastAsia="en-US"/>
        </w:rPr>
      </w:pPr>
    </w:p>
    <w:p w14:paraId="34591EA4"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(2012)</w:t>
      </w:r>
      <w:r w:rsidRPr="008808A6">
        <w:rPr>
          <w:rFonts w:eastAsia="Calibri" w:cs="Arial"/>
          <w:lang w:val="en-AU" w:eastAsia="en-US"/>
        </w:rPr>
        <w:t xml:space="preserve"> Guest workshop speaker EIT ”Imbedding Project Based Learning into Curriculum Design”</w:t>
      </w:r>
    </w:p>
    <w:p w14:paraId="59F94ACD"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14</w:t>
      </w:r>
      <w:r w:rsidRPr="008808A6">
        <w:rPr>
          <w:rFonts w:eastAsia="Calibri" w:cs="Arial"/>
          <w:vertAlign w:val="superscript"/>
          <w:lang w:val="en-AU" w:eastAsia="en-US"/>
        </w:rPr>
        <w:t>th</w:t>
      </w:r>
      <w:r w:rsidRPr="008808A6">
        <w:rPr>
          <w:rFonts w:eastAsia="Calibri" w:cs="Arial"/>
          <w:lang w:val="en-AU" w:eastAsia="en-US"/>
        </w:rPr>
        <w:t xml:space="preserve"> July 2012</w:t>
      </w:r>
    </w:p>
    <w:p w14:paraId="4BB7706A" w14:textId="77777777" w:rsidR="00645851" w:rsidRPr="008808A6" w:rsidRDefault="00645851" w:rsidP="00645851">
      <w:pPr>
        <w:suppressAutoHyphens w:val="0"/>
        <w:spacing w:line="240" w:lineRule="auto"/>
        <w:rPr>
          <w:rFonts w:eastAsia="Calibri" w:cs="Arial"/>
          <w:lang w:val="en-AU" w:eastAsia="en-US"/>
        </w:rPr>
      </w:pPr>
    </w:p>
    <w:p w14:paraId="57607975"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(2011)</w:t>
      </w:r>
      <w:r w:rsidRPr="008808A6">
        <w:rPr>
          <w:rFonts w:eastAsia="Calibri" w:cs="Arial"/>
          <w:lang w:val="en-AU" w:eastAsia="en-US"/>
        </w:rPr>
        <w:t xml:space="preserve"> Research profile featured in Rakahau-a-mahi hou: New Applied Research at Otago Polytechnic Issue 5, November 2010 </w:t>
      </w:r>
    </w:p>
    <w:p w14:paraId="2B206D60" w14:textId="77777777" w:rsidR="00645851" w:rsidRPr="008808A6" w:rsidRDefault="00645851" w:rsidP="00645851">
      <w:pPr>
        <w:suppressAutoHyphens w:val="0"/>
        <w:spacing w:line="240" w:lineRule="auto"/>
        <w:rPr>
          <w:rFonts w:eastAsia="Calibri" w:cs="Arial"/>
          <w:lang w:val="en-AU" w:eastAsia="en-US"/>
        </w:rPr>
      </w:pPr>
    </w:p>
    <w:p w14:paraId="1610B69F"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(2011)</w:t>
      </w:r>
      <w:r w:rsidRPr="008808A6">
        <w:rPr>
          <w:rFonts w:eastAsia="Calibri" w:cs="Arial"/>
          <w:lang w:val="en-AU" w:eastAsia="en-US"/>
        </w:rPr>
        <w:t xml:space="preserve"> In July was invited and funded by Ako Aoteroa to run a professional development workshop titled "Authentic learning" in Napier for the local private training organisations. This event was hosted by Workforce Development limited and was run over one day.</w:t>
      </w:r>
    </w:p>
    <w:p w14:paraId="1A3AB4D3" w14:textId="77777777" w:rsidR="00645851" w:rsidRPr="008808A6" w:rsidRDefault="00645851" w:rsidP="00645851">
      <w:pPr>
        <w:suppressAutoHyphens w:val="0"/>
        <w:spacing w:line="240" w:lineRule="auto"/>
        <w:rPr>
          <w:rFonts w:eastAsia="Calibri" w:cs="Arial"/>
          <w:lang w:val="en-AU" w:eastAsia="en-US"/>
        </w:rPr>
      </w:pPr>
    </w:p>
    <w:p w14:paraId="5937CBEE"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bCs/>
          <w:lang w:val="en-AU" w:eastAsia="en-US"/>
        </w:rPr>
        <w:t>(2011)</w:t>
      </w:r>
      <w:r w:rsidRPr="008808A6">
        <w:rPr>
          <w:rFonts w:eastAsia="Calibri" w:cs="Arial"/>
          <w:lang w:val="en-AU" w:eastAsia="en-US"/>
        </w:rPr>
        <w:t xml:space="preserve"> Woodhouse,A. (2012) </w:t>
      </w:r>
      <w:r w:rsidRPr="008808A6">
        <w:rPr>
          <w:rFonts w:eastAsia="Calibri" w:cs="Arial"/>
          <w:i/>
          <w:lang w:val="en-AU" w:eastAsia="en-US"/>
        </w:rPr>
        <w:t>Kai Tahutaka</w:t>
      </w:r>
      <w:r w:rsidRPr="008808A6">
        <w:rPr>
          <w:rFonts w:eastAsia="Calibri" w:cs="Arial"/>
          <w:lang w:val="en-AU" w:eastAsia="en-US"/>
        </w:rPr>
        <w:t xml:space="preserve">  Scope: Contemporary Research Topics, Kaupapa Kai Tahu 1, November,60-62.</w:t>
      </w:r>
    </w:p>
    <w:p w14:paraId="4C975C07" w14:textId="77777777" w:rsidR="00645851" w:rsidRPr="008808A6" w:rsidRDefault="00645851" w:rsidP="00645851">
      <w:pPr>
        <w:suppressAutoHyphens w:val="0"/>
        <w:spacing w:line="240" w:lineRule="auto"/>
        <w:rPr>
          <w:rFonts w:eastAsia="Calibri" w:cs="Arial"/>
          <w:lang w:val="en-AU" w:eastAsia="en-US"/>
        </w:rPr>
      </w:pPr>
    </w:p>
    <w:p w14:paraId="65B247F7"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 xml:space="preserve">(2010)  </w:t>
      </w:r>
      <w:r w:rsidRPr="008808A6">
        <w:rPr>
          <w:rFonts w:eastAsia="Calibri" w:cs="Arial"/>
          <w:lang w:val="en-AU" w:eastAsia="en-US"/>
        </w:rPr>
        <w:t>Alterio, M. &amp; Woodhouse, A. (2009). Using mobile learning technologies to support assessment practices. Scope, contemporary research topics: Learning and Teaching 2, November. 60 - 69.</w:t>
      </w:r>
    </w:p>
    <w:p w14:paraId="037FBD41" w14:textId="77777777" w:rsidR="00645851" w:rsidRPr="008808A6" w:rsidRDefault="00645851" w:rsidP="00645851">
      <w:pPr>
        <w:suppressAutoHyphens w:val="0"/>
        <w:spacing w:line="240" w:lineRule="auto"/>
        <w:rPr>
          <w:rFonts w:eastAsia="Calibri" w:cs="Arial"/>
          <w:lang w:val="en-AU" w:eastAsia="en-US"/>
        </w:rPr>
      </w:pPr>
    </w:p>
    <w:p w14:paraId="568C1704"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(2010)</w:t>
      </w:r>
      <w:r w:rsidRPr="008808A6">
        <w:rPr>
          <w:rFonts w:eastAsia="Calibri" w:cs="Arial"/>
          <w:lang w:val="en-AU" w:eastAsia="en-US"/>
        </w:rPr>
        <w:t xml:space="preserve">  Facilitator for the Otago Polytechnic and Otago Farmers Market Trust co-operative  educational project</w:t>
      </w:r>
    </w:p>
    <w:p w14:paraId="575BDB54" w14:textId="77777777" w:rsidR="00645851" w:rsidRPr="008808A6" w:rsidRDefault="00645851" w:rsidP="00645851">
      <w:pPr>
        <w:suppressAutoHyphens w:val="0"/>
        <w:spacing w:line="240" w:lineRule="auto"/>
        <w:rPr>
          <w:rFonts w:eastAsia="Calibri" w:cs="Arial"/>
          <w:lang w:val="en-AU" w:eastAsia="en-US"/>
        </w:rPr>
      </w:pPr>
    </w:p>
    <w:p w14:paraId="79FA0E69"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 xml:space="preserve">(2010)  </w:t>
      </w:r>
      <w:r w:rsidRPr="008808A6">
        <w:rPr>
          <w:rFonts w:eastAsia="Calibri" w:cs="Arial"/>
          <w:lang w:val="en-AU" w:eastAsia="en-US"/>
        </w:rPr>
        <w:t xml:space="preserve">Woodhouse, A. Otago Polytechnic Staff Development Day </w:t>
      </w:r>
      <w:r w:rsidRPr="008808A6">
        <w:rPr>
          <w:rFonts w:eastAsia="Calibri" w:cs="Arial"/>
          <w:i/>
          <w:lang w:val="en-AU" w:eastAsia="en-US"/>
        </w:rPr>
        <w:t xml:space="preserve">Assessing in a Commercial Environment </w:t>
      </w:r>
      <w:r w:rsidRPr="008808A6">
        <w:rPr>
          <w:rFonts w:eastAsia="Calibri" w:cs="Arial"/>
          <w:lang w:val="en-AU" w:eastAsia="en-US"/>
        </w:rPr>
        <w:t>(1 hour)</w:t>
      </w:r>
    </w:p>
    <w:p w14:paraId="0907DDBD" w14:textId="77777777" w:rsidR="00645851" w:rsidRPr="008808A6" w:rsidRDefault="00645851" w:rsidP="00645851">
      <w:pPr>
        <w:suppressAutoHyphens w:val="0"/>
        <w:spacing w:line="240" w:lineRule="auto"/>
        <w:rPr>
          <w:rFonts w:eastAsia="Calibri" w:cs="Arial"/>
          <w:b/>
          <w:lang w:val="en-AU" w:eastAsia="en-US"/>
        </w:rPr>
      </w:pPr>
    </w:p>
    <w:p w14:paraId="0DD25E6D" w14:textId="77777777" w:rsidR="00645851" w:rsidRPr="008808A6" w:rsidRDefault="00645851" w:rsidP="00645851">
      <w:pPr>
        <w:suppressAutoHyphens w:val="0"/>
        <w:spacing w:line="240" w:lineRule="auto"/>
        <w:rPr>
          <w:rFonts w:eastAsia="Calibri" w:cs="Arial"/>
          <w:i/>
          <w:lang w:val="en-AU" w:eastAsia="en-US"/>
        </w:rPr>
      </w:pPr>
      <w:r w:rsidRPr="008808A6">
        <w:rPr>
          <w:rFonts w:eastAsia="Calibri" w:cs="Arial"/>
          <w:b/>
          <w:lang w:val="en-AU" w:eastAsia="en-US"/>
        </w:rPr>
        <w:t>(2009)</w:t>
      </w:r>
      <w:r w:rsidRPr="008808A6">
        <w:rPr>
          <w:rFonts w:eastAsia="Calibri" w:cs="Arial"/>
          <w:lang w:val="en-AU" w:eastAsia="en-US"/>
        </w:rPr>
        <w:t xml:space="preserve"> $10,000 Ako Aotearoa project grant for </w:t>
      </w:r>
      <w:r w:rsidRPr="008808A6">
        <w:rPr>
          <w:rFonts w:eastAsia="Calibri" w:cs="Arial"/>
          <w:i/>
          <w:lang w:val="en-AU" w:eastAsia="en-US"/>
        </w:rPr>
        <w:t>Creating Digital Stories to Enhance Vocational Learning</w:t>
      </w:r>
    </w:p>
    <w:p w14:paraId="5A7D2901" w14:textId="77777777" w:rsidR="00645851" w:rsidRPr="008808A6" w:rsidRDefault="00645851" w:rsidP="00645851">
      <w:pPr>
        <w:suppressAutoHyphens w:val="0"/>
        <w:spacing w:line="240" w:lineRule="auto"/>
        <w:rPr>
          <w:rFonts w:eastAsia="Calibri" w:cs="Arial"/>
          <w:i/>
          <w:lang w:val="en-AU" w:eastAsia="en-US"/>
        </w:rPr>
      </w:pPr>
    </w:p>
    <w:p w14:paraId="0E9AE80E" w14:textId="77777777" w:rsidR="00645851" w:rsidRPr="008808A6" w:rsidRDefault="00645851" w:rsidP="00645851">
      <w:pPr>
        <w:suppressAutoHyphens w:val="0"/>
        <w:spacing w:line="240" w:lineRule="auto"/>
        <w:rPr>
          <w:rFonts w:eastAsia="Calibri" w:cs="Arial"/>
          <w:i/>
          <w:lang w:val="en-AU" w:eastAsia="en-US"/>
        </w:rPr>
      </w:pPr>
      <w:r w:rsidRPr="008808A6">
        <w:rPr>
          <w:rFonts w:eastAsia="Calibri" w:cs="Arial"/>
          <w:b/>
          <w:lang w:val="en-AU" w:eastAsia="en-US"/>
        </w:rPr>
        <w:t>(2009)</w:t>
      </w:r>
      <w:r w:rsidRPr="008808A6">
        <w:rPr>
          <w:rFonts w:eastAsia="Calibri" w:cs="Arial"/>
          <w:lang w:val="en-AU" w:eastAsia="en-US"/>
        </w:rPr>
        <w:tab/>
        <w:t xml:space="preserve">Alterio, M., Barton, M., Woodhouse, A. Otago Polytechnic, </w:t>
      </w:r>
      <w:r w:rsidRPr="008808A6">
        <w:rPr>
          <w:rFonts w:eastAsia="Calibri" w:cs="Arial"/>
          <w:i/>
          <w:lang w:val="en-AU" w:eastAsia="en-US"/>
        </w:rPr>
        <w:t>Effective use of teams (45 mins)</w:t>
      </w:r>
    </w:p>
    <w:p w14:paraId="67C508A5" w14:textId="77777777" w:rsidR="00645851" w:rsidRPr="008808A6" w:rsidRDefault="00645851" w:rsidP="00645851">
      <w:pPr>
        <w:suppressAutoHyphens w:val="0"/>
        <w:spacing w:line="240" w:lineRule="auto"/>
        <w:rPr>
          <w:rFonts w:eastAsia="Calibri" w:cs="Arial"/>
          <w:i/>
          <w:lang w:val="en-AU" w:eastAsia="en-US"/>
        </w:rPr>
      </w:pPr>
      <w:r w:rsidRPr="008808A6">
        <w:rPr>
          <w:rFonts w:eastAsia="Calibri" w:cs="Arial"/>
          <w:b/>
          <w:lang w:val="en-AU" w:eastAsia="en-US"/>
        </w:rPr>
        <w:t>(2009)</w:t>
      </w:r>
      <w:r w:rsidRPr="008808A6">
        <w:rPr>
          <w:rFonts w:eastAsia="Calibri" w:cs="Arial"/>
          <w:lang w:val="en-AU" w:eastAsia="en-US"/>
        </w:rPr>
        <w:t xml:space="preserve"> </w:t>
      </w:r>
      <w:r w:rsidRPr="008808A6">
        <w:rPr>
          <w:rFonts w:eastAsia="Calibri" w:cs="Arial"/>
          <w:lang w:val="en-AU" w:eastAsia="en-US"/>
        </w:rPr>
        <w:tab/>
        <w:t xml:space="preserve">Woodhouse, A. Otago Polytechnic, </w:t>
      </w:r>
      <w:r w:rsidRPr="008808A6">
        <w:rPr>
          <w:rFonts w:eastAsia="Calibri" w:cs="Arial"/>
          <w:i/>
          <w:lang w:val="en-AU" w:eastAsia="en-US"/>
        </w:rPr>
        <w:t>Innovations in Assessment,(1hour)</w:t>
      </w:r>
    </w:p>
    <w:p w14:paraId="0CE99E8D" w14:textId="77777777" w:rsidR="00645851" w:rsidRPr="008808A6" w:rsidRDefault="00645851" w:rsidP="00645851">
      <w:pPr>
        <w:suppressAutoHyphens w:val="0"/>
        <w:spacing w:line="240" w:lineRule="auto"/>
        <w:rPr>
          <w:rFonts w:eastAsia="Calibri" w:cs="Arial"/>
          <w:lang w:val="en-AU" w:eastAsia="en-US"/>
        </w:rPr>
      </w:pPr>
    </w:p>
    <w:p w14:paraId="79743D51"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b/>
          <w:lang w:val="en-AU" w:eastAsia="en-US"/>
        </w:rPr>
        <w:t>(2008)</w:t>
      </w:r>
      <w:r w:rsidRPr="008808A6">
        <w:rPr>
          <w:rFonts w:eastAsia="Calibri" w:cs="Arial"/>
          <w:b/>
          <w:i/>
          <w:lang w:val="en-AU" w:eastAsia="en-US"/>
        </w:rPr>
        <w:t xml:space="preserve"> </w:t>
      </w:r>
      <w:r w:rsidRPr="008808A6">
        <w:rPr>
          <w:rFonts w:eastAsia="Calibri" w:cs="Arial"/>
          <w:i/>
          <w:lang w:val="en-AU" w:eastAsia="en-US"/>
        </w:rPr>
        <w:t xml:space="preserve">    </w:t>
      </w:r>
      <w:r w:rsidRPr="008808A6">
        <w:rPr>
          <w:rFonts w:eastAsia="Calibri" w:cs="Arial"/>
          <w:lang w:val="en-AU" w:eastAsia="en-US"/>
        </w:rPr>
        <w:t>Spotlight on Tertiary Teaching and Learning</w:t>
      </w:r>
    </w:p>
    <w:p w14:paraId="7B61522B"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lang w:val="en-AU" w:eastAsia="en-US"/>
        </w:rPr>
        <w:t xml:space="preserve">Barton, M., Hanton, L., McAndrew, I., Woodhouse, A. Otago University, </w:t>
      </w:r>
    </w:p>
    <w:p w14:paraId="5F9A44AA" w14:textId="77777777" w:rsidR="00645851" w:rsidRPr="008808A6" w:rsidRDefault="00645851" w:rsidP="00645851">
      <w:pPr>
        <w:suppressAutoHyphens w:val="0"/>
        <w:spacing w:line="240" w:lineRule="auto"/>
        <w:rPr>
          <w:rFonts w:eastAsia="Calibri" w:cs="Arial"/>
          <w:lang w:val="en-AU" w:eastAsia="en-US"/>
        </w:rPr>
      </w:pPr>
      <w:r w:rsidRPr="008808A6">
        <w:rPr>
          <w:rFonts w:eastAsia="Calibri" w:cs="Arial"/>
          <w:i/>
          <w:lang w:val="en-AU" w:eastAsia="en-US"/>
        </w:rPr>
        <w:t>Engaging students in Learning</w:t>
      </w:r>
      <w:r w:rsidRPr="008808A6">
        <w:rPr>
          <w:rFonts w:eastAsia="Calibri" w:cs="Arial"/>
          <w:lang w:val="en-AU" w:eastAsia="en-US"/>
        </w:rPr>
        <w:t xml:space="preserve"> (1 Hour)</w:t>
      </w:r>
    </w:p>
    <w:p w14:paraId="7DFEFBE4" w14:textId="3A1253F6" w:rsidR="00C518B9" w:rsidRPr="00645851" w:rsidRDefault="00C518B9">
      <w:pPr>
        <w:suppressAutoHyphens w:val="0"/>
        <w:spacing w:line="240" w:lineRule="auto"/>
      </w:pPr>
    </w:p>
    <w:p w14:paraId="6FF48820" w14:textId="77777777" w:rsidR="00DB2388" w:rsidRDefault="00DB2388" w:rsidP="00B96BEE">
      <w:pPr>
        <w:sectPr w:rsidR="00DB2388" w:rsidSect="00E047AE">
          <w:footnotePr>
            <w:pos w:val="beneathText"/>
          </w:footnotePr>
          <w:pgSz w:w="11907" w:h="16840" w:code="9"/>
          <w:pgMar w:top="1440" w:right="1247" w:bottom="1440" w:left="1701" w:header="720" w:footer="720" w:gutter="0"/>
          <w:cols w:space="720"/>
          <w:docGrid w:linePitch="360"/>
        </w:sectPr>
      </w:pPr>
    </w:p>
    <w:p w14:paraId="6C2BE10D" w14:textId="56B1C8D0" w:rsidR="005E0EFA" w:rsidRDefault="0016766E" w:rsidP="00DB2388">
      <w:pPr>
        <w:pStyle w:val="Heading2"/>
      </w:pPr>
      <w:bookmarkStart w:id="366" w:name="_Ref424550555"/>
      <w:bookmarkStart w:id="367" w:name="_Toc424551947"/>
      <w:bookmarkStart w:id="368" w:name="_Toc430263568"/>
      <w:r>
        <w:t xml:space="preserve">Appendix </w:t>
      </w:r>
      <w:r w:rsidRPr="0013747F">
        <w:fldChar w:fldCharType="begin"/>
      </w:r>
      <w:r w:rsidRPr="0013747F">
        <w:instrText xml:space="preserve"> AUTONUM  \* Arabic </w:instrText>
      </w:r>
      <w:r w:rsidRPr="0013747F">
        <w:fldChar w:fldCharType="end"/>
      </w:r>
      <w:r w:rsidRPr="0013747F">
        <w:t xml:space="preserve">: </w:t>
      </w:r>
      <w:r w:rsidR="00086BD1">
        <w:t>Description of PG Coordinator</w:t>
      </w:r>
      <w:bookmarkEnd w:id="366"/>
      <w:bookmarkEnd w:id="367"/>
      <w:bookmarkEnd w:id="368"/>
    </w:p>
    <w:p w14:paraId="1317157C" w14:textId="77777777" w:rsidR="00DB2388" w:rsidRDefault="00DB2388" w:rsidP="00B96BEE"/>
    <w:p w14:paraId="43C4276F" w14:textId="77777777" w:rsidR="001F305C" w:rsidRPr="004D2023" w:rsidRDefault="001F305C" w:rsidP="001F305C">
      <w:pPr>
        <w:spacing w:after="120"/>
        <w:ind w:left="851"/>
        <w:jc w:val="both"/>
        <w:rPr>
          <w:b/>
          <w:i/>
          <w:lang w:val="en-AU"/>
        </w:rPr>
      </w:pPr>
      <w:bookmarkStart w:id="369" w:name="_Toc1283509"/>
      <w:r w:rsidRPr="004D2023">
        <w:rPr>
          <w:b/>
          <w:i/>
          <w:lang w:val="en-AU"/>
        </w:rPr>
        <w:t>The role of the postgraduate co-ordinator</w:t>
      </w:r>
      <w:bookmarkEnd w:id="369"/>
      <w:r w:rsidRPr="004D2023">
        <w:rPr>
          <w:b/>
          <w:i/>
          <w:lang w:val="en-AU"/>
        </w:rPr>
        <w:t xml:space="preserve"> </w:t>
      </w:r>
    </w:p>
    <w:p w14:paraId="57299A33" w14:textId="77777777" w:rsidR="001F305C"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Pr>
          <w:rFonts w:eastAsia="Times New Roman"/>
          <w:szCs w:val="20"/>
          <w:lang w:val="en-AU" w:eastAsia="ar-SA"/>
        </w:rPr>
        <w:t>To be familiar with Otago Polytechnic policies relevant to the delivery of postgraduate programmes.</w:t>
      </w:r>
    </w:p>
    <w:p w14:paraId="720D7E4D" w14:textId="77777777" w:rsidR="001F305C"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 xml:space="preserve">To prepare and produce annually a Postgraduate staff and students’ handbook to be available digitally and to supply this to staff and students at the beginning of each year with a copy of the </w:t>
      </w:r>
      <w:r w:rsidRPr="004D2023">
        <w:rPr>
          <w:rFonts w:eastAsia="Times New Roman"/>
          <w:i/>
          <w:szCs w:val="20"/>
          <w:lang w:val="en-AU" w:eastAsia="ar-SA"/>
        </w:rPr>
        <w:t>Student Rights and Responsibilities</w:t>
      </w:r>
      <w:r w:rsidRPr="004D2023">
        <w:rPr>
          <w:rFonts w:eastAsia="Times New Roman"/>
          <w:szCs w:val="20"/>
          <w:lang w:val="en-AU" w:eastAsia="ar-SA"/>
        </w:rPr>
        <w:t xml:space="preserve"> publication.</w:t>
      </w:r>
    </w:p>
    <w:p w14:paraId="0AB33FC5"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Pr>
          <w:rFonts w:eastAsia="Times New Roman"/>
          <w:szCs w:val="20"/>
          <w:lang w:val="en-AU" w:eastAsia="ar-SA"/>
        </w:rPr>
        <w:t xml:space="preserve">To manage the interview and selection process </w:t>
      </w:r>
    </w:p>
    <w:p w14:paraId="19A21C58"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 xml:space="preserve">To organise and </w:t>
      </w:r>
      <w:r>
        <w:rPr>
          <w:rFonts w:eastAsia="Times New Roman"/>
          <w:szCs w:val="20"/>
          <w:lang w:val="en-AU" w:eastAsia="ar-SA"/>
        </w:rPr>
        <w:t>administer</w:t>
      </w:r>
      <w:r w:rsidRPr="004D2023">
        <w:rPr>
          <w:rFonts w:eastAsia="Times New Roman"/>
          <w:szCs w:val="20"/>
          <w:lang w:val="en-AU" w:eastAsia="ar-SA"/>
        </w:rPr>
        <w:t xml:space="preserve"> the postgraduate programmes.</w:t>
      </w:r>
    </w:p>
    <w:p w14:paraId="7B262326"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To maintain currency of theoretical and practical knowledge.</w:t>
      </w:r>
    </w:p>
    <w:p w14:paraId="011F5814"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 xml:space="preserve">To liaise with </w:t>
      </w:r>
      <w:r>
        <w:rPr>
          <w:rFonts w:eastAsia="Times New Roman"/>
          <w:szCs w:val="20"/>
          <w:lang w:val="en-AU" w:eastAsia="ar-SA"/>
        </w:rPr>
        <w:t>project and thesis</w:t>
      </w:r>
      <w:r w:rsidRPr="004D2023">
        <w:rPr>
          <w:rFonts w:eastAsia="Times New Roman"/>
          <w:szCs w:val="20"/>
          <w:lang w:val="en-AU" w:eastAsia="ar-SA"/>
        </w:rPr>
        <w:t xml:space="preserve"> supervisors</w:t>
      </w:r>
      <w:r>
        <w:rPr>
          <w:rFonts w:eastAsia="Times New Roman"/>
          <w:szCs w:val="20"/>
          <w:lang w:val="en-AU" w:eastAsia="ar-SA"/>
        </w:rPr>
        <w:t xml:space="preserve"> re</w:t>
      </w:r>
      <w:r w:rsidRPr="004D2023">
        <w:rPr>
          <w:rFonts w:eastAsia="Times New Roman"/>
          <w:szCs w:val="20"/>
          <w:lang w:val="en-AU" w:eastAsia="ar-SA"/>
        </w:rPr>
        <w:t>.</w:t>
      </w:r>
    </w:p>
    <w:p w14:paraId="2A82A0B4"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To undertake research activity.</w:t>
      </w:r>
    </w:p>
    <w:p w14:paraId="705BDE06"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 xml:space="preserve">To facilitate debate with and within the wider </w:t>
      </w:r>
      <w:r>
        <w:rPr>
          <w:rFonts w:eastAsia="Times New Roman"/>
          <w:szCs w:val="20"/>
          <w:lang w:val="en-AU" w:eastAsia="ar-SA"/>
        </w:rPr>
        <w:t>design</w:t>
      </w:r>
      <w:r w:rsidRPr="004D2023">
        <w:rPr>
          <w:rFonts w:eastAsia="Times New Roman"/>
          <w:szCs w:val="20"/>
          <w:lang w:val="en-AU" w:eastAsia="ar-SA"/>
        </w:rPr>
        <w:t xml:space="preserve"> community.</w:t>
      </w:r>
    </w:p>
    <w:p w14:paraId="0F618036" w14:textId="77777777" w:rsidR="001F305C"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To oversee submissions</w:t>
      </w:r>
      <w:r>
        <w:rPr>
          <w:rFonts w:eastAsia="Times New Roman"/>
          <w:szCs w:val="20"/>
          <w:lang w:val="en-AU" w:eastAsia="ar-SA"/>
        </w:rPr>
        <w:t xml:space="preserve"> and re-submissions</w:t>
      </w:r>
      <w:r w:rsidRPr="004D2023">
        <w:rPr>
          <w:rFonts w:eastAsia="Times New Roman"/>
          <w:szCs w:val="20"/>
          <w:lang w:val="en-AU" w:eastAsia="ar-SA"/>
        </w:rPr>
        <w:t>.</w:t>
      </w:r>
    </w:p>
    <w:p w14:paraId="2A804241"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Pr>
          <w:rFonts w:eastAsia="Times New Roman"/>
          <w:szCs w:val="20"/>
          <w:lang w:val="en-AU" w:eastAsia="ar-SA"/>
        </w:rPr>
        <w:t>To administer student internships.</w:t>
      </w:r>
    </w:p>
    <w:p w14:paraId="157A78A7" w14:textId="77777777" w:rsidR="001F305C"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D66284">
        <w:rPr>
          <w:rFonts w:eastAsia="Times New Roman"/>
          <w:szCs w:val="20"/>
          <w:lang w:val="en-AU" w:eastAsia="ar-SA"/>
        </w:rPr>
        <w:t xml:space="preserve">To recommend </w:t>
      </w:r>
      <w:r>
        <w:rPr>
          <w:rFonts w:eastAsia="Times New Roman"/>
          <w:szCs w:val="20"/>
          <w:lang w:val="en-AU" w:eastAsia="ar-SA"/>
        </w:rPr>
        <w:t xml:space="preserve">the </w:t>
      </w:r>
      <w:r w:rsidRPr="00D66284">
        <w:rPr>
          <w:rFonts w:eastAsia="Times New Roman"/>
          <w:szCs w:val="20"/>
          <w:lang w:val="en-AU" w:eastAsia="ar-SA"/>
        </w:rPr>
        <w:t xml:space="preserve">appointment of </w:t>
      </w:r>
      <w:r>
        <w:rPr>
          <w:rFonts w:eastAsia="Times New Roman"/>
          <w:szCs w:val="20"/>
          <w:lang w:val="en-AU" w:eastAsia="ar-SA"/>
        </w:rPr>
        <w:t xml:space="preserve">appropriate </w:t>
      </w:r>
      <w:r w:rsidRPr="00D66284">
        <w:rPr>
          <w:rFonts w:eastAsia="Times New Roman"/>
          <w:szCs w:val="20"/>
          <w:lang w:val="en-AU" w:eastAsia="ar-SA"/>
        </w:rPr>
        <w:t xml:space="preserve">supervisors </w:t>
      </w:r>
      <w:r>
        <w:rPr>
          <w:rFonts w:eastAsia="Times New Roman"/>
          <w:szCs w:val="20"/>
          <w:lang w:val="en-AU" w:eastAsia="ar-SA"/>
        </w:rPr>
        <w:t>to the Head of School.</w:t>
      </w:r>
    </w:p>
    <w:p w14:paraId="16736B9F" w14:textId="77777777" w:rsidR="001F305C"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Pr>
          <w:rFonts w:eastAsia="Times New Roman"/>
          <w:szCs w:val="20"/>
          <w:lang w:val="en-AU" w:eastAsia="ar-SA"/>
        </w:rPr>
        <w:t>To maintain regular oversight of student progress and pastoral care</w:t>
      </w:r>
    </w:p>
    <w:p w14:paraId="64F47B24" w14:textId="77777777" w:rsidR="001F305C" w:rsidRPr="00D66284"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Pr>
          <w:rFonts w:eastAsia="Times New Roman"/>
          <w:szCs w:val="20"/>
          <w:lang w:val="en-AU" w:eastAsia="ar-SA"/>
        </w:rPr>
        <w:t>To ensure all relevant material is available for assessment</w:t>
      </w:r>
    </w:p>
    <w:p w14:paraId="1224FFC1"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To convene and chair assessment panels.</w:t>
      </w:r>
    </w:p>
    <w:p w14:paraId="30744344" w14:textId="77777777" w:rsidR="001F305C"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To brief all concerned with regard to assessment protocols.</w:t>
      </w:r>
    </w:p>
    <w:p w14:paraId="77454B5C" w14:textId="77777777" w:rsidR="001F305C" w:rsidRPr="00CD251E" w:rsidRDefault="001F305C" w:rsidP="00CA2B95">
      <w:pPr>
        <w:pStyle w:val="ListParagraph"/>
        <w:numPr>
          <w:ilvl w:val="0"/>
          <w:numId w:val="124"/>
        </w:numPr>
        <w:spacing w:after="120" w:line="264" w:lineRule="auto"/>
        <w:ind w:left="1570" w:hanging="357"/>
        <w:contextualSpacing w:val="0"/>
        <w:rPr>
          <w:rFonts w:eastAsia="Times New Roman"/>
          <w:szCs w:val="20"/>
          <w:lang w:val="en-AU" w:eastAsia="ar-SA"/>
        </w:rPr>
      </w:pPr>
      <w:r w:rsidRPr="00CD251E">
        <w:rPr>
          <w:rFonts w:eastAsia="Times New Roman"/>
          <w:szCs w:val="20"/>
          <w:lang w:val="en-AU" w:eastAsia="ar-SA"/>
        </w:rPr>
        <w:t>To ensure that assessments from supervisors of student outcomes are in on time.</w:t>
      </w:r>
    </w:p>
    <w:p w14:paraId="38690973"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To oversee and recommend the acquisition of resources for the programme including library holdings.</w:t>
      </w:r>
    </w:p>
    <w:p w14:paraId="309C5260"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To provide the Head of School with a report on students at the end of each course.</w:t>
      </w:r>
    </w:p>
    <w:p w14:paraId="7810FF4B" w14:textId="77777777" w:rsidR="001F305C"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 xml:space="preserve">To replace the supervisor </w:t>
      </w:r>
      <w:r>
        <w:rPr>
          <w:rFonts w:eastAsia="Times New Roman"/>
          <w:szCs w:val="20"/>
          <w:lang w:val="en-AU" w:eastAsia="ar-SA"/>
        </w:rPr>
        <w:t>in the case of an</w:t>
      </w:r>
      <w:r w:rsidRPr="004D2023">
        <w:rPr>
          <w:rFonts w:eastAsia="Times New Roman"/>
          <w:szCs w:val="20"/>
          <w:lang w:val="en-AU" w:eastAsia="ar-SA"/>
        </w:rPr>
        <w:t xml:space="preserve"> irresolvable dispute between the student and supervisor.</w:t>
      </w:r>
    </w:p>
    <w:p w14:paraId="3F1ED8F5"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Pr>
          <w:rFonts w:eastAsia="Times New Roman"/>
          <w:szCs w:val="20"/>
          <w:lang w:val="en-AU" w:eastAsia="ar-SA"/>
        </w:rPr>
        <w:t>To ensure that Masters publications are produced and archived in accordance with Otago Polytechnic policy</w:t>
      </w:r>
    </w:p>
    <w:p w14:paraId="1D75FA76"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To present an annual report on students’ results to the Head of School and Postgraduate Committee</w:t>
      </w:r>
    </w:p>
    <w:p w14:paraId="521630F8"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 xml:space="preserve">To </w:t>
      </w:r>
      <w:r>
        <w:rPr>
          <w:rFonts w:eastAsia="Times New Roman"/>
          <w:szCs w:val="20"/>
          <w:lang w:val="en-AU" w:eastAsia="ar-SA"/>
        </w:rPr>
        <w:t>complete</w:t>
      </w:r>
      <w:r w:rsidRPr="004D2023">
        <w:rPr>
          <w:rFonts w:eastAsia="Times New Roman"/>
          <w:szCs w:val="20"/>
          <w:lang w:val="en-AU" w:eastAsia="ar-SA"/>
        </w:rPr>
        <w:t xml:space="preserve"> an Annual Programme Review Report on all Postgraduate matters to the monitor and/or PEAC, and Academic Board. </w:t>
      </w:r>
    </w:p>
    <w:p w14:paraId="38618B76"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To liaise concerning Postgraduate certificates and graduation procedures.</w:t>
      </w:r>
    </w:p>
    <w:p w14:paraId="113000E4" w14:textId="77777777" w:rsidR="001F305C" w:rsidRPr="004D2023" w:rsidRDefault="001F305C" w:rsidP="00CA2B95">
      <w:pPr>
        <w:pStyle w:val="ListParagraph"/>
        <w:numPr>
          <w:ilvl w:val="0"/>
          <w:numId w:val="124"/>
        </w:numPr>
        <w:suppressAutoHyphens/>
        <w:spacing w:after="120" w:line="264" w:lineRule="auto"/>
        <w:ind w:left="1570" w:hanging="357"/>
        <w:contextualSpacing w:val="0"/>
        <w:jc w:val="both"/>
        <w:rPr>
          <w:rFonts w:eastAsia="Times New Roman"/>
          <w:szCs w:val="20"/>
          <w:lang w:val="en-AU" w:eastAsia="ar-SA"/>
        </w:rPr>
      </w:pPr>
      <w:r w:rsidRPr="004D2023">
        <w:rPr>
          <w:rFonts w:eastAsia="Times New Roman"/>
          <w:szCs w:val="20"/>
          <w:lang w:val="en-AU" w:eastAsia="ar-SA"/>
        </w:rPr>
        <w:t>Other tasks that may arise from time to time.</w:t>
      </w:r>
    </w:p>
    <w:p w14:paraId="1052670A" w14:textId="77777777" w:rsidR="00086BD1" w:rsidRDefault="00086BD1" w:rsidP="00B96BEE"/>
    <w:p w14:paraId="779FF210" w14:textId="77777777" w:rsidR="00DB2388" w:rsidRPr="0013747F" w:rsidRDefault="00DB2388" w:rsidP="00B96BEE">
      <w:pPr>
        <w:sectPr w:rsidR="00DB2388" w:rsidRPr="0013747F" w:rsidSect="00E047AE">
          <w:footnotePr>
            <w:pos w:val="beneathText"/>
          </w:footnotePr>
          <w:pgSz w:w="11907" w:h="16840" w:code="9"/>
          <w:pgMar w:top="1440" w:right="1247" w:bottom="1440" w:left="1701" w:header="720" w:footer="720" w:gutter="0"/>
          <w:cols w:space="720"/>
          <w:docGrid w:linePitch="360"/>
        </w:sectPr>
      </w:pPr>
    </w:p>
    <w:p w14:paraId="04F8E821" w14:textId="4787F48C" w:rsidR="00CA4C85" w:rsidRDefault="007962B4" w:rsidP="007962B4">
      <w:pPr>
        <w:pStyle w:val="Heading2"/>
      </w:pPr>
      <w:bookmarkStart w:id="370" w:name="_Toc424551948"/>
      <w:bookmarkStart w:id="371" w:name="_Toc430263569"/>
      <w:bookmarkStart w:id="372" w:name="_Ref423096447"/>
      <w:bookmarkStart w:id="373" w:name="_Ref414625747"/>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rsidR="00ED2E67">
        <w:t xml:space="preserve">Research and Enterprise Plan 2014-17 : </w:t>
      </w:r>
      <w:r w:rsidR="00ED2E67" w:rsidRPr="009D749F">
        <w:rPr>
          <w:rFonts w:eastAsia="Calibri" w:cs="Arial"/>
          <w:sz w:val="22"/>
          <w:szCs w:val="22"/>
          <w:lang w:eastAsia="en-US"/>
        </w:rPr>
        <w:t>Te Maru Pūmanawa</w:t>
      </w:r>
      <w:bookmarkEnd w:id="370"/>
      <w:bookmarkEnd w:id="371"/>
      <w:r w:rsidR="00ED2E67">
        <w:t xml:space="preserve"> </w:t>
      </w:r>
      <w:bookmarkEnd w:id="372"/>
    </w:p>
    <w:bookmarkEnd w:id="373"/>
    <w:p w14:paraId="1B1F8666" w14:textId="77777777" w:rsidR="009D749F" w:rsidRPr="008808A6" w:rsidRDefault="009D749F" w:rsidP="00CA4C85">
      <w:pPr>
        <w:suppressAutoHyphens w:val="0"/>
        <w:spacing w:before="240" w:after="200" w:line="276" w:lineRule="auto"/>
        <w:rPr>
          <w:rFonts w:eastAsia="Calibri" w:cs="Arial"/>
          <w:lang w:eastAsia="en-US"/>
        </w:rPr>
      </w:pPr>
      <w:r w:rsidRPr="008808A6">
        <w:rPr>
          <w:rFonts w:eastAsia="Calibri" w:cs="Arial"/>
          <w:lang w:eastAsia="en-US"/>
        </w:rPr>
        <w:t>Based on discussions at our earlier Research and Enterprise workshops we have grouped our school activities under 4 R&amp;E platforms:</w:t>
      </w:r>
    </w:p>
    <w:p w14:paraId="2373B15A" w14:textId="77777777" w:rsidR="009D749F" w:rsidRPr="008808A6" w:rsidRDefault="009D749F" w:rsidP="008F297A">
      <w:pPr>
        <w:numPr>
          <w:ilvl w:val="0"/>
          <w:numId w:val="24"/>
        </w:numPr>
        <w:suppressAutoHyphens w:val="0"/>
        <w:spacing w:after="120" w:line="276" w:lineRule="auto"/>
        <w:ind w:left="567" w:hanging="567"/>
        <w:rPr>
          <w:rFonts w:eastAsia="Calibri" w:cs="Arial"/>
          <w:lang w:eastAsia="en-US"/>
        </w:rPr>
      </w:pPr>
      <w:r w:rsidRPr="008808A6">
        <w:rPr>
          <w:rFonts w:eastAsia="Calibri" w:cs="Arial"/>
          <w:b/>
          <w:lang w:eastAsia="en-US"/>
        </w:rPr>
        <w:t>Design and Distribution/Technology</w:t>
      </w:r>
      <w:r w:rsidRPr="008808A6">
        <w:rPr>
          <w:rFonts w:eastAsia="Calibri" w:cs="Arial"/>
          <w:lang w:eastAsia="en-US"/>
        </w:rPr>
        <w:t xml:space="preserve"> (publishing, web, film-making, museums, augmented reality, urban design, food, experience)</w:t>
      </w:r>
    </w:p>
    <w:p w14:paraId="28678950" w14:textId="77777777" w:rsidR="009D749F" w:rsidRPr="008808A6" w:rsidRDefault="009D749F" w:rsidP="008F297A">
      <w:pPr>
        <w:numPr>
          <w:ilvl w:val="0"/>
          <w:numId w:val="24"/>
        </w:numPr>
        <w:suppressAutoHyphens w:val="0"/>
        <w:spacing w:after="120" w:line="276" w:lineRule="auto"/>
        <w:ind w:left="567" w:hanging="567"/>
        <w:rPr>
          <w:rFonts w:eastAsia="Calibri" w:cs="Arial"/>
          <w:lang w:eastAsia="en-US"/>
        </w:rPr>
      </w:pPr>
      <w:r w:rsidRPr="008808A6">
        <w:rPr>
          <w:rFonts w:eastAsia="Calibri" w:cs="Arial"/>
          <w:b/>
          <w:lang w:eastAsia="en-US"/>
        </w:rPr>
        <w:t xml:space="preserve">Design, History and Identity </w:t>
      </w:r>
    </w:p>
    <w:p w14:paraId="270B7DB5" w14:textId="77777777" w:rsidR="009D749F" w:rsidRPr="008808A6" w:rsidRDefault="009D749F" w:rsidP="008F297A">
      <w:pPr>
        <w:numPr>
          <w:ilvl w:val="0"/>
          <w:numId w:val="24"/>
        </w:numPr>
        <w:suppressAutoHyphens w:val="0"/>
        <w:spacing w:after="120" w:line="276" w:lineRule="auto"/>
        <w:ind w:left="567" w:hanging="567"/>
        <w:rPr>
          <w:rFonts w:eastAsia="Calibri" w:cs="Arial"/>
          <w:b/>
          <w:lang w:eastAsia="en-US"/>
        </w:rPr>
      </w:pPr>
      <w:r w:rsidRPr="008808A6">
        <w:rPr>
          <w:rFonts w:eastAsia="Calibri" w:cs="Arial"/>
          <w:b/>
          <w:lang w:eastAsia="en-US"/>
        </w:rPr>
        <w:t xml:space="preserve">Design and the Made Object </w:t>
      </w:r>
    </w:p>
    <w:p w14:paraId="7EE252B4" w14:textId="77777777" w:rsidR="009D749F" w:rsidRPr="008808A6" w:rsidRDefault="009D749F" w:rsidP="008F297A">
      <w:pPr>
        <w:numPr>
          <w:ilvl w:val="0"/>
          <w:numId w:val="24"/>
        </w:numPr>
        <w:suppressAutoHyphens w:val="0"/>
        <w:spacing w:after="120" w:line="276" w:lineRule="auto"/>
        <w:ind w:left="567" w:hanging="567"/>
        <w:rPr>
          <w:rFonts w:eastAsia="Calibri" w:cs="Arial"/>
          <w:b/>
          <w:lang w:eastAsia="en-US"/>
        </w:rPr>
      </w:pPr>
      <w:r w:rsidRPr="008808A6">
        <w:rPr>
          <w:rFonts w:eastAsia="Calibri" w:cs="Arial"/>
          <w:b/>
          <w:lang w:eastAsia="en-US"/>
        </w:rPr>
        <w:t>Design Education and Design Methods</w:t>
      </w:r>
    </w:p>
    <w:p w14:paraId="4B8BCE4F" w14:textId="77777777" w:rsidR="009D749F" w:rsidRPr="008808A6" w:rsidRDefault="009D749F" w:rsidP="00CA4C85">
      <w:pPr>
        <w:suppressAutoHyphens w:val="0"/>
        <w:spacing w:before="240" w:after="120" w:line="276" w:lineRule="auto"/>
        <w:rPr>
          <w:rFonts w:eastAsia="Calibri" w:cs="Arial"/>
          <w:lang w:eastAsia="en-US"/>
        </w:rPr>
      </w:pPr>
      <w:r w:rsidRPr="008808A6">
        <w:rPr>
          <w:rFonts w:eastAsia="Calibri" w:cs="Arial"/>
          <w:lang w:eastAsia="en-US"/>
        </w:rPr>
        <w:t>The next step is for all staff to identify a pathway. After initial feedback on our Research and Enterprise bid, we have identified 3 possible pathways which are described below.</w:t>
      </w:r>
    </w:p>
    <w:p w14:paraId="4D767D66" w14:textId="77777777" w:rsidR="009D749F" w:rsidRPr="008808A6" w:rsidRDefault="009D749F" w:rsidP="00284F68">
      <w:pPr>
        <w:suppressAutoHyphens w:val="0"/>
        <w:spacing w:after="120" w:line="276" w:lineRule="auto"/>
        <w:rPr>
          <w:rFonts w:eastAsia="Calibri" w:cs="Arial"/>
          <w:lang w:eastAsia="en-US"/>
        </w:rPr>
      </w:pPr>
      <w:r w:rsidRPr="008808A6">
        <w:rPr>
          <w:rFonts w:eastAsia="Calibri" w:cs="Arial"/>
          <w:lang w:eastAsia="en-US"/>
        </w:rPr>
        <w:t>While your activities may span more than one option, identifying with ONE main pathway will help us to develop focussed peer and project groups, and also to provide useful professional development.</w:t>
      </w:r>
    </w:p>
    <w:p w14:paraId="55B57D95" w14:textId="77777777" w:rsidR="009D749F" w:rsidRPr="008808A6" w:rsidRDefault="009D749F" w:rsidP="00284F68">
      <w:pPr>
        <w:suppressAutoHyphens w:val="0"/>
        <w:spacing w:after="120" w:line="276" w:lineRule="auto"/>
        <w:rPr>
          <w:rFonts w:eastAsia="Calibri" w:cs="Arial"/>
          <w:lang w:eastAsia="en-US"/>
        </w:rPr>
      </w:pPr>
      <w:r w:rsidRPr="008808A6">
        <w:rPr>
          <w:rFonts w:eastAsia="Calibri" w:cs="Arial"/>
          <w:lang w:eastAsia="en-US"/>
        </w:rPr>
        <w:t xml:space="preserve">All lecturers teaching on degree programmes are expected to engage in basic research or enterprise (including professional practices outside of the School). See attached definitions if you are unsure of what basic research entails. These three pathways are aimed at supporting expertise, and developing opportunities. </w:t>
      </w:r>
    </w:p>
    <w:p w14:paraId="2E9F9A91" w14:textId="77777777" w:rsidR="009D749F" w:rsidRPr="008808A6" w:rsidRDefault="009D749F" w:rsidP="00284F68">
      <w:pPr>
        <w:suppressAutoHyphens w:val="0"/>
        <w:spacing w:after="240" w:line="276" w:lineRule="auto"/>
        <w:rPr>
          <w:rFonts w:eastAsia="Calibri" w:cs="Arial"/>
          <w:lang w:eastAsia="en-US"/>
        </w:rPr>
      </w:pPr>
      <w:r w:rsidRPr="008808A6">
        <w:rPr>
          <w:rFonts w:eastAsia="Calibri" w:cs="Arial"/>
          <w:lang w:eastAsia="en-US"/>
        </w:rPr>
        <w:t xml:space="preserve">Please note that there are specific guidelines around the type of research and enterprise activity that is rated for PBRF purposes. NZQA requires all staff teaching on degree programmes to be research active but the level of research activity required is not necessarily the same as for PBRF (although some activities can count for both). If you are unclear on this, please ask the 2 Research Coordinators for TMP – Caroline McCaw and Richard Mitchell. </w:t>
      </w:r>
    </w:p>
    <w:p w14:paraId="3BF9738F" w14:textId="77777777" w:rsidR="009D749F" w:rsidRPr="008808A6" w:rsidRDefault="009D749F" w:rsidP="009D749F">
      <w:pPr>
        <w:suppressAutoHyphens w:val="0"/>
        <w:spacing w:after="200" w:line="276" w:lineRule="auto"/>
        <w:rPr>
          <w:rFonts w:eastAsia="Calibri" w:cs="Arial"/>
          <w:lang w:eastAsia="en-US"/>
        </w:rPr>
      </w:pPr>
      <w:r w:rsidRPr="008808A6">
        <w:rPr>
          <w:rFonts w:eastAsia="Calibri" w:cs="Arial"/>
          <w:b/>
          <w:lang w:eastAsia="en-US"/>
        </w:rPr>
        <w:t>STEP 1</w:t>
      </w:r>
      <w:r w:rsidRPr="008808A6">
        <w:rPr>
          <w:rFonts w:eastAsia="Calibri" w:cs="Arial"/>
          <w:lang w:eastAsia="en-US"/>
        </w:rPr>
        <w:t>: staff to select which of the following three pathways they identify with:</w:t>
      </w:r>
    </w:p>
    <w:p w14:paraId="6BD30858" w14:textId="77777777" w:rsidR="009D749F" w:rsidRPr="008808A6" w:rsidRDefault="009D749F" w:rsidP="008F297A">
      <w:pPr>
        <w:numPr>
          <w:ilvl w:val="0"/>
          <w:numId w:val="20"/>
        </w:numPr>
        <w:suppressAutoHyphens w:val="0"/>
        <w:spacing w:after="120" w:line="276" w:lineRule="auto"/>
        <w:ind w:left="567" w:hanging="567"/>
        <w:rPr>
          <w:rFonts w:eastAsia="Calibri" w:cs="Arial"/>
          <w:lang w:eastAsia="en-US"/>
        </w:rPr>
      </w:pPr>
      <w:r w:rsidRPr="008808A6">
        <w:rPr>
          <w:rFonts w:eastAsia="Calibri" w:cs="Arial"/>
          <w:b/>
          <w:lang w:eastAsia="en-US"/>
        </w:rPr>
        <w:t>Academic research pathway</w:t>
      </w:r>
      <w:r w:rsidRPr="008808A6">
        <w:rPr>
          <w:rFonts w:eastAsia="Calibri" w:cs="Arial"/>
          <w:lang w:eastAsia="en-US"/>
        </w:rPr>
        <w:t xml:space="preserve">: </w:t>
      </w:r>
    </w:p>
    <w:p w14:paraId="19F3F82E" w14:textId="77777777" w:rsidR="009D749F" w:rsidRPr="008808A6" w:rsidRDefault="009D749F" w:rsidP="00284F68">
      <w:pPr>
        <w:suppressAutoHyphens w:val="0"/>
        <w:spacing w:after="120" w:line="276" w:lineRule="auto"/>
        <w:ind w:left="567"/>
        <w:rPr>
          <w:rFonts w:eastAsia="Calibri" w:cs="Arial"/>
          <w:lang w:eastAsia="en-US"/>
        </w:rPr>
      </w:pPr>
      <w:r w:rsidRPr="008808A6">
        <w:rPr>
          <w:rFonts w:eastAsia="Calibri" w:cs="Arial"/>
          <w:lang w:eastAsia="en-US"/>
        </w:rPr>
        <w:t xml:space="preserve">To be considered for this pathway you need a clear research platform, 4 international peer reviewed outputs, including publishing or professional outputs (e.g. ‘products’ that have been commissioned or purchased) plus a body of supporting research and wider impact (CRE, Peer Esteem and other peer reviewed research outputs). </w:t>
      </w:r>
    </w:p>
    <w:p w14:paraId="3F84B8E1" w14:textId="77777777" w:rsidR="009D749F" w:rsidRPr="008808A6" w:rsidRDefault="009D749F" w:rsidP="00284F68">
      <w:pPr>
        <w:suppressAutoHyphens w:val="0"/>
        <w:spacing w:after="120" w:line="276" w:lineRule="auto"/>
        <w:ind w:left="567"/>
        <w:rPr>
          <w:rFonts w:eastAsia="Calibri" w:cs="Arial"/>
          <w:lang w:eastAsia="en-US"/>
        </w:rPr>
      </w:pPr>
      <w:r w:rsidRPr="008808A6">
        <w:rPr>
          <w:rFonts w:eastAsia="Calibri" w:cs="Arial"/>
          <w:lang w:eastAsia="en-US"/>
        </w:rPr>
        <w:t xml:space="preserve">Investment in the form of a time allocation for this type of research activity will be available for those who can demonstrate that they will achieve a C rating </w:t>
      </w:r>
      <w:r w:rsidRPr="008808A6">
        <w:rPr>
          <w:rFonts w:eastAsia="Calibri" w:cs="Arial"/>
          <w:u w:val="single"/>
          <w:lang w:eastAsia="en-US"/>
        </w:rPr>
        <w:t>minimum</w:t>
      </w:r>
      <w:r w:rsidRPr="008808A6">
        <w:rPr>
          <w:rFonts w:eastAsia="Calibri" w:cs="Arial"/>
          <w:lang w:eastAsia="en-US"/>
        </w:rPr>
        <w:t xml:space="preserve"> in the next PBRF round (or CNE if you are new). Given that we are halfway through the current PBRF round (2012-17), you should be half-way to achieving this goal. Your outputs should all be recorded in the Research and Enterprise database to assist with this process. </w:t>
      </w:r>
    </w:p>
    <w:p w14:paraId="61B5641B" w14:textId="77777777" w:rsidR="009D749F" w:rsidRPr="008808A6" w:rsidRDefault="009D749F" w:rsidP="00284F68">
      <w:pPr>
        <w:suppressAutoHyphens w:val="0"/>
        <w:spacing w:after="120" w:line="276" w:lineRule="auto"/>
        <w:ind w:left="567"/>
        <w:rPr>
          <w:rFonts w:eastAsia="Calibri" w:cs="Arial"/>
          <w:lang w:eastAsia="en-US"/>
        </w:rPr>
      </w:pPr>
      <w:r w:rsidRPr="008808A6">
        <w:rPr>
          <w:rFonts w:eastAsia="Calibri" w:cs="Arial"/>
          <w:lang w:eastAsia="en-US"/>
        </w:rPr>
        <w:t>Staff who achieved a C rating in the last PBRF round will be encouraged and supported to improve their rating to a B.</w:t>
      </w:r>
    </w:p>
    <w:p w14:paraId="06CE4DE2" w14:textId="77777777" w:rsidR="009D749F" w:rsidRPr="008808A6" w:rsidRDefault="009D749F" w:rsidP="00284F68">
      <w:pPr>
        <w:suppressAutoHyphens w:val="0"/>
        <w:spacing w:after="120" w:line="276" w:lineRule="auto"/>
        <w:ind w:left="567"/>
        <w:rPr>
          <w:rFonts w:eastAsia="Calibri" w:cs="Arial"/>
          <w:lang w:eastAsia="en-US"/>
        </w:rPr>
      </w:pPr>
      <w:r w:rsidRPr="008808A6">
        <w:rPr>
          <w:rFonts w:eastAsia="Calibri" w:cs="Arial"/>
          <w:lang w:eastAsia="en-US"/>
        </w:rPr>
        <w:t>Senior researchers are expected to mentor new and emerging researchers in their practice.</w:t>
      </w:r>
    </w:p>
    <w:p w14:paraId="338E840F" w14:textId="77777777" w:rsidR="009D749F" w:rsidRPr="008808A6" w:rsidRDefault="009D749F" w:rsidP="00284F68">
      <w:pPr>
        <w:suppressAutoHyphens w:val="0"/>
        <w:spacing w:after="120" w:line="276" w:lineRule="auto"/>
        <w:ind w:left="567"/>
        <w:rPr>
          <w:rFonts w:eastAsia="Calibri" w:cs="Arial"/>
          <w:lang w:eastAsia="en-US"/>
        </w:rPr>
      </w:pPr>
      <w:r w:rsidRPr="008808A6">
        <w:rPr>
          <w:rFonts w:eastAsia="Calibri" w:cs="Arial"/>
          <w:lang w:eastAsia="en-US"/>
        </w:rPr>
        <w:t>You may elect to focus on writing up research as a co-author with a primary researcher.</w:t>
      </w:r>
    </w:p>
    <w:p w14:paraId="5B8CA297" w14:textId="42040251" w:rsidR="009D749F" w:rsidRDefault="009D749F" w:rsidP="008F297A">
      <w:pPr>
        <w:numPr>
          <w:ilvl w:val="0"/>
          <w:numId w:val="20"/>
        </w:numPr>
        <w:suppressAutoHyphens w:val="0"/>
        <w:spacing w:before="240" w:after="120" w:line="276" w:lineRule="auto"/>
        <w:ind w:left="567" w:hanging="567"/>
        <w:rPr>
          <w:rFonts w:eastAsia="Calibri" w:cs="Arial"/>
          <w:lang w:eastAsia="en-US"/>
        </w:rPr>
      </w:pPr>
      <w:r w:rsidRPr="008808A6">
        <w:rPr>
          <w:rFonts w:eastAsia="Calibri" w:cs="Arial"/>
          <w:b/>
          <w:lang w:eastAsia="en-US"/>
        </w:rPr>
        <w:t>Enterprise pathway</w:t>
      </w:r>
      <w:r w:rsidRPr="008808A6">
        <w:rPr>
          <w:rFonts w:eastAsia="Calibri" w:cs="Arial"/>
          <w:lang w:eastAsia="en-US"/>
        </w:rPr>
        <w:t>: this pathway is now better defined and will be attractive to many TMP staff. The emphasis is on meeting industry needs/demands through projects and activities that attract external research income which will be matched by an OP voucher system to be introduced next year. Project management support and documentation will be offered to ensure that projects are successful</w:t>
      </w:r>
      <w:r w:rsidR="00B3161A">
        <w:rPr>
          <w:rFonts w:eastAsia="Calibri" w:cs="Arial"/>
          <w:lang w:eastAsia="en-US"/>
        </w:rPr>
        <w:t xml:space="preserve">. </w:t>
      </w:r>
      <w:r w:rsidRPr="008808A6">
        <w:rPr>
          <w:rFonts w:eastAsia="Calibri" w:cs="Arial"/>
          <w:lang w:eastAsia="en-US"/>
        </w:rPr>
        <w:t>There is lots of room to develop new, and team-based projects in this pathway.</w:t>
      </w:r>
    </w:p>
    <w:p w14:paraId="3D464EDA" w14:textId="77777777" w:rsidR="009D749F" w:rsidRPr="008808A6" w:rsidRDefault="009D749F" w:rsidP="00284F68">
      <w:pPr>
        <w:suppressAutoHyphens w:val="0"/>
        <w:spacing w:before="240" w:after="120" w:line="276" w:lineRule="auto"/>
        <w:ind w:left="993" w:hanging="426"/>
        <w:rPr>
          <w:rFonts w:eastAsia="Calibri" w:cs="Arial"/>
          <w:lang w:eastAsia="en-US"/>
        </w:rPr>
      </w:pPr>
      <w:r w:rsidRPr="008808A6">
        <w:rPr>
          <w:rFonts w:eastAsia="Calibri" w:cs="Arial"/>
          <w:lang w:eastAsia="en-US"/>
        </w:rPr>
        <w:t>Examples of enterprise projects could be:</w:t>
      </w:r>
    </w:p>
    <w:p w14:paraId="4D4BCC6C" w14:textId="77777777" w:rsidR="009D749F" w:rsidRPr="008808A6" w:rsidRDefault="009D749F" w:rsidP="008F297A">
      <w:pPr>
        <w:numPr>
          <w:ilvl w:val="0"/>
          <w:numId w:val="22"/>
        </w:numPr>
        <w:suppressAutoHyphens w:val="0"/>
        <w:spacing w:before="60"/>
        <w:ind w:left="993" w:hanging="426"/>
        <w:rPr>
          <w:rFonts w:eastAsia="Calibri" w:cs="Arial"/>
          <w:lang w:eastAsia="en-US"/>
        </w:rPr>
      </w:pPr>
      <w:r w:rsidRPr="008808A6">
        <w:rPr>
          <w:rFonts w:eastAsia="Calibri" w:cs="Arial"/>
          <w:lang w:eastAsia="en-US"/>
        </w:rPr>
        <w:t>educational products or services which draw on our expertise as educators and are repackaged for new markets (not qualification based).</w:t>
      </w:r>
    </w:p>
    <w:p w14:paraId="6FEE3328" w14:textId="77777777" w:rsidR="009D749F" w:rsidRPr="008808A6" w:rsidRDefault="009D749F" w:rsidP="008F297A">
      <w:pPr>
        <w:numPr>
          <w:ilvl w:val="0"/>
          <w:numId w:val="22"/>
        </w:numPr>
        <w:suppressAutoHyphens w:val="0"/>
        <w:spacing w:before="60"/>
        <w:ind w:left="993" w:hanging="426"/>
        <w:rPr>
          <w:rFonts w:eastAsia="Calibri" w:cs="Arial"/>
          <w:lang w:eastAsia="en-US"/>
        </w:rPr>
      </w:pPr>
      <w:r w:rsidRPr="008808A6">
        <w:rPr>
          <w:rFonts w:eastAsia="Calibri" w:cs="Arial"/>
          <w:lang w:eastAsia="en-US"/>
        </w:rPr>
        <w:t>museum exhibitions and displays</w:t>
      </w:r>
    </w:p>
    <w:p w14:paraId="202D8343" w14:textId="77777777" w:rsidR="009D749F" w:rsidRPr="008808A6" w:rsidRDefault="009D749F" w:rsidP="008F297A">
      <w:pPr>
        <w:numPr>
          <w:ilvl w:val="0"/>
          <w:numId w:val="22"/>
        </w:numPr>
        <w:suppressAutoHyphens w:val="0"/>
        <w:spacing w:before="60"/>
        <w:ind w:left="993" w:hanging="426"/>
        <w:rPr>
          <w:rFonts w:eastAsia="Calibri" w:cs="Arial"/>
          <w:lang w:eastAsia="en-US"/>
        </w:rPr>
      </w:pPr>
      <w:r w:rsidRPr="008808A6">
        <w:rPr>
          <w:rFonts w:eastAsia="Calibri" w:cs="Arial"/>
          <w:lang w:eastAsia="en-US"/>
        </w:rPr>
        <w:t>corporate uniform design</w:t>
      </w:r>
    </w:p>
    <w:p w14:paraId="0D11733D" w14:textId="77777777" w:rsidR="009D749F" w:rsidRPr="008808A6" w:rsidRDefault="009D749F" w:rsidP="008F297A">
      <w:pPr>
        <w:numPr>
          <w:ilvl w:val="0"/>
          <w:numId w:val="22"/>
        </w:numPr>
        <w:suppressAutoHyphens w:val="0"/>
        <w:spacing w:before="60"/>
        <w:ind w:left="993" w:hanging="426"/>
        <w:rPr>
          <w:rFonts w:eastAsia="Calibri" w:cs="Arial"/>
          <w:lang w:eastAsia="en-US"/>
        </w:rPr>
      </w:pPr>
      <w:r w:rsidRPr="008808A6">
        <w:rPr>
          <w:rFonts w:eastAsia="Calibri" w:cs="Arial"/>
          <w:lang w:eastAsia="en-US"/>
        </w:rPr>
        <w:t>website packages for small businesses - managed by business owners</w:t>
      </w:r>
    </w:p>
    <w:p w14:paraId="717EB317" w14:textId="77777777" w:rsidR="009D749F" w:rsidRPr="008808A6" w:rsidRDefault="009D749F" w:rsidP="008F297A">
      <w:pPr>
        <w:numPr>
          <w:ilvl w:val="0"/>
          <w:numId w:val="22"/>
        </w:numPr>
        <w:suppressAutoHyphens w:val="0"/>
        <w:spacing w:before="60"/>
        <w:ind w:left="993" w:hanging="426"/>
        <w:rPr>
          <w:rFonts w:eastAsia="Calibri" w:cs="Arial"/>
          <w:lang w:eastAsia="en-US"/>
        </w:rPr>
      </w:pPr>
      <w:r w:rsidRPr="008808A6">
        <w:rPr>
          <w:rFonts w:eastAsia="Calibri" w:cs="Arial"/>
          <w:lang w:eastAsia="en-US"/>
        </w:rPr>
        <w:t>corporate video, training videos, video for social media</w:t>
      </w:r>
    </w:p>
    <w:p w14:paraId="24A96195" w14:textId="77777777" w:rsidR="009D749F" w:rsidRPr="008808A6" w:rsidRDefault="009D749F" w:rsidP="008F297A">
      <w:pPr>
        <w:numPr>
          <w:ilvl w:val="0"/>
          <w:numId w:val="22"/>
        </w:numPr>
        <w:suppressAutoHyphens w:val="0"/>
        <w:spacing w:before="60"/>
        <w:ind w:left="993" w:hanging="426"/>
        <w:rPr>
          <w:rFonts w:eastAsia="Calibri" w:cs="Arial"/>
          <w:lang w:eastAsia="en-US"/>
        </w:rPr>
      </w:pPr>
      <w:r w:rsidRPr="008808A6">
        <w:rPr>
          <w:rFonts w:eastAsia="Calibri" w:cs="Arial"/>
          <w:lang w:eastAsia="en-US"/>
        </w:rPr>
        <w:t>corporate gift design</w:t>
      </w:r>
    </w:p>
    <w:p w14:paraId="7DFC8322" w14:textId="77777777" w:rsidR="009D749F" w:rsidRDefault="009D749F" w:rsidP="00284F68">
      <w:pPr>
        <w:suppressAutoHyphens w:val="0"/>
        <w:spacing w:line="276" w:lineRule="auto"/>
        <w:ind w:left="567"/>
        <w:rPr>
          <w:rFonts w:eastAsia="Calibri" w:cs="Arial"/>
          <w:lang w:eastAsia="en-US"/>
        </w:rPr>
      </w:pPr>
    </w:p>
    <w:p w14:paraId="11115E15" w14:textId="39791820" w:rsidR="009D749F" w:rsidRPr="008808A6" w:rsidRDefault="009D749F" w:rsidP="00284F68">
      <w:pPr>
        <w:suppressAutoHyphens w:val="0"/>
        <w:spacing w:after="120" w:line="276" w:lineRule="auto"/>
        <w:ind w:left="567"/>
        <w:rPr>
          <w:rFonts w:eastAsia="Calibri" w:cs="Arial"/>
          <w:lang w:eastAsia="en-US"/>
        </w:rPr>
      </w:pPr>
      <w:r>
        <w:rPr>
          <w:rFonts w:eastAsia="Calibri" w:cs="Arial"/>
          <w:lang w:eastAsia="en-US"/>
        </w:rPr>
        <w:t xml:space="preserve">To be considered for </w:t>
      </w:r>
      <w:r w:rsidRPr="008808A6">
        <w:rPr>
          <w:rFonts w:eastAsia="Calibri" w:cs="Arial"/>
          <w:lang w:eastAsia="en-US"/>
        </w:rPr>
        <w:t xml:space="preserve">this pathway </w:t>
      </w:r>
      <w:r>
        <w:rPr>
          <w:rFonts w:eastAsia="Calibri" w:cs="Arial"/>
          <w:lang w:eastAsia="en-US"/>
        </w:rPr>
        <w:t>staff need to be</w:t>
      </w:r>
      <w:r w:rsidRPr="008808A6">
        <w:rPr>
          <w:rFonts w:eastAsia="Calibri" w:cs="Arial"/>
          <w:lang w:eastAsia="en-US"/>
        </w:rPr>
        <w:t xml:space="preserve"> able to demonstrate that they have a proven track record in the relevant field and will work with a project manager to scope the project and develop a business plan. Payment will be allocated per project with clearly defined roles, responsibilities and deliverables. You may elect to focus on writing up enterprise activities as a co-author with a primary researcher.</w:t>
      </w:r>
    </w:p>
    <w:p w14:paraId="28337C66" w14:textId="77777777" w:rsidR="009D749F" w:rsidRPr="008808A6" w:rsidRDefault="009D749F" w:rsidP="008F297A">
      <w:pPr>
        <w:numPr>
          <w:ilvl w:val="0"/>
          <w:numId w:val="20"/>
        </w:numPr>
        <w:suppressAutoHyphens w:val="0"/>
        <w:spacing w:before="240" w:after="120" w:line="276" w:lineRule="auto"/>
        <w:ind w:left="567" w:hanging="357"/>
        <w:rPr>
          <w:rFonts w:eastAsia="Calibri" w:cs="Arial"/>
          <w:lang w:eastAsia="en-US"/>
        </w:rPr>
      </w:pPr>
      <w:r w:rsidRPr="008808A6">
        <w:rPr>
          <w:rFonts w:eastAsia="Calibri" w:cs="Arial"/>
          <w:b/>
          <w:lang w:eastAsia="en-US"/>
        </w:rPr>
        <w:t>Degree teaching pathway</w:t>
      </w:r>
      <w:r w:rsidRPr="008808A6">
        <w:rPr>
          <w:rFonts w:eastAsia="Calibri" w:cs="Arial"/>
          <w:lang w:eastAsia="en-US"/>
        </w:rPr>
        <w:t>: you can opt to focus on teaching and not engage with either an academic or enterprise research pathway. You will still be required to engage with basic research or enterprise activity as a lecturer teaching on a degree progamme – please refer to the information at the end of this document and to the OP Research and Enterprise Strategic Framework which is on Insite.</w:t>
      </w:r>
    </w:p>
    <w:p w14:paraId="5A382F91" w14:textId="77777777" w:rsidR="009D749F" w:rsidRPr="008808A6" w:rsidRDefault="009D749F" w:rsidP="009D749F">
      <w:pPr>
        <w:suppressAutoHyphens w:val="0"/>
        <w:spacing w:line="276" w:lineRule="auto"/>
        <w:ind w:left="714"/>
        <w:contextualSpacing/>
        <w:rPr>
          <w:rFonts w:eastAsia="Calibri" w:cs="Arial"/>
          <w:lang w:eastAsia="en-US"/>
        </w:rPr>
      </w:pPr>
    </w:p>
    <w:p w14:paraId="3885B7B3" w14:textId="77777777" w:rsidR="009D749F" w:rsidRPr="008808A6" w:rsidRDefault="009D749F" w:rsidP="009D749F">
      <w:pPr>
        <w:suppressAutoHyphens w:val="0"/>
        <w:spacing w:after="200" w:line="276" w:lineRule="auto"/>
        <w:rPr>
          <w:rFonts w:eastAsia="Calibri" w:cs="Arial"/>
          <w:lang w:eastAsia="en-US"/>
        </w:rPr>
      </w:pPr>
      <w:r w:rsidRPr="008808A6">
        <w:rPr>
          <w:rFonts w:eastAsia="Calibri" w:cs="Arial"/>
          <w:b/>
          <w:lang w:eastAsia="en-US"/>
        </w:rPr>
        <w:t>STEP 2</w:t>
      </w:r>
      <w:r w:rsidRPr="008808A6">
        <w:rPr>
          <w:rFonts w:eastAsia="Calibri" w:cs="Arial"/>
          <w:lang w:eastAsia="en-US"/>
        </w:rPr>
        <w:t xml:space="preserve">: To assist staff to develop a research and enterprise plan that aligns with these platforms, we will be holding two workshop sessions. The first session will be on </w:t>
      </w:r>
      <w:r w:rsidRPr="008808A6">
        <w:rPr>
          <w:rFonts w:eastAsia="Calibri" w:cs="Arial"/>
          <w:b/>
          <w:lang w:eastAsia="en-US"/>
        </w:rPr>
        <w:t>Wednesday 17</w:t>
      </w:r>
      <w:r w:rsidRPr="008808A6">
        <w:rPr>
          <w:rFonts w:eastAsia="Calibri" w:cs="Arial"/>
          <w:b/>
          <w:vertAlign w:val="superscript"/>
          <w:lang w:eastAsia="en-US"/>
        </w:rPr>
        <w:t>th</w:t>
      </w:r>
      <w:r w:rsidRPr="008808A6">
        <w:rPr>
          <w:rFonts w:eastAsia="Calibri" w:cs="Arial"/>
          <w:b/>
          <w:lang w:eastAsia="en-US"/>
        </w:rPr>
        <w:t xml:space="preserve"> September 9-10am</w:t>
      </w:r>
      <w:r w:rsidRPr="008808A6">
        <w:rPr>
          <w:rFonts w:eastAsia="Calibri" w:cs="Arial"/>
          <w:lang w:eastAsia="en-US"/>
        </w:rPr>
        <w:t xml:space="preserve"> and the second session will be on </w:t>
      </w:r>
      <w:r w:rsidRPr="008808A6">
        <w:rPr>
          <w:rFonts w:eastAsia="Calibri" w:cs="Arial"/>
          <w:b/>
          <w:lang w:eastAsia="en-US"/>
        </w:rPr>
        <w:t>Wednesday 8 October 9.30-12 noon</w:t>
      </w:r>
      <w:r w:rsidRPr="008808A6">
        <w:rPr>
          <w:rFonts w:eastAsia="Calibri" w:cs="Arial"/>
          <w:lang w:eastAsia="en-US"/>
        </w:rPr>
        <w:t>. Appointments will be sent for both sessions.</w:t>
      </w:r>
    </w:p>
    <w:p w14:paraId="7CE528B0" w14:textId="77777777" w:rsidR="009D749F" w:rsidRPr="008808A6" w:rsidRDefault="009D749F" w:rsidP="009D749F">
      <w:pPr>
        <w:suppressAutoHyphens w:val="0"/>
        <w:spacing w:line="276" w:lineRule="auto"/>
        <w:rPr>
          <w:rFonts w:eastAsia="Calibri" w:cs="Arial"/>
          <w:b/>
          <w:lang w:val="en-US" w:eastAsia="en-US"/>
        </w:rPr>
      </w:pPr>
      <w:r w:rsidRPr="008808A6">
        <w:rPr>
          <w:rFonts w:eastAsia="Calibri" w:cs="Arial"/>
          <w:b/>
          <w:bCs/>
          <w:lang w:val="en-US" w:eastAsia="en-US"/>
        </w:rPr>
        <w:t>Session 1: Review of our Research and Enterprise activities 2012-14</w:t>
      </w:r>
    </w:p>
    <w:p w14:paraId="7E56DFE5" w14:textId="77777777" w:rsidR="009D749F" w:rsidRPr="008808A6" w:rsidRDefault="009D749F" w:rsidP="008F297A">
      <w:pPr>
        <w:numPr>
          <w:ilvl w:val="0"/>
          <w:numId w:val="21"/>
        </w:numPr>
        <w:suppressAutoHyphens w:val="0"/>
        <w:spacing w:after="200" w:line="276" w:lineRule="auto"/>
        <w:ind w:left="714" w:hanging="357"/>
        <w:rPr>
          <w:rFonts w:eastAsia="Calibri" w:cs="Arial"/>
          <w:lang w:val="en-US" w:eastAsia="en-US"/>
        </w:rPr>
      </w:pPr>
      <w:r w:rsidRPr="008808A6">
        <w:rPr>
          <w:rFonts w:eastAsia="Calibri" w:cs="Arial"/>
          <w:lang w:val="en-US" w:eastAsia="en-US"/>
        </w:rPr>
        <w:t xml:space="preserve">Identify your main pathway - please be ready to discuss this </w:t>
      </w:r>
    </w:p>
    <w:p w14:paraId="65D84D0C" w14:textId="77777777" w:rsidR="009D749F" w:rsidRPr="008808A6" w:rsidRDefault="009D749F" w:rsidP="008F297A">
      <w:pPr>
        <w:numPr>
          <w:ilvl w:val="0"/>
          <w:numId w:val="21"/>
        </w:numPr>
        <w:suppressAutoHyphens w:val="0"/>
        <w:spacing w:after="200" w:line="276" w:lineRule="auto"/>
        <w:ind w:left="714" w:hanging="357"/>
        <w:rPr>
          <w:rFonts w:eastAsia="Calibri" w:cs="Arial"/>
          <w:lang w:val="en-US" w:eastAsia="en-US"/>
        </w:rPr>
      </w:pPr>
      <w:r w:rsidRPr="008808A6">
        <w:rPr>
          <w:rFonts w:eastAsia="Calibri" w:cs="Arial"/>
          <w:bCs/>
          <w:lang w:val="en-US" w:eastAsia="en-US"/>
        </w:rPr>
        <w:t>Each staff member will bring their research and design outputs from 2012-14</w:t>
      </w:r>
    </w:p>
    <w:p w14:paraId="3610C51D" w14:textId="77777777" w:rsidR="009D749F" w:rsidRPr="008808A6" w:rsidRDefault="009D749F" w:rsidP="008F297A">
      <w:pPr>
        <w:numPr>
          <w:ilvl w:val="0"/>
          <w:numId w:val="21"/>
        </w:numPr>
        <w:suppressAutoHyphens w:val="0"/>
        <w:spacing w:after="200" w:line="276" w:lineRule="auto"/>
        <w:ind w:left="714" w:hanging="357"/>
        <w:contextualSpacing/>
        <w:rPr>
          <w:rFonts w:eastAsia="Calibri" w:cs="Arial"/>
          <w:lang w:val="en-US" w:eastAsia="en-US"/>
        </w:rPr>
      </w:pPr>
      <w:r w:rsidRPr="008808A6">
        <w:rPr>
          <w:rFonts w:eastAsia="Calibri" w:cs="Arial"/>
          <w:bCs/>
          <w:lang w:val="en-US" w:eastAsia="en-US"/>
        </w:rPr>
        <w:t>Draw four boxes</w:t>
      </w:r>
      <w:r w:rsidRPr="008808A6">
        <w:rPr>
          <w:rFonts w:ascii="Calibri" w:eastAsia="Calibri" w:hAnsi="Calibri"/>
          <w:lang w:val="en-US" w:eastAsia="en-US"/>
        </w:rPr>
        <w:t xml:space="preserve"> </w:t>
      </w:r>
      <w:r w:rsidRPr="008808A6">
        <w:rPr>
          <w:rFonts w:eastAsia="Calibri" w:cs="Arial"/>
          <w:bCs/>
          <w:lang w:val="en-US" w:eastAsia="en-US"/>
        </w:rPr>
        <w:t xml:space="preserve">on an A3 sheet of paper and insert </w:t>
      </w:r>
      <w:r w:rsidRPr="008808A6">
        <w:rPr>
          <w:rFonts w:eastAsia="Calibri" w:cs="Arial"/>
          <w:b/>
          <w:bCs/>
          <w:lang w:val="en-US" w:eastAsia="en-US"/>
        </w:rPr>
        <w:t>main</w:t>
      </w:r>
      <w:r w:rsidRPr="008808A6">
        <w:rPr>
          <w:rFonts w:eastAsia="Calibri" w:cs="Arial"/>
          <w:bCs/>
          <w:lang w:val="en-US" w:eastAsia="en-US"/>
        </w:rPr>
        <w:t xml:space="preserve"> research/design outputs</w:t>
      </w:r>
    </w:p>
    <w:p w14:paraId="3C66B7C3" w14:textId="77777777" w:rsidR="009D749F" w:rsidRPr="008808A6" w:rsidRDefault="009D749F" w:rsidP="008F297A">
      <w:pPr>
        <w:numPr>
          <w:ilvl w:val="0"/>
          <w:numId w:val="21"/>
        </w:numPr>
        <w:suppressAutoHyphens w:val="0"/>
        <w:spacing w:after="200" w:line="276" w:lineRule="auto"/>
        <w:ind w:left="714" w:hanging="357"/>
        <w:rPr>
          <w:rFonts w:eastAsia="Calibri" w:cs="Arial"/>
          <w:lang w:val="en-US" w:eastAsia="en-US"/>
        </w:rPr>
      </w:pPr>
      <w:r w:rsidRPr="008808A6">
        <w:rPr>
          <w:rFonts w:eastAsia="Calibri" w:cs="Arial"/>
          <w:bCs/>
          <w:lang w:val="en-US" w:eastAsia="en-US"/>
        </w:rPr>
        <w:t>Add any other outputs/activities on the side</w:t>
      </w:r>
    </w:p>
    <w:p w14:paraId="4BA47F98" w14:textId="77777777" w:rsidR="009D749F" w:rsidRPr="008808A6" w:rsidRDefault="009D749F" w:rsidP="008F297A">
      <w:pPr>
        <w:numPr>
          <w:ilvl w:val="0"/>
          <w:numId w:val="21"/>
        </w:numPr>
        <w:suppressAutoHyphens w:val="0"/>
        <w:spacing w:after="200" w:line="276" w:lineRule="auto"/>
        <w:ind w:left="714" w:hanging="357"/>
        <w:rPr>
          <w:rFonts w:eastAsia="Calibri" w:cs="Arial"/>
          <w:lang w:val="en-US" w:eastAsia="en-US"/>
        </w:rPr>
      </w:pPr>
      <w:r w:rsidRPr="008808A6">
        <w:rPr>
          <w:rFonts w:eastAsia="Calibri" w:cs="Arial"/>
          <w:bCs/>
          <w:lang w:val="en-US" w:eastAsia="en-US"/>
        </w:rPr>
        <w:t>Draw connections between the 4 main outputs and the 4 School research platforms to understand how your research and enterprise activity is aligned to the platforms.</w:t>
      </w:r>
    </w:p>
    <w:p w14:paraId="55BD7D0C" w14:textId="77777777" w:rsidR="009D749F" w:rsidRPr="008808A6" w:rsidRDefault="009D749F" w:rsidP="009D749F">
      <w:pPr>
        <w:suppressAutoHyphens w:val="0"/>
        <w:spacing w:line="276" w:lineRule="auto"/>
        <w:rPr>
          <w:rFonts w:eastAsia="Calibri" w:cs="Arial"/>
          <w:b/>
          <w:lang w:val="en-US" w:eastAsia="en-US"/>
        </w:rPr>
      </w:pPr>
      <w:r w:rsidRPr="008808A6">
        <w:rPr>
          <w:rFonts w:eastAsia="Calibri" w:cs="Arial"/>
          <w:b/>
          <w:lang w:val="en-US" w:eastAsia="en-US"/>
        </w:rPr>
        <w:t xml:space="preserve">Session 2: Developing our research and enterprise profiles and plans for 2015-17 </w:t>
      </w:r>
    </w:p>
    <w:p w14:paraId="617309E1" w14:textId="77777777" w:rsidR="009D749F" w:rsidRPr="008808A6" w:rsidRDefault="009D749F" w:rsidP="008F297A">
      <w:pPr>
        <w:numPr>
          <w:ilvl w:val="0"/>
          <w:numId w:val="23"/>
        </w:numPr>
        <w:suppressAutoHyphens w:val="0"/>
        <w:spacing w:after="200" w:line="276" w:lineRule="auto"/>
        <w:contextualSpacing/>
        <w:rPr>
          <w:rFonts w:eastAsia="Calibri" w:cs="Arial"/>
          <w:lang w:val="en-US" w:eastAsia="en-US"/>
        </w:rPr>
      </w:pPr>
      <w:r w:rsidRPr="008808A6">
        <w:rPr>
          <w:rFonts w:eastAsia="Calibri" w:cs="Arial"/>
          <w:lang w:val="en-US" w:eastAsia="en-US"/>
        </w:rPr>
        <w:t xml:space="preserve">Identify your individual research and enterprise profile </w:t>
      </w:r>
    </w:p>
    <w:p w14:paraId="154EDDD9" w14:textId="77777777" w:rsidR="009D749F" w:rsidRPr="008808A6" w:rsidRDefault="009D749F" w:rsidP="008F297A">
      <w:pPr>
        <w:numPr>
          <w:ilvl w:val="0"/>
          <w:numId w:val="23"/>
        </w:numPr>
        <w:suppressAutoHyphens w:val="0"/>
        <w:spacing w:after="200" w:line="276" w:lineRule="auto"/>
        <w:contextualSpacing/>
        <w:rPr>
          <w:rFonts w:eastAsia="Calibri" w:cs="Arial"/>
          <w:lang w:val="en-US" w:eastAsia="en-US"/>
        </w:rPr>
      </w:pPr>
      <w:r w:rsidRPr="008808A6">
        <w:rPr>
          <w:rFonts w:eastAsia="Calibri" w:cs="Arial"/>
          <w:lang w:val="en-US" w:eastAsia="en-US"/>
        </w:rPr>
        <w:t>Identify key activities/projects for 2015-17</w:t>
      </w:r>
    </w:p>
    <w:p w14:paraId="0DA190E5" w14:textId="77777777" w:rsidR="009D749F" w:rsidRPr="008808A6" w:rsidRDefault="009D749F" w:rsidP="008F297A">
      <w:pPr>
        <w:numPr>
          <w:ilvl w:val="0"/>
          <w:numId w:val="23"/>
        </w:numPr>
        <w:suppressAutoHyphens w:val="0"/>
        <w:spacing w:after="200" w:line="276" w:lineRule="auto"/>
        <w:contextualSpacing/>
        <w:rPr>
          <w:rFonts w:eastAsia="Calibri" w:cs="Arial"/>
          <w:lang w:val="en-US" w:eastAsia="en-US"/>
        </w:rPr>
      </w:pPr>
      <w:r w:rsidRPr="008808A6">
        <w:rPr>
          <w:rFonts w:eastAsia="Calibri" w:cs="Arial"/>
          <w:lang w:val="en-US" w:eastAsia="en-US"/>
        </w:rPr>
        <w:t>Identify teams, resources or development activities needed to achieve these activities/projects</w:t>
      </w:r>
    </w:p>
    <w:p w14:paraId="54C29DC7" w14:textId="77777777" w:rsidR="00153B92" w:rsidRDefault="00153B92" w:rsidP="000917F6">
      <w:pPr>
        <w:spacing w:line="240" w:lineRule="auto"/>
        <w:rPr>
          <w:rFonts w:cs="Arial"/>
          <w:b/>
        </w:rPr>
      </w:pPr>
    </w:p>
    <w:p w14:paraId="7A8455EC" w14:textId="77777777" w:rsidR="009D749F" w:rsidRDefault="009D749F">
      <w:pPr>
        <w:suppressAutoHyphens w:val="0"/>
        <w:spacing w:line="240" w:lineRule="auto"/>
        <w:rPr>
          <w:rFonts w:cs="Arial"/>
          <w:b/>
        </w:rPr>
      </w:pPr>
      <w:r>
        <w:rPr>
          <w:rFonts w:cs="Arial"/>
          <w:b/>
        </w:rPr>
        <w:br w:type="page"/>
      </w:r>
    </w:p>
    <w:p w14:paraId="11BB576B" w14:textId="1CD971ED" w:rsidR="00ED2E67" w:rsidRPr="00ED2E67" w:rsidRDefault="00ED2E67" w:rsidP="00ED2E67">
      <w:pPr>
        <w:pStyle w:val="Heading2"/>
      </w:pPr>
      <w:bookmarkStart w:id="374" w:name="_Ref423098756"/>
      <w:bookmarkStart w:id="375" w:name="_Toc424551949"/>
      <w:bookmarkStart w:id="376" w:name="_Toc430263570"/>
      <w:r w:rsidRPr="00ED2E67">
        <w:t xml:space="preserve">Appendix </w:t>
      </w:r>
      <w:r w:rsidRPr="00ED2E67">
        <w:fldChar w:fldCharType="begin"/>
      </w:r>
      <w:r w:rsidRPr="00ED2E67">
        <w:instrText xml:space="preserve"> AUTONUM  \* Arabic </w:instrText>
      </w:r>
      <w:r w:rsidRPr="00ED2E67">
        <w:fldChar w:fldCharType="end"/>
      </w:r>
      <w:r w:rsidRPr="00ED2E67">
        <w:t>: Summary of Research and Enterprise Bid 2015  - Te Maru Pūmanawa</w:t>
      </w:r>
      <w:bookmarkEnd w:id="374"/>
      <w:bookmarkEnd w:id="375"/>
      <w:bookmarkEnd w:id="376"/>
    </w:p>
    <w:p w14:paraId="4FBCE9BB" w14:textId="77777777" w:rsidR="000917F6" w:rsidRPr="000F1553" w:rsidRDefault="000917F6" w:rsidP="000917F6">
      <w:pPr>
        <w:spacing w:line="240" w:lineRule="auto"/>
        <w:rPr>
          <w:rFonts w:cs="Arial"/>
          <w:b/>
        </w:rPr>
      </w:pPr>
    </w:p>
    <w:tbl>
      <w:tblPr>
        <w:tblStyle w:val="TableGrid"/>
        <w:tblW w:w="9180" w:type="dxa"/>
        <w:tblLayout w:type="fixed"/>
        <w:tblCellMar>
          <w:top w:w="57" w:type="dxa"/>
          <w:bottom w:w="57" w:type="dxa"/>
        </w:tblCellMar>
        <w:tblLook w:val="04A0" w:firstRow="1" w:lastRow="0" w:firstColumn="1" w:lastColumn="0" w:noHBand="0" w:noVBand="1"/>
      </w:tblPr>
      <w:tblGrid>
        <w:gridCol w:w="959"/>
        <w:gridCol w:w="2859"/>
        <w:gridCol w:w="1429"/>
        <w:gridCol w:w="1949"/>
        <w:gridCol w:w="1984"/>
      </w:tblGrid>
      <w:tr w:rsidR="000917F6" w:rsidRPr="000F1553" w14:paraId="3599AAAE" w14:textId="77777777" w:rsidTr="00CA4C85">
        <w:tc>
          <w:tcPr>
            <w:tcW w:w="959" w:type="dxa"/>
            <w:vAlign w:val="center"/>
          </w:tcPr>
          <w:p w14:paraId="76DF75CB" w14:textId="77777777" w:rsidR="000917F6" w:rsidRPr="000F1553" w:rsidRDefault="000917F6" w:rsidP="00284F68">
            <w:pPr>
              <w:jc w:val="center"/>
              <w:rPr>
                <w:rFonts w:cs="Arial"/>
                <w:b/>
              </w:rPr>
            </w:pPr>
            <w:r w:rsidRPr="000F1553">
              <w:rPr>
                <w:rFonts w:cs="Arial"/>
                <w:b/>
              </w:rPr>
              <w:t>Project</w:t>
            </w:r>
          </w:p>
        </w:tc>
        <w:tc>
          <w:tcPr>
            <w:tcW w:w="2859" w:type="dxa"/>
            <w:vAlign w:val="center"/>
          </w:tcPr>
          <w:p w14:paraId="75B6E8D3" w14:textId="77777777" w:rsidR="000917F6" w:rsidRPr="000F1553" w:rsidRDefault="000917F6" w:rsidP="00284F68">
            <w:pPr>
              <w:jc w:val="center"/>
              <w:rPr>
                <w:rFonts w:cs="Arial"/>
                <w:b/>
              </w:rPr>
            </w:pPr>
            <w:r w:rsidRPr="000F1553">
              <w:rPr>
                <w:rFonts w:cs="Arial"/>
                <w:b/>
              </w:rPr>
              <w:t>Title</w:t>
            </w:r>
          </w:p>
        </w:tc>
        <w:tc>
          <w:tcPr>
            <w:tcW w:w="1429" w:type="dxa"/>
            <w:vAlign w:val="center"/>
          </w:tcPr>
          <w:p w14:paraId="050EDF11" w14:textId="77777777" w:rsidR="000917F6" w:rsidRPr="000F1553" w:rsidRDefault="000917F6" w:rsidP="00284F68">
            <w:pPr>
              <w:jc w:val="center"/>
              <w:rPr>
                <w:rFonts w:cs="Arial"/>
                <w:b/>
              </w:rPr>
            </w:pPr>
            <w:r w:rsidRPr="000F1553">
              <w:rPr>
                <w:rFonts w:cs="Arial"/>
                <w:b/>
              </w:rPr>
              <w:t>R&amp;E Funding</w:t>
            </w:r>
          </w:p>
        </w:tc>
        <w:tc>
          <w:tcPr>
            <w:tcW w:w="1949" w:type="dxa"/>
            <w:vAlign w:val="center"/>
          </w:tcPr>
          <w:p w14:paraId="26903EC2" w14:textId="77777777" w:rsidR="000917F6" w:rsidRPr="000F1553" w:rsidRDefault="000917F6" w:rsidP="00284F68">
            <w:pPr>
              <w:jc w:val="center"/>
              <w:rPr>
                <w:rFonts w:cs="Arial"/>
                <w:b/>
              </w:rPr>
            </w:pPr>
            <w:r w:rsidRPr="000F1553">
              <w:rPr>
                <w:rFonts w:cs="Arial"/>
                <w:b/>
              </w:rPr>
              <w:t>Co-funding (external)</w:t>
            </w:r>
          </w:p>
        </w:tc>
        <w:tc>
          <w:tcPr>
            <w:tcW w:w="1984" w:type="dxa"/>
            <w:vAlign w:val="center"/>
          </w:tcPr>
          <w:p w14:paraId="06C45912" w14:textId="77777777" w:rsidR="000917F6" w:rsidRPr="000F1553" w:rsidRDefault="000917F6" w:rsidP="00284F68">
            <w:pPr>
              <w:jc w:val="center"/>
              <w:rPr>
                <w:rFonts w:cs="Arial"/>
                <w:b/>
              </w:rPr>
            </w:pPr>
            <w:r w:rsidRPr="000F1553">
              <w:rPr>
                <w:rFonts w:cs="Arial"/>
                <w:b/>
              </w:rPr>
              <w:t>Other income</w:t>
            </w:r>
          </w:p>
        </w:tc>
      </w:tr>
      <w:tr w:rsidR="000917F6" w:rsidRPr="000F1553" w14:paraId="5931F56D" w14:textId="77777777" w:rsidTr="00CA4C85">
        <w:trPr>
          <w:trHeight w:val="509"/>
        </w:trPr>
        <w:tc>
          <w:tcPr>
            <w:tcW w:w="959" w:type="dxa"/>
          </w:tcPr>
          <w:p w14:paraId="6335B651" w14:textId="77777777" w:rsidR="000917F6" w:rsidRPr="000F1553" w:rsidRDefault="000917F6" w:rsidP="000917F6">
            <w:pPr>
              <w:jc w:val="center"/>
              <w:rPr>
                <w:rFonts w:cs="Arial"/>
              </w:rPr>
            </w:pPr>
            <w:r w:rsidRPr="000F1553">
              <w:rPr>
                <w:rFonts w:cs="Arial"/>
              </w:rPr>
              <w:t>1</w:t>
            </w:r>
          </w:p>
        </w:tc>
        <w:tc>
          <w:tcPr>
            <w:tcW w:w="2859" w:type="dxa"/>
          </w:tcPr>
          <w:p w14:paraId="1EA02ADA" w14:textId="77777777" w:rsidR="000917F6" w:rsidRPr="000F1553" w:rsidRDefault="000917F6" w:rsidP="000917F6">
            <w:pPr>
              <w:rPr>
                <w:rFonts w:cs="Arial"/>
              </w:rPr>
            </w:pPr>
            <w:r w:rsidRPr="000F1553">
              <w:rPr>
                <w:rFonts w:cs="Arial"/>
              </w:rPr>
              <w:t xml:space="preserve">A Darker Eden – curated exhibition </w:t>
            </w:r>
          </w:p>
        </w:tc>
        <w:tc>
          <w:tcPr>
            <w:tcW w:w="1429" w:type="dxa"/>
          </w:tcPr>
          <w:p w14:paraId="0198B67B" w14:textId="77777777" w:rsidR="000917F6" w:rsidRPr="000F1553" w:rsidRDefault="000917F6" w:rsidP="000917F6">
            <w:pPr>
              <w:rPr>
                <w:rFonts w:cs="Arial"/>
              </w:rPr>
            </w:pPr>
            <w:r w:rsidRPr="000F1553">
              <w:rPr>
                <w:rFonts w:cs="Arial"/>
              </w:rPr>
              <w:t>$10,000</w:t>
            </w:r>
          </w:p>
        </w:tc>
        <w:tc>
          <w:tcPr>
            <w:tcW w:w="1949" w:type="dxa"/>
          </w:tcPr>
          <w:p w14:paraId="5A9D3285" w14:textId="77777777" w:rsidR="000917F6" w:rsidRPr="000F1553" w:rsidRDefault="000917F6" w:rsidP="000917F6">
            <w:pPr>
              <w:spacing w:line="276" w:lineRule="auto"/>
              <w:rPr>
                <w:rFonts w:cs="Arial"/>
              </w:rPr>
            </w:pPr>
            <w:r w:rsidRPr="000F1553">
              <w:rPr>
                <w:rFonts w:cs="Arial"/>
              </w:rPr>
              <w:t>$11000</w:t>
            </w:r>
          </w:p>
        </w:tc>
        <w:tc>
          <w:tcPr>
            <w:tcW w:w="1984" w:type="dxa"/>
          </w:tcPr>
          <w:p w14:paraId="5BA80E1A" w14:textId="77777777" w:rsidR="000917F6" w:rsidRPr="000F1553" w:rsidRDefault="000917F6" w:rsidP="000917F6">
            <w:pPr>
              <w:rPr>
                <w:rFonts w:cs="Arial"/>
              </w:rPr>
            </w:pPr>
            <w:r w:rsidRPr="000F1553">
              <w:rPr>
                <w:rFonts w:cs="Arial"/>
              </w:rPr>
              <w:t>$250 – sale of catalogues</w:t>
            </w:r>
          </w:p>
        </w:tc>
      </w:tr>
      <w:tr w:rsidR="000917F6" w:rsidRPr="000F1553" w14:paraId="57E9C4DA" w14:textId="77777777" w:rsidTr="00CA4C85">
        <w:trPr>
          <w:trHeight w:val="733"/>
        </w:trPr>
        <w:tc>
          <w:tcPr>
            <w:tcW w:w="959" w:type="dxa"/>
          </w:tcPr>
          <w:p w14:paraId="6CA14BB5" w14:textId="77777777" w:rsidR="000917F6" w:rsidRPr="000F1553" w:rsidRDefault="000917F6" w:rsidP="000917F6">
            <w:pPr>
              <w:jc w:val="center"/>
              <w:rPr>
                <w:rFonts w:cs="Arial"/>
              </w:rPr>
            </w:pPr>
            <w:r w:rsidRPr="000F1553">
              <w:rPr>
                <w:rFonts w:cs="Arial"/>
              </w:rPr>
              <w:t>2</w:t>
            </w:r>
          </w:p>
        </w:tc>
        <w:tc>
          <w:tcPr>
            <w:tcW w:w="2859" w:type="dxa"/>
          </w:tcPr>
          <w:p w14:paraId="02E25B4A" w14:textId="77777777" w:rsidR="000917F6" w:rsidRPr="000F1553" w:rsidRDefault="000917F6" w:rsidP="000917F6">
            <w:pPr>
              <w:rPr>
                <w:rFonts w:cs="Arial"/>
              </w:rPr>
            </w:pPr>
            <w:r w:rsidRPr="000F1553">
              <w:rPr>
                <w:rFonts w:cs="Arial"/>
              </w:rPr>
              <w:t>Who Cared – Interactive exhibition</w:t>
            </w:r>
          </w:p>
          <w:p w14:paraId="40D4D503" w14:textId="77777777" w:rsidR="000917F6" w:rsidRPr="000F1553" w:rsidRDefault="000917F6" w:rsidP="000917F6">
            <w:pPr>
              <w:rPr>
                <w:rFonts w:cs="Arial"/>
              </w:rPr>
            </w:pPr>
            <w:r w:rsidRPr="000F1553">
              <w:rPr>
                <w:rFonts w:cs="Arial"/>
              </w:rPr>
              <w:t>(student and staff research project)</w:t>
            </w:r>
          </w:p>
        </w:tc>
        <w:tc>
          <w:tcPr>
            <w:tcW w:w="1429" w:type="dxa"/>
          </w:tcPr>
          <w:p w14:paraId="3FFCB799" w14:textId="77777777" w:rsidR="000917F6" w:rsidRPr="000F1553" w:rsidRDefault="000917F6" w:rsidP="000917F6">
            <w:pPr>
              <w:rPr>
                <w:rFonts w:cs="Arial"/>
              </w:rPr>
            </w:pPr>
            <w:r w:rsidRPr="000F1553">
              <w:rPr>
                <w:rFonts w:cs="Arial"/>
              </w:rPr>
              <w:t>$15,680</w:t>
            </w:r>
          </w:p>
        </w:tc>
        <w:tc>
          <w:tcPr>
            <w:tcW w:w="1949" w:type="dxa"/>
          </w:tcPr>
          <w:p w14:paraId="5D1C3B74" w14:textId="77777777" w:rsidR="000917F6" w:rsidRPr="000F1553" w:rsidRDefault="000917F6" w:rsidP="000917F6">
            <w:pPr>
              <w:rPr>
                <w:rFonts w:cs="Arial"/>
              </w:rPr>
            </w:pPr>
            <w:r w:rsidRPr="000F1553">
              <w:rPr>
                <w:rFonts w:cs="Arial"/>
              </w:rPr>
              <w:t xml:space="preserve">$10,000 – Otago Museum </w:t>
            </w:r>
          </w:p>
          <w:p w14:paraId="1F21A6F0" w14:textId="77777777" w:rsidR="000917F6" w:rsidRPr="000F1553" w:rsidRDefault="000917F6" w:rsidP="000917F6">
            <w:pPr>
              <w:rPr>
                <w:rFonts w:cs="Arial"/>
              </w:rPr>
            </w:pPr>
          </w:p>
        </w:tc>
        <w:tc>
          <w:tcPr>
            <w:tcW w:w="1984" w:type="dxa"/>
          </w:tcPr>
          <w:p w14:paraId="690DF7D6" w14:textId="77777777" w:rsidR="000917F6" w:rsidRPr="000F1553" w:rsidRDefault="000917F6" w:rsidP="000917F6">
            <w:pPr>
              <w:spacing w:before="240"/>
              <w:rPr>
                <w:rFonts w:cs="Arial"/>
              </w:rPr>
            </w:pPr>
          </w:p>
        </w:tc>
      </w:tr>
      <w:tr w:rsidR="000917F6" w:rsidRPr="000F1553" w14:paraId="1D259B33" w14:textId="77777777" w:rsidTr="00CA4C85">
        <w:tc>
          <w:tcPr>
            <w:tcW w:w="959" w:type="dxa"/>
          </w:tcPr>
          <w:p w14:paraId="3E31BF8E" w14:textId="77777777" w:rsidR="000917F6" w:rsidRPr="000F1553" w:rsidRDefault="000917F6" w:rsidP="000917F6">
            <w:pPr>
              <w:jc w:val="center"/>
              <w:rPr>
                <w:rFonts w:cs="Arial"/>
              </w:rPr>
            </w:pPr>
            <w:r w:rsidRPr="000F1553">
              <w:rPr>
                <w:rFonts w:cs="Arial"/>
              </w:rPr>
              <w:t>3</w:t>
            </w:r>
          </w:p>
        </w:tc>
        <w:tc>
          <w:tcPr>
            <w:tcW w:w="2859" w:type="dxa"/>
          </w:tcPr>
          <w:p w14:paraId="158E74B1" w14:textId="77777777" w:rsidR="000917F6" w:rsidRPr="000F1553" w:rsidRDefault="000917F6" w:rsidP="000917F6">
            <w:pPr>
              <w:rPr>
                <w:rFonts w:cs="Arial"/>
              </w:rPr>
            </w:pPr>
            <w:r w:rsidRPr="000F1553">
              <w:rPr>
                <w:rFonts w:cs="Arial"/>
              </w:rPr>
              <w:t>White Night in Remuera</w:t>
            </w:r>
          </w:p>
        </w:tc>
        <w:tc>
          <w:tcPr>
            <w:tcW w:w="1429" w:type="dxa"/>
          </w:tcPr>
          <w:p w14:paraId="151F766E" w14:textId="77777777" w:rsidR="000917F6" w:rsidRPr="000F1553" w:rsidRDefault="000917F6" w:rsidP="000917F6">
            <w:pPr>
              <w:rPr>
                <w:rFonts w:cs="Arial"/>
              </w:rPr>
            </w:pPr>
            <w:r w:rsidRPr="000F1553">
              <w:rPr>
                <w:rFonts w:cs="Arial"/>
              </w:rPr>
              <w:t>$3000</w:t>
            </w:r>
          </w:p>
        </w:tc>
        <w:tc>
          <w:tcPr>
            <w:tcW w:w="1949" w:type="dxa"/>
          </w:tcPr>
          <w:p w14:paraId="730F226A" w14:textId="77777777" w:rsidR="000917F6" w:rsidRPr="000F1553" w:rsidRDefault="000917F6" w:rsidP="000917F6">
            <w:pPr>
              <w:rPr>
                <w:rFonts w:cs="Arial"/>
              </w:rPr>
            </w:pPr>
          </w:p>
        </w:tc>
        <w:tc>
          <w:tcPr>
            <w:tcW w:w="1984" w:type="dxa"/>
          </w:tcPr>
          <w:p w14:paraId="26A82F26" w14:textId="77777777" w:rsidR="000917F6" w:rsidRPr="000F1553" w:rsidRDefault="000917F6" w:rsidP="000917F6">
            <w:pPr>
              <w:rPr>
                <w:rFonts w:cs="Arial"/>
              </w:rPr>
            </w:pPr>
          </w:p>
        </w:tc>
      </w:tr>
      <w:tr w:rsidR="000917F6" w:rsidRPr="000F1553" w14:paraId="5F640F41" w14:textId="77777777" w:rsidTr="00CA4C85">
        <w:tc>
          <w:tcPr>
            <w:tcW w:w="959" w:type="dxa"/>
          </w:tcPr>
          <w:p w14:paraId="46BFB790" w14:textId="77777777" w:rsidR="000917F6" w:rsidRPr="000F1553" w:rsidRDefault="000917F6" w:rsidP="000917F6">
            <w:pPr>
              <w:jc w:val="center"/>
              <w:rPr>
                <w:rFonts w:cs="Arial"/>
              </w:rPr>
            </w:pPr>
            <w:r w:rsidRPr="000F1553">
              <w:rPr>
                <w:rFonts w:cs="Arial"/>
              </w:rPr>
              <w:t>4</w:t>
            </w:r>
          </w:p>
        </w:tc>
        <w:tc>
          <w:tcPr>
            <w:tcW w:w="2859" w:type="dxa"/>
          </w:tcPr>
          <w:p w14:paraId="43F1E674" w14:textId="77777777" w:rsidR="000917F6" w:rsidRPr="000F1553" w:rsidRDefault="000917F6" w:rsidP="000917F6">
            <w:pPr>
              <w:rPr>
                <w:rFonts w:cs="Arial"/>
              </w:rPr>
            </w:pPr>
            <w:r w:rsidRPr="000F1553">
              <w:rPr>
                <w:rFonts w:cs="Arial"/>
              </w:rPr>
              <w:t>Costume and Textile Symposium</w:t>
            </w:r>
          </w:p>
        </w:tc>
        <w:tc>
          <w:tcPr>
            <w:tcW w:w="1429" w:type="dxa"/>
          </w:tcPr>
          <w:p w14:paraId="3222D37F" w14:textId="77777777" w:rsidR="000917F6" w:rsidRPr="000F1553" w:rsidRDefault="000917F6" w:rsidP="000917F6">
            <w:pPr>
              <w:rPr>
                <w:rFonts w:cs="Arial"/>
              </w:rPr>
            </w:pPr>
            <w:r w:rsidRPr="000F1553">
              <w:rPr>
                <w:rFonts w:cs="Arial"/>
              </w:rPr>
              <w:t>$975</w:t>
            </w:r>
          </w:p>
        </w:tc>
        <w:tc>
          <w:tcPr>
            <w:tcW w:w="1949" w:type="dxa"/>
          </w:tcPr>
          <w:p w14:paraId="7D18836D" w14:textId="77777777" w:rsidR="000917F6" w:rsidRPr="000F1553" w:rsidRDefault="000917F6" w:rsidP="000917F6">
            <w:pPr>
              <w:rPr>
                <w:rFonts w:cs="Arial"/>
              </w:rPr>
            </w:pPr>
          </w:p>
        </w:tc>
        <w:tc>
          <w:tcPr>
            <w:tcW w:w="1984" w:type="dxa"/>
          </w:tcPr>
          <w:p w14:paraId="3076FA10" w14:textId="77777777" w:rsidR="000917F6" w:rsidRPr="000F1553" w:rsidRDefault="000917F6" w:rsidP="000917F6">
            <w:pPr>
              <w:rPr>
                <w:rFonts w:cs="Arial"/>
              </w:rPr>
            </w:pPr>
          </w:p>
        </w:tc>
      </w:tr>
      <w:tr w:rsidR="000917F6" w:rsidRPr="000F1553" w14:paraId="2B510CEC" w14:textId="77777777" w:rsidTr="00CA4C85">
        <w:tc>
          <w:tcPr>
            <w:tcW w:w="959" w:type="dxa"/>
          </w:tcPr>
          <w:p w14:paraId="1CAA097B" w14:textId="77777777" w:rsidR="000917F6" w:rsidRPr="000F1553" w:rsidRDefault="000917F6" w:rsidP="000917F6">
            <w:pPr>
              <w:jc w:val="center"/>
              <w:rPr>
                <w:rFonts w:cs="Arial"/>
              </w:rPr>
            </w:pPr>
            <w:r w:rsidRPr="000F1553">
              <w:rPr>
                <w:rFonts w:cs="Arial"/>
              </w:rPr>
              <w:t>5</w:t>
            </w:r>
          </w:p>
        </w:tc>
        <w:tc>
          <w:tcPr>
            <w:tcW w:w="2859" w:type="dxa"/>
          </w:tcPr>
          <w:p w14:paraId="12FF3A67" w14:textId="77777777" w:rsidR="009D749F" w:rsidRDefault="000917F6" w:rsidP="000917F6">
            <w:pPr>
              <w:rPr>
                <w:rFonts w:cs="Arial"/>
              </w:rPr>
            </w:pPr>
            <w:r w:rsidRPr="000F1553">
              <w:rPr>
                <w:rFonts w:cs="Arial"/>
              </w:rPr>
              <w:t>Art and Design symposium</w:t>
            </w:r>
            <w:r w:rsidR="009D749F">
              <w:rPr>
                <w:rFonts w:cs="Arial"/>
              </w:rPr>
              <w:t xml:space="preserve"> </w:t>
            </w:r>
          </w:p>
          <w:p w14:paraId="423A777E" w14:textId="404EFBE9" w:rsidR="000917F6" w:rsidRPr="000F1553" w:rsidRDefault="009D749F">
            <w:pPr>
              <w:rPr>
                <w:rFonts w:cs="Arial"/>
              </w:rPr>
            </w:pPr>
            <w:r>
              <w:rPr>
                <w:rFonts w:cs="Arial"/>
              </w:rPr>
              <w:t>Oct 16/17 2015</w:t>
            </w:r>
          </w:p>
        </w:tc>
        <w:tc>
          <w:tcPr>
            <w:tcW w:w="1429" w:type="dxa"/>
          </w:tcPr>
          <w:p w14:paraId="5807055F" w14:textId="77777777" w:rsidR="000917F6" w:rsidRPr="000F1553" w:rsidRDefault="000917F6" w:rsidP="000917F6">
            <w:pPr>
              <w:rPr>
                <w:rFonts w:cs="Arial"/>
              </w:rPr>
            </w:pPr>
            <w:r w:rsidRPr="000F1553">
              <w:rPr>
                <w:rFonts w:cs="Arial"/>
              </w:rPr>
              <w:t>$2000</w:t>
            </w:r>
          </w:p>
        </w:tc>
        <w:tc>
          <w:tcPr>
            <w:tcW w:w="1949" w:type="dxa"/>
          </w:tcPr>
          <w:p w14:paraId="2065FD3B" w14:textId="77777777" w:rsidR="000917F6" w:rsidRPr="000F1553" w:rsidRDefault="000917F6" w:rsidP="000917F6">
            <w:pPr>
              <w:rPr>
                <w:rFonts w:cs="Arial"/>
              </w:rPr>
            </w:pPr>
            <w:r w:rsidRPr="000F1553">
              <w:rPr>
                <w:rFonts w:cs="Arial"/>
              </w:rPr>
              <w:t xml:space="preserve">$12,000 </w:t>
            </w:r>
          </w:p>
          <w:p w14:paraId="03B0939C" w14:textId="77777777" w:rsidR="000917F6" w:rsidRPr="000F1553" w:rsidRDefault="000917F6" w:rsidP="000917F6">
            <w:pPr>
              <w:rPr>
                <w:rFonts w:cs="Arial"/>
              </w:rPr>
            </w:pPr>
            <w:r w:rsidRPr="000F1553">
              <w:rPr>
                <w:rFonts w:cs="Arial"/>
              </w:rPr>
              <w:t>(money will not come through OP so not counted)</w:t>
            </w:r>
          </w:p>
        </w:tc>
        <w:tc>
          <w:tcPr>
            <w:tcW w:w="1984" w:type="dxa"/>
          </w:tcPr>
          <w:p w14:paraId="281B6C9D" w14:textId="77777777" w:rsidR="000917F6" w:rsidRPr="000F1553" w:rsidRDefault="000917F6" w:rsidP="000917F6">
            <w:pPr>
              <w:rPr>
                <w:rFonts w:cs="Arial"/>
              </w:rPr>
            </w:pPr>
            <w:r w:rsidRPr="000F1553">
              <w:rPr>
                <w:rFonts w:cs="Arial"/>
              </w:rPr>
              <w:t>$27,000</w:t>
            </w:r>
          </w:p>
          <w:p w14:paraId="3F228B91" w14:textId="77777777" w:rsidR="000917F6" w:rsidRPr="000F1553" w:rsidRDefault="000917F6" w:rsidP="000917F6">
            <w:pPr>
              <w:rPr>
                <w:rFonts w:cs="Arial"/>
              </w:rPr>
            </w:pPr>
            <w:r w:rsidRPr="000F1553">
              <w:rPr>
                <w:rFonts w:cs="Arial"/>
              </w:rPr>
              <w:t>(money will not come through OP so not counted)</w:t>
            </w:r>
          </w:p>
        </w:tc>
      </w:tr>
      <w:tr w:rsidR="000917F6" w:rsidRPr="000F1553" w14:paraId="4B0B228B" w14:textId="77777777" w:rsidTr="00CA4C85">
        <w:trPr>
          <w:trHeight w:val="363"/>
        </w:trPr>
        <w:tc>
          <w:tcPr>
            <w:tcW w:w="959" w:type="dxa"/>
          </w:tcPr>
          <w:p w14:paraId="5F698C01" w14:textId="77777777" w:rsidR="000917F6" w:rsidRPr="000F1553" w:rsidRDefault="000917F6" w:rsidP="000917F6">
            <w:pPr>
              <w:jc w:val="center"/>
              <w:rPr>
                <w:rFonts w:cs="Arial"/>
              </w:rPr>
            </w:pPr>
            <w:r w:rsidRPr="000F1553">
              <w:rPr>
                <w:rFonts w:cs="Arial"/>
              </w:rPr>
              <w:t>6</w:t>
            </w:r>
          </w:p>
        </w:tc>
        <w:tc>
          <w:tcPr>
            <w:tcW w:w="2859" w:type="dxa"/>
          </w:tcPr>
          <w:p w14:paraId="51407392" w14:textId="77777777" w:rsidR="000917F6" w:rsidRDefault="000917F6" w:rsidP="000917F6">
            <w:pPr>
              <w:rPr>
                <w:rFonts w:cs="Arial"/>
              </w:rPr>
            </w:pPr>
            <w:r w:rsidRPr="000F1553">
              <w:rPr>
                <w:rFonts w:cs="Arial"/>
              </w:rPr>
              <w:t xml:space="preserve">DesignCo symposium  </w:t>
            </w:r>
          </w:p>
          <w:p w14:paraId="6F2CED22" w14:textId="36780AC3" w:rsidR="009D749F" w:rsidRPr="000F1553" w:rsidRDefault="009D749F" w:rsidP="000917F6">
            <w:pPr>
              <w:rPr>
                <w:rFonts w:cs="Arial"/>
              </w:rPr>
            </w:pPr>
            <w:r>
              <w:rPr>
                <w:rFonts w:cs="Arial"/>
              </w:rPr>
              <w:t>Nov 25/26 2015</w:t>
            </w:r>
          </w:p>
        </w:tc>
        <w:tc>
          <w:tcPr>
            <w:tcW w:w="1429" w:type="dxa"/>
            <w:tcBorders>
              <w:bottom w:val="single" w:sz="4" w:space="0" w:color="auto"/>
            </w:tcBorders>
          </w:tcPr>
          <w:p w14:paraId="29922B56" w14:textId="77777777" w:rsidR="000917F6" w:rsidRPr="000F1553" w:rsidRDefault="000917F6" w:rsidP="000917F6">
            <w:pPr>
              <w:rPr>
                <w:rFonts w:cs="Arial"/>
              </w:rPr>
            </w:pPr>
            <w:r w:rsidRPr="000F1553">
              <w:rPr>
                <w:rFonts w:cs="Arial"/>
              </w:rPr>
              <w:t>$5000</w:t>
            </w:r>
          </w:p>
        </w:tc>
        <w:tc>
          <w:tcPr>
            <w:tcW w:w="1949" w:type="dxa"/>
          </w:tcPr>
          <w:p w14:paraId="679550FD" w14:textId="77777777" w:rsidR="000917F6" w:rsidRPr="000F1553" w:rsidRDefault="000917F6" w:rsidP="000917F6">
            <w:pPr>
              <w:rPr>
                <w:rFonts w:cs="Arial"/>
              </w:rPr>
            </w:pPr>
          </w:p>
        </w:tc>
        <w:tc>
          <w:tcPr>
            <w:tcW w:w="1984" w:type="dxa"/>
          </w:tcPr>
          <w:p w14:paraId="6650F670" w14:textId="77777777" w:rsidR="000917F6" w:rsidRPr="000F1553" w:rsidRDefault="000917F6" w:rsidP="000917F6">
            <w:pPr>
              <w:rPr>
                <w:rFonts w:cs="Arial"/>
              </w:rPr>
            </w:pPr>
          </w:p>
        </w:tc>
      </w:tr>
      <w:tr w:rsidR="000917F6" w:rsidRPr="000F1553" w14:paraId="1143A28F" w14:textId="77777777" w:rsidTr="00CA4C85">
        <w:tc>
          <w:tcPr>
            <w:tcW w:w="959" w:type="dxa"/>
          </w:tcPr>
          <w:p w14:paraId="05391201" w14:textId="77777777" w:rsidR="000917F6" w:rsidRPr="000F1553" w:rsidRDefault="000917F6" w:rsidP="000917F6">
            <w:pPr>
              <w:jc w:val="center"/>
              <w:rPr>
                <w:rFonts w:cs="Arial"/>
              </w:rPr>
            </w:pPr>
            <w:r w:rsidRPr="000F1553">
              <w:rPr>
                <w:rFonts w:cs="Arial"/>
              </w:rPr>
              <w:t>7</w:t>
            </w:r>
          </w:p>
        </w:tc>
        <w:tc>
          <w:tcPr>
            <w:tcW w:w="2859" w:type="dxa"/>
          </w:tcPr>
          <w:p w14:paraId="79746C3A" w14:textId="77777777" w:rsidR="000917F6" w:rsidRPr="000F1553" w:rsidRDefault="000917F6" w:rsidP="000917F6">
            <w:pPr>
              <w:rPr>
                <w:rFonts w:cs="Arial"/>
              </w:rPr>
            </w:pPr>
            <w:r w:rsidRPr="000F1553">
              <w:rPr>
                <w:rFonts w:cs="Arial"/>
              </w:rPr>
              <w:t>Staffing – R&amp;E allocations</w:t>
            </w:r>
          </w:p>
        </w:tc>
        <w:tc>
          <w:tcPr>
            <w:tcW w:w="1429" w:type="dxa"/>
            <w:tcBorders>
              <w:bottom w:val="single" w:sz="4" w:space="0" w:color="auto"/>
            </w:tcBorders>
          </w:tcPr>
          <w:p w14:paraId="0268F24C" w14:textId="77777777" w:rsidR="000917F6" w:rsidRPr="000F1553" w:rsidRDefault="000917F6" w:rsidP="000917F6">
            <w:pPr>
              <w:rPr>
                <w:rFonts w:cs="Arial"/>
              </w:rPr>
            </w:pPr>
            <w:r w:rsidRPr="000F1553">
              <w:rPr>
                <w:rFonts w:cs="Arial"/>
              </w:rPr>
              <w:t>$123,745</w:t>
            </w:r>
          </w:p>
        </w:tc>
        <w:tc>
          <w:tcPr>
            <w:tcW w:w="1949" w:type="dxa"/>
          </w:tcPr>
          <w:p w14:paraId="0F23FF71" w14:textId="77777777" w:rsidR="000917F6" w:rsidRPr="000F1553" w:rsidRDefault="000917F6" w:rsidP="000917F6">
            <w:pPr>
              <w:rPr>
                <w:rFonts w:cs="Arial"/>
              </w:rPr>
            </w:pPr>
          </w:p>
        </w:tc>
        <w:tc>
          <w:tcPr>
            <w:tcW w:w="1984" w:type="dxa"/>
          </w:tcPr>
          <w:p w14:paraId="730B3D82" w14:textId="77777777" w:rsidR="000917F6" w:rsidRPr="000F1553" w:rsidRDefault="000917F6" w:rsidP="000917F6">
            <w:pPr>
              <w:rPr>
                <w:rFonts w:cs="Arial"/>
              </w:rPr>
            </w:pPr>
          </w:p>
        </w:tc>
      </w:tr>
      <w:tr w:rsidR="000917F6" w:rsidRPr="000F1553" w14:paraId="6126B320" w14:textId="77777777" w:rsidTr="00CA4C85">
        <w:tc>
          <w:tcPr>
            <w:tcW w:w="959" w:type="dxa"/>
          </w:tcPr>
          <w:p w14:paraId="6AC004DD" w14:textId="77777777" w:rsidR="000917F6" w:rsidRPr="000F1553" w:rsidRDefault="000917F6" w:rsidP="000917F6">
            <w:pPr>
              <w:jc w:val="center"/>
              <w:rPr>
                <w:rFonts w:cs="Arial"/>
              </w:rPr>
            </w:pPr>
            <w:r w:rsidRPr="000F1553">
              <w:rPr>
                <w:rFonts w:cs="Arial"/>
              </w:rPr>
              <w:t>8</w:t>
            </w:r>
          </w:p>
        </w:tc>
        <w:tc>
          <w:tcPr>
            <w:tcW w:w="2859" w:type="dxa"/>
          </w:tcPr>
          <w:p w14:paraId="638785F9" w14:textId="77777777" w:rsidR="000917F6" w:rsidRPr="000F1553" w:rsidRDefault="000917F6" w:rsidP="000917F6">
            <w:pPr>
              <w:rPr>
                <w:rFonts w:cs="Arial"/>
              </w:rPr>
            </w:pPr>
            <w:r w:rsidRPr="000F1553">
              <w:rPr>
                <w:rFonts w:cs="Arial"/>
              </w:rPr>
              <w:t>Taste App</w:t>
            </w:r>
          </w:p>
        </w:tc>
        <w:tc>
          <w:tcPr>
            <w:tcW w:w="1429" w:type="dxa"/>
            <w:tcBorders>
              <w:bottom w:val="single" w:sz="4" w:space="0" w:color="auto"/>
            </w:tcBorders>
          </w:tcPr>
          <w:p w14:paraId="612B8CAD" w14:textId="77777777" w:rsidR="000917F6" w:rsidRPr="000F1553" w:rsidRDefault="000917F6" w:rsidP="000917F6">
            <w:pPr>
              <w:rPr>
                <w:rFonts w:cs="Arial"/>
              </w:rPr>
            </w:pPr>
            <w:r w:rsidRPr="000F1553">
              <w:rPr>
                <w:rFonts w:cs="Arial"/>
              </w:rPr>
              <w:t>$2000</w:t>
            </w:r>
          </w:p>
        </w:tc>
        <w:tc>
          <w:tcPr>
            <w:tcW w:w="1949" w:type="dxa"/>
          </w:tcPr>
          <w:p w14:paraId="5EC0C647" w14:textId="77777777" w:rsidR="000917F6" w:rsidRPr="000F1553" w:rsidRDefault="000917F6" w:rsidP="000917F6">
            <w:pPr>
              <w:rPr>
                <w:rFonts w:cs="Arial"/>
              </w:rPr>
            </w:pPr>
          </w:p>
        </w:tc>
        <w:tc>
          <w:tcPr>
            <w:tcW w:w="1984" w:type="dxa"/>
          </w:tcPr>
          <w:p w14:paraId="24836E2E" w14:textId="77777777" w:rsidR="000917F6" w:rsidRPr="000F1553" w:rsidRDefault="000917F6" w:rsidP="000917F6">
            <w:pPr>
              <w:rPr>
                <w:rFonts w:cs="Arial"/>
              </w:rPr>
            </w:pPr>
            <w:r w:rsidRPr="000F1553">
              <w:rPr>
                <w:rFonts w:cs="Arial"/>
              </w:rPr>
              <w:t>$10,000 (Ed Capex)</w:t>
            </w:r>
          </w:p>
        </w:tc>
      </w:tr>
      <w:tr w:rsidR="000917F6" w:rsidRPr="000F1553" w14:paraId="104A60F9" w14:textId="77777777" w:rsidTr="00CA4C85">
        <w:tc>
          <w:tcPr>
            <w:tcW w:w="959" w:type="dxa"/>
          </w:tcPr>
          <w:p w14:paraId="24B2B95B" w14:textId="77777777" w:rsidR="000917F6" w:rsidRPr="000F1553" w:rsidRDefault="000917F6" w:rsidP="000917F6">
            <w:pPr>
              <w:jc w:val="center"/>
              <w:rPr>
                <w:rFonts w:cs="Arial"/>
              </w:rPr>
            </w:pPr>
            <w:r w:rsidRPr="000F1553">
              <w:rPr>
                <w:rFonts w:cs="Arial"/>
              </w:rPr>
              <w:t>9</w:t>
            </w:r>
          </w:p>
        </w:tc>
        <w:tc>
          <w:tcPr>
            <w:tcW w:w="2859" w:type="dxa"/>
          </w:tcPr>
          <w:p w14:paraId="777D8CA8" w14:textId="3BB6073D" w:rsidR="000917F6" w:rsidRPr="000F1553" w:rsidRDefault="000917F6" w:rsidP="000917F6">
            <w:pPr>
              <w:rPr>
                <w:rFonts w:cs="Arial"/>
              </w:rPr>
            </w:pPr>
            <w:r w:rsidRPr="000F1553">
              <w:rPr>
                <w:rFonts w:cs="Arial"/>
              </w:rPr>
              <w:t>Chingford Park Frisbee golf</w:t>
            </w:r>
            <w:r w:rsidR="009D749F">
              <w:rPr>
                <w:rFonts w:cs="Arial"/>
              </w:rPr>
              <w:t xml:space="preserve"> course</w:t>
            </w:r>
          </w:p>
        </w:tc>
        <w:tc>
          <w:tcPr>
            <w:tcW w:w="1429" w:type="dxa"/>
            <w:tcBorders>
              <w:bottom w:val="single" w:sz="4" w:space="0" w:color="auto"/>
            </w:tcBorders>
          </w:tcPr>
          <w:p w14:paraId="2689F681" w14:textId="77777777" w:rsidR="000917F6" w:rsidRPr="000F1553" w:rsidRDefault="000917F6" w:rsidP="000917F6">
            <w:pPr>
              <w:rPr>
                <w:rFonts w:cs="Arial"/>
              </w:rPr>
            </w:pPr>
            <w:r w:rsidRPr="000F1553">
              <w:rPr>
                <w:rFonts w:cs="Arial"/>
              </w:rPr>
              <w:t>$1000</w:t>
            </w:r>
          </w:p>
        </w:tc>
        <w:tc>
          <w:tcPr>
            <w:tcW w:w="1949" w:type="dxa"/>
          </w:tcPr>
          <w:p w14:paraId="15C274E1" w14:textId="77777777" w:rsidR="000917F6" w:rsidRPr="000F1553" w:rsidRDefault="000917F6" w:rsidP="000917F6">
            <w:pPr>
              <w:rPr>
                <w:rFonts w:cs="Arial"/>
              </w:rPr>
            </w:pPr>
          </w:p>
        </w:tc>
        <w:tc>
          <w:tcPr>
            <w:tcW w:w="1984" w:type="dxa"/>
          </w:tcPr>
          <w:p w14:paraId="600A9030" w14:textId="77777777" w:rsidR="000917F6" w:rsidRPr="000F1553" w:rsidRDefault="000917F6" w:rsidP="000917F6">
            <w:pPr>
              <w:rPr>
                <w:rFonts w:cs="Arial"/>
              </w:rPr>
            </w:pPr>
          </w:p>
        </w:tc>
      </w:tr>
      <w:tr w:rsidR="000917F6" w:rsidRPr="000F1553" w14:paraId="374BADEB" w14:textId="77777777" w:rsidTr="00CA4C85">
        <w:tc>
          <w:tcPr>
            <w:tcW w:w="959" w:type="dxa"/>
          </w:tcPr>
          <w:p w14:paraId="1076FAA4" w14:textId="77777777" w:rsidR="000917F6" w:rsidRPr="000F1553" w:rsidRDefault="000917F6" w:rsidP="000917F6">
            <w:pPr>
              <w:jc w:val="center"/>
              <w:rPr>
                <w:rFonts w:cs="Arial"/>
              </w:rPr>
            </w:pPr>
            <w:r w:rsidRPr="000F1553">
              <w:rPr>
                <w:rFonts w:cs="Arial"/>
              </w:rPr>
              <w:t>10</w:t>
            </w:r>
          </w:p>
        </w:tc>
        <w:tc>
          <w:tcPr>
            <w:tcW w:w="2859" w:type="dxa"/>
          </w:tcPr>
          <w:p w14:paraId="3F7A1250" w14:textId="76BFEB62" w:rsidR="000917F6" w:rsidRPr="000F1553" w:rsidRDefault="000917F6" w:rsidP="000917F6">
            <w:pPr>
              <w:rPr>
                <w:rFonts w:cs="Arial"/>
              </w:rPr>
            </w:pPr>
            <w:r w:rsidRPr="000F1553">
              <w:rPr>
                <w:rFonts w:cs="Arial"/>
              </w:rPr>
              <w:t>Winters Blight</w:t>
            </w:r>
            <w:r w:rsidR="009D749F">
              <w:rPr>
                <w:rFonts w:cs="Arial"/>
              </w:rPr>
              <w:t xml:space="preserve"> short film</w:t>
            </w:r>
          </w:p>
        </w:tc>
        <w:tc>
          <w:tcPr>
            <w:tcW w:w="1429" w:type="dxa"/>
            <w:tcBorders>
              <w:bottom w:val="single" w:sz="4" w:space="0" w:color="auto"/>
            </w:tcBorders>
          </w:tcPr>
          <w:p w14:paraId="491D4B66" w14:textId="77777777" w:rsidR="000917F6" w:rsidRPr="000F1553" w:rsidRDefault="000917F6" w:rsidP="000917F6">
            <w:pPr>
              <w:rPr>
                <w:rFonts w:cs="Arial"/>
              </w:rPr>
            </w:pPr>
            <w:r w:rsidRPr="000F1553">
              <w:rPr>
                <w:rFonts w:cs="Arial"/>
              </w:rPr>
              <w:t>$10,000</w:t>
            </w:r>
          </w:p>
        </w:tc>
        <w:tc>
          <w:tcPr>
            <w:tcW w:w="1949" w:type="dxa"/>
          </w:tcPr>
          <w:p w14:paraId="03E254B6" w14:textId="77777777" w:rsidR="000917F6" w:rsidRPr="000F1553" w:rsidRDefault="000917F6" w:rsidP="000917F6">
            <w:pPr>
              <w:rPr>
                <w:rFonts w:cs="Arial"/>
              </w:rPr>
            </w:pPr>
            <w:r w:rsidRPr="000F1553">
              <w:rPr>
                <w:rFonts w:cs="Arial"/>
              </w:rPr>
              <w:t>$10,000 (Short Film Otago)</w:t>
            </w:r>
          </w:p>
        </w:tc>
        <w:tc>
          <w:tcPr>
            <w:tcW w:w="1984" w:type="dxa"/>
          </w:tcPr>
          <w:p w14:paraId="1CD876A1" w14:textId="77777777" w:rsidR="000917F6" w:rsidRPr="000F1553" w:rsidRDefault="000917F6" w:rsidP="000917F6">
            <w:pPr>
              <w:rPr>
                <w:rFonts w:cs="Arial"/>
              </w:rPr>
            </w:pPr>
          </w:p>
        </w:tc>
      </w:tr>
      <w:tr w:rsidR="000917F6" w:rsidRPr="000F1553" w14:paraId="57554B1E" w14:textId="77777777" w:rsidTr="00CA4C85">
        <w:tc>
          <w:tcPr>
            <w:tcW w:w="959" w:type="dxa"/>
          </w:tcPr>
          <w:p w14:paraId="6D5BE962" w14:textId="77777777" w:rsidR="000917F6" w:rsidRPr="000F1553" w:rsidRDefault="000917F6" w:rsidP="000917F6">
            <w:pPr>
              <w:jc w:val="center"/>
              <w:rPr>
                <w:rFonts w:cs="Arial"/>
              </w:rPr>
            </w:pPr>
            <w:r w:rsidRPr="000F1553">
              <w:rPr>
                <w:rFonts w:cs="Arial"/>
              </w:rPr>
              <w:t>11</w:t>
            </w:r>
          </w:p>
        </w:tc>
        <w:tc>
          <w:tcPr>
            <w:tcW w:w="2859" w:type="dxa"/>
          </w:tcPr>
          <w:p w14:paraId="7A154CB5" w14:textId="77777777" w:rsidR="000917F6" w:rsidRPr="000F1553" w:rsidRDefault="000917F6" w:rsidP="000917F6">
            <w:pPr>
              <w:rPr>
                <w:rFonts w:cs="Arial"/>
              </w:rPr>
            </w:pPr>
            <w:r w:rsidRPr="000F1553">
              <w:rPr>
                <w:rFonts w:cs="Arial"/>
              </w:rPr>
              <w:t>Travelling scholar grants to support academic outputs</w:t>
            </w:r>
          </w:p>
        </w:tc>
        <w:tc>
          <w:tcPr>
            <w:tcW w:w="1429" w:type="dxa"/>
            <w:tcBorders>
              <w:bottom w:val="single" w:sz="4" w:space="0" w:color="auto"/>
            </w:tcBorders>
          </w:tcPr>
          <w:p w14:paraId="1E2CC28D" w14:textId="77777777" w:rsidR="000917F6" w:rsidRPr="000F1553" w:rsidRDefault="000917F6" w:rsidP="000917F6">
            <w:pPr>
              <w:rPr>
                <w:rFonts w:cs="Arial"/>
              </w:rPr>
            </w:pPr>
            <w:r w:rsidRPr="000F1553">
              <w:rPr>
                <w:rFonts w:cs="Arial"/>
              </w:rPr>
              <w:t>$25,000 (as per bid)</w:t>
            </w:r>
          </w:p>
        </w:tc>
        <w:tc>
          <w:tcPr>
            <w:tcW w:w="1949" w:type="dxa"/>
          </w:tcPr>
          <w:p w14:paraId="36306C5F" w14:textId="77777777" w:rsidR="000917F6" w:rsidRPr="000F1553" w:rsidRDefault="000917F6" w:rsidP="000917F6">
            <w:pPr>
              <w:rPr>
                <w:rFonts w:cs="Arial"/>
              </w:rPr>
            </w:pPr>
          </w:p>
        </w:tc>
        <w:tc>
          <w:tcPr>
            <w:tcW w:w="1984" w:type="dxa"/>
          </w:tcPr>
          <w:p w14:paraId="7ABA477C" w14:textId="77777777" w:rsidR="000917F6" w:rsidRPr="000F1553" w:rsidRDefault="000917F6" w:rsidP="000917F6">
            <w:pPr>
              <w:rPr>
                <w:rFonts w:cs="Arial"/>
              </w:rPr>
            </w:pPr>
          </w:p>
        </w:tc>
      </w:tr>
      <w:tr w:rsidR="000917F6" w:rsidRPr="000F1553" w14:paraId="462805D8" w14:textId="77777777" w:rsidTr="00CA4C85">
        <w:tc>
          <w:tcPr>
            <w:tcW w:w="959" w:type="dxa"/>
          </w:tcPr>
          <w:p w14:paraId="7E2FAD77" w14:textId="77777777" w:rsidR="000917F6" w:rsidRPr="000F1553" w:rsidRDefault="000917F6" w:rsidP="000917F6">
            <w:pPr>
              <w:jc w:val="center"/>
              <w:rPr>
                <w:rFonts w:cs="Arial"/>
              </w:rPr>
            </w:pPr>
            <w:r w:rsidRPr="000F1553">
              <w:rPr>
                <w:rFonts w:cs="Arial"/>
              </w:rPr>
              <w:t>12</w:t>
            </w:r>
          </w:p>
        </w:tc>
        <w:tc>
          <w:tcPr>
            <w:tcW w:w="2859" w:type="dxa"/>
          </w:tcPr>
          <w:p w14:paraId="061E99D5" w14:textId="77777777" w:rsidR="000917F6" w:rsidRPr="000F1553" w:rsidRDefault="000917F6" w:rsidP="000917F6">
            <w:pPr>
              <w:rPr>
                <w:rFonts w:cs="Arial"/>
              </w:rPr>
            </w:pPr>
            <w:r w:rsidRPr="000F1553">
              <w:rPr>
                <w:rFonts w:cs="Arial"/>
              </w:rPr>
              <w:t>Project management for applied research projects and commercialisation</w:t>
            </w:r>
          </w:p>
        </w:tc>
        <w:tc>
          <w:tcPr>
            <w:tcW w:w="1429" w:type="dxa"/>
            <w:tcBorders>
              <w:bottom w:val="single" w:sz="4" w:space="0" w:color="auto"/>
            </w:tcBorders>
          </w:tcPr>
          <w:p w14:paraId="5F002D8F" w14:textId="77777777" w:rsidR="000917F6" w:rsidRPr="000F1553" w:rsidRDefault="000917F6" w:rsidP="000917F6">
            <w:pPr>
              <w:rPr>
                <w:rFonts w:cs="Arial"/>
              </w:rPr>
            </w:pPr>
            <w:r w:rsidRPr="000F1553">
              <w:rPr>
                <w:rFonts w:cs="Arial"/>
              </w:rPr>
              <w:t>$3,600</w:t>
            </w:r>
          </w:p>
        </w:tc>
        <w:tc>
          <w:tcPr>
            <w:tcW w:w="1949" w:type="dxa"/>
          </w:tcPr>
          <w:p w14:paraId="24E0B519" w14:textId="77777777" w:rsidR="000917F6" w:rsidRPr="000F1553" w:rsidRDefault="000917F6" w:rsidP="000917F6">
            <w:pPr>
              <w:rPr>
                <w:rFonts w:cs="Arial"/>
              </w:rPr>
            </w:pPr>
          </w:p>
        </w:tc>
        <w:tc>
          <w:tcPr>
            <w:tcW w:w="1984" w:type="dxa"/>
          </w:tcPr>
          <w:p w14:paraId="5B903402" w14:textId="77777777" w:rsidR="000917F6" w:rsidRPr="000F1553" w:rsidRDefault="000917F6" w:rsidP="000917F6">
            <w:pPr>
              <w:rPr>
                <w:rFonts w:cs="Arial"/>
              </w:rPr>
            </w:pPr>
          </w:p>
        </w:tc>
      </w:tr>
      <w:tr w:rsidR="000917F6" w:rsidRPr="000F1553" w14:paraId="4D8B96AD" w14:textId="77777777" w:rsidTr="00CA4C85">
        <w:tc>
          <w:tcPr>
            <w:tcW w:w="959" w:type="dxa"/>
          </w:tcPr>
          <w:p w14:paraId="08751680" w14:textId="77777777" w:rsidR="000917F6" w:rsidRPr="000F1553" w:rsidRDefault="000917F6" w:rsidP="000917F6">
            <w:pPr>
              <w:jc w:val="center"/>
              <w:rPr>
                <w:rFonts w:cs="Arial"/>
              </w:rPr>
            </w:pPr>
            <w:r w:rsidRPr="000F1553">
              <w:rPr>
                <w:rFonts w:cs="Arial"/>
              </w:rPr>
              <w:t>13</w:t>
            </w:r>
          </w:p>
        </w:tc>
        <w:tc>
          <w:tcPr>
            <w:tcW w:w="2859" w:type="dxa"/>
          </w:tcPr>
          <w:p w14:paraId="0EECD69D" w14:textId="77777777" w:rsidR="000917F6" w:rsidRPr="000F1553" w:rsidRDefault="000917F6" w:rsidP="000917F6">
            <w:pPr>
              <w:rPr>
                <w:rFonts w:cs="Arial"/>
              </w:rPr>
            </w:pPr>
            <w:r w:rsidRPr="000F1553">
              <w:rPr>
                <w:rFonts w:cs="Arial"/>
              </w:rPr>
              <w:t xml:space="preserve">Postgraduate suite development </w:t>
            </w:r>
          </w:p>
        </w:tc>
        <w:tc>
          <w:tcPr>
            <w:tcW w:w="1429" w:type="dxa"/>
            <w:tcBorders>
              <w:bottom w:val="single" w:sz="4" w:space="0" w:color="auto"/>
            </w:tcBorders>
          </w:tcPr>
          <w:p w14:paraId="2EF1FBA9" w14:textId="77777777" w:rsidR="000917F6" w:rsidRPr="000F1553" w:rsidRDefault="000917F6" w:rsidP="000917F6">
            <w:pPr>
              <w:rPr>
                <w:rFonts w:cs="Arial"/>
              </w:rPr>
            </w:pPr>
            <w:r w:rsidRPr="000F1553">
              <w:rPr>
                <w:rFonts w:cs="Arial"/>
              </w:rPr>
              <w:t>$10,000</w:t>
            </w:r>
          </w:p>
        </w:tc>
        <w:tc>
          <w:tcPr>
            <w:tcW w:w="1949" w:type="dxa"/>
          </w:tcPr>
          <w:p w14:paraId="145045D5" w14:textId="77777777" w:rsidR="000917F6" w:rsidRPr="000F1553" w:rsidRDefault="000917F6" w:rsidP="000917F6">
            <w:pPr>
              <w:rPr>
                <w:rFonts w:cs="Arial"/>
              </w:rPr>
            </w:pPr>
          </w:p>
        </w:tc>
        <w:tc>
          <w:tcPr>
            <w:tcW w:w="1984" w:type="dxa"/>
          </w:tcPr>
          <w:p w14:paraId="6693C223" w14:textId="77777777" w:rsidR="000917F6" w:rsidRPr="000F1553" w:rsidRDefault="000917F6" w:rsidP="000917F6">
            <w:pPr>
              <w:rPr>
                <w:rFonts w:cs="Arial"/>
              </w:rPr>
            </w:pPr>
          </w:p>
        </w:tc>
      </w:tr>
      <w:tr w:rsidR="000917F6" w:rsidRPr="000F1553" w14:paraId="62C300AE" w14:textId="77777777" w:rsidTr="00CA4C85">
        <w:tc>
          <w:tcPr>
            <w:tcW w:w="959" w:type="dxa"/>
          </w:tcPr>
          <w:p w14:paraId="7F203C24" w14:textId="77777777" w:rsidR="000917F6" w:rsidRPr="000F1553" w:rsidRDefault="000917F6" w:rsidP="000917F6">
            <w:pPr>
              <w:jc w:val="center"/>
              <w:rPr>
                <w:rFonts w:cs="Arial"/>
              </w:rPr>
            </w:pPr>
            <w:r w:rsidRPr="000F1553">
              <w:rPr>
                <w:rFonts w:cs="Arial"/>
              </w:rPr>
              <w:t>14</w:t>
            </w:r>
          </w:p>
        </w:tc>
        <w:tc>
          <w:tcPr>
            <w:tcW w:w="2859" w:type="dxa"/>
          </w:tcPr>
          <w:p w14:paraId="12B0345B" w14:textId="77777777" w:rsidR="000917F6" w:rsidRPr="000F1553" w:rsidRDefault="000917F6" w:rsidP="000917F6">
            <w:pPr>
              <w:rPr>
                <w:rFonts w:cs="Arial"/>
              </w:rPr>
            </w:pPr>
            <w:r w:rsidRPr="000F1553">
              <w:rPr>
                <w:rFonts w:cs="Arial"/>
              </w:rPr>
              <w:t>Consultancy income (as per bid)</w:t>
            </w:r>
          </w:p>
        </w:tc>
        <w:tc>
          <w:tcPr>
            <w:tcW w:w="1429" w:type="dxa"/>
            <w:tcBorders>
              <w:bottom w:val="single" w:sz="4" w:space="0" w:color="auto"/>
            </w:tcBorders>
          </w:tcPr>
          <w:p w14:paraId="0CD54387" w14:textId="77777777" w:rsidR="000917F6" w:rsidRPr="000F1553" w:rsidRDefault="000917F6" w:rsidP="000917F6">
            <w:pPr>
              <w:rPr>
                <w:rFonts w:cs="Arial"/>
              </w:rPr>
            </w:pPr>
          </w:p>
        </w:tc>
        <w:tc>
          <w:tcPr>
            <w:tcW w:w="1949" w:type="dxa"/>
          </w:tcPr>
          <w:p w14:paraId="6C8C5BEB" w14:textId="77777777" w:rsidR="000917F6" w:rsidRPr="000F1553" w:rsidRDefault="000917F6" w:rsidP="000917F6">
            <w:pPr>
              <w:rPr>
                <w:rFonts w:cs="Arial"/>
              </w:rPr>
            </w:pPr>
          </w:p>
        </w:tc>
        <w:tc>
          <w:tcPr>
            <w:tcW w:w="1984" w:type="dxa"/>
          </w:tcPr>
          <w:p w14:paraId="5FAF4A51" w14:textId="77777777" w:rsidR="000917F6" w:rsidRPr="000F1553" w:rsidRDefault="000917F6" w:rsidP="000917F6">
            <w:pPr>
              <w:rPr>
                <w:rFonts w:cs="Arial"/>
              </w:rPr>
            </w:pPr>
            <w:r w:rsidRPr="000F1553">
              <w:rPr>
                <w:rFonts w:cs="Arial"/>
              </w:rPr>
              <w:t>$10,000</w:t>
            </w:r>
          </w:p>
        </w:tc>
      </w:tr>
      <w:tr w:rsidR="000917F6" w:rsidRPr="000F1553" w14:paraId="46092AFA" w14:textId="77777777" w:rsidTr="00CA4C85">
        <w:trPr>
          <w:trHeight w:val="600"/>
        </w:trPr>
        <w:tc>
          <w:tcPr>
            <w:tcW w:w="959" w:type="dxa"/>
          </w:tcPr>
          <w:p w14:paraId="6DFE0BB1" w14:textId="77777777" w:rsidR="000917F6" w:rsidRPr="000F1553" w:rsidRDefault="000917F6" w:rsidP="000917F6">
            <w:pPr>
              <w:rPr>
                <w:rFonts w:cs="Arial"/>
              </w:rPr>
            </w:pPr>
          </w:p>
        </w:tc>
        <w:tc>
          <w:tcPr>
            <w:tcW w:w="2859" w:type="dxa"/>
            <w:vAlign w:val="center"/>
          </w:tcPr>
          <w:p w14:paraId="46138880" w14:textId="77777777" w:rsidR="000917F6" w:rsidRPr="000F1553" w:rsidRDefault="000917F6" w:rsidP="000917F6">
            <w:pPr>
              <w:rPr>
                <w:rFonts w:cs="Arial"/>
                <w:b/>
              </w:rPr>
            </w:pPr>
            <w:r w:rsidRPr="000F1553">
              <w:rPr>
                <w:rFonts w:cs="Arial"/>
                <w:b/>
              </w:rPr>
              <w:t>Totals</w:t>
            </w:r>
          </w:p>
        </w:tc>
        <w:tc>
          <w:tcPr>
            <w:tcW w:w="1429" w:type="dxa"/>
            <w:shd w:val="clear" w:color="auto" w:fill="auto"/>
            <w:vAlign w:val="center"/>
          </w:tcPr>
          <w:p w14:paraId="7668726F" w14:textId="77777777" w:rsidR="000917F6" w:rsidRPr="000F1553" w:rsidRDefault="000917F6" w:rsidP="000917F6">
            <w:pPr>
              <w:rPr>
                <w:rFonts w:cs="Arial"/>
                <w:b/>
              </w:rPr>
            </w:pPr>
            <w:r w:rsidRPr="000F1553">
              <w:rPr>
                <w:rFonts w:cs="Arial"/>
                <w:b/>
              </w:rPr>
              <w:t>$212,000</w:t>
            </w:r>
          </w:p>
        </w:tc>
        <w:tc>
          <w:tcPr>
            <w:tcW w:w="1949" w:type="dxa"/>
            <w:vAlign w:val="center"/>
          </w:tcPr>
          <w:p w14:paraId="1FFB07A9" w14:textId="77777777" w:rsidR="000917F6" w:rsidRPr="000F1553" w:rsidRDefault="000917F6" w:rsidP="000917F6">
            <w:pPr>
              <w:rPr>
                <w:rFonts w:cs="Arial"/>
                <w:b/>
              </w:rPr>
            </w:pPr>
            <w:r w:rsidRPr="000F1553">
              <w:rPr>
                <w:rFonts w:cs="Arial"/>
                <w:b/>
              </w:rPr>
              <w:t>$31,000</w:t>
            </w:r>
          </w:p>
        </w:tc>
        <w:tc>
          <w:tcPr>
            <w:tcW w:w="1984" w:type="dxa"/>
            <w:vAlign w:val="center"/>
          </w:tcPr>
          <w:p w14:paraId="7C61911E" w14:textId="77777777" w:rsidR="000917F6" w:rsidRPr="000F1553" w:rsidRDefault="000917F6" w:rsidP="000917F6">
            <w:pPr>
              <w:rPr>
                <w:rFonts w:cs="Arial"/>
                <w:b/>
              </w:rPr>
            </w:pPr>
            <w:r w:rsidRPr="000F1553">
              <w:rPr>
                <w:rFonts w:cs="Arial"/>
                <w:b/>
              </w:rPr>
              <w:t>$20,250</w:t>
            </w:r>
          </w:p>
        </w:tc>
      </w:tr>
    </w:tbl>
    <w:p w14:paraId="68C2950E" w14:textId="77777777" w:rsidR="000917F6" w:rsidRPr="000F1553" w:rsidRDefault="000917F6" w:rsidP="000917F6">
      <w:pPr>
        <w:spacing w:line="240" w:lineRule="auto"/>
        <w:rPr>
          <w:rFonts w:cs="Arial"/>
        </w:rPr>
      </w:pPr>
    </w:p>
    <w:p w14:paraId="0ECD1E68" w14:textId="77777777" w:rsidR="00CA4C85" w:rsidRDefault="00CA4C85" w:rsidP="000917F6">
      <w:pPr>
        <w:spacing w:line="240" w:lineRule="auto"/>
        <w:rPr>
          <w:rFonts w:cs="Arial"/>
        </w:rPr>
        <w:sectPr w:rsidR="00CA4C85" w:rsidSect="00E047AE">
          <w:footnotePr>
            <w:pos w:val="beneathText"/>
          </w:footnotePr>
          <w:pgSz w:w="11907" w:h="16840" w:code="9"/>
          <w:pgMar w:top="1440" w:right="1247" w:bottom="1440" w:left="1701" w:header="720" w:footer="720" w:gutter="0"/>
          <w:cols w:space="720"/>
          <w:docGrid w:linePitch="360"/>
        </w:sectPr>
      </w:pPr>
    </w:p>
    <w:p w14:paraId="209BAB2A" w14:textId="107F8B76" w:rsidR="00E6351A" w:rsidRPr="00026E0C" w:rsidRDefault="00E6351A" w:rsidP="00E6351A">
      <w:pPr>
        <w:pStyle w:val="Heading2"/>
      </w:pPr>
      <w:bookmarkStart w:id="377" w:name="_Toc424551950"/>
      <w:bookmarkStart w:id="378" w:name="_Toc430263571"/>
      <w:bookmarkStart w:id="379" w:name="_Ref414625104"/>
      <w:bookmarkStart w:id="380" w:name="_Ref423094885"/>
      <w:bookmarkStart w:id="381" w:name="_Ref423095066"/>
      <w:r w:rsidRPr="00026E0C">
        <w:t xml:space="preserve">Appendix </w:t>
      </w:r>
      <w:r w:rsidRPr="00026E0C">
        <w:fldChar w:fldCharType="begin"/>
      </w:r>
      <w:r w:rsidRPr="00026E0C">
        <w:instrText xml:space="preserve"> AUTONUM  \* Arabic </w:instrText>
      </w:r>
      <w:r w:rsidRPr="00026E0C">
        <w:fldChar w:fldCharType="end"/>
      </w:r>
      <w:r w:rsidR="00E475EE" w:rsidRPr="00026E0C">
        <w:t xml:space="preserve">: </w:t>
      </w:r>
      <w:r w:rsidR="00CA4C85" w:rsidRPr="00026E0C">
        <w:t>Summary of Research Outputs 2014 - Te Maru Pūmanawa</w:t>
      </w:r>
      <w:bookmarkEnd w:id="377"/>
      <w:bookmarkEnd w:id="378"/>
      <w:r w:rsidR="00CA4C85" w:rsidRPr="00026E0C">
        <w:t xml:space="preserve"> </w:t>
      </w:r>
      <w:bookmarkEnd w:id="379"/>
      <w:bookmarkEnd w:id="380"/>
      <w:bookmarkEnd w:id="381"/>
    </w:p>
    <w:p w14:paraId="6A738CC9" w14:textId="72B293C5" w:rsidR="00153B92" w:rsidRPr="000F1553" w:rsidRDefault="00026E0C" w:rsidP="00153B92">
      <w:pPr>
        <w:rPr>
          <w:bCs/>
          <w:lang w:val="en-US"/>
        </w:rPr>
      </w:pPr>
      <w:r>
        <w:rPr>
          <w:bCs/>
          <w:sz w:val="18"/>
          <w:szCs w:val="18"/>
          <w:lang w:val="en-US"/>
        </w:rPr>
        <w:t>D</w:t>
      </w:r>
      <w:r w:rsidR="00153B92" w:rsidRPr="000F1553">
        <w:rPr>
          <w:bCs/>
          <w:sz w:val="18"/>
          <w:szCs w:val="18"/>
          <w:lang w:val="en-US"/>
        </w:rPr>
        <w:t>oes not include peer esteem, contributions to the research environment etc</w:t>
      </w:r>
    </w:p>
    <w:p w14:paraId="6DECEFFB" w14:textId="77777777" w:rsidR="00153B92" w:rsidRDefault="00153B92" w:rsidP="00153B92">
      <w:pPr>
        <w:rPr>
          <w:b/>
          <w:bCs/>
          <w:lang w:val="en-US"/>
        </w:rPr>
      </w:pPr>
    </w:p>
    <w:p w14:paraId="35BF5EC7" w14:textId="77777777" w:rsidR="00153B92" w:rsidRPr="000F1553" w:rsidRDefault="00153B92" w:rsidP="00153B92">
      <w:pPr>
        <w:rPr>
          <w:b/>
          <w:bCs/>
          <w:lang w:val="en-US"/>
        </w:rPr>
      </w:pPr>
      <w:r w:rsidRPr="000F1553">
        <w:rPr>
          <w:b/>
          <w:bCs/>
          <w:lang w:val="en-US"/>
        </w:rPr>
        <w:t>Artefact/Object/Craftwork - (QA)</w:t>
      </w:r>
    </w:p>
    <w:p w14:paraId="09A3D608" w14:textId="77777777" w:rsidR="00153B92" w:rsidRPr="00B11623" w:rsidRDefault="00153B92" w:rsidP="00153B92">
      <w:pPr>
        <w:rPr>
          <w:bCs/>
          <w:lang w:val="en-US"/>
        </w:rPr>
      </w:pPr>
      <w:r w:rsidRPr="00B11623">
        <w:rPr>
          <w:bCs/>
          <w:lang w:val="en-US"/>
        </w:rPr>
        <w:t>Venis,J. (2014) Dr Clawhammer's Banjo Ukulele I designed and built this instrument prototype</w:t>
      </w:r>
    </w:p>
    <w:p w14:paraId="6D56AD4C" w14:textId="77777777" w:rsidR="00153B92" w:rsidRPr="00B11623" w:rsidRDefault="00153B92" w:rsidP="00153B92">
      <w:pPr>
        <w:rPr>
          <w:bCs/>
          <w:lang w:val="en-US"/>
        </w:rPr>
      </w:pPr>
      <w:r w:rsidRPr="00B11623">
        <w:rPr>
          <w:bCs/>
          <w:lang w:val="en-US"/>
        </w:rPr>
        <w:t>and trialed it in a performance at the Fiul International Ukulele festival at Loraine France in July.</w:t>
      </w:r>
    </w:p>
    <w:p w14:paraId="314325E3" w14:textId="77777777" w:rsidR="00153B92" w:rsidRPr="00B11623" w:rsidRDefault="00153B92" w:rsidP="00153B92">
      <w:pPr>
        <w:rPr>
          <w:bCs/>
          <w:lang w:val="en-US"/>
        </w:rPr>
      </w:pPr>
      <w:r w:rsidRPr="00B11623">
        <w:rPr>
          <w:bCs/>
          <w:lang w:val="en-US"/>
        </w:rPr>
        <w:t>https://www.youtube.com/watch?v=xHcl4pA_vIk</w:t>
      </w:r>
    </w:p>
    <w:p w14:paraId="781130E1" w14:textId="77777777" w:rsidR="00153B92" w:rsidRDefault="00153B92" w:rsidP="00153B92">
      <w:pPr>
        <w:rPr>
          <w:b/>
          <w:bCs/>
          <w:lang w:val="en-US"/>
        </w:rPr>
      </w:pPr>
    </w:p>
    <w:p w14:paraId="468D2984" w14:textId="77777777" w:rsidR="00153B92" w:rsidRPr="000F1553" w:rsidRDefault="00153B92" w:rsidP="00153B92">
      <w:pPr>
        <w:rPr>
          <w:b/>
          <w:bCs/>
          <w:lang w:val="en-US"/>
        </w:rPr>
      </w:pPr>
      <w:r w:rsidRPr="000F1553">
        <w:rPr>
          <w:b/>
          <w:bCs/>
          <w:lang w:val="en-US"/>
        </w:rPr>
        <w:t>Artefact/Object/Craftwork</w:t>
      </w:r>
    </w:p>
    <w:p w14:paraId="307E7782" w14:textId="77777777" w:rsidR="00153B92" w:rsidRPr="00B11623" w:rsidRDefault="00153B92" w:rsidP="00153B92">
      <w:pPr>
        <w:rPr>
          <w:bCs/>
          <w:lang w:val="en-US"/>
        </w:rPr>
      </w:pPr>
      <w:r w:rsidRPr="00B11623">
        <w:rPr>
          <w:bCs/>
          <w:lang w:val="en-US"/>
        </w:rPr>
        <w:t>Lange, S (2014) Hope they never Pattern will be published on Ravelry, late 2014, early 2015</w:t>
      </w:r>
    </w:p>
    <w:p w14:paraId="7EBB85CC" w14:textId="77777777" w:rsidR="00153B92" w:rsidRPr="00B11623" w:rsidRDefault="00153B92" w:rsidP="00153B92">
      <w:pPr>
        <w:rPr>
          <w:bCs/>
          <w:lang w:val="en-US"/>
        </w:rPr>
      </w:pPr>
      <w:r w:rsidRPr="00B11623">
        <w:rPr>
          <w:bCs/>
          <w:lang w:val="en-US"/>
        </w:rPr>
        <w:t>once pattern testing is complete So far there have been three iterations, two documented online,</w:t>
      </w:r>
    </w:p>
    <w:p w14:paraId="7B08DF90" w14:textId="77777777" w:rsidR="00153B92" w:rsidRPr="00B11623" w:rsidRDefault="00153B92" w:rsidP="00153B92">
      <w:pPr>
        <w:rPr>
          <w:bCs/>
          <w:lang w:val="en-US"/>
        </w:rPr>
      </w:pPr>
      <w:r w:rsidRPr="00B11623">
        <w:rPr>
          <w:bCs/>
          <w:lang w:val="en-US"/>
        </w:rPr>
        <w:t>as the design was refined ready for publication http://www.ravelry.com/projects/KKFrog/this-timei-</w:t>
      </w:r>
    </w:p>
    <w:p w14:paraId="1E758C47" w14:textId="77777777" w:rsidR="00153B92" w:rsidRPr="00B11623" w:rsidRDefault="00153B92" w:rsidP="00153B92">
      <w:pPr>
        <w:rPr>
          <w:bCs/>
          <w:lang w:val="en-US"/>
        </w:rPr>
      </w:pPr>
      <w:r w:rsidRPr="00B11623">
        <w:rPr>
          <w:bCs/>
          <w:lang w:val="en-US"/>
        </w:rPr>
        <w:t>hope-she-never-needs-this http://www.ravelry.com/projects/KKFrog/hope-he-never-needs-this</w:t>
      </w:r>
    </w:p>
    <w:p w14:paraId="1E93481A" w14:textId="77777777" w:rsidR="00153B92" w:rsidRPr="00B11623" w:rsidRDefault="00153B92" w:rsidP="00153B92">
      <w:pPr>
        <w:rPr>
          <w:bCs/>
          <w:lang w:val="en-US"/>
        </w:rPr>
      </w:pPr>
      <w:r w:rsidRPr="00B11623">
        <w:rPr>
          <w:bCs/>
          <w:lang w:val="en-US"/>
        </w:rPr>
        <w:t>Composition</w:t>
      </w:r>
    </w:p>
    <w:p w14:paraId="1341CBCA" w14:textId="77777777" w:rsidR="00153B92" w:rsidRPr="00B11623" w:rsidRDefault="00153B92" w:rsidP="00153B92">
      <w:pPr>
        <w:rPr>
          <w:bCs/>
          <w:lang w:val="en-US"/>
        </w:rPr>
      </w:pPr>
      <w:r w:rsidRPr="00B11623">
        <w:rPr>
          <w:bCs/>
          <w:lang w:val="en-US"/>
        </w:rPr>
        <w:t>Morley, M. and Oliver, M.(as TFC) (2014) Nine compositions. Black Panther Screams, Back in</w:t>
      </w:r>
    </w:p>
    <w:p w14:paraId="5E33BCA7" w14:textId="77777777" w:rsidR="00153B92" w:rsidRPr="00B11623" w:rsidRDefault="00153B92" w:rsidP="00153B92">
      <w:pPr>
        <w:rPr>
          <w:bCs/>
          <w:lang w:val="en-US"/>
        </w:rPr>
      </w:pPr>
      <w:r w:rsidRPr="00B11623">
        <w:rPr>
          <w:bCs/>
          <w:lang w:val="en-US"/>
        </w:rPr>
        <w:t>the CCCP, Headkick Jams,Heaven is a Brick, Dissect Royalty,Nasty MFMF,Puncher,Friday,The</w:t>
      </w:r>
    </w:p>
    <w:p w14:paraId="01D93C52" w14:textId="77777777" w:rsidR="00153B92" w:rsidRPr="008808A6" w:rsidRDefault="00153B92" w:rsidP="00153B92">
      <w:pPr>
        <w:rPr>
          <w:bCs/>
          <w:lang w:val="fr-FR"/>
        </w:rPr>
      </w:pPr>
      <w:r w:rsidRPr="008808A6">
        <w:rPr>
          <w:bCs/>
          <w:lang w:val="fr-FR"/>
        </w:rPr>
        <w:t>Enemy.https://tfcmusic3.bandcamp.com</w:t>
      </w:r>
    </w:p>
    <w:p w14:paraId="05EBCD9D" w14:textId="77777777" w:rsidR="00153B92" w:rsidRPr="008808A6" w:rsidRDefault="00153B92" w:rsidP="00153B92">
      <w:pPr>
        <w:rPr>
          <w:bCs/>
          <w:lang w:val="fr-FR"/>
        </w:rPr>
      </w:pPr>
    </w:p>
    <w:p w14:paraId="423BBFE0" w14:textId="77777777" w:rsidR="00153B92" w:rsidRPr="008808A6" w:rsidRDefault="00153B92" w:rsidP="00153B92">
      <w:pPr>
        <w:rPr>
          <w:b/>
          <w:bCs/>
          <w:lang w:val="fr-FR"/>
        </w:rPr>
      </w:pPr>
      <w:r w:rsidRPr="008808A6">
        <w:rPr>
          <w:b/>
          <w:bCs/>
          <w:lang w:val="fr-FR"/>
        </w:rPr>
        <w:t>Conference Contribution - Abstract - (QA)</w:t>
      </w:r>
    </w:p>
    <w:p w14:paraId="093CDBED" w14:textId="77777777" w:rsidR="00153B92" w:rsidRPr="00B11623" w:rsidRDefault="00153B92" w:rsidP="00153B92">
      <w:pPr>
        <w:rPr>
          <w:bCs/>
          <w:lang w:val="en-US"/>
        </w:rPr>
      </w:pPr>
      <w:r w:rsidRPr="00B11623">
        <w:rPr>
          <w:bCs/>
          <w:lang w:val="en-US"/>
        </w:rPr>
        <w:t>McCaw, C. Barton, M. &amp; Terpstra, C. (2014) SOUP BOX: Feeding the culture of design</w:t>
      </w:r>
    </w:p>
    <w:p w14:paraId="7ECDBFFA" w14:textId="77777777" w:rsidR="00153B92" w:rsidRPr="00B11623" w:rsidRDefault="00153B92" w:rsidP="00153B92">
      <w:pPr>
        <w:rPr>
          <w:bCs/>
          <w:lang w:val="en-US"/>
        </w:rPr>
      </w:pPr>
      <w:r w:rsidRPr="00B11623">
        <w:rPr>
          <w:bCs/>
          <w:lang w:val="en-US"/>
        </w:rPr>
        <w:t>research. International Food Design Conference, Dunedin, July 2-4, 2014</w:t>
      </w:r>
    </w:p>
    <w:p w14:paraId="364AD275" w14:textId="77777777" w:rsidR="00153B92" w:rsidRPr="00B11623" w:rsidRDefault="00153B92" w:rsidP="00153B92">
      <w:pPr>
        <w:rPr>
          <w:bCs/>
          <w:lang w:val="en-US"/>
        </w:rPr>
      </w:pPr>
      <w:r w:rsidRPr="00B11623">
        <w:rPr>
          <w:bCs/>
          <w:lang w:val="en-US"/>
        </w:rPr>
        <w:t>McCaw, C. Barton, M. &amp; Terpstra, C. (2014) SOUP BOX: Feeding the culture of design</w:t>
      </w:r>
    </w:p>
    <w:p w14:paraId="6F7896E9" w14:textId="77777777" w:rsidR="00153B92" w:rsidRPr="00B11623" w:rsidRDefault="00153B92" w:rsidP="00153B92">
      <w:pPr>
        <w:rPr>
          <w:bCs/>
          <w:lang w:val="en-US"/>
        </w:rPr>
      </w:pPr>
      <w:r w:rsidRPr="00B11623">
        <w:rPr>
          <w:bCs/>
          <w:lang w:val="en-US"/>
        </w:rPr>
        <w:t>research. International Food Design Conference, Dunedin, July 2-4, 2014</w:t>
      </w:r>
    </w:p>
    <w:p w14:paraId="004262A2" w14:textId="77777777" w:rsidR="00153B92" w:rsidRPr="00B11623" w:rsidRDefault="00153B92" w:rsidP="00153B92">
      <w:pPr>
        <w:rPr>
          <w:bCs/>
          <w:lang w:val="en-US"/>
        </w:rPr>
      </w:pPr>
      <w:r w:rsidRPr="00B11623">
        <w:rPr>
          <w:bCs/>
          <w:lang w:val="en-US"/>
        </w:rPr>
        <w:t>Lange, S (2014) A stitch in Time submitted for consideration for the New Zealand Costume and</w:t>
      </w:r>
    </w:p>
    <w:p w14:paraId="0DCE893E" w14:textId="77777777" w:rsidR="00153B92" w:rsidRPr="00B11623" w:rsidRDefault="00153B92" w:rsidP="00153B92">
      <w:pPr>
        <w:rPr>
          <w:bCs/>
          <w:lang w:val="en-US"/>
        </w:rPr>
      </w:pPr>
      <w:r w:rsidRPr="00B11623">
        <w:rPr>
          <w:bCs/>
          <w:lang w:val="en-US"/>
        </w:rPr>
        <w:t>Textiles Symposium 2015,</w:t>
      </w:r>
    </w:p>
    <w:p w14:paraId="4773BF54" w14:textId="77777777" w:rsidR="00153B92" w:rsidRPr="00B11623" w:rsidRDefault="00153B92" w:rsidP="00153B92">
      <w:pPr>
        <w:rPr>
          <w:bCs/>
          <w:lang w:val="en-US"/>
        </w:rPr>
      </w:pPr>
      <w:r w:rsidRPr="00B11623">
        <w:rPr>
          <w:bCs/>
          <w:lang w:val="en-US"/>
        </w:rPr>
        <w:t>Kean, M. (2014) Open source publishing in design education. ASCILITE Conference, November</w:t>
      </w:r>
    </w:p>
    <w:p w14:paraId="3E7FDD60" w14:textId="77777777" w:rsidR="00153B92" w:rsidRPr="00B11623" w:rsidRDefault="00153B92" w:rsidP="00153B92">
      <w:pPr>
        <w:rPr>
          <w:bCs/>
          <w:lang w:val="en-US"/>
        </w:rPr>
      </w:pPr>
      <w:r w:rsidRPr="00B11623">
        <w:rPr>
          <w:bCs/>
          <w:lang w:val="en-US"/>
        </w:rPr>
        <w:t>2014 http://ascilite2014.otago.ac.nz/sharing-practice/</w:t>
      </w:r>
    </w:p>
    <w:p w14:paraId="4A5C9274" w14:textId="77777777" w:rsidR="00153B92" w:rsidRPr="00B11623" w:rsidRDefault="00153B92" w:rsidP="00153B92">
      <w:pPr>
        <w:rPr>
          <w:bCs/>
          <w:lang w:val="en-US"/>
        </w:rPr>
      </w:pPr>
      <w:r w:rsidRPr="00B11623">
        <w:rPr>
          <w:bCs/>
          <w:lang w:val="en-US"/>
        </w:rPr>
        <w:t>Barton, M (2014) Moments in the dream space. IFFTI 2015, Momenting the Momento. 17th</w:t>
      </w:r>
    </w:p>
    <w:p w14:paraId="5C6B392A" w14:textId="77777777" w:rsidR="00153B92" w:rsidRPr="00B11623" w:rsidRDefault="00153B92" w:rsidP="00153B92">
      <w:pPr>
        <w:rPr>
          <w:bCs/>
          <w:lang w:val="en-US"/>
        </w:rPr>
      </w:pPr>
      <w:r w:rsidRPr="00B11623">
        <w:rPr>
          <w:bCs/>
          <w:lang w:val="en-US"/>
        </w:rPr>
        <w:t>Annual Conference for the International Foundation of Fashion Technology Institutes to be held at</w:t>
      </w:r>
    </w:p>
    <w:p w14:paraId="187CF5F9" w14:textId="77777777" w:rsidR="00153B92" w:rsidRPr="00B11623" w:rsidRDefault="00153B92" w:rsidP="00153B92">
      <w:pPr>
        <w:rPr>
          <w:bCs/>
          <w:lang w:val="en-US"/>
        </w:rPr>
      </w:pPr>
      <w:r w:rsidRPr="00B11623">
        <w:rPr>
          <w:bCs/>
          <w:lang w:val="en-US"/>
        </w:rPr>
        <w:t>Polimoda, Florence, Italy. May 2015.</w:t>
      </w:r>
    </w:p>
    <w:p w14:paraId="0CF512A6" w14:textId="77777777" w:rsidR="00153B92" w:rsidRPr="00B11623" w:rsidRDefault="00153B92" w:rsidP="00153B92">
      <w:pPr>
        <w:rPr>
          <w:bCs/>
          <w:lang w:val="en-US"/>
        </w:rPr>
      </w:pPr>
      <w:r w:rsidRPr="00B11623">
        <w:rPr>
          <w:bCs/>
          <w:lang w:val="en-US"/>
        </w:rPr>
        <w:t>Kennedy, T. (2014) Preliminary Title: The Otago Branch of the NZ Red Cross uniform store: a</w:t>
      </w:r>
    </w:p>
    <w:p w14:paraId="30D91ED5" w14:textId="77777777" w:rsidR="00153B92" w:rsidRPr="00B11623" w:rsidRDefault="00153B92" w:rsidP="00153B92">
      <w:pPr>
        <w:rPr>
          <w:bCs/>
          <w:lang w:val="en-US"/>
        </w:rPr>
      </w:pPr>
      <w:r w:rsidRPr="00B11623">
        <w:rPr>
          <w:bCs/>
          <w:lang w:val="en-US"/>
        </w:rPr>
        <w:t>visual documentation of volunteer and aid worker uniforms past and present. Contexts of Fashion:</w:t>
      </w:r>
    </w:p>
    <w:p w14:paraId="14809185" w14:textId="77777777" w:rsidR="00153B92" w:rsidRPr="00B11623" w:rsidRDefault="00153B92" w:rsidP="00153B92">
      <w:pPr>
        <w:rPr>
          <w:bCs/>
          <w:lang w:val="en-US"/>
        </w:rPr>
      </w:pPr>
      <w:r w:rsidRPr="00B11623">
        <w:rPr>
          <w:bCs/>
          <w:lang w:val="en-US"/>
        </w:rPr>
        <w:t>Materiality and the Body Costume &amp; Textile Association of NZ 14th Annual Symposium 24-25 April</w:t>
      </w:r>
    </w:p>
    <w:p w14:paraId="235B6160" w14:textId="77777777" w:rsidR="00153B92" w:rsidRPr="00B11623" w:rsidRDefault="00153B92" w:rsidP="00153B92">
      <w:pPr>
        <w:rPr>
          <w:bCs/>
          <w:lang w:val="en-US"/>
        </w:rPr>
      </w:pPr>
      <w:r w:rsidRPr="00B11623">
        <w:rPr>
          <w:bCs/>
          <w:lang w:val="en-US"/>
        </w:rPr>
        <w:t>2015</w:t>
      </w:r>
    </w:p>
    <w:p w14:paraId="03B37359" w14:textId="77777777" w:rsidR="00153B92" w:rsidRDefault="00153B92" w:rsidP="00153B92">
      <w:pPr>
        <w:rPr>
          <w:b/>
          <w:bCs/>
          <w:lang w:val="en-US"/>
        </w:rPr>
      </w:pPr>
    </w:p>
    <w:p w14:paraId="165CDE26" w14:textId="77777777" w:rsidR="00153B92" w:rsidRPr="000F1553" w:rsidRDefault="00153B92" w:rsidP="00153B92">
      <w:pPr>
        <w:rPr>
          <w:b/>
          <w:bCs/>
          <w:lang w:val="en-US"/>
        </w:rPr>
      </w:pPr>
      <w:r w:rsidRPr="000F1553">
        <w:rPr>
          <w:b/>
          <w:bCs/>
          <w:lang w:val="en-US"/>
        </w:rPr>
        <w:t>Conference Contribution - Full conference paper - (QA)</w:t>
      </w:r>
    </w:p>
    <w:p w14:paraId="03C30FDB" w14:textId="77777777" w:rsidR="00153B92" w:rsidRPr="00B11623" w:rsidRDefault="00153B92" w:rsidP="00153B92">
      <w:pPr>
        <w:rPr>
          <w:bCs/>
          <w:lang w:val="en-US"/>
        </w:rPr>
      </w:pPr>
      <w:r w:rsidRPr="00B11623">
        <w:rPr>
          <w:bCs/>
          <w:lang w:val="en-US"/>
        </w:rPr>
        <w:t>Shailaj, R.R. (2014) ETHNOGRAPHIC CLOTHING: MAPPING PERSONAL AND WIDER INTEREST</w:t>
      </w:r>
    </w:p>
    <w:p w14:paraId="6D43F2F0" w14:textId="77777777" w:rsidR="00153B92" w:rsidRPr="00B11623" w:rsidRDefault="00153B92" w:rsidP="00153B92">
      <w:pPr>
        <w:rPr>
          <w:bCs/>
          <w:lang w:val="en-US"/>
        </w:rPr>
      </w:pPr>
      <w:r w:rsidRPr="00B11623">
        <w:rPr>
          <w:bCs/>
          <w:lang w:val="en-US"/>
        </w:rPr>
        <w:t>FROM FASHION PERSPECTIVE. 16th IFFTI Annual Conference, Bunka Gakuen University, Japan.</w:t>
      </w:r>
    </w:p>
    <w:p w14:paraId="62CBCBBC" w14:textId="77777777" w:rsidR="00153B92" w:rsidRPr="00B11623" w:rsidRDefault="00153B92" w:rsidP="00153B92">
      <w:pPr>
        <w:rPr>
          <w:bCs/>
          <w:lang w:val="en-US"/>
        </w:rPr>
      </w:pPr>
      <w:r w:rsidRPr="00B11623">
        <w:rPr>
          <w:bCs/>
          <w:lang w:val="en-US"/>
        </w:rPr>
        <w:t>27- 31 January 2014.</w:t>
      </w:r>
    </w:p>
    <w:p w14:paraId="3F53D060" w14:textId="77777777" w:rsidR="00153B92" w:rsidRPr="00B11623" w:rsidRDefault="00153B92" w:rsidP="00153B92">
      <w:pPr>
        <w:rPr>
          <w:bCs/>
          <w:lang w:val="en-US"/>
        </w:rPr>
      </w:pPr>
      <w:r w:rsidRPr="00B11623">
        <w:rPr>
          <w:bCs/>
          <w:lang w:val="en-US"/>
        </w:rPr>
        <w:t>Barton, M. and Hlavac-Green, E. (2014) East meets West - cultural empowerment through</w:t>
      </w:r>
    </w:p>
    <w:p w14:paraId="0D6DCDFE" w14:textId="77777777" w:rsidR="00153B92" w:rsidRPr="00B11623" w:rsidRDefault="00153B92" w:rsidP="00153B92">
      <w:pPr>
        <w:rPr>
          <w:bCs/>
          <w:lang w:val="en-US"/>
        </w:rPr>
      </w:pPr>
      <w:r w:rsidRPr="00B11623">
        <w:rPr>
          <w:bCs/>
          <w:lang w:val="en-US"/>
        </w:rPr>
        <w:t>fashion photography. The Power of Fashion. 16th Annual Conference for the International</w:t>
      </w:r>
    </w:p>
    <w:p w14:paraId="488437F4" w14:textId="77777777" w:rsidR="00153B92" w:rsidRPr="00B11623" w:rsidRDefault="00153B92" w:rsidP="00153B92">
      <w:pPr>
        <w:rPr>
          <w:bCs/>
          <w:lang w:val="en-US"/>
        </w:rPr>
      </w:pPr>
      <w:r w:rsidRPr="00B11623">
        <w:rPr>
          <w:bCs/>
          <w:lang w:val="en-US"/>
        </w:rPr>
        <w:t>Foundation of Fashion Technology Institutes held at Bunka Gakuen University, Tokyo, Japan.</w:t>
      </w:r>
    </w:p>
    <w:p w14:paraId="13636BB4" w14:textId="77777777" w:rsidR="00153B92" w:rsidRPr="00B11623" w:rsidRDefault="00153B92" w:rsidP="00153B92">
      <w:pPr>
        <w:rPr>
          <w:bCs/>
          <w:lang w:val="en-US"/>
        </w:rPr>
      </w:pPr>
      <w:r w:rsidRPr="00B11623">
        <w:rPr>
          <w:bCs/>
          <w:lang w:val="en-US"/>
        </w:rPr>
        <w:t>January / February 2014.</w:t>
      </w:r>
    </w:p>
    <w:p w14:paraId="6827869F" w14:textId="77777777" w:rsidR="00153B92" w:rsidRPr="00B11623" w:rsidRDefault="00153B92" w:rsidP="00153B92">
      <w:pPr>
        <w:rPr>
          <w:bCs/>
          <w:lang w:val="en-US"/>
        </w:rPr>
      </w:pPr>
      <w:r w:rsidRPr="00B11623">
        <w:rPr>
          <w:bCs/>
          <w:lang w:val="en-US"/>
        </w:rPr>
        <w:t>Qi, Z., Terpstra, C., Findlay, J. (2014) A Master Degree Program Development for the Study</w:t>
      </w:r>
    </w:p>
    <w:p w14:paraId="4F645E5F" w14:textId="77777777" w:rsidR="00153B92" w:rsidRPr="00B11623" w:rsidRDefault="00153B92" w:rsidP="00153B92">
      <w:pPr>
        <w:rPr>
          <w:bCs/>
          <w:lang w:val="en-US"/>
        </w:rPr>
      </w:pPr>
      <w:r w:rsidRPr="00B11623">
        <w:rPr>
          <w:bCs/>
          <w:lang w:val="en-US"/>
        </w:rPr>
        <w:t>Pathways from Bachelor of Engineering Technology Frontiers in Education Conference - October</w:t>
      </w:r>
    </w:p>
    <w:p w14:paraId="58854FD5" w14:textId="77777777" w:rsidR="00153B92" w:rsidRPr="00B11623" w:rsidRDefault="00153B92" w:rsidP="00153B92">
      <w:pPr>
        <w:rPr>
          <w:bCs/>
          <w:lang w:val="en-US"/>
        </w:rPr>
      </w:pPr>
      <w:r w:rsidRPr="00B11623">
        <w:rPr>
          <w:bCs/>
          <w:lang w:val="en-US"/>
        </w:rPr>
        <w:t>22-25, Madrid, Spain.</w:t>
      </w:r>
    </w:p>
    <w:p w14:paraId="0D5478BF" w14:textId="77777777" w:rsidR="00153B92" w:rsidRPr="00B11623" w:rsidRDefault="00153B92" w:rsidP="00153B92">
      <w:pPr>
        <w:rPr>
          <w:bCs/>
          <w:lang w:val="en-US"/>
        </w:rPr>
      </w:pPr>
      <w:r w:rsidRPr="00B11623">
        <w:rPr>
          <w:bCs/>
          <w:lang w:val="en-US"/>
        </w:rPr>
        <w:t>Oliver, M., McCaw, C., Glen, L. (2014) Re-staging a garden party: sharing social histories</w:t>
      </w:r>
    </w:p>
    <w:p w14:paraId="7CA8ED1B" w14:textId="77777777" w:rsidR="00153B92" w:rsidRPr="00B11623" w:rsidRDefault="00153B92" w:rsidP="00153B92">
      <w:pPr>
        <w:rPr>
          <w:bCs/>
          <w:lang w:val="en-US"/>
        </w:rPr>
      </w:pPr>
      <w:r w:rsidRPr="00B11623">
        <w:rPr>
          <w:bCs/>
          <w:lang w:val="en-US"/>
        </w:rPr>
        <w:t>through the design of digital and material interactive experiences. NODEM Network of Design and</w:t>
      </w:r>
    </w:p>
    <w:p w14:paraId="779D2E13" w14:textId="77777777" w:rsidR="00153B92" w:rsidRPr="00B11623" w:rsidRDefault="00153B92" w:rsidP="00153B92">
      <w:pPr>
        <w:rPr>
          <w:bCs/>
          <w:lang w:val="en-US"/>
        </w:rPr>
      </w:pPr>
      <w:r w:rsidRPr="00B11623">
        <w:rPr>
          <w:bCs/>
          <w:lang w:val="en-US"/>
        </w:rPr>
        <w:t>Digital Heritage Conference, December 2014 Warsaw, Poland.Nodem.org</w:t>
      </w:r>
    </w:p>
    <w:p w14:paraId="63FD861D" w14:textId="77777777" w:rsidR="00153B92" w:rsidRPr="00B11623" w:rsidRDefault="00153B92" w:rsidP="00153B92">
      <w:pPr>
        <w:rPr>
          <w:bCs/>
          <w:lang w:val="en-US"/>
        </w:rPr>
      </w:pPr>
      <w:r w:rsidRPr="00B11623">
        <w:rPr>
          <w:bCs/>
          <w:lang w:val="en-US"/>
        </w:rPr>
        <w:t>McCaw, C, Oliver, M. Glen, L (2014) Restaging a garden party: sharing social histories through</w:t>
      </w:r>
      <w:r>
        <w:rPr>
          <w:bCs/>
          <w:lang w:val="en-US"/>
        </w:rPr>
        <w:t xml:space="preserve"> </w:t>
      </w:r>
      <w:r w:rsidRPr="00B11623">
        <w:rPr>
          <w:bCs/>
          <w:lang w:val="en-US"/>
        </w:rPr>
        <w:t>the design of digital and material interactive experiences NODEM Network of Design and Digital</w:t>
      </w:r>
    </w:p>
    <w:p w14:paraId="100EE014" w14:textId="77777777" w:rsidR="00153B92" w:rsidRPr="00B11623" w:rsidRDefault="00153B92" w:rsidP="00153B92">
      <w:pPr>
        <w:rPr>
          <w:bCs/>
          <w:lang w:val="en-US"/>
        </w:rPr>
      </w:pPr>
      <w:r w:rsidRPr="00B11623">
        <w:rPr>
          <w:bCs/>
          <w:lang w:val="en-US"/>
        </w:rPr>
        <w:t>Heritage Conference, to be held in December 2014 Warsaw, Poland.Nodem.org</w:t>
      </w:r>
    </w:p>
    <w:p w14:paraId="25B71511" w14:textId="77777777" w:rsidR="00153B92" w:rsidRPr="00B11623" w:rsidRDefault="00153B92" w:rsidP="00153B92">
      <w:pPr>
        <w:rPr>
          <w:bCs/>
          <w:lang w:val="en-US"/>
        </w:rPr>
      </w:pPr>
      <w:r w:rsidRPr="00B11623">
        <w:rPr>
          <w:bCs/>
          <w:lang w:val="en-US"/>
        </w:rPr>
        <w:t>Venis,J. (2014) The Dysfunctional Machine: Chindogu meets pataphysics The Ninth International</w:t>
      </w:r>
    </w:p>
    <w:p w14:paraId="7BAFF0AF" w14:textId="77777777" w:rsidR="00153B92" w:rsidRPr="00B11623" w:rsidRDefault="00153B92" w:rsidP="00153B92">
      <w:pPr>
        <w:rPr>
          <w:bCs/>
          <w:lang w:val="en-US"/>
        </w:rPr>
      </w:pPr>
      <w:r w:rsidRPr="00B11623">
        <w:rPr>
          <w:bCs/>
          <w:lang w:val="en-US"/>
        </w:rPr>
        <w:t>Conference Of the Arts in Society 25-27 June Sapienza University of Rome, Italy.</w:t>
      </w:r>
    </w:p>
    <w:p w14:paraId="27B15CAA" w14:textId="77777777" w:rsidR="00153B92" w:rsidRPr="00B11623" w:rsidRDefault="00153B92" w:rsidP="00153B92">
      <w:pPr>
        <w:rPr>
          <w:bCs/>
          <w:lang w:val="en-US"/>
        </w:rPr>
      </w:pPr>
      <w:r w:rsidRPr="00B11623">
        <w:rPr>
          <w:bCs/>
          <w:lang w:val="en-US"/>
        </w:rPr>
        <w:t>http://artsinsociety.com/the-conference-2014/program-and-events/schedule-of-sessions</w:t>
      </w:r>
    </w:p>
    <w:p w14:paraId="5A3CBF98" w14:textId="77777777" w:rsidR="00153B92" w:rsidRPr="00B11623" w:rsidRDefault="00153B92" w:rsidP="00153B92">
      <w:pPr>
        <w:rPr>
          <w:bCs/>
          <w:lang w:val="en-US"/>
        </w:rPr>
      </w:pPr>
      <w:r w:rsidRPr="00B11623">
        <w:rPr>
          <w:bCs/>
          <w:lang w:val="en-US"/>
        </w:rPr>
        <w:t>Rana Shailaj, R. and Swale, S (2014) Drape as an Alternative Teaching and Learning Process</w:t>
      </w:r>
    </w:p>
    <w:p w14:paraId="678F2240" w14:textId="77777777" w:rsidR="00153B92" w:rsidRPr="00B11623" w:rsidRDefault="00153B92" w:rsidP="00153B92">
      <w:pPr>
        <w:rPr>
          <w:bCs/>
          <w:lang w:val="en-US"/>
        </w:rPr>
      </w:pPr>
      <w:r w:rsidRPr="00B11623">
        <w:rPr>
          <w:bCs/>
          <w:lang w:val="en-US"/>
        </w:rPr>
        <w:t>in Fashion Design National Tertiary Learning and Teaching Conference, Southern Institute of</w:t>
      </w:r>
    </w:p>
    <w:p w14:paraId="7921F100" w14:textId="77777777" w:rsidR="00153B92" w:rsidRPr="00B11623" w:rsidRDefault="00153B92" w:rsidP="00153B92">
      <w:pPr>
        <w:rPr>
          <w:bCs/>
          <w:lang w:val="en-US"/>
        </w:rPr>
      </w:pPr>
      <w:r w:rsidRPr="00B11623">
        <w:rPr>
          <w:bCs/>
          <w:lang w:val="en-US"/>
        </w:rPr>
        <w:t>Technology, Invercargill, New Zealand. 1 October - 3 October 2014.</w:t>
      </w:r>
    </w:p>
    <w:p w14:paraId="26278197" w14:textId="77777777" w:rsidR="00153B92" w:rsidRPr="00B11623" w:rsidRDefault="00153B92" w:rsidP="00153B92">
      <w:pPr>
        <w:rPr>
          <w:bCs/>
          <w:lang w:val="en-US"/>
        </w:rPr>
      </w:pPr>
      <w:r w:rsidRPr="00B11623">
        <w:rPr>
          <w:bCs/>
          <w:lang w:val="en-US"/>
        </w:rPr>
        <w:t>Rana Shailaj, R. &amp; Swale, S. (2014) Drape As Alternative Teaching And Learning Process in</w:t>
      </w:r>
    </w:p>
    <w:p w14:paraId="54A3499B" w14:textId="77777777" w:rsidR="00153B92" w:rsidRPr="00B11623" w:rsidRDefault="00153B92" w:rsidP="00153B92">
      <w:pPr>
        <w:rPr>
          <w:bCs/>
          <w:lang w:val="en-US"/>
        </w:rPr>
      </w:pPr>
      <w:r w:rsidRPr="00B11623">
        <w:rPr>
          <w:bCs/>
          <w:lang w:val="en-US"/>
        </w:rPr>
        <w:t>Fashion Design. Proceedings of the 2014 National Tertiary Learning And Teaching Conference,</w:t>
      </w:r>
    </w:p>
    <w:p w14:paraId="174BB1A7" w14:textId="77777777" w:rsidR="00153B92" w:rsidRPr="00B11623" w:rsidRDefault="00153B92" w:rsidP="00153B92">
      <w:pPr>
        <w:rPr>
          <w:bCs/>
          <w:lang w:val="en-US"/>
        </w:rPr>
      </w:pPr>
      <w:r w:rsidRPr="00B11623">
        <w:rPr>
          <w:bCs/>
          <w:lang w:val="en-US"/>
        </w:rPr>
        <w:t>SIT, Invercargill, 1 - 3 October. http://www.ntltconference.ac.nz/</w:t>
      </w:r>
    </w:p>
    <w:p w14:paraId="4DEB0E30" w14:textId="77777777" w:rsidR="00153B92" w:rsidRPr="00B11623" w:rsidRDefault="00153B92" w:rsidP="00153B92">
      <w:pPr>
        <w:rPr>
          <w:bCs/>
          <w:lang w:val="en-US"/>
        </w:rPr>
      </w:pPr>
      <w:r w:rsidRPr="00B11623">
        <w:rPr>
          <w:bCs/>
          <w:lang w:val="en-US"/>
        </w:rPr>
        <w:t>Finnie, D., Fersterer, C., Qi, Z., Terpstra, C. (2014) A student project development for</w:t>
      </w:r>
    </w:p>
    <w:p w14:paraId="4D8C1BF5" w14:textId="77777777" w:rsidR="00153B92" w:rsidRPr="00B11623" w:rsidRDefault="00153B92" w:rsidP="00153B92">
      <w:pPr>
        <w:rPr>
          <w:bCs/>
          <w:lang w:val="en-US"/>
        </w:rPr>
      </w:pPr>
      <w:r w:rsidRPr="00B11623">
        <w:rPr>
          <w:bCs/>
          <w:lang w:val="en-US"/>
        </w:rPr>
        <w:t>multidisciplinary programs at Otago Polytechnic 2014 Annual Conference of the Australasian</w:t>
      </w:r>
    </w:p>
    <w:p w14:paraId="13195BA6" w14:textId="77777777" w:rsidR="00153B92" w:rsidRPr="00B11623" w:rsidRDefault="00153B92" w:rsidP="00153B92">
      <w:pPr>
        <w:rPr>
          <w:bCs/>
          <w:lang w:val="en-US"/>
        </w:rPr>
      </w:pPr>
      <w:r w:rsidRPr="00B11623">
        <w:rPr>
          <w:bCs/>
          <w:lang w:val="en-US"/>
        </w:rPr>
        <w:t>Association for Engineering Education (AAEE2014), Wellington, New Zealand</w:t>
      </w:r>
    </w:p>
    <w:p w14:paraId="4EDDBA62" w14:textId="77777777" w:rsidR="00153B92" w:rsidRPr="00B11623" w:rsidRDefault="00153B92" w:rsidP="00153B92">
      <w:pPr>
        <w:rPr>
          <w:bCs/>
          <w:lang w:val="en-US"/>
        </w:rPr>
      </w:pPr>
      <w:r w:rsidRPr="00B11623">
        <w:rPr>
          <w:bCs/>
          <w:lang w:val="en-US"/>
        </w:rPr>
        <w:t>Finnie, D., Fersterer, C., Qi, Z., Terpstra, C. (2014) A student project development for</w:t>
      </w:r>
    </w:p>
    <w:p w14:paraId="2B441B98" w14:textId="77777777" w:rsidR="00153B92" w:rsidRPr="00B11623" w:rsidRDefault="00153B92" w:rsidP="00153B92">
      <w:pPr>
        <w:rPr>
          <w:bCs/>
          <w:lang w:val="en-US"/>
        </w:rPr>
      </w:pPr>
      <w:r w:rsidRPr="00B11623">
        <w:rPr>
          <w:bCs/>
          <w:lang w:val="en-US"/>
        </w:rPr>
        <w:t>multidisciplinary programs at Otago Polytechnic. 2014 Annual Conference of the Australasian</w:t>
      </w:r>
    </w:p>
    <w:p w14:paraId="6EE34F76" w14:textId="77777777" w:rsidR="00153B92" w:rsidRPr="00B11623" w:rsidRDefault="00153B92" w:rsidP="00153B92">
      <w:pPr>
        <w:rPr>
          <w:bCs/>
          <w:lang w:val="en-US"/>
        </w:rPr>
      </w:pPr>
      <w:r w:rsidRPr="00B11623">
        <w:rPr>
          <w:bCs/>
          <w:lang w:val="en-US"/>
        </w:rPr>
        <w:t>Association for Engineering Education (AAEE2014), Wellington, New Zealand.</w:t>
      </w:r>
    </w:p>
    <w:p w14:paraId="216C5961" w14:textId="77777777" w:rsidR="00153B92" w:rsidRDefault="00153B92" w:rsidP="00153B92">
      <w:pPr>
        <w:rPr>
          <w:b/>
          <w:bCs/>
          <w:lang w:val="en-US"/>
        </w:rPr>
      </w:pPr>
    </w:p>
    <w:p w14:paraId="54ADAD49" w14:textId="77777777" w:rsidR="00153B92" w:rsidRPr="000F1553" w:rsidRDefault="00153B92" w:rsidP="00153B92">
      <w:pPr>
        <w:rPr>
          <w:b/>
          <w:bCs/>
          <w:lang w:val="en-US"/>
        </w:rPr>
      </w:pPr>
      <w:r w:rsidRPr="000F1553">
        <w:rPr>
          <w:b/>
          <w:bCs/>
          <w:lang w:val="en-US"/>
        </w:rPr>
        <w:t>Conference Contribution - Full conference paper</w:t>
      </w:r>
    </w:p>
    <w:p w14:paraId="25DDBB90" w14:textId="77777777" w:rsidR="00153B92" w:rsidRPr="00B11623" w:rsidRDefault="00153B92" w:rsidP="00153B92">
      <w:pPr>
        <w:rPr>
          <w:bCs/>
          <w:lang w:val="en-US"/>
        </w:rPr>
      </w:pPr>
      <w:r w:rsidRPr="00B11623">
        <w:rPr>
          <w:bCs/>
          <w:lang w:val="en-US"/>
        </w:rPr>
        <w:t>McCaw,C. Morgan,O. Glen,L (2014) Restaging a garden party: sharing social histories through</w:t>
      </w:r>
    </w:p>
    <w:p w14:paraId="46714852" w14:textId="77777777" w:rsidR="00153B92" w:rsidRPr="00B11623" w:rsidRDefault="00153B92" w:rsidP="00153B92">
      <w:pPr>
        <w:rPr>
          <w:bCs/>
          <w:lang w:val="en-US"/>
        </w:rPr>
      </w:pPr>
      <w:r w:rsidRPr="00B11623">
        <w:rPr>
          <w:bCs/>
          <w:lang w:val="en-US"/>
        </w:rPr>
        <w:t>the design of digital and material interactive experiences. NODEM Network of Design and Digital</w:t>
      </w:r>
    </w:p>
    <w:p w14:paraId="02F056CC" w14:textId="77777777" w:rsidR="00153B92" w:rsidRPr="00B11623" w:rsidRDefault="00153B92" w:rsidP="00153B92">
      <w:pPr>
        <w:rPr>
          <w:bCs/>
          <w:lang w:val="en-US"/>
        </w:rPr>
      </w:pPr>
      <w:r w:rsidRPr="00B11623">
        <w:rPr>
          <w:bCs/>
          <w:lang w:val="en-US"/>
        </w:rPr>
        <w:t>Heritage Conference, December 2014 Warsaw, Poland.Nodem.org</w:t>
      </w:r>
    </w:p>
    <w:p w14:paraId="593E7DE4" w14:textId="77777777" w:rsidR="00153B92" w:rsidRPr="00B11623" w:rsidRDefault="00153B92" w:rsidP="00153B92">
      <w:pPr>
        <w:rPr>
          <w:bCs/>
          <w:lang w:val="en-US"/>
        </w:rPr>
      </w:pPr>
      <w:r w:rsidRPr="00B11623">
        <w:rPr>
          <w:bCs/>
          <w:lang w:val="en-US"/>
        </w:rPr>
        <w:t>Conference Contribution - Oral presentation - (QA)</w:t>
      </w:r>
    </w:p>
    <w:p w14:paraId="4D706CFF" w14:textId="77777777" w:rsidR="00153B92" w:rsidRPr="00B11623" w:rsidRDefault="00153B92" w:rsidP="00153B92">
      <w:pPr>
        <w:rPr>
          <w:bCs/>
          <w:lang w:val="en-US"/>
        </w:rPr>
      </w:pPr>
      <w:r w:rsidRPr="00B11623">
        <w:rPr>
          <w:bCs/>
          <w:lang w:val="en-US"/>
        </w:rPr>
        <w:t>McCaw, C., Barton, M., Terpstra, C. (2014) SOUP BOX: feeding a design research culture</w:t>
      </w:r>
    </w:p>
    <w:p w14:paraId="6D1242F5" w14:textId="77777777" w:rsidR="00153B92" w:rsidRPr="00B11623" w:rsidRDefault="00153B92" w:rsidP="00153B92">
      <w:pPr>
        <w:rPr>
          <w:bCs/>
          <w:lang w:val="en-US"/>
        </w:rPr>
      </w:pPr>
      <w:r w:rsidRPr="00B11623">
        <w:rPr>
          <w:bCs/>
          <w:lang w:val="en-US"/>
        </w:rPr>
        <w:t>International Food Design conference and studio, Dunedin 2-4 July 2014</w:t>
      </w:r>
    </w:p>
    <w:p w14:paraId="709FA66A" w14:textId="77777777" w:rsidR="00153B92" w:rsidRPr="00B11623" w:rsidRDefault="00153B92" w:rsidP="00153B92">
      <w:pPr>
        <w:rPr>
          <w:bCs/>
          <w:lang w:val="en-US"/>
        </w:rPr>
      </w:pPr>
      <w:r w:rsidRPr="00B11623">
        <w:rPr>
          <w:bCs/>
          <w:lang w:val="en-US"/>
        </w:rPr>
        <w:t>McCaw, C. (2014) Learning within Communities: Design, Collaboration and Cultural Practices.</w:t>
      </w:r>
    </w:p>
    <w:p w14:paraId="37C022A0" w14:textId="77777777" w:rsidR="00153B92" w:rsidRPr="00B11623" w:rsidRDefault="00153B92" w:rsidP="00153B92">
      <w:pPr>
        <w:rPr>
          <w:bCs/>
          <w:lang w:val="en-US"/>
        </w:rPr>
      </w:pPr>
      <w:r w:rsidRPr="00B11623">
        <w:rPr>
          <w:bCs/>
          <w:lang w:val="en-US"/>
        </w:rPr>
        <w:t>"Learning within Communities: Design, Collaboration and Cultural Practices" ACE conference,</w:t>
      </w:r>
    </w:p>
    <w:p w14:paraId="60FD202D" w14:textId="77777777" w:rsidR="00153B92" w:rsidRPr="00B11623" w:rsidRDefault="00153B92" w:rsidP="00153B92">
      <w:pPr>
        <w:rPr>
          <w:bCs/>
          <w:lang w:val="en-US"/>
        </w:rPr>
      </w:pPr>
      <w:r w:rsidRPr="00B11623">
        <w:rPr>
          <w:bCs/>
          <w:lang w:val="en-US"/>
        </w:rPr>
        <w:t>Wellington, 18 June 2014 http://www.aceaotearoa.org.nz/ace-conference-programme-2014</w:t>
      </w:r>
    </w:p>
    <w:p w14:paraId="69C84632" w14:textId="77777777" w:rsidR="00153B92" w:rsidRPr="00B11623" w:rsidRDefault="00153B92" w:rsidP="00153B92">
      <w:pPr>
        <w:rPr>
          <w:bCs/>
          <w:lang w:val="en-US"/>
        </w:rPr>
      </w:pPr>
      <w:r w:rsidRPr="00B11623">
        <w:rPr>
          <w:bCs/>
          <w:lang w:val="en-US"/>
        </w:rPr>
        <w:t>Malthus J and White M. (2014) Making and Doing: Patchwork and other sewing crafts as</w:t>
      </w:r>
    </w:p>
    <w:p w14:paraId="4339E2ED" w14:textId="77777777" w:rsidR="00153B92" w:rsidRPr="00B11623" w:rsidRDefault="00153B92" w:rsidP="00153B92">
      <w:pPr>
        <w:rPr>
          <w:bCs/>
          <w:lang w:val="en-US"/>
        </w:rPr>
      </w:pPr>
      <w:r w:rsidRPr="00B11623">
        <w:rPr>
          <w:bCs/>
          <w:lang w:val="en-US"/>
        </w:rPr>
        <w:t>occupational therapy Home Front: Costume and Textile Association of New Zealand Conference</w:t>
      </w:r>
    </w:p>
    <w:p w14:paraId="1EC3741E" w14:textId="77777777" w:rsidR="00153B92" w:rsidRPr="00B11623" w:rsidRDefault="00153B92" w:rsidP="00153B92">
      <w:pPr>
        <w:rPr>
          <w:bCs/>
          <w:lang w:val="en-US"/>
        </w:rPr>
      </w:pPr>
      <w:r w:rsidRPr="00B11623">
        <w:rPr>
          <w:bCs/>
          <w:lang w:val="en-US"/>
        </w:rPr>
        <w:t>May 30-31 2014</w:t>
      </w:r>
    </w:p>
    <w:p w14:paraId="4B4A6A74" w14:textId="77777777" w:rsidR="00153B92" w:rsidRPr="00B11623" w:rsidRDefault="00153B92" w:rsidP="00153B92">
      <w:pPr>
        <w:rPr>
          <w:bCs/>
          <w:lang w:val="en-US"/>
        </w:rPr>
      </w:pPr>
      <w:r w:rsidRPr="00B11623">
        <w:rPr>
          <w:bCs/>
          <w:lang w:val="en-US"/>
        </w:rPr>
        <w:t>McCaw, C. and Henderson, L. (2014) Making a splash: developing design projects through</w:t>
      </w:r>
    </w:p>
    <w:p w14:paraId="00E2CFE4" w14:textId="77777777" w:rsidR="00153B92" w:rsidRPr="00B11623" w:rsidRDefault="00153B92" w:rsidP="00153B92">
      <w:pPr>
        <w:rPr>
          <w:bCs/>
          <w:lang w:val="en-US"/>
        </w:rPr>
      </w:pPr>
      <w:r w:rsidRPr="00B11623">
        <w:rPr>
          <w:bCs/>
          <w:lang w:val="en-US"/>
        </w:rPr>
        <w:t>studio experiences. Emerging Practices Conference, Tongji, Shanghai, October 13 2014</w:t>
      </w:r>
    </w:p>
    <w:p w14:paraId="184E18F3" w14:textId="77777777" w:rsidR="00153B92" w:rsidRPr="00B11623" w:rsidRDefault="00153B92" w:rsidP="00153B92">
      <w:pPr>
        <w:rPr>
          <w:bCs/>
          <w:lang w:val="en-US"/>
        </w:rPr>
      </w:pPr>
      <w:r w:rsidRPr="00B11623">
        <w:rPr>
          <w:bCs/>
          <w:lang w:val="en-US"/>
        </w:rPr>
        <w:t>Galloway, M. (2014) This Message has No Content. "A Slight Return" Design Symposium hosted</w:t>
      </w:r>
    </w:p>
    <w:p w14:paraId="071FE1D2" w14:textId="77777777" w:rsidR="00153B92" w:rsidRPr="00B11623" w:rsidRDefault="00153B92" w:rsidP="00153B92">
      <w:pPr>
        <w:rPr>
          <w:bCs/>
          <w:lang w:val="en-US"/>
        </w:rPr>
      </w:pPr>
      <w:r w:rsidRPr="00B11623">
        <w:rPr>
          <w:bCs/>
          <w:lang w:val="en-US"/>
        </w:rPr>
        <w:t>by The Physics Room &amp; The University of Canterbury, Cass, Canterbury, New Zealand.</w:t>
      </w:r>
    </w:p>
    <w:p w14:paraId="6D26F576" w14:textId="77777777" w:rsidR="00153B92" w:rsidRPr="00B11623" w:rsidRDefault="00153B92" w:rsidP="00153B92">
      <w:pPr>
        <w:rPr>
          <w:bCs/>
          <w:lang w:val="en-US"/>
        </w:rPr>
      </w:pPr>
      <w:r w:rsidRPr="00B11623">
        <w:rPr>
          <w:bCs/>
          <w:lang w:val="en-US"/>
        </w:rPr>
        <w:t>Galloway, M. (2014) Art Over Nature Over Art. Spark International Festival of Media, Arts &amp;</w:t>
      </w:r>
    </w:p>
    <w:p w14:paraId="0AA3B2F5" w14:textId="77777777" w:rsidR="00153B92" w:rsidRPr="00B11623" w:rsidRDefault="00153B92" w:rsidP="00153B92">
      <w:pPr>
        <w:rPr>
          <w:bCs/>
          <w:lang w:val="en-US"/>
        </w:rPr>
      </w:pPr>
      <w:r w:rsidRPr="00B11623">
        <w:rPr>
          <w:bCs/>
          <w:lang w:val="en-US"/>
        </w:rPr>
        <w:t>Design, http://www.spark.net.nz/</w:t>
      </w:r>
    </w:p>
    <w:p w14:paraId="45151F45" w14:textId="77777777" w:rsidR="00153B92" w:rsidRPr="00B11623" w:rsidRDefault="00153B92" w:rsidP="00153B92">
      <w:pPr>
        <w:rPr>
          <w:bCs/>
          <w:lang w:val="en-US"/>
        </w:rPr>
      </w:pPr>
      <w:r w:rsidRPr="00B11623">
        <w:rPr>
          <w:bCs/>
          <w:lang w:val="en-US"/>
        </w:rPr>
        <w:t>Niimi, M. (2014) Design For Sustainability: Addressing Food Waste Behaviour International Food</w:t>
      </w:r>
    </w:p>
    <w:p w14:paraId="565D71BB" w14:textId="77777777" w:rsidR="00153B92" w:rsidRPr="00B11623" w:rsidRDefault="00153B92" w:rsidP="00153B92">
      <w:pPr>
        <w:rPr>
          <w:bCs/>
          <w:lang w:val="en-US"/>
        </w:rPr>
      </w:pPr>
      <w:r w:rsidRPr="00B11623">
        <w:rPr>
          <w:bCs/>
          <w:lang w:val="en-US"/>
        </w:rPr>
        <w:t>Design Experience, (Conference and Studio), 2-4 July 2014, Dunedin, New Zealand</w:t>
      </w:r>
    </w:p>
    <w:p w14:paraId="59E100B4" w14:textId="77777777" w:rsidR="00153B92" w:rsidRDefault="00153B92" w:rsidP="00153B92">
      <w:pPr>
        <w:rPr>
          <w:b/>
          <w:bCs/>
          <w:lang w:val="en-US"/>
        </w:rPr>
      </w:pPr>
    </w:p>
    <w:p w14:paraId="27E4D734" w14:textId="77777777" w:rsidR="00153B92" w:rsidRPr="000F1553" w:rsidRDefault="00153B92" w:rsidP="00153B92">
      <w:pPr>
        <w:rPr>
          <w:b/>
          <w:bCs/>
          <w:lang w:val="en-US"/>
        </w:rPr>
      </w:pPr>
      <w:r w:rsidRPr="000F1553">
        <w:rPr>
          <w:b/>
          <w:bCs/>
          <w:lang w:val="en-US"/>
        </w:rPr>
        <w:t>Conference Contribution - Oral presentation</w:t>
      </w:r>
    </w:p>
    <w:p w14:paraId="1120A941" w14:textId="77777777" w:rsidR="00153B92" w:rsidRPr="00B11623" w:rsidRDefault="00153B92" w:rsidP="00153B92">
      <w:pPr>
        <w:rPr>
          <w:bCs/>
          <w:lang w:val="en-US"/>
        </w:rPr>
      </w:pPr>
      <w:r w:rsidRPr="00B11623">
        <w:rPr>
          <w:bCs/>
          <w:lang w:val="en-US"/>
        </w:rPr>
        <w:t>Barton, M. (2014) Cross Cultural Fashion Collaborations. The ITENZ 2014 Annual Conference was</w:t>
      </w:r>
    </w:p>
    <w:p w14:paraId="2D09E168" w14:textId="77777777" w:rsidR="00153B92" w:rsidRPr="00B11623" w:rsidRDefault="00153B92" w:rsidP="00153B92">
      <w:pPr>
        <w:rPr>
          <w:bCs/>
          <w:lang w:val="en-US"/>
        </w:rPr>
      </w:pPr>
      <w:r w:rsidRPr="00B11623">
        <w:rPr>
          <w:bCs/>
          <w:lang w:val="en-US"/>
        </w:rPr>
        <w:t>held at the Rydges Lakeland Resort, Queenstown on Thursday 11 and Friday 12 September.</w:t>
      </w:r>
    </w:p>
    <w:p w14:paraId="6F190E7F" w14:textId="77777777" w:rsidR="00153B92" w:rsidRPr="00B11623" w:rsidRDefault="00153B92" w:rsidP="00153B92">
      <w:pPr>
        <w:rPr>
          <w:bCs/>
          <w:lang w:val="en-US"/>
        </w:rPr>
      </w:pPr>
      <w:r w:rsidRPr="00B11623">
        <w:rPr>
          <w:bCs/>
          <w:lang w:val="en-US"/>
        </w:rPr>
        <w:t>Kennedy, T. (2014) Crossing the Void: negotiating the space between the fashion industry and</w:t>
      </w:r>
    </w:p>
    <w:p w14:paraId="2F4E156D" w14:textId="77777777" w:rsidR="00153B92" w:rsidRPr="00B11623" w:rsidRDefault="00153B92" w:rsidP="00153B92">
      <w:pPr>
        <w:rPr>
          <w:bCs/>
          <w:lang w:val="en-US"/>
        </w:rPr>
      </w:pPr>
      <w:r w:rsidRPr="00B11623">
        <w:rPr>
          <w:bCs/>
          <w:lang w:val="en-US"/>
        </w:rPr>
        <w:t>education. Te Ao Hou -Innovation and Transformation. 2014 National Tertiary Learning and</w:t>
      </w:r>
    </w:p>
    <w:p w14:paraId="6198B0AA" w14:textId="77777777" w:rsidR="00153B92" w:rsidRPr="00B11623" w:rsidRDefault="00153B92" w:rsidP="00153B92">
      <w:pPr>
        <w:rPr>
          <w:bCs/>
          <w:lang w:val="en-US"/>
        </w:rPr>
      </w:pPr>
      <w:r w:rsidRPr="00B11623">
        <w:rPr>
          <w:bCs/>
          <w:lang w:val="en-US"/>
        </w:rPr>
        <w:t>Teaching Conference. Ako Aotearoa. SIT, Invercargill, NZ. Oct 1, 2, 3 October 2014.</w:t>
      </w:r>
    </w:p>
    <w:p w14:paraId="39BE6132" w14:textId="77777777" w:rsidR="00153B92" w:rsidRPr="00B11623" w:rsidRDefault="00153B92" w:rsidP="00153B92">
      <w:pPr>
        <w:rPr>
          <w:bCs/>
          <w:lang w:val="en-US"/>
        </w:rPr>
      </w:pPr>
      <w:r w:rsidRPr="00B11623">
        <w:rPr>
          <w:bCs/>
          <w:lang w:val="en-US"/>
        </w:rPr>
        <w:t>Laird N. J. (2014) User Centered Design, Design Thinking and Co creation of Products and</w:t>
      </w:r>
    </w:p>
    <w:p w14:paraId="57A3832B" w14:textId="77777777" w:rsidR="00153B92" w:rsidRPr="00B11623" w:rsidRDefault="00153B92" w:rsidP="00153B92">
      <w:pPr>
        <w:rPr>
          <w:bCs/>
          <w:lang w:val="en-US"/>
        </w:rPr>
      </w:pPr>
      <w:r w:rsidRPr="00B11623">
        <w:rPr>
          <w:bCs/>
          <w:lang w:val="en-US"/>
        </w:rPr>
        <w:t>Services with Health Professionals. https://www.podiatry.org.nz/c/Conference-2014</w:t>
      </w:r>
    </w:p>
    <w:p w14:paraId="36EBF7D1" w14:textId="77777777" w:rsidR="00153B92" w:rsidRPr="00B11623" w:rsidRDefault="00153B92" w:rsidP="00153B92">
      <w:pPr>
        <w:rPr>
          <w:bCs/>
          <w:lang w:val="en-US"/>
        </w:rPr>
      </w:pPr>
      <w:r w:rsidRPr="00B11623">
        <w:rPr>
          <w:bCs/>
          <w:lang w:val="en-US"/>
        </w:rPr>
        <w:t>Barton, M. (2014) Interrelation of Research to Teaching. 16th Annual IFFTI Conference Held At</w:t>
      </w:r>
    </w:p>
    <w:p w14:paraId="158ED5AF" w14:textId="77777777" w:rsidR="00153B92" w:rsidRPr="00B11623" w:rsidRDefault="00153B92" w:rsidP="00153B92">
      <w:pPr>
        <w:rPr>
          <w:bCs/>
          <w:lang w:val="en-US"/>
        </w:rPr>
      </w:pPr>
      <w:r w:rsidRPr="00B11623">
        <w:rPr>
          <w:bCs/>
          <w:lang w:val="en-US"/>
        </w:rPr>
        <w:t>Bunka Gakuen University, Japan, February 2014</w:t>
      </w:r>
    </w:p>
    <w:p w14:paraId="23A85C5D" w14:textId="77777777" w:rsidR="00153B92" w:rsidRDefault="00153B92" w:rsidP="00153B92">
      <w:pPr>
        <w:rPr>
          <w:b/>
          <w:bCs/>
          <w:lang w:val="en-US"/>
        </w:rPr>
      </w:pPr>
    </w:p>
    <w:p w14:paraId="0CEC21B2" w14:textId="77777777" w:rsidR="00153B92" w:rsidRPr="000F1553" w:rsidRDefault="00153B92" w:rsidP="00153B92">
      <w:pPr>
        <w:rPr>
          <w:b/>
          <w:bCs/>
          <w:lang w:val="en-US"/>
        </w:rPr>
      </w:pPr>
      <w:r w:rsidRPr="000F1553">
        <w:rPr>
          <w:b/>
          <w:bCs/>
          <w:lang w:val="en-US"/>
        </w:rPr>
        <w:t>Conference Contribution - Other</w:t>
      </w:r>
    </w:p>
    <w:p w14:paraId="59D56F32" w14:textId="77777777" w:rsidR="00153B92" w:rsidRPr="00B11623" w:rsidRDefault="00153B92" w:rsidP="00153B92">
      <w:pPr>
        <w:rPr>
          <w:bCs/>
          <w:lang w:val="en-US"/>
        </w:rPr>
      </w:pPr>
      <w:r w:rsidRPr="00B11623">
        <w:rPr>
          <w:bCs/>
          <w:lang w:val="en-US"/>
        </w:rPr>
        <w:t>Joynt, H and Joynt, R (2014) The Local Artist Studio. Food and Design Conference. Otago</w:t>
      </w:r>
    </w:p>
    <w:p w14:paraId="6C17C094" w14:textId="77777777" w:rsidR="00153B92" w:rsidRPr="00B11623" w:rsidRDefault="00153B92" w:rsidP="00153B92">
      <w:pPr>
        <w:rPr>
          <w:bCs/>
          <w:lang w:val="en-US"/>
        </w:rPr>
      </w:pPr>
      <w:r w:rsidRPr="00B11623">
        <w:rPr>
          <w:bCs/>
          <w:lang w:val="en-US"/>
        </w:rPr>
        <w:t>Polytechnic.</w:t>
      </w:r>
    </w:p>
    <w:p w14:paraId="6643F1CA" w14:textId="77777777" w:rsidR="00153B92" w:rsidRDefault="00153B92" w:rsidP="00153B92">
      <w:pPr>
        <w:rPr>
          <w:b/>
          <w:bCs/>
          <w:lang w:val="en-US"/>
        </w:rPr>
      </w:pPr>
    </w:p>
    <w:p w14:paraId="579FAE2B" w14:textId="77777777" w:rsidR="00153B92" w:rsidRDefault="00153B92" w:rsidP="00153B92">
      <w:pPr>
        <w:rPr>
          <w:b/>
          <w:bCs/>
          <w:lang w:val="en-US"/>
        </w:rPr>
      </w:pPr>
    </w:p>
    <w:p w14:paraId="23E99505" w14:textId="77777777" w:rsidR="00153B92" w:rsidRPr="000F1553" w:rsidRDefault="00153B92" w:rsidP="00153B92">
      <w:pPr>
        <w:rPr>
          <w:b/>
          <w:bCs/>
          <w:lang w:val="en-US"/>
        </w:rPr>
      </w:pPr>
      <w:r w:rsidRPr="000F1553">
        <w:rPr>
          <w:b/>
          <w:bCs/>
          <w:lang w:val="en-US"/>
        </w:rPr>
        <w:t>Conference Contribution - Paper in published proceedings - (QA)</w:t>
      </w:r>
    </w:p>
    <w:p w14:paraId="53069BC9" w14:textId="77777777" w:rsidR="00153B92" w:rsidRPr="00B11623" w:rsidRDefault="00153B92" w:rsidP="00153B92">
      <w:pPr>
        <w:rPr>
          <w:bCs/>
          <w:lang w:val="en-US"/>
        </w:rPr>
      </w:pPr>
      <w:r w:rsidRPr="00B11623">
        <w:rPr>
          <w:bCs/>
          <w:lang w:val="en-US"/>
        </w:rPr>
        <w:t>Qi, Z., Terpstra, C., Findlay, J. (2014) A Master Degree Program Development for the Study</w:t>
      </w:r>
    </w:p>
    <w:p w14:paraId="3F9345FC" w14:textId="77777777" w:rsidR="00153B92" w:rsidRPr="00B11623" w:rsidRDefault="00153B92" w:rsidP="00153B92">
      <w:pPr>
        <w:rPr>
          <w:bCs/>
          <w:lang w:val="en-US"/>
        </w:rPr>
      </w:pPr>
      <w:r w:rsidRPr="00B11623">
        <w:rPr>
          <w:bCs/>
          <w:lang w:val="en-US"/>
        </w:rPr>
        <w:t>Pathways from Bachelor of Engineering Technology Procedings of Frontiers in Education</w:t>
      </w:r>
    </w:p>
    <w:p w14:paraId="0FF0B7D5" w14:textId="77777777" w:rsidR="00153B92" w:rsidRPr="00B11623" w:rsidRDefault="00153B92" w:rsidP="00153B92">
      <w:pPr>
        <w:rPr>
          <w:bCs/>
          <w:lang w:val="en-US"/>
        </w:rPr>
      </w:pPr>
      <w:r w:rsidRPr="00B11623">
        <w:rPr>
          <w:bCs/>
          <w:lang w:val="en-US"/>
        </w:rPr>
        <w:t>Conference - October 22-25, Madrid, Spain. 978-1-4799-3922-0/14/$31.00 ©2014 IEEE pp 2928-</w:t>
      </w:r>
    </w:p>
    <w:p w14:paraId="20C90D58" w14:textId="77777777" w:rsidR="00153B92" w:rsidRPr="00B11623" w:rsidRDefault="00153B92" w:rsidP="00153B92">
      <w:pPr>
        <w:rPr>
          <w:bCs/>
          <w:lang w:val="en-US"/>
        </w:rPr>
      </w:pPr>
      <w:r w:rsidRPr="00B11623">
        <w:rPr>
          <w:bCs/>
          <w:lang w:val="en-US"/>
        </w:rPr>
        <w:t>2931</w:t>
      </w:r>
    </w:p>
    <w:p w14:paraId="5C11ADD4" w14:textId="77777777" w:rsidR="00153B92" w:rsidRDefault="00153B92" w:rsidP="00153B92">
      <w:pPr>
        <w:rPr>
          <w:b/>
          <w:bCs/>
          <w:lang w:val="en-US"/>
        </w:rPr>
      </w:pPr>
    </w:p>
    <w:p w14:paraId="2D467515" w14:textId="77777777" w:rsidR="00153B92" w:rsidRPr="000F1553" w:rsidRDefault="00153B92" w:rsidP="00153B92">
      <w:pPr>
        <w:rPr>
          <w:b/>
          <w:bCs/>
          <w:lang w:val="en-US"/>
        </w:rPr>
      </w:pPr>
      <w:r w:rsidRPr="000F1553">
        <w:rPr>
          <w:b/>
          <w:bCs/>
          <w:lang w:val="en-US"/>
        </w:rPr>
        <w:t>Conference Contribution - Poster presentation - (QA)</w:t>
      </w:r>
    </w:p>
    <w:p w14:paraId="03068305" w14:textId="77777777" w:rsidR="00153B92" w:rsidRPr="00B11623" w:rsidRDefault="00153B92" w:rsidP="00153B92">
      <w:pPr>
        <w:rPr>
          <w:bCs/>
          <w:lang w:val="en-US"/>
        </w:rPr>
      </w:pPr>
      <w:r w:rsidRPr="00B11623">
        <w:rPr>
          <w:bCs/>
          <w:lang w:val="en-US"/>
        </w:rPr>
        <w:t>Allan Ross, T.A. (2014) Wardrobes for Sensors. Poster exhibited during Shapeshifting, A</w:t>
      </w:r>
    </w:p>
    <w:p w14:paraId="2BDD08DF" w14:textId="77777777" w:rsidR="00153B92" w:rsidRPr="00B11623" w:rsidRDefault="00153B92" w:rsidP="00153B92">
      <w:pPr>
        <w:rPr>
          <w:bCs/>
          <w:lang w:val="en-US"/>
        </w:rPr>
      </w:pPr>
      <w:r w:rsidRPr="00B11623">
        <w:rPr>
          <w:bCs/>
          <w:lang w:val="en-US"/>
        </w:rPr>
        <w:t>Conference on Transformative Paradigms of Fashion and Textile Design. 14—16 April 2014.</w:t>
      </w:r>
    </w:p>
    <w:p w14:paraId="59AA1360" w14:textId="77777777" w:rsidR="00153B92" w:rsidRPr="00B11623" w:rsidRDefault="00153B92" w:rsidP="00153B92">
      <w:pPr>
        <w:rPr>
          <w:bCs/>
          <w:lang w:val="en-US"/>
        </w:rPr>
      </w:pPr>
      <w:r w:rsidRPr="00B11623">
        <w:rPr>
          <w:bCs/>
          <w:lang w:val="en-US"/>
        </w:rPr>
        <w:t>Hosted by AUT University Auckland. 10 minute oral presentation followed by 10 minute question</w:t>
      </w:r>
    </w:p>
    <w:p w14:paraId="6CB63BD7" w14:textId="77777777" w:rsidR="00153B92" w:rsidRPr="00B11623" w:rsidRDefault="00153B92" w:rsidP="00153B92">
      <w:pPr>
        <w:rPr>
          <w:bCs/>
          <w:lang w:val="en-US"/>
        </w:rPr>
      </w:pPr>
      <w:r w:rsidRPr="00B11623">
        <w:rPr>
          <w:bCs/>
          <w:lang w:val="en-US"/>
        </w:rPr>
        <w:t>session.</w:t>
      </w:r>
    </w:p>
    <w:p w14:paraId="26228B83" w14:textId="77777777" w:rsidR="00153B92" w:rsidRDefault="00153B92" w:rsidP="00153B92">
      <w:pPr>
        <w:rPr>
          <w:b/>
          <w:bCs/>
          <w:lang w:val="en-US"/>
        </w:rPr>
      </w:pPr>
    </w:p>
    <w:p w14:paraId="164EE35B" w14:textId="77777777" w:rsidR="00153B92" w:rsidRPr="000F1553" w:rsidRDefault="00153B92" w:rsidP="00153B92">
      <w:pPr>
        <w:rPr>
          <w:b/>
          <w:bCs/>
          <w:lang w:val="en-US"/>
        </w:rPr>
      </w:pPr>
      <w:r w:rsidRPr="000F1553">
        <w:rPr>
          <w:b/>
          <w:bCs/>
          <w:lang w:val="en-US"/>
        </w:rPr>
        <w:t>Design Output - (QA)</w:t>
      </w:r>
    </w:p>
    <w:p w14:paraId="6B74C776" w14:textId="77777777" w:rsidR="00153B92" w:rsidRPr="00B11623" w:rsidRDefault="00153B92" w:rsidP="00153B92">
      <w:pPr>
        <w:rPr>
          <w:bCs/>
          <w:lang w:val="en-US"/>
        </w:rPr>
      </w:pPr>
      <w:r w:rsidRPr="00B11623">
        <w:rPr>
          <w:bCs/>
          <w:lang w:val="en-US"/>
        </w:rPr>
        <w:t>Galloway, M (2014) Whole House Reuse: Deconstruction</w:t>
      </w:r>
    </w:p>
    <w:p w14:paraId="7A14FCEA" w14:textId="77777777" w:rsidR="00153B92" w:rsidRPr="00B11623" w:rsidRDefault="00153B92" w:rsidP="00153B92">
      <w:pPr>
        <w:rPr>
          <w:bCs/>
          <w:lang w:val="en-US"/>
        </w:rPr>
      </w:pPr>
      <w:r w:rsidRPr="00B11623">
        <w:rPr>
          <w:bCs/>
          <w:lang w:val="en-US"/>
        </w:rPr>
        <w:t>http://www.wholehousereuse.co.nz/deconstruction-book/</w:t>
      </w:r>
    </w:p>
    <w:p w14:paraId="12379160" w14:textId="77777777" w:rsidR="00153B92" w:rsidRPr="00B11623" w:rsidRDefault="00153B92" w:rsidP="00153B92">
      <w:pPr>
        <w:rPr>
          <w:bCs/>
          <w:lang w:val="en-US"/>
        </w:rPr>
      </w:pPr>
      <w:r w:rsidRPr="00B11623">
        <w:rPr>
          <w:bCs/>
          <w:lang w:val="en-US"/>
        </w:rPr>
        <w:t>Galloway, M. (2014) Book cover design for Once in a Lifetime: City Building after Disaster in</w:t>
      </w:r>
    </w:p>
    <w:p w14:paraId="78D0C6CB" w14:textId="77777777" w:rsidR="00153B92" w:rsidRPr="00B11623" w:rsidRDefault="00153B92" w:rsidP="00153B92">
      <w:pPr>
        <w:rPr>
          <w:bCs/>
          <w:lang w:val="en-US"/>
        </w:rPr>
      </w:pPr>
      <w:r w:rsidRPr="00B11623">
        <w:rPr>
          <w:bCs/>
          <w:lang w:val="en-US"/>
        </w:rPr>
        <w:t>Christchurch, Freerange Press. http://onceinalifetime.org.nz/</w:t>
      </w:r>
    </w:p>
    <w:p w14:paraId="7C675F6A" w14:textId="77777777" w:rsidR="00153B92" w:rsidRPr="00B11623" w:rsidRDefault="00153B92" w:rsidP="00153B92">
      <w:pPr>
        <w:rPr>
          <w:bCs/>
          <w:lang w:val="en-US"/>
        </w:rPr>
      </w:pPr>
      <w:r w:rsidRPr="00B11623">
        <w:rPr>
          <w:bCs/>
          <w:lang w:val="en-US"/>
        </w:rPr>
        <w:t>Galloway, M. (2014) Book design for Public Good #2.</w:t>
      </w:r>
    </w:p>
    <w:p w14:paraId="24C46783" w14:textId="77777777" w:rsidR="00153B92" w:rsidRPr="00B11623" w:rsidRDefault="00153B92" w:rsidP="00153B92">
      <w:pPr>
        <w:rPr>
          <w:bCs/>
          <w:lang w:val="en-US"/>
        </w:rPr>
      </w:pPr>
      <w:r w:rsidRPr="00B11623">
        <w:rPr>
          <w:bCs/>
          <w:lang w:val="en-US"/>
        </w:rPr>
        <w:t>Galloway, M. (2014) Topology/Metaphor. ISON '14 : Facade.</w:t>
      </w:r>
    </w:p>
    <w:p w14:paraId="1DC3C5C3" w14:textId="77777777" w:rsidR="00153B92" w:rsidRPr="00B11623" w:rsidRDefault="00153B92" w:rsidP="00153B92">
      <w:pPr>
        <w:rPr>
          <w:bCs/>
          <w:lang w:val="en-US"/>
        </w:rPr>
      </w:pPr>
      <w:r w:rsidRPr="00B11623">
        <w:rPr>
          <w:bCs/>
          <w:lang w:val="en-US"/>
        </w:rPr>
        <w:t>Galloway, M. (2014) Biker Wolf. Head Full of Snakes Issue 3, September 2014, Ilam Press.</w:t>
      </w:r>
    </w:p>
    <w:p w14:paraId="7A869404" w14:textId="77777777" w:rsidR="00153B92" w:rsidRPr="00B11623" w:rsidRDefault="00153B92" w:rsidP="00153B92">
      <w:pPr>
        <w:rPr>
          <w:bCs/>
          <w:lang w:val="en-US"/>
        </w:rPr>
      </w:pPr>
      <w:r w:rsidRPr="00B11623">
        <w:rPr>
          <w:bCs/>
          <w:lang w:val="en-US"/>
        </w:rPr>
        <w:t>Kean, M. (2014) Dunedin Yoga Centre - brochure. Design and print production for Dunedin Yoga</w:t>
      </w:r>
    </w:p>
    <w:p w14:paraId="17E956EA" w14:textId="77777777" w:rsidR="00153B92" w:rsidRPr="00B11623" w:rsidRDefault="00153B92" w:rsidP="00153B92">
      <w:pPr>
        <w:rPr>
          <w:bCs/>
          <w:lang w:val="en-US"/>
        </w:rPr>
      </w:pPr>
      <w:r w:rsidRPr="00B11623">
        <w:rPr>
          <w:bCs/>
          <w:lang w:val="en-US"/>
        </w:rPr>
        <w:t>Centre pamphlet.</w:t>
      </w:r>
    </w:p>
    <w:p w14:paraId="6DB8136A" w14:textId="77777777" w:rsidR="00153B92" w:rsidRPr="00B11623" w:rsidRDefault="00153B92" w:rsidP="00153B92">
      <w:pPr>
        <w:rPr>
          <w:bCs/>
          <w:lang w:val="en-US"/>
        </w:rPr>
      </w:pPr>
      <w:r w:rsidRPr="00B11623">
        <w:rPr>
          <w:bCs/>
          <w:lang w:val="en-US"/>
        </w:rPr>
        <w:t>Kean, M. (2014) Terminals compilation, CD and record cover artwork for NZ band "The</w:t>
      </w:r>
    </w:p>
    <w:p w14:paraId="49CDC37E" w14:textId="77777777" w:rsidR="00153B92" w:rsidRPr="00B11623" w:rsidRDefault="00153B92" w:rsidP="00153B92">
      <w:pPr>
        <w:rPr>
          <w:bCs/>
          <w:lang w:val="en-US"/>
        </w:rPr>
      </w:pPr>
      <w:r w:rsidRPr="00B11623">
        <w:rPr>
          <w:bCs/>
          <w:lang w:val="en-US"/>
        </w:rPr>
        <w:t>Terminals" compilation.</w:t>
      </w:r>
    </w:p>
    <w:p w14:paraId="75D18785" w14:textId="77777777" w:rsidR="00153B92" w:rsidRPr="00B11623" w:rsidRDefault="00153B92" w:rsidP="00153B92">
      <w:pPr>
        <w:rPr>
          <w:bCs/>
          <w:lang w:val="en-US"/>
        </w:rPr>
      </w:pPr>
      <w:r w:rsidRPr="00B11623">
        <w:rPr>
          <w:bCs/>
          <w:lang w:val="en-US"/>
        </w:rPr>
        <w:t>Kean, M. (2014) Map for Food Design Conference. Map came as part of first edition of "Scrag</w:t>
      </w:r>
    </w:p>
    <w:p w14:paraId="0248F5DA" w14:textId="77777777" w:rsidR="00153B92" w:rsidRPr="00B11623" w:rsidRDefault="00153B92" w:rsidP="00153B92">
      <w:pPr>
        <w:rPr>
          <w:bCs/>
          <w:lang w:val="en-US"/>
        </w:rPr>
      </w:pPr>
      <w:r w:rsidRPr="00B11623">
        <w:rPr>
          <w:bCs/>
          <w:lang w:val="en-US"/>
        </w:rPr>
        <w:t>End" newspaper for Food Design Conference, Dunedin.</w:t>
      </w:r>
    </w:p>
    <w:p w14:paraId="440C5B53" w14:textId="77777777" w:rsidR="00153B92" w:rsidRPr="00B11623" w:rsidRDefault="00153B92" w:rsidP="00153B92">
      <w:pPr>
        <w:rPr>
          <w:bCs/>
          <w:lang w:val="en-US"/>
        </w:rPr>
      </w:pPr>
      <w:r w:rsidRPr="00B11623">
        <w:rPr>
          <w:bCs/>
          <w:lang w:val="en-US"/>
        </w:rPr>
        <w:t>Kean, M. (2014) Call for Ushers Poster. Poster for New Zealand International Film Festival,</w:t>
      </w:r>
    </w:p>
    <w:p w14:paraId="291862A9" w14:textId="77777777" w:rsidR="00153B92" w:rsidRPr="00B11623" w:rsidRDefault="00153B92" w:rsidP="00153B92">
      <w:pPr>
        <w:rPr>
          <w:bCs/>
          <w:lang w:val="en-US"/>
        </w:rPr>
      </w:pPr>
      <w:r w:rsidRPr="00B11623">
        <w:rPr>
          <w:bCs/>
          <w:lang w:val="en-US"/>
        </w:rPr>
        <w:t>Dunedin.</w:t>
      </w:r>
    </w:p>
    <w:p w14:paraId="278DC044" w14:textId="77777777" w:rsidR="00153B92" w:rsidRPr="00B11623" w:rsidRDefault="00153B92" w:rsidP="00153B92">
      <w:pPr>
        <w:rPr>
          <w:bCs/>
          <w:lang w:val="en-US"/>
        </w:rPr>
      </w:pPr>
      <w:r w:rsidRPr="00B11623">
        <w:rPr>
          <w:bCs/>
          <w:lang w:val="en-US"/>
        </w:rPr>
        <w:t>Kean, M. (2014) Transforming Dunedin. Design and build of website for "Transforming Dunedin",</w:t>
      </w:r>
    </w:p>
    <w:p w14:paraId="0415C680" w14:textId="77777777" w:rsidR="00153B92" w:rsidRPr="00B11623" w:rsidRDefault="00153B92" w:rsidP="00153B92">
      <w:pPr>
        <w:rPr>
          <w:bCs/>
          <w:lang w:val="en-US"/>
        </w:rPr>
      </w:pPr>
      <w:r w:rsidRPr="00B11623">
        <w:rPr>
          <w:bCs/>
          <w:lang w:val="en-US"/>
        </w:rPr>
        <w:t>http://transformingdunedin.co.nz/</w:t>
      </w:r>
    </w:p>
    <w:p w14:paraId="526CCF27" w14:textId="77777777" w:rsidR="00153B92" w:rsidRPr="00B11623" w:rsidRDefault="00153B92" w:rsidP="00153B92">
      <w:pPr>
        <w:rPr>
          <w:bCs/>
          <w:lang w:val="en-US"/>
        </w:rPr>
      </w:pPr>
      <w:r w:rsidRPr="00B11623">
        <w:rPr>
          <w:bCs/>
          <w:lang w:val="en-US"/>
        </w:rPr>
        <w:t>Kean, M. (2014) "Rococo Revolution" jewellery exhibition catalogue for Jane Dodd, for Exhibition</w:t>
      </w:r>
    </w:p>
    <w:p w14:paraId="3353DCEA" w14:textId="77777777" w:rsidR="00153B92" w:rsidRPr="00B11623" w:rsidRDefault="00153B92" w:rsidP="00153B92">
      <w:pPr>
        <w:rPr>
          <w:bCs/>
          <w:lang w:val="en-US"/>
        </w:rPr>
      </w:pPr>
      <w:r w:rsidRPr="00B11623">
        <w:rPr>
          <w:bCs/>
          <w:lang w:val="en-US"/>
        </w:rPr>
        <w:t>at ObjectSpace, Auckland, November 2014</w:t>
      </w:r>
    </w:p>
    <w:p w14:paraId="334EDD5E" w14:textId="77777777" w:rsidR="00153B92" w:rsidRPr="00B11623" w:rsidRDefault="00153B92" w:rsidP="00153B92">
      <w:pPr>
        <w:rPr>
          <w:bCs/>
          <w:lang w:val="en-US"/>
        </w:rPr>
      </w:pPr>
      <w:r w:rsidRPr="00B11623">
        <w:rPr>
          <w:bCs/>
          <w:lang w:val="en-US"/>
        </w:rPr>
        <w:t>Kean, M. (2014) "Bird Song" Ohope Beach School Choir booklet to accompany CD, Ohope Beach</w:t>
      </w:r>
    </w:p>
    <w:p w14:paraId="738F2940" w14:textId="77777777" w:rsidR="00153B92" w:rsidRPr="00B11623" w:rsidRDefault="00153B92" w:rsidP="00153B92">
      <w:pPr>
        <w:rPr>
          <w:bCs/>
          <w:lang w:val="en-US"/>
        </w:rPr>
      </w:pPr>
      <w:r w:rsidRPr="00B11623">
        <w:rPr>
          <w:bCs/>
          <w:lang w:val="en-US"/>
        </w:rPr>
        <w:t>School library.</w:t>
      </w:r>
    </w:p>
    <w:p w14:paraId="562E6EBD" w14:textId="77777777" w:rsidR="00153B92" w:rsidRPr="00B11623" w:rsidRDefault="00153B92" w:rsidP="00153B92">
      <w:pPr>
        <w:rPr>
          <w:bCs/>
          <w:lang w:val="en-US"/>
        </w:rPr>
      </w:pPr>
      <w:r w:rsidRPr="00B11623">
        <w:rPr>
          <w:bCs/>
          <w:lang w:val="en-US"/>
        </w:rPr>
        <w:t>Brasell-Jones, M. (2014) Branding. for the Landscape Connections Trust, North Dunedin/East</w:t>
      </w:r>
    </w:p>
    <w:p w14:paraId="4E5B377B" w14:textId="77777777" w:rsidR="00153B92" w:rsidRPr="00B11623" w:rsidRDefault="00153B92" w:rsidP="00153B92">
      <w:pPr>
        <w:rPr>
          <w:bCs/>
          <w:lang w:val="en-US"/>
        </w:rPr>
      </w:pPr>
      <w:r w:rsidRPr="00B11623">
        <w:rPr>
          <w:bCs/>
          <w:lang w:val="en-US"/>
        </w:rPr>
        <w:t>Otago.</w:t>
      </w:r>
    </w:p>
    <w:p w14:paraId="1C6C35F7" w14:textId="77777777" w:rsidR="00153B92" w:rsidRPr="00B11623" w:rsidRDefault="00153B92" w:rsidP="00153B92">
      <w:pPr>
        <w:rPr>
          <w:bCs/>
          <w:lang w:val="en-US"/>
        </w:rPr>
      </w:pPr>
      <w:r w:rsidRPr="00B11623">
        <w:rPr>
          <w:bCs/>
          <w:lang w:val="en-US"/>
        </w:rPr>
        <w:t>Brasell-Jones, M. (2014) Branding for Dunedin Paddleboarding Company.</w:t>
      </w:r>
    </w:p>
    <w:p w14:paraId="1BE0A0E1" w14:textId="6247B004" w:rsidR="00153B92" w:rsidRPr="00B11623" w:rsidRDefault="00153B92" w:rsidP="00153B92">
      <w:pPr>
        <w:rPr>
          <w:bCs/>
          <w:lang w:val="en-US"/>
        </w:rPr>
      </w:pPr>
      <w:r w:rsidRPr="00B11623">
        <w:rPr>
          <w:bCs/>
          <w:lang w:val="en-US"/>
        </w:rPr>
        <w:t>Brasell-Jones, M. (2014) Visual communication design for 'Apple Mountain Madness' product</w:t>
      </w:r>
      <w:r>
        <w:rPr>
          <w:bCs/>
          <w:lang w:val="en-US"/>
        </w:rPr>
        <w:t xml:space="preserve"> </w:t>
      </w:r>
      <w:r w:rsidRPr="00B11623">
        <w:rPr>
          <w:bCs/>
          <w:lang w:val="en-US"/>
        </w:rPr>
        <w:t>label.</w:t>
      </w:r>
    </w:p>
    <w:p w14:paraId="13888885" w14:textId="77777777" w:rsidR="00153B92" w:rsidRPr="00B11623" w:rsidRDefault="00153B92" w:rsidP="00153B92">
      <w:pPr>
        <w:rPr>
          <w:bCs/>
          <w:lang w:val="en-US"/>
        </w:rPr>
      </w:pPr>
      <w:r w:rsidRPr="00B11623">
        <w:rPr>
          <w:bCs/>
          <w:lang w:val="en-US"/>
        </w:rPr>
        <w:t>Kean, M. (2014) Brett McDowell Gallery posters and invitations brettmcdowellgallery.com</w:t>
      </w:r>
    </w:p>
    <w:p w14:paraId="77EA134E" w14:textId="77777777" w:rsidR="00153B92" w:rsidRPr="00B11623" w:rsidRDefault="00153B92" w:rsidP="00153B92">
      <w:pPr>
        <w:rPr>
          <w:bCs/>
          <w:lang w:val="en-US"/>
        </w:rPr>
      </w:pPr>
      <w:r w:rsidRPr="00B11623">
        <w:rPr>
          <w:bCs/>
          <w:lang w:val="en-US"/>
        </w:rPr>
        <w:t>Kean, M. (2014) Living Campus signage Otago Polytechnic campus gardens</w:t>
      </w:r>
    </w:p>
    <w:p w14:paraId="69F391FE" w14:textId="77777777" w:rsidR="00153B92" w:rsidRPr="00B11623" w:rsidRDefault="00153B92" w:rsidP="00153B92">
      <w:pPr>
        <w:rPr>
          <w:bCs/>
          <w:lang w:val="en-US"/>
        </w:rPr>
      </w:pPr>
      <w:r w:rsidRPr="00B11623">
        <w:rPr>
          <w:bCs/>
          <w:lang w:val="en-US"/>
        </w:rPr>
        <w:t>Kean, M. (2014) Infographics design for Caro McCaw – National Teaching Excellence Awards</w:t>
      </w:r>
    </w:p>
    <w:p w14:paraId="4034A473" w14:textId="77777777" w:rsidR="00153B92" w:rsidRPr="00B11623" w:rsidRDefault="00153B92" w:rsidP="00153B92">
      <w:pPr>
        <w:rPr>
          <w:bCs/>
          <w:lang w:val="en-US"/>
        </w:rPr>
      </w:pPr>
      <w:r w:rsidRPr="00B11623">
        <w:rPr>
          <w:bCs/>
          <w:lang w:val="en-US"/>
        </w:rPr>
        <w:t>Portfolio 2014 (Winner) https://akoaotearoa.ac.nz/ako-aotearoa/akoaotearoa/</w:t>
      </w:r>
    </w:p>
    <w:p w14:paraId="0F483C2F" w14:textId="22BF207C" w:rsidR="00153B92" w:rsidRPr="00B11623" w:rsidRDefault="00153B92" w:rsidP="00153B92">
      <w:pPr>
        <w:rPr>
          <w:bCs/>
          <w:lang w:val="en-US"/>
        </w:rPr>
      </w:pPr>
      <w:r w:rsidRPr="00B11623">
        <w:rPr>
          <w:bCs/>
          <w:lang w:val="en-US"/>
        </w:rPr>
        <w:t>resources/pages/caro-mccaw-%E2%80%93-citation-tertiary-teaching-excellence-awards-</w:t>
      </w:r>
      <w:r>
        <w:rPr>
          <w:bCs/>
          <w:lang w:val="en-US"/>
        </w:rPr>
        <w:t xml:space="preserve"> </w:t>
      </w:r>
      <w:r w:rsidRPr="00B11623">
        <w:rPr>
          <w:bCs/>
          <w:lang w:val="en-US"/>
        </w:rPr>
        <w:t>2014</w:t>
      </w:r>
    </w:p>
    <w:p w14:paraId="61399B42" w14:textId="77777777" w:rsidR="00153B92" w:rsidRPr="00B11623" w:rsidRDefault="00153B92" w:rsidP="00153B92">
      <w:pPr>
        <w:rPr>
          <w:bCs/>
          <w:lang w:val="en-US"/>
        </w:rPr>
      </w:pPr>
      <w:r w:rsidRPr="00B11623">
        <w:rPr>
          <w:bCs/>
          <w:lang w:val="en-US"/>
        </w:rPr>
        <w:t>Kean, M. (2014) "Bracken" Restaurant video installation and laser-cut and printed menus, as part</w:t>
      </w:r>
    </w:p>
    <w:p w14:paraId="7A06180D" w14:textId="776A5616" w:rsidR="00153B92" w:rsidRPr="00B11623" w:rsidRDefault="00153B92" w:rsidP="00153B92">
      <w:pPr>
        <w:rPr>
          <w:bCs/>
          <w:lang w:val="en-US"/>
        </w:rPr>
      </w:pPr>
      <w:r w:rsidRPr="00B11623">
        <w:rPr>
          <w:bCs/>
          <w:lang w:val="en-US"/>
        </w:rPr>
        <w:t>of Food Design Conference http://www.eventfinder.co.nz/2014/lterroir-natural-</w:t>
      </w:r>
      <w:r>
        <w:rPr>
          <w:bCs/>
          <w:lang w:val="en-US"/>
        </w:rPr>
        <w:t>e</w:t>
      </w:r>
      <w:r w:rsidRPr="00B11623">
        <w:rPr>
          <w:bCs/>
          <w:lang w:val="en-US"/>
        </w:rPr>
        <w:t>xperiencerdegustation-dinner/otago</w:t>
      </w:r>
    </w:p>
    <w:p w14:paraId="56D5AC33" w14:textId="77777777" w:rsidR="00153B92" w:rsidRPr="00B11623" w:rsidRDefault="00153B92" w:rsidP="00153B92">
      <w:pPr>
        <w:rPr>
          <w:bCs/>
          <w:lang w:val="en-US"/>
        </w:rPr>
      </w:pPr>
      <w:r w:rsidRPr="00B11623">
        <w:rPr>
          <w:bCs/>
          <w:lang w:val="en-US"/>
        </w:rPr>
        <w:t>Galloway, M. (2014) Roads, Hone Tuwhare Trust Exhibited at Toitu Otago Settlers Museum.</w:t>
      </w:r>
    </w:p>
    <w:p w14:paraId="5E3BF592" w14:textId="77777777" w:rsidR="00153B92" w:rsidRPr="00B11623" w:rsidRDefault="00153B92" w:rsidP="00153B92">
      <w:pPr>
        <w:rPr>
          <w:bCs/>
          <w:lang w:val="en-US"/>
        </w:rPr>
      </w:pPr>
      <w:r w:rsidRPr="00B11623">
        <w:rPr>
          <w:bCs/>
          <w:lang w:val="en-US"/>
        </w:rPr>
        <w:t>http://honetuwhare.org.nz/2014/10/koha-for-the-crib-2/</w:t>
      </w:r>
    </w:p>
    <w:p w14:paraId="3D48C219" w14:textId="77777777" w:rsidR="00153B92" w:rsidRPr="00B11623" w:rsidRDefault="00153B92" w:rsidP="00153B92">
      <w:pPr>
        <w:rPr>
          <w:bCs/>
          <w:lang w:val="en-US"/>
        </w:rPr>
      </w:pPr>
      <w:r w:rsidRPr="00B11623">
        <w:rPr>
          <w:bCs/>
          <w:lang w:val="en-US"/>
        </w:rPr>
        <w:t>Galloway, M. (2014) Probstian Aesthetic. https://www.facebook.com/events/397055397115064/</w:t>
      </w:r>
    </w:p>
    <w:p w14:paraId="2B4B0DAD" w14:textId="77777777" w:rsidR="00153B92" w:rsidRPr="00B11623" w:rsidRDefault="00153B92" w:rsidP="00153B92">
      <w:pPr>
        <w:rPr>
          <w:bCs/>
          <w:lang w:val="en-US"/>
        </w:rPr>
      </w:pPr>
      <w:r w:rsidRPr="00B11623">
        <w:rPr>
          <w:bCs/>
          <w:lang w:val="en-US"/>
        </w:rPr>
        <w:t>Galloway, M. (2014) The Physics Room Journal 2013 The Physics Room Journal 2013 Published</w:t>
      </w:r>
    </w:p>
    <w:p w14:paraId="79588275" w14:textId="77777777" w:rsidR="00153B92" w:rsidRPr="00B11623" w:rsidRDefault="00153B92" w:rsidP="00153B92">
      <w:pPr>
        <w:rPr>
          <w:bCs/>
          <w:lang w:val="en-US"/>
        </w:rPr>
      </w:pPr>
      <w:r w:rsidRPr="00B11623">
        <w:rPr>
          <w:bCs/>
          <w:lang w:val="en-US"/>
        </w:rPr>
        <w:t>by The Physics Room Trust 2014 2nd &amp; 3rd Floors, 209 Tuam Street PO Box 22 351, Christchurch</w:t>
      </w:r>
    </w:p>
    <w:p w14:paraId="5391AFD3" w14:textId="77777777" w:rsidR="00153B92" w:rsidRPr="00B11623" w:rsidRDefault="00153B92" w:rsidP="00153B92">
      <w:pPr>
        <w:rPr>
          <w:bCs/>
          <w:lang w:val="en-US"/>
        </w:rPr>
      </w:pPr>
      <w:r w:rsidRPr="00B11623">
        <w:rPr>
          <w:bCs/>
          <w:lang w:val="en-US"/>
        </w:rPr>
        <w:t>8140 New Zealand +64 3 379 5583+64 3 379 5583 www.physicsroom.org.nz ISBN: 978-0-</w:t>
      </w:r>
    </w:p>
    <w:p w14:paraId="17130C18" w14:textId="77777777" w:rsidR="00153B92" w:rsidRDefault="00153B92" w:rsidP="00153B92">
      <w:pPr>
        <w:rPr>
          <w:bCs/>
          <w:lang w:val="en-US"/>
        </w:rPr>
      </w:pPr>
      <w:r w:rsidRPr="00B11623">
        <w:rPr>
          <w:bCs/>
          <w:lang w:val="en-US"/>
        </w:rPr>
        <w:t>9864594-6-7</w:t>
      </w:r>
    </w:p>
    <w:p w14:paraId="5581C5F2" w14:textId="77777777" w:rsidR="004E0F7D" w:rsidRPr="00B11623" w:rsidRDefault="004E0F7D" w:rsidP="00153B92">
      <w:pPr>
        <w:rPr>
          <w:bCs/>
          <w:lang w:val="en-US"/>
        </w:rPr>
      </w:pPr>
    </w:p>
    <w:p w14:paraId="50C3B169" w14:textId="77777777" w:rsidR="00153B92" w:rsidRPr="000F1553" w:rsidRDefault="00153B92" w:rsidP="00153B92">
      <w:pPr>
        <w:rPr>
          <w:b/>
          <w:bCs/>
          <w:lang w:val="en-US"/>
        </w:rPr>
      </w:pPr>
      <w:r w:rsidRPr="000F1553">
        <w:rPr>
          <w:b/>
          <w:bCs/>
          <w:lang w:val="en-US"/>
        </w:rPr>
        <w:t>Design Output</w:t>
      </w:r>
    </w:p>
    <w:p w14:paraId="7E79E7ED" w14:textId="77777777" w:rsidR="00153B92" w:rsidRPr="00B11623" w:rsidRDefault="00153B92" w:rsidP="00153B92">
      <w:pPr>
        <w:rPr>
          <w:bCs/>
          <w:lang w:val="en-US"/>
        </w:rPr>
      </w:pPr>
      <w:r w:rsidRPr="00B11623">
        <w:rPr>
          <w:bCs/>
          <w:lang w:val="en-US"/>
        </w:rPr>
        <w:t>McCaw C, Kean, M (2014) Design of Spaces/packaging with visiting scholars as part of the</w:t>
      </w:r>
    </w:p>
    <w:p w14:paraId="25C366AF" w14:textId="77777777" w:rsidR="00153B92" w:rsidRPr="00B11623" w:rsidRDefault="00153B92" w:rsidP="00153B92">
      <w:pPr>
        <w:rPr>
          <w:bCs/>
          <w:lang w:val="en-US"/>
        </w:rPr>
      </w:pPr>
      <w:r w:rsidRPr="00B11623">
        <w:rPr>
          <w:bCs/>
          <w:lang w:val="en-US"/>
        </w:rPr>
        <w:t>International Food Design Conference, Otago Polytechnic.</w:t>
      </w:r>
    </w:p>
    <w:p w14:paraId="54471D84" w14:textId="77777777" w:rsidR="00153B92" w:rsidRPr="00B11623" w:rsidRDefault="00153B92" w:rsidP="00153B92">
      <w:pPr>
        <w:rPr>
          <w:bCs/>
          <w:lang w:val="en-US"/>
        </w:rPr>
      </w:pPr>
      <w:r w:rsidRPr="00B11623">
        <w:rPr>
          <w:bCs/>
          <w:lang w:val="en-US"/>
        </w:rPr>
        <w:t>Molloy.K (2014) Proud@OP poster.</w:t>
      </w:r>
    </w:p>
    <w:p w14:paraId="474437E8" w14:textId="77777777" w:rsidR="00153B92" w:rsidRPr="00B11623" w:rsidRDefault="00153B92" w:rsidP="00153B92">
      <w:pPr>
        <w:rPr>
          <w:bCs/>
          <w:lang w:val="en-US"/>
        </w:rPr>
      </w:pPr>
      <w:r w:rsidRPr="00B11623">
        <w:rPr>
          <w:bCs/>
          <w:lang w:val="en-US"/>
        </w:rPr>
        <w:t>Brasell-Jones, M. (2014) Event poster design. for Landscape Connection Trust.</w:t>
      </w:r>
    </w:p>
    <w:p w14:paraId="1F2188CA" w14:textId="77777777" w:rsidR="00153B92" w:rsidRPr="00B11623" w:rsidRDefault="00153B92" w:rsidP="00153B92">
      <w:pPr>
        <w:rPr>
          <w:bCs/>
          <w:lang w:val="en-US"/>
        </w:rPr>
      </w:pPr>
      <w:r w:rsidRPr="00B11623">
        <w:rPr>
          <w:bCs/>
          <w:lang w:val="en-US"/>
        </w:rPr>
        <w:t>Brasell-Jones, M. (2014) Event poster, ticket design and catalogue for West Harbour Arts</w:t>
      </w:r>
    </w:p>
    <w:p w14:paraId="64896820" w14:textId="77777777" w:rsidR="00153B92" w:rsidRPr="00B11623" w:rsidRDefault="00153B92" w:rsidP="00153B92">
      <w:pPr>
        <w:rPr>
          <w:bCs/>
          <w:lang w:val="en-US"/>
        </w:rPr>
      </w:pPr>
      <w:r w:rsidRPr="00B11623">
        <w:rPr>
          <w:bCs/>
          <w:lang w:val="en-US"/>
        </w:rPr>
        <w:t>Community Trust art auction.</w:t>
      </w:r>
    </w:p>
    <w:p w14:paraId="066C7D0E" w14:textId="77777777" w:rsidR="00153B92" w:rsidRPr="00B11623" w:rsidRDefault="00153B92" w:rsidP="00153B92">
      <w:pPr>
        <w:rPr>
          <w:bCs/>
          <w:lang w:val="en-US"/>
        </w:rPr>
      </w:pPr>
      <w:r w:rsidRPr="00B11623">
        <w:rPr>
          <w:bCs/>
          <w:lang w:val="en-US"/>
        </w:rPr>
        <w:t>Kean, M. (2014) Otago Girls' High School Art Auction - lasercut cards Otago Girls' High School</w:t>
      </w:r>
    </w:p>
    <w:p w14:paraId="0B062502" w14:textId="77777777" w:rsidR="00153B92" w:rsidRPr="00B11623" w:rsidRDefault="00153B92" w:rsidP="00153B92">
      <w:pPr>
        <w:rPr>
          <w:bCs/>
          <w:lang w:val="en-US"/>
        </w:rPr>
      </w:pPr>
      <w:r w:rsidRPr="00B11623">
        <w:rPr>
          <w:bCs/>
          <w:lang w:val="en-US"/>
        </w:rPr>
        <w:t>Art Auction</w:t>
      </w:r>
    </w:p>
    <w:p w14:paraId="05C66392" w14:textId="77777777" w:rsidR="00153B92" w:rsidRPr="00B11623" w:rsidRDefault="00153B92" w:rsidP="00153B92">
      <w:pPr>
        <w:rPr>
          <w:bCs/>
          <w:lang w:val="en-US"/>
        </w:rPr>
      </w:pPr>
      <w:r w:rsidRPr="00B11623">
        <w:rPr>
          <w:bCs/>
          <w:lang w:val="en-US"/>
        </w:rPr>
        <w:t>Kean, M. (2014) "Winter Camp" short courses website http://design.ac.nz/wintercamp/</w:t>
      </w:r>
    </w:p>
    <w:p w14:paraId="26E6811A" w14:textId="77777777" w:rsidR="00153B92" w:rsidRPr="00B11623" w:rsidRDefault="00153B92" w:rsidP="00153B92">
      <w:pPr>
        <w:rPr>
          <w:bCs/>
          <w:lang w:val="en-US"/>
        </w:rPr>
      </w:pPr>
      <w:r w:rsidRPr="00B11623">
        <w:rPr>
          <w:bCs/>
          <w:lang w:val="en-US"/>
        </w:rPr>
        <w:t>Exhibition - (QA)</w:t>
      </w:r>
    </w:p>
    <w:p w14:paraId="73F38A99" w14:textId="77777777" w:rsidR="00153B92" w:rsidRPr="00B11623" w:rsidRDefault="00153B92" w:rsidP="00153B92">
      <w:pPr>
        <w:rPr>
          <w:bCs/>
          <w:lang w:val="en-US"/>
        </w:rPr>
      </w:pPr>
      <w:r w:rsidRPr="00B11623">
        <w:rPr>
          <w:bCs/>
          <w:lang w:val="en-US"/>
        </w:rPr>
        <w:t>Joynt. H (2014) Strange Vacation. The Artist Room Gallery, Dunedin .</w:t>
      </w:r>
    </w:p>
    <w:p w14:paraId="61190CB6" w14:textId="77777777" w:rsidR="00153B92" w:rsidRPr="00B11623" w:rsidRDefault="00153B92" w:rsidP="00153B92">
      <w:pPr>
        <w:rPr>
          <w:bCs/>
          <w:lang w:val="en-US"/>
        </w:rPr>
      </w:pPr>
      <w:r w:rsidRPr="00B11623">
        <w:rPr>
          <w:bCs/>
          <w:lang w:val="en-US"/>
        </w:rPr>
        <w:t>Joynt. H (2014) Work on Paper The Artist Room, Dunedin, New Zealand</w:t>
      </w:r>
    </w:p>
    <w:p w14:paraId="190988FF" w14:textId="77777777" w:rsidR="00153B92" w:rsidRPr="00B11623" w:rsidRDefault="00153B92" w:rsidP="00153B92">
      <w:pPr>
        <w:rPr>
          <w:bCs/>
          <w:lang w:val="en-US"/>
        </w:rPr>
      </w:pPr>
      <w:r w:rsidRPr="00B11623">
        <w:rPr>
          <w:bCs/>
          <w:lang w:val="en-US"/>
        </w:rPr>
        <w:t>Joynt. H (2014) Seven. The Artist Room Gallery. Dunedin, New Zealand</w:t>
      </w:r>
    </w:p>
    <w:p w14:paraId="1DD9612D" w14:textId="77777777" w:rsidR="00153B92" w:rsidRPr="00B11623" w:rsidRDefault="00153B92" w:rsidP="00153B92">
      <w:pPr>
        <w:rPr>
          <w:bCs/>
          <w:lang w:val="en-US"/>
        </w:rPr>
      </w:pPr>
      <w:r w:rsidRPr="00B11623">
        <w:rPr>
          <w:bCs/>
          <w:lang w:val="en-US"/>
        </w:rPr>
        <w:t>Malthus J (2014) Fashionable Gold Otago Museum</w:t>
      </w:r>
    </w:p>
    <w:p w14:paraId="3771BA37" w14:textId="77777777" w:rsidR="00153B92" w:rsidRPr="00B11623" w:rsidRDefault="00153B92" w:rsidP="00153B92">
      <w:pPr>
        <w:rPr>
          <w:bCs/>
          <w:lang w:val="en-US"/>
        </w:rPr>
      </w:pPr>
      <w:r w:rsidRPr="00B11623">
        <w:rPr>
          <w:bCs/>
          <w:lang w:val="en-US"/>
        </w:rPr>
        <w:t>Malthus J and Carlson T (2014) Not all White: Wedding dresses by Carlson Dubnedin Public Art</w:t>
      </w:r>
    </w:p>
    <w:p w14:paraId="210192AB" w14:textId="77777777" w:rsidR="00153B92" w:rsidRPr="00B11623" w:rsidRDefault="00153B92" w:rsidP="00153B92">
      <w:pPr>
        <w:rPr>
          <w:bCs/>
          <w:lang w:val="en-US"/>
        </w:rPr>
      </w:pPr>
      <w:r w:rsidRPr="00B11623">
        <w:rPr>
          <w:bCs/>
          <w:lang w:val="en-US"/>
        </w:rPr>
        <w:t>Gallery</w:t>
      </w:r>
    </w:p>
    <w:p w14:paraId="546476EC" w14:textId="77777777" w:rsidR="00153B92" w:rsidRPr="00B11623" w:rsidRDefault="00153B92" w:rsidP="00153B92">
      <w:pPr>
        <w:rPr>
          <w:bCs/>
          <w:lang w:val="en-US"/>
        </w:rPr>
      </w:pPr>
      <w:r w:rsidRPr="00B11623">
        <w:rPr>
          <w:bCs/>
          <w:lang w:val="en-US"/>
        </w:rPr>
        <w:t>Malthus J (2014) Streetstyle Toitu Otago Settlers Museum</w:t>
      </w:r>
    </w:p>
    <w:p w14:paraId="2D331C8B" w14:textId="77777777" w:rsidR="00153B92" w:rsidRPr="00B11623" w:rsidRDefault="00153B92" w:rsidP="00153B92">
      <w:pPr>
        <w:rPr>
          <w:bCs/>
          <w:lang w:val="en-US"/>
        </w:rPr>
      </w:pPr>
      <w:r w:rsidRPr="00B11623">
        <w:rPr>
          <w:bCs/>
          <w:lang w:val="en-US"/>
        </w:rPr>
        <w:t>Galloway, M, Sutherland, E (2014) Seeing Which Way the Wind Blows Distracted Workshop 19</w:t>
      </w:r>
    </w:p>
    <w:p w14:paraId="1CDACE0D" w14:textId="77777777" w:rsidR="00153B92" w:rsidRPr="00B11623" w:rsidRDefault="00153B92" w:rsidP="00153B92">
      <w:pPr>
        <w:rPr>
          <w:bCs/>
          <w:lang w:val="en-US"/>
        </w:rPr>
      </w:pPr>
      <w:r w:rsidRPr="00B11623">
        <w:rPr>
          <w:bCs/>
          <w:lang w:val="en-US"/>
        </w:rPr>
        <w:t>June–26 October 2014 split/fountain at the 26th International Biennial of Graphic Design Brno as</w:t>
      </w:r>
    </w:p>
    <w:p w14:paraId="111F7C20" w14:textId="77777777" w:rsidR="00153B92" w:rsidRPr="00B11623" w:rsidRDefault="00153B92" w:rsidP="00153B92">
      <w:pPr>
        <w:rPr>
          <w:bCs/>
          <w:lang w:val="en-US"/>
        </w:rPr>
      </w:pPr>
      <w:r w:rsidRPr="00B11623">
        <w:rPr>
          <w:bCs/>
          <w:lang w:val="en-US"/>
        </w:rPr>
        <w:t>part of the OFF Program</w:t>
      </w:r>
    </w:p>
    <w:p w14:paraId="7FE9A253" w14:textId="77777777" w:rsidR="00153B92" w:rsidRPr="00B11623" w:rsidRDefault="00153B92" w:rsidP="00153B92">
      <w:pPr>
        <w:rPr>
          <w:bCs/>
          <w:lang w:val="en-US"/>
        </w:rPr>
      </w:pPr>
      <w:r w:rsidRPr="00B11623">
        <w:rPr>
          <w:bCs/>
          <w:lang w:val="en-US"/>
        </w:rPr>
        <w:t>Galloway, M (2014) Points of Departure "small press" A survey exhibition of self-publishing</w:t>
      </w:r>
    </w:p>
    <w:p w14:paraId="41054E07" w14:textId="77777777" w:rsidR="00153B92" w:rsidRPr="00B11623" w:rsidRDefault="00153B92" w:rsidP="00153B92">
      <w:pPr>
        <w:rPr>
          <w:bCs/>
          <w:lang w:val="en-US"/>
        </w:rPr>
      </w:pPr>
      <w:r w:rsidRPr="00B11623">
        <w:rPr>
          <w:bCs/>
          <w:lang w:val="en-US"/>
        </w:rPr>
        <w:t>ephemera 8 May - 23 May 2014 Ramp Gallery, Waikato</w:t>
      </w:r>
    </w:p>
    <w:p w14:paraId="038F3066" w14:textId="77777777" w:rsidR="00153B92" w:rsidRPr="00B11623" w:rsidRDefault="00153B92" w:rsidP="00153B92">
      <w:pPr>
        <w:rPr>
          <w:bCs/>
          <w:lang w:val="en-US"/>
        </w:rPr>
      </w:pPr>
      <w:r w:rsidRPr="00B11623">
        <w:rPr>
          <w:bCs/>
          <w:lang w:val="en-US"/>
        </w:rPr>
        <w:t>Brasell-Jones, M. (2014) 40 Shades of Red. Panel as part of collaborative work, for the Otago</w:t>
      </w:r>
    </w:p>
    <w:p w14:paraId="274061F8" w14:textId="77777777" w:rsidR="00153B92" w:rsidRPr="00B11623" w:rsidRDefault="00153B92" w:rsidP="00153B92">
      <w:pPr>
        <w:rPr>
          <w:bCs/>
          <w:lang w:val="en-US"/>
        </w:rPr>
      </w:pPr>
      <w:r w:rsidRPr="00B11623">
        <w:rPr>
          <w:bCs/>
          <w:lang w:val="en-US"/>
        </w:rPr>
        <w:t>Embroidery Guild, ANZEG annual Conference, May 2014.</w:t>
      </w:r>
    </w:p>
    <w:p w14:paraId="6BFB2150" w14:textId="77777777" w:rsidR="00153B92" w:rsidRPr="00B11623" w:rsidRDefault="00153B92" w:rsidP="00153B92">
      <w:pPr>
        <w:rPr>
          <w:bCs/>
          <w:lang w:val="en-US"/>
        </w:rPr>
      </w:pPr>
      <w:r w:rsidRPr="00B11623">
        <w:rPr>
          <w:bCs/>
          <w:lang w:val="en-US"/>
        </w:rPr>
        <w:t>Joynt, H (2014) The Artist Room Tenth Birthday Exhibition The Artist Room Gallery, Dunedin,</w:t>
      </w:r>
    </w:p>
    <w:p w14:paraId="1C39D913" w14:textId="77777777" w:rsidR="00153B92" w:rsidRPr="00B11623" w:rsidRDefault="00153B92" w:rsidP="00153B92">
      <w:pPr>
        <w:rPr>
          <w:bCs/>
          <w:lang w:val="en-US"/>
        </w:rPr>
      </w:pPr>
      <w:r w:rsidRPr="00B11623">
        <w:rPr>
          <w:bCs/>
          <w:lang w:val="en-US"/>
        </w:rPr>
        <w:t>New Zealand.</w:t>
      </w:r>
    </w:p>
    <w:p w14:paraId="72496DAA" w14:textId="77777777" w:rsidR="00153B92" w:rsidRPr="00B11623" w:rsidRDefault="00153B92" w:rsidP="00153B92">
      <w:pPr>
        <w:rPr>
          <w:bCs/>
          <w:lang w:val="en-US"/>
        </w:rPr>
      </w:pPr>
      <w:r w:rsidRPr="00B11623">
        <w:rPr>
          <w:bCs/>
          <w:lang w:val="en-US"/>
        </w:rPr>
        <w:t>Galloway, M., Mackenzie, A., Hemer, A., Marshall, D., Montejo, G., Hadley, J., Siegel-</w:t>
      </w:r>
    </w:p>
    <w:p w14:paraId="060102B4" w14:textId="77777777" w:rsidR="00153B92" w:rsidRPr="00B11623" w:rsidRDefault="00153B92" w:rsidP="00153B92">
      <w:pPr>
        <w:rPr>
          <w:bCs/>
          <w:lang w:val="en-US"/>
        </w:rPr>
      </w:pPr>
      <w:r w:rsidRPr="00B11623">
        <w:rPr>
          <w:bCs/>
          <w:lang w:val="en-US"/>
        </w:rPr>
        <w:t>Warren, J., Parkes, M., Van Der Lugt, O., Chen, Z. (Curator) (2014) Pay for the Printer</w:t>
      </w:r>
    </w:p>
    <w:p w14:paraId="6FD1751A" w14:textId="77777777" w:rsidR="00153B92" w:rsidRPr="00B11623" w:rsidRDefault="00153B92" w:rsidP="00153B92">
      <w:pPr>
        <w:rPr>
          <w:bCs/>
          <w:lang w:val="en-US"/>
        </w:rPr>
      </w:pPr>
      <w:r w:rsidRPr="00B11623">
        <w:rPr>
          <w:bCs/>
          <w:lang w:val="en-US"/>
        </w:rPr>
        <w:t>https://www.triple-major.com/shanghai</w:t>
      </w:r>
    </w:p>
    <w:p w14:paraId="51864BBF" w14:textId="77777777" w:rsidR="00153B92" w:rsidRDefault="00153B92" w:rsidP="00153B92">
      <w:pPr>
        <w:rPr>
          <w:b/>
          <w:bCs/>
          <w:lang w:val="en-US"/>
        </w:rPr>
      </w:pPr>
    </w:p>
    <w:p w14:paraId="2814CE68" w14:textId="77777777" w:rsidR="00153B92" w:rsidRPr="000F1553" w:rsidRDefault="00153B92" w:rsidP="00153B92">
      <w:pPr>
        <w:rPr>
          <w:b/>
          <w:bCs/>
          <w:lang w:val="en-US"/>
        </w:rPr>
      </w:pPr>
      <w:r w:rsidRPr="000F1553">
        <w:rPr>
          <w:b/>
          <w:bCs/>
          <w:lang w:val="en-US"/>
        </w:rPr>
        <w:t>Exhibition</w:t>
      </w:r>
    </w:p>
    <w:p w14:paraId="413F3476" w14:textId="77777777" w:rsidR="00153B92" w:rsidRPr="00B11623" w:rsidRDefault="00153B92" w:rsidP="00153B92">
      <w:pPr>
        <w:rPr>
          <w:bCs/>
          <w:lang w:val="en-US"/>
        </w:rPr>
      </w:pPr>
      <w:r w:rsidRPr="00B11623">
        <w:rPr>
          <w:bCs/>
          <w:lang w:val="en-US"/>
        </w:rPr>
        <w:t>Glen, L ( as "rotor plus" ) (2014) Acts 13:40. Sound art installation for Audacious Sound Art</w:t>
      </w:r>
    </w:p>
    <w:p w14:paraId="30CC740D" w14:textId="77777777" w:rsidR="00153B92" w:rsidRPr="00B11623" w:rsidRDefault="00153B92" w:rsidP="00153B92">
      <w:pPr>
        <w:rPr>
          <w:bCs/>
          <w:lang w:val="en-US"/>
        </w:rPr>
      </w:pPr>
      <w:r w:rsidRPr="00B11623">
        <w:rPr>
          <w:bCs/>
          <w:lang w:val="en-US"/>
        </w:rPr>
        <w:t>festival in Christchurch 2014.</w:t>
      </w:r>
    </w:p>
    <w:p w14:paraId="2E8CE0C1" w14:textId="77777777" w:rsidR="00153B92" w:rsidRPr="00B11623" w:rsidRDefault="00153B92" w:rsidP="00153B92">
      <w:pPr>
        <w:rPr>
          <w:bCs/>
          <w:lang w:val="en-US"/>
        </w:rPr>
      </w:pPr>
      <w:r w:rsidRPr="00B11623">
        <w:rPr>
          <w:bCs/>
          <w:lang w:val="en-US"/>
        </w:rPr>
        <w:t>Glen,L ( as "rotor plpus") (2014) Streets and Lures. Sound art and music installation for</w:t>
      </w:r>
    </w:p>
    <w:p w14:paraId="6D971145" w14:textId="77777777" w:rsidR="00153B92" w:rsidRPr="00B11623" w:rsidRDefault="00153B92" w:rsidP="00153B92">
      <w:pPr>
        <w:rPr>
          <w:bCs/>
          <w:lang w:val="en-US"/>
        </w:rPr>
      </w:pPr>
      <w:r w:rsidRPr="00B11623">
        <w:rPr>
          <w:bCs/>
          <w:lang w:val="en-US"/>
        </w:rPr>
        <w:t>Dunedin Fringe Festival 2014.</w:t>
      </w:r>
    </w:p>
    <w:p w14:paraId="577E7701" w14:textId="77777777" w:rsidR="00153B92" w:rsidRPr="00B11623" w:rsidRDefault="00153B92" w:rsidP="00153B92">
      <w:pPr>
        <w:rPr>
          <w:bCs/>
          <w:lang w:val="en-US"/>
        </w:rPr>
      </w:pPr>
      <w:r w:rsidRPr="00B11623">
        <w:rPr>
          <w:bCs/>
          <w:lang w:val="en-US"/>
        </w:rPr>
        <w:t>Joynt. H (2014) 3 Artworks. Auckland Grammar School Art Expo.</w:t>
      </w:r>
    </w:p>
    <w:p w14:paraId="29A853A1" w14:textId="77777777" w:rsidR="00153B92" w:rsidRPr="00B11623" w:rsidRDefault="00153B92" w:rsidP="00153B92">
      <w:pPr>
        <w:rPr>
          <w:bCs/>
          <w:lang w:val="en-US"/>
        </w:rPr>
      </w:pPr>
      <w:r w:rsidRPr="00B11623">
        <w:rPr>
          <w:bCs/>
          <w:lang w:val="en-US"/>
        </w:rPr>
        <w:t>Joynt. H (2014) 3 artworks. BraveHeart Youth Trust Art Exhibition.</w:t>
      </w:r>
    </w:p>
    <w:p w14:paraId="399D2167" w14:textId="77777777" w:rsidR="00153B92" w:rsidRPr="00B11623" w:rsidRDefault="00153B92" w:rsidP="00153B92">
      <w:pPr>
        <w:rPr>
          <w:bCs/>
          <w:lang w:val="en-US"/>
        </w:rPr>
      </w:pPr>
      <w:r w:rsidRPr="00B11623">
        <w:rPr>
          <w:bCs/>
          <w:lang w:val="en-US"/>
        </w:rPr>
        <w:t>Lovell-Smith, Alex (2014) Project Tinder.</w:t>
      </w:r>
    </w:p>
    <w:p w14:paraId="5C17450F" w14:textId="77777777" w:rsidR="00153B92" w:rsidRPr="00B11623" w:rsidRDefault="00153B92" w:rsidP="00153B92">
      <w:pPr>
        <w:rPr>
          <w:bCs/>
          <w:lang w:val="en-US"/>
        </w:rPr>
      </w:pPr>
      <w:r w:rsidRPr="00B11623">
        <w:rPr>
          <w:bCs/>
          <w:lang w:val="en-US"/>
        </w:rPr>
        <w:t>Oliver, M., Morley, M. (2014) Futura. as part of Waterlines III, Port Chalmers, 12 July.</w:t>
      </w:r>
    </w:p>
    <w:p w14:paraId="03C125B9" w14:textId="77777777" w:rsidR="00153B92" w:rsidRPr="00B11623" w:rsidRDefault="00153B92" w:rsidP="00153B92">
      <w:pPr>
        <w:rPr>
          <w:bCs/>
          <w:lang w:val="en-US"/>
        </w:rPr>
      </w:pPr>
      <w:r w:rsidRPr="008808A6">
        <w:rPr>
          <w:bCs/>
          <w:lang w:val="fr-FR"/>
        </w:rPr>
        <w:t xml:space="preserve">Brasell-Jones, M. (2014) Semi-permanent. </w:t>
      </w:r>
      <w:r w:rsidRPr="00B11623">
        <w:rPr>
          <w:bCs/>
          <w:lang w:val="en-US"/>
        </w:rPr>
        <w:t>West Harbour Arts Charitable Trust for fundraising</w:t>
      </w:r>
    </w:p>
    <w:p w14:paraId="23D0D272" w14:textId="77777777" w:rsidR="00153B92" w:rsidRPr="00B11623" w:rsidRDefault="00153B92" w:rsidP="00153B92">
      <w:pPr>
        <w:rPr>
          <w:bCs/>
          <w:lang w:val="en-US"/>
        </w:rPr>
      </w:pPr>
      <w:r w:rsidRPr="00B11623">
        <w:rPr>
          <w:bCs/>
          <w:lang w:val="en-US"/>
        </w:rPr>
        <w:t>auction, 27 Sept 2014</w:t>
      </w:r>
    </w:p>
    <w:p w14:paraId="1D2627A6" w14:textId="77777777" w:rsidR="00153B92" w:rsidRPr="00B11623" w:rsidRDefault="00153B92" w:rsidP="00153B92">
      <w:pPr>
        <w:rPr>
          <w:bCs/>
          <w:lang w:val="en-US"/>
        </w:rPr>
      </w:pPr>
      <w:r w:rsidRPr="00B11623">
        <w:rPr>
          <w:bCs/>
          <w:lang w:val="en-US"/>
        </w:rPr>
        <w:t>Gavin O'Brien (2014) Swimmingly Cool: Moana Pool https://www.facebook.com/media/set/?</w:t>
      </w:r>
    </w:p>
    <w:p w14:paraId="5BCBC2AD" w14:textId="77777777" w:rsidR="00153B92" w:rsidRPr="00B11623" w:rsidRDefault="00153B92" w:rsidP="00153B92">
      <w:pPr>
        <w:rPr>
          <w:bCs/>
          <w:lang w:val="en-US"/>
        </w:rPr>
      </w:pPr>
      <w:r w:rsidRPr="00B11623">
        <w:rPr>
          <w:bCs/>
          <w:lang w:val="en-US"/>
        </w:rPr>
        <w:t>set=a.796172437095103.1073741827.127922087253478&amp;type=1</w:t>
      </w:r>
    </w:p>
    <w:p w14:paraId="32F8499B" w14:textId="77777777" w:rsidR="00153B92" w:rsidRDefault="00153B92" w:rsidP="00153B92">
      <w:pPr>
        <w:rPr>
          <w:b/>
          <w:bCs/>
          <w:lang w:val="en-US"/>
        </w:rPr>
      </w:pPr>
    </w:p>
    <w:p w14:paraId="7A2C8237" w14:textId="77777777" w:rsidR="00153B92" w:rsidRPr="000F1553" w:rsidRDefault="00153B92" w:rsidP="00153B92">
      <w:pPr>
        <w:rPr>
          <w:b/>
          <w:bCs/>
          <w:lang w:val="en-US"/>
        </w:rPr>
      </w:pPr>
      <w:r w:rsidRPr="000F1553">
        <w:rPr>
          <w:b/>
          <w:bCs/>
          <w:lang w:val="en-US"/>
        </w:rPr>
        <w:t>Film/Video - (QA)</w:t>
      </w:r>
    </w:p>
    <w:p w14:paraId="188C800E" w14:textId="77777777" w:rsidR="00153B92" w:rsidRPr="00B11623" w:rsidRDefault="00153B92" w:rsidP="00153B92">
      <w:pPr>
        <w:rPr>
          <w:bCs/>
          <w:lang w:val="en-US"/>
        </w:rPr>
      </w:pPr>
      <w:r w:rsidRPr="00B11623">
        <w:rPr>
          <w:bCs/>
          <w:lang w:val="en-US"/>
        </w:rPr>
        <w:t>Wilson, J, (2014) Cancer Awareness Advert</w:t>
      </w:r>
    </w:p>
    <w:p w14:paraId="6119472A" w14:textId="77777777" w:rsidR="00153B92" w:rsidRPr="00B11623" w:rsidRDefault="00153B92" w:rsidP="00153B92">
      <w:pPr>
        <w:rPr>
          <w:bCs/>
          <w:lang w:val="en-US"/>
        </w:rPr>
      </w:pPr>
      <w:r w:rsidRPr="00B11623">
        <w:rPr>
          <w:bCs/>
          <w:lang w:val="en-US"/>
        </w:rPr>
        <w:t>wilson, J (2014) The Freeload Promotional relaunch film https://vimeo.com/82059234</w:t>
      </w:r>
    </w:p>
    <w:p w14:paraId="21CC0B4C" w14:textId="77777777" w:rsidR="00153B92" w:rsidRPr="00B11623" w:rsidRDefault="00153B92" w:rsidP="00153B92">
      <w:pPr>
        <w:rPr>
          <w:bCs/>
          <w:lang w:val="en-US"/>
        </w:rPr>
      </w:pPr>
      <w:r w:rsidRPr="00B11623">
        <w:rPr>
          <w:bCs/>
          <w:lang w:val="en-US"/>
        </w:rPr>
        <w:t>Wilson, J (2014) Aeroe Golf https://vimeo.com/112352619</w:t>
      </w:r>
    </w:p>
    <w:p w14:paraId="2BDA31CF" w14:textId="77777777" w:rsidR="00153B92" w:rsidRDefault="00153B92" w:rsidP="00153B92">
      <w:pPr>
        <w:rPr>
          <w:b/>
          <w:bCs/>
          <w:lang w:val="en-US"/>
        </w:rPr>
      </w:pPr>
    </w:p>
    <w:p w14:paraId="6CB5ABD0" w14:textId="77777777" w:rsidR="00153B92" w:rsidRPr="000F1553" w:rsidRDefault="00153B92" w:rsidP="00153B92">
      <w:pPr>
        <w:rPr>
          <w:b/>
          <w:bCs/>
          <w:lang w:val="en-US"/>
        </w:rPr>
      </w:pPr>
      <w:r w:rsidRPr="000F1553">
        <w:rPr>
          <w:b/>
          <w:bCs/>
          <w:lang w:val="en-US"/>
        </w:rPr>
        <w:t>Journal Article - (QA)</w:t>
      </w:r>
    </w:p>
    <w:p w14:paraId="108D2DB2" w14:textId="77777777" w:rsidR="00153B92" w:rsidRPr="00B11623" w:rsidRDefault="00153B92" w:rsidP="00153B92">
      <w:pPr>
        <w:rPr>
          <w:bCs/>
          <w:lang w:val="en-US"/>
        </w:rPr>
      </w:pPr>
      <w:r w:rsidRPr="00B11623">
        <w:rPr>
          <w:bCs/>
          <w:lang w:val="en-US"/>
        </w:rPr>
        <w:t>Galloway, M (2014) Towards a Definition. Matthew Galloway,'Towards a Definition', in Cameron</w:t>
      </w:r>
    </w:p>
    <w:p w14:paraId="131EC522" w14:textId="77777777" w:rsidR="00153B92" w:rsidRPr="00B11623" w:rsidRDefault="00153B92" w:rsidP="00153B92">
      <w:pPr>
        <w:rPr>
          <w:bCs/>
          <w:lang w:val="en-US"/>
        </w:rPr>
      </w:pPr>
      <w:r w:rsidRPr="00B11623">
        <w:rPr>
          <w:bCs/>
          <w:lang w:val="en-US"/>
        </w:rPr>
        <w:t>Ralston (ed.) Strips Club Issue One, Christchurch, 2014, p.14 Strips Club, http://thestripsclub.com/</w:t>
      </w:r>
    </w:p>
    <w:p w14:paraId="1E7D570F" w14:textId="77777777" w:rsidR="00153B92" w:rsidRPr="00B11623" w:rsidRDefault="00153B92" w:rsidP="00153B92">
      <w:pPr>
        <w:rPr>
          <w:bCs/>
          <w:lang w:val="en-US"/>
        </w:rPr>
      </w:pPr>
      <w:r w:rsidRPr="00B11623">
        <w:rPr>
          <w:bCs/>
          <w:lang w:val="en-US"/>
        </w:rPr>
        <w:t>Rana Shailaj, R. &amp; Swale, S (2014) Draping as a Designing and Making Process with Potential</w:t>
      </w:r>
    </w:p>
    <w:p w14:paraId="4981ACA5" w14:textId="77777777" w:rsidR="00153B92" w:rsidRPr="00B11623" w:rsidRDefault="00153B92" w:rsidP="00153B92">
      <w:pPr>
        <w:rPr>
          <w:bCs/>
          <w:lang w:val="en-US"/>
        </w:rPr>
      </w:pPr>
      <w:r w:rsidRPr="00B11623">
        <w:rPr>
          <w:bCs/>
          <w:lang w:val="en-US"/>
        </w:rPr>
        <w:t>for the Unexpected co-author article for 'Scope' journal</w:t>
      </w:r>
    </w:p>
    <w:p w14:paraId="0EC919C0" w14:textId="77777777" w:rsidR="00153B92" w:rsidRPr="00B11623" w:rsidRDefault="00153B92" w:rsidP="00153B92">
      <w:pPr>
        <w:rPr>
          <w:bCs/>
          <w:lang w:val="en-US"/>
        </w:rPr>
      </w:pPr>
      <w:r w:rsidRPr="00B11623">
        <w:rPr>
          <w:bCs/>
          <w:lang w:val="en-US"/>
        </w:rPr>
        <w:t>Shailaj,R.R., Swale, S. (2014) Draping: Design and Making the Unexpected. Scope: Art and</w:t>
      </w:r>
    </w:p>
    <w:p w14:paraId="53ED8C20" w14:textId="77777777" w:rsidR="00153B92" w:rsidRPr="00B11623" w:rsidRDefault="00153B92" w:rsidP="00153B92">
      <w:pPr>
        <w:rPr>
          <w:bCs/>
          <w:lang w:val="en-US"/>
        </w:rPr>
      </w:pPr>
      <w:r w:rsidRPr="00B11623">
        <w:rPr>
          <w:bCs/>
          <w:lang w:val="en-US"/>
        </w:rPr>
        <w:t>Design, Issue # 10, November 2014.ISSN 1177-5653. pagination will be advised on recieving the</w:t>
      </w:r>
    </w:p>
    <w:p w14:paraId="5B259C5D" w14:textId="77777777" w:rsidR="00153B92" w:rsidRPr="00B11623" w:rsidRDefault="00153B92" w:rsidP="00153B92">
      <w:pPr>
        <w:rPr>
          <w:bCs/>
          <w:lang w:val="en-US"/>
        </w:rPr>
      </w:pPr>
      <w:r w:rsidRPr="00B11623">
        <w:rPr>
          <w:bCs/>
          <w:lang w:val="en-US"/>
        </w:rPr>
        <w:t>copy.</w:t>
      </w:r>
    </w:p>
    <w:p w14:paraId="4CEC7579" w14:textId="77777777" w:rsidR="00153B92" w:rsidRPr="00B11623" w:rsidRDefault="00153B92" w:rsidP="00153B92">
      <w:pPr>
        <w:rPr>
          <w:bCs/>
          <w:lang w:val="en-US"/>
        </w:rPr>
      </w:pPr>
      <w:r w:rsidRPr="00B11623">
        <w:rPr>
          <w:bCs/>
          <w:lang w:val="en-US"/>
        </w:rPr>
        <w:t>McCaw C (2014) Sustained Excellence: Caroline McCaw ISSN 11674-6149</w:t>
      </w:r>
    </w:p>
    <w:p w14:paraId="26638D0F" w14:textId="77777777" w:rsidR="00153B92" w:rsidRDefault="00153B92" w:rsidP="00153B92">
      <w:pPr>
        <w:rPr>
          <w:b/>
          <w:bCs/>
          <w:lang w:val="en-US"/>
        </w:rPr>
      </w:pPr>
    </w:p>
    <w:p w14:paraId="542733B7" w14:textId="77777777" w:rsidR="00153B92" w:rsidRPr="000F1553" w:rsidRDefault="00153B92" w:rsidP="00153B92">
      <w:pPr>
        <w:rPr>
          <w:b/>
          <w:bCs/>
          <w:lang w:val="en-US"/>
        </w:rPr>
      </w:pPr>
      <w:r w:rsidRPr="000F1553">
        <w:rPr>
          <w:b/>
          <w:bCs/>
          <w:lang w:val="en-US"/>
        </w:rPr>
        <w:t>Oral Presentation (Other than Conference Contribution) - (QA)</w:t>
      </w:r>
    </w:p>
    <w:p w14:paraId="7EF7E751" w14:textId="77777777" w:rsidR="00153B92" w:rsidRPr="00B11623" w:rsidRDefault="00153B92" w:rsidP="00153B92">
      <w:pPr>
        <w:rPr>
          <w:bCs/>
          <w:lang w:val="en-US"/>
        </w:rPr>
      </w:pPr>
      <w:r w:rsidRPr="00B11623">
        <w:rPr>
          <w:bCs/>
          <w:lang w:val="en-US"/>
        </w:rPr>
        <w:t>Malthus J (2014) A life enriched by lace Otago Museum Pecha Kucha Night #21</w:t>
      </w:r>
    </w:p>
    <w:p w14:paraId="07720797" w14:textId="77777777" w:rsidR="00153B92" w:rsidRPr="00B11623" w:rsidRDefault="00153B92" w:rsidP="00153B92">
      <w:pPr>
        <w:rPr>
          <w:bCs/>
          <w:lang w:val="en-US"/>
        </w:rPr>
      </w:pPr>
      <w:r w:rsidRPr="00B11623">
        <w:rPr>
          <w:bCs/>
          <w:lang w:val="en-US"/>
        </w:rPr>
        <w:t>Venis, J. (2014) Venice Biennale 2013: Some Key Multimedia and Performance Works. Dunedin</w:t>
      </w:r>
    </w:p>
    <w:p w14:paraId="3C99D464" w14:textId="77777777" w:rsidR="00153B92" w:rsidRPr="00B11623" w:rsidRDefault="00153B92" w:rsidP="00153B92">
      <w:pPr>
        <w:rPr>
          <w:bCs/>
          <w:lang w:val="en-US"/>
        </w:rPr>
      </w:pPr>
      <w:r w:rsidRPr="00B11623">
        <w:rPr>
          <w:bCs/>
          <w:lang w:val="en-US"/>
        </w:rPr>
        <w:t>School of Art Public Seminar series Thursday 6th March by invitation. http://www.op.ac.nz/aboutus/</w:t>
      </w:r>
    </w:p>
    <w:p w14:paraId="7475E46E" w14:textId="77777777" w:rsidR="00153B92" w:rsidRPr="00B11623" w:rsidRDefault="00153B92" w:rsidP="00153B92">
      <w:pPr>
        <w:rPr>
          <w:bCs/>
          <w:lang w:val="en-US"/>
        </w:rPr>
      </w:pPr>
      <w:r w:rsidRPr="00B11623">
        <w:rPr>
          <w:bCs/>
          <w:lang w:val="en-US"/>
        </w:rPr>
        <w:t>news-and-events/id/500</w:t>
      </w:r>
    </w:p>
    <w:p w14:paraId="69C94393" w14:textId="77777777" w:rsidR="00153B92" w:rsidRPr="00B11623" w:rsidRDefault="00153B92" w:rsidP="00153B92">
      <w:pPr>
        <w:rPr>
          <w:bCs/>
          <w:lang w:val="en-US"/>
        </w:rPr>
      </w:pPr>
      <w:r w:rsidRPr="00B11623">
        <w:rPr>
          <w:bCs/>
          <w:lang w:val="en-US"/>
        </w:rPr>
        <w:t>Malthus, J (2014) Did we really dress like that? One man's fascination with clothes of the 1970s.</w:t>
      </w:r>
    </w:p>
    <w:p w14:paraId="693242BB" w14:textId="77777777" w:rsidR="00153B92" w:rsidRPr="00B11623" w:rsidRDefault="00153B92" w:rsidP="00153B92">
      <w:pPr>
        <w:rPr>
          <w:bCs/>
          <w:lang w:val="en-US"/>
        </w:rPr>
      </w:pPr>
      <w:r w:rsidRPr="00B11623">
        <w:rPr>
          <w:bCs/>
          <w:lang w:val="en-US"/>
        </w:rPr>
        <w:t>Two hour presentation to approx 90 people Queenstown University of the Third Age group 1</w:t>
      </w:r>
    </w:p>
    <w:p w14:paraId="4836E217" w14:textId="77777777" w:rsidR="00153B92" w:rsidRPr="00B11623" w:rsidRDefault="00153B92" w:rsidP="00153B92">
      <w:pPr>
        <w:rPr>
          <w:bCs/>
          <w:lang w:val="en-US"/>
        </w:rPr>
      </w:pPr>
      <w:r w:rsidRPr="00B11623">
        <w:rPr>
          <w:bCs/>
          <w:lang w:val="en-US"/>
        </w:rPr>
        <w:t>December 2014.</w:t>
      </w:r>
    </w:p>
    <w:p w14:paraId="7C8C643E" w14:textId="77777777" w:rsidR="00153B92" w:rsidRDefault="00153B92" w:rsidP="00153B92">
      <w:pPr>
        <w:rPr>
          <w:b/>
          <w:bCs/>
          <w:lang w:val="en-US"/>
        </w:rPr>
      </w:pPr>
    </w:p>
    <w:p w14:paraId="30EEA133" w14:textId="77777777" w:rsidR="00153B92" w:rsidRPr="000F1553" w:rsidRDefault="00153B92" w:rsidP="00153B92">
      <w:pPr>
        <w:rPr>
          <w:b/>
          <w:bCs/>
          <w:lang w:val="en-US"/>
        </w:rPr>
      </w:pPr>
      <w:r w:rsidRPr="000F1553">
        <w:rPr>
          <w:b/>
          <w:bCs/>
          <w:lang w:val="en-US"/>
        </w:rPr>
        <w:t>Oral Presentation (Other than Conference Contribution)</w:t>
      </w:r>
    </w:p>
    <w:p w14:paraId="4DAAF2F9" w14:textId="77777777" w:rsidR="00153B92" w:rsidRPr="00B11623" w:rsidRDefault="00153B92" w:rsidP="00153B92">
      <w:pPr>
        <w:rPr>
          <w:bCs/>
          <w:lang w:val="en-US"/>
        </w:rPr>
      </w:pPr>
      <w:r w:rsidRPr="00B11623">
        <w:rPr>
          <w:bCs/>
          <w:lang w:val="en-US"/>
        </w:rPr>
        <w:t>Malthus J (2014) Fashionable Gold Expert Talk Otago Museum</w:t>
      </w:r>
    </w:p>
    <w:p w14:paraId="3238254E" w14:textId="77777777" w:rsidR="00153B92" w:rsidRPr="00B11623" w:rsidRDefault="00153B92" w:rsidP="00153B92">
      <w:pPr>
        <w:rPr>
          <w:bCs/>
          <w:lang w:val="en-US"/>
        </w:rPr>
      </w:pPr>
      <w:r w:rsidRPr="00B11623">
        <w:rPr>
          <w:bCs/>
          <w:lang w:val="en-US"/>
        </w:rPr>
        <w:t>Malthus, J and Carlson, T (2014) Carlson Talk Dunedin Public Art Gallery</w:t>
      </w:r>
    </w:p>
    <w:p w14:paraId="2EFBFBED" w14:textId="77777777" w:rsidR="00153B92" w:rsidRPr="00B11623" w:rsidRDefault="00153B92" w:rsidP="00153B92">
      <w:pPr>
        <w:rPr>
          <w:bCs/>
          <w:lang w:val="en-US"/>
        </w:rPr>
      </w:pPr>
      <w:r w:rsidRPr="00B11623">
        <w:rPr>
          <w:bCs/>
          <w:lang w:val="en-US"/>
        </w:rPr>
        <w:t>Webster, E, Malthus, J, De Pont, D, et al (2014) Walk this Way: Shoes in fashion Otago</w:t>
      </w:r>
    </w:p>
    <w:p w14:paraId="13FC7DBB" w14:textId="77777777" w:rsidR="00153B92" w:rsidRPr="00B11623" w:rsidRDefault="00153B92" w:rsidP="00153B92">
      <w:pPr>
        <w:rPr>
          <w:bCs/>
          <w:lang w:val="en-US"/>
        </w:rPr>
      </w:pPr>
      <w:r w:rsidRPr="00B11623">
        <w:rPr>
          <w:bCs/>
          <w:lang w:val="en-US"/>
        </w:rPr>
        <w:t>Museum</w:t>
      </w:r>
    </w:p>
    <w:p w14:paraId="58701F1C" w14:textId="77777777" w:rsidR="00153B92" w:rsidRPr="00B11623" w:rsidRDefault="00153B92" w:rsidP="00153B92">
      <w:pPr>
        <w:rPr>
          <w:bCs/>
          <w:lang w:val="en-US"/>
        </w:rPr>
      </w:pPr>
      <w:r w:rsidRPr="00B11623">
        <w:rPr>
          <w:bCs/>
          <w:lang w:val="en-US"/>
        </w:rPr>
        <w:t>Malthus J (2014) Fifteen Fashion Treasures from Toitu's Collection Toitu Otago Settlers Museum</w:t>
      </w:r>
    </w:p>
    <w:p w14:paraId="60666D81" w14:textId="77777777" w:rsidR="00153B92" w:rsidRPr="00B11623" w:rsidRDefault="00153B92" w:rsidP="00153B92">
      <w:pPr>
        <w:rPr>
          <w:bCs/>
          <w:lang w:val="en-US"/>
        </w:rPr>
      </w:pPr>
      <w:r w:rsidRPr="00B11623">
        <w:rPr>
          <w:bCs/>
          <w:lang w:val="en-US"/>
        </w:rPr>
        <w:t>Malthus, J (2014) The Eden Hore fashion Collection Story Golden Gate Lodge Conference</w:t>
      </w:r>
    </w:p>
    <w:p w14:paraId="5483E320" w14:textId="77777777" w:rsidR="00153B92" w:rsidRPr="00B11623" w:rsidRDefault="00153B92" w:rsidP="00153B92">
      <w:pPr>
        <w:rPr>
          <w:bCs/>
          <w:lang w:val="en-US"/>
        </w:rPr>
      </w:pPr>
      <w:r w:rsidRPr="00B11623">
        <w:rPr>
          <w:bCs/>
          <w:lang w:val="en-US"/>
        </w:rPr>
        <w:t>Centre, Cromwell, 22 September 2014</w:t>
      </w:r>
    </w:p>
    <w:p w14:paraId="62AD26BA" w14:textId="77777777" w:rsidR="00153B92" w:rsidRPr="00B11623" w:rsidRDefault="00153B92" w:rsidP="00153B92">
      <w:pPr>
        <w:rPr>
          <w:bCs/>
          <w:lang w:val="en-US"/>
        </w:rPr>
      </w:pPr>
      <w:r w:rsidRPr="00B11623">
        <w:rPr>
          <w:bCs/>
          <w:lang w:val="en-US"/>
        </w:rPr>
        <w:t>Malthus, J (2014) The Eden Hore fashion Collection Central Stories Museum, 23 September,</w:t>
      </w:r>
    </w:p>
    <w:p w14:paraId="27B3A130" w14:textId="77777777" w:rsidR="00153B92" w:rsidRPr="00B11623" w:rsidRDefault="00153B92" w:rsidP="00153B92">
      <w:pPr>
        <w:rPr>
          <w:bCs/>
          <w:lang w:val="en-US"/>
        </w:rPr>
      </w:pPr>
      <w:r w:rsidRPr="00B11623">
        <w:rPr>
          <w:bCs/>
          <w:lang w:val="en-US"/>
        </w:rPr>
        <w:t>2014</w:t>
      </w:r>
    </w:p>
    <w:p w14:paraId="313B6C54" w14:textId="77777777" w:rsidR="00153B92" w:rsidRPr="00B11623" w:rsidRDefault="00153B92" w:rsidP="00153B92">
      <w:pPr>
        <w:rPr>
          <w:bCs/>
          <w:lang w:val="en-US"/>
        </w:rPr>
      </w:pPr>
      <w:r w:rsidRPr="00B11623">
        <w:rPr>
          <w:bCs/>
          <w:lang w:val="en-US"/>
        </w:rPr>
        <w:t>Shailaj, R. (2014) Mapping Ethnographic clothing from fashion Perspective and its impact on</w:t>
      </w:r>
    </w:p>
    <w:p w14:paraId="4FB7ADB4" w14:textId="77777777" w:rsidR="00153B92" w:rsidRPr="00B11623" w:rsidRDefault="00153B92" w:rsidP="00153B92">
      <w:pPr>
        <w:rPr>
          <w:bCs/>
          <w:lang w:val="en-US"/>
        </w:rPr>
      </w:pPr>
      <w:r w:rsidRPr="00B11623">
        <w:rPr>
          <w:bCs/>
          <w:lang w:val="en-US"/>
        </w:rPr>
        <w:t>teaching Fashion Design. Talk at Cloth Club, Dunedin.</w:t>
      </w:r>
    </w:p>
    <w:p w14:paraId="548FAE67" w14:textId="77777777" w:rsidR="00153B92" w:rsidRPr="00B11623" w:rsidRDefault="00153B92" w:rsidP="00153B92">
      <w:pPr>
        <w:rPr>
          <w:bCs/>
          <w:lang w:val="en-US"/>
        </w:rPr>
      </w:pPr>
      <w:r w:rsidRPr="00B11623">
        <w:rPr>
          <w:bCs/>
          <w:lang w:val="en-US"/>
        </w:rPr>
        <w:t>Barton, M. Hlavac-Green, E. Jialin, Guo. Allen-Ross, T. McKay, Alice. (2014) Shanghai</w:t>
      </w:r>
    </w:p>
    <w:p w14:paraId="2722815B" w14:textId="77777777" w:rsidR="00153B92" w:rsidRPr="00B11623" w:rsidRDefault="00153B92" w:rsidP="00153B92">
      <w:pPr>
        <w:rPr>
          <w:bCs/>
          <w:lang w:val="en-US"/>
        </w:rPr>
      </w:pPr>
      <w:r w:rsidRPr="00B11623">
        <w:rPr>
          <w:bCs/>
          <w:lang w:val="en-US"/>
        </w:rPr>
        <w:t>Dunedin Sister City Fashion Project Dunedin Public Art Gallery, iD Dunedin Fashion Week, 3rd</w:t>
      </w:r>
    </w:p>
    <w:p w14:paraId="71C95506" w14:textId="77777777" w:rsidR="00153B92" w:rsidRPr="00B11623" w:rsidRDefault="00153B92" w:rsidP="00153B92">
      <w:pPr>
        <w:rPr>
          <w:bCs/>
          <w:lang w:val="en-US"/>
        </w:rPr>
      </w:pPr>
      <w:r w:rsidRPr="00B11623">
        <w:rPr>
          <w:bCs/>
          <w:lang w:val="en-US"/>
        </w:rPr>
        <w:t>April, 2014</w:t>
      </w:r>
    </w:p>
    <w:p w14:paraId="53CFC6A2" w14:textId="77777777" w:rsidR="00153B92" w:rsidRPr="00B11623" w:rsidRDefault="00153B92" w:rsidP="00153B92">
      <w:pPr>
        <w:rPr>
          <w:bCs/>
          <w:lang w:val="en-US"/>
        </w:rPr>
      </w:pPr>
      <w:r w:rsidRPr="00B11623">
        <w:rPr>
          <w:bCs/>
          <w:lang w:val="en-US"/>
        </w:rPr>
        <w:t>Other - (QA)</w:t>
      </w:r>
    </w:p>
    <w:p w14:paraId="65040DA4" w14:textId="77777777" w:rsidR="00153B92" w:rsidRPr="00B11623" w:rsidRDefault="00153B92" w:rsidP="00153B92">
      <w:pPr>
        <w:rPr>
          <w:bCs/>
          <w:lang w:val="en-US"/>
        </w:rPr>
      </w:pPr>
      <w:r w:rsidRPr="00B11623">
        <w:rPr>
          <w:bCs/>
          <w:lang w:val="en-US"/>
        </w:rPr>
        <w:t>Allan Ross. T.A. (2014) Dunedin-Shanghai Sister city relationship 1994-2014. Book: Dunedin-</w:t>
      </w:r>
    </w:p>
    <w:p w14:paraId="678C2FC8" w14:textId="77777777" w:rsidR="00153B92" w:rsidRPr="00B11623" w:rsidRDefault="00153B92" w:rsidP="00153B92">
      <w:pPr>
        <w:rPr>
          <w:bCs/>
          <w:lang w:val="en-US"/>
        </w:rPr>
      </w:pPr>
      <w:r w:rsidRPr="00B11623">
        <w:rPr>
          <w:bCs/>
          <w:lang w:val="en-US"/>
        </w:rPr>
        <w:t>Shanghai Sister city relationship 1994-2014.Published October 2014, MCK Design and Print,</w:t>
      </w:r>
    </w:p>
    <w:p w14:paraId="0811F862" w14:textId="77777777" w:rsidR="00153B92" w:rsidRPr="00B11623" w:rsidRDefault="00153B92" w:rsidP="00153B92">
      <w:pPr>
        <w:rPr>
          <w:bCs/>
          <w:lang w:val="en-US"/>
        </w:rPr>
      </w:pPr>
      <w:r w:rsidRPr="00B11623">
        <w:rPr>
          <w:bCs/>
          <w:lang w:val="en-US"/>
        </w:rPr>
        <w:t>Dunedin. Book Author Gillian Thomas</w:t>
      </w:r>
    </w:p>
    <w:p w14:paraId="34726A38" w14:textId="77777777" w:rsidR="00153B92" w:rsidRPr="00B11623" w:rsidRDefault="00153B92" w:rsidP="00153B92">
      <w:pPr>
        <w:rPr>
          <w:bCs/>
          <w:lang w:val="en-US"/>
        </w:rPr>
      </w:pPr>
      <w:r w:rsidRPr="00B11623">
        <w:rPr>
          <w:bCs/>
          <w:lang w:val="en-US"/>
        </w:rPr>
        <w:t>Other</w:t>
      </w:r>
    </w:p>
    <w:p w14:paraId="2461BD0A" w14:textId="77777777" w:rsidR="00153B92" w:rsidRPr="00B11623" w:rsidRDefault="00153B92" w:rsidP="00153B92">
      <w:pPr>
        <w:rPr>
          <w:bCs/>
          <w:lang w:val="en-US"/>
        </w:rPr>
      </w:pPr>
      <w:r w:rsidRPr="00B11623">
        <w:rPr>
          <w:bCs/>
          <w:lang w:val="en-US"/>
        </w:rPr>
        <w:t>Galloway, M. (2014) A Message and a Messanger. Once in a Lifetime: City Building after</w:t>
      </w:r>
    </w:p>
    <w:p w14:paraId="549DE22D" w14:textId="77777777" w:rsidR="00153B92" w:rsidRPr="00B11623" w:rsidRDefault="00153B92" w:rsidP="00153B92">
      <w:pPr>
        <w:rPr>
          <w:bCs/>
          <w:lang w:val="en-US"/>
        </w:rPr>
      </w:pPr>
      <w:r w:rsidRPr="00B11623">
        <w:rPr>
          <w:bCs/>
          <w:lang w:val="en-US"/>
        </w:rPr>
        <w:t>Disaster in Christchurch. http://onceinalifetime.org.nz/editors-and-authors/contributor-bios/</w:t>
      </w:r>
    </w:p>
    <w:p w14:paraId="47FAC55E" w14:textId="77777777" w:rsidR="00153B92" w:rsidRPr="00B11623" w:rsidRDefault="00153B92" w:rsidP="00153B92">
      <w:pPr>
        <w:rPr>
          <w:bCs/>
          <w:lang w:val="en-US"/>
        </w:rPr>
      </w:pPr>
      <w:r w:rsidRPr="00B11623">
        <w:rPr>
          <w:bCs/>
          <w:lang w:val="en-US"/>
        </w:rPr>
        <w:t>Performance - (QA)</w:t>
      </w:r>
    </w:p>
    <w:p w14:paraId="7A728C00" w14:textId="77777777" w:rsidR="00153B92" w:rsidRPr="00B11623" w:rsidRDefault="00153B92" w:rsidP="00153B92">
      <w:pPr>
        <w:rPr>
          <w:bCs/>
          <w:lang w:val="en-US"/>
        </w:rPr>
      </w:pPr>
      <w:r w:rsidRPr="00B11623">
        <w:rPr>
          <w:bCs/>
          <w:lang w:val="en-US"/>
        </w:rPr>
        <w:t>Venis,J. (2014) Dr Clawhammer. FIUL International Ukelele Festival 4-6 July Chamois de Devant</w:t>
      </w:r>
    </w:p>
    <w:p w14:paraId="1771C893" w14:textId="77777777" w:rsidR="00153B92" w:rsidRPr="00B11623" w:rsidRDefault="00153B92" w:rsidP="00153B92">
      <w:pPr>
        <w:rPr>
          <w:bCs/>
          <w:lang w:val="en-US"/>
        </w:rPr>
      </w:pPr>
      <w:r w:rsidRPr="00B11623">
        <w:rPr>
          <w:bCs/>
          <w:lang w:val="en-US"/>
        </w:rPr>
        <w:t>Bruyeres France http://fiul.weebly.com/news/intervuke-le-fiul-presente-dr-clawhammer-focus-ondr-</w:t>
      </w:r>
    </w:p>
    <w:p w14:paraId="03286A86" w14:textId="77777777" w:rsidR="00153B92" w:rsidRPr="00B11623" w:rsidRDefault="00153B92" w:rsidP="00153B92">
      <w:pPr>
        <w:rPr>
          <w:bCs/>
          <w:lang w:val="en-US"/>
        </w:rPr>
      </w:pPr>
      <w:r w:rsidRPr="00B11623">
        <w:rPr>
          <w:bCs/>
          <w:lang w:val="en-US"/>
        </w:rPr>
        <w:t>clawhammer http://fiul.weebly.com/news/fiul-tube-class-of-2014-dr-clawhammer</w:t>
      </w:r>
    </w:p>
    <w:p w14:paraId="408B5638" w14:textId="77777777" w:rsidR="00153B92" w:rsidRPr="00B11623" w:rsidRDefault="00153B92" w:rsidP="00153B92">
      <w:pPr>
        <w:rPr>
          <w:bCs/>
          <w:lang w:val="en-US"/>
        </w:rPr>
      </w:pPr>
      <w:r w:rsidRPr="00B11623">
        <w:rPr>
          <w:bCs/>
          <w:lang w:val="en-US"/>
        </w:rPr>
        <w:t>https://www.youtube.com/watch?v=xHcl4pA_vIk</w:t>
      </w:r>
    </w:p>
    <w:p w14:paraId="3C777D62" w14:textId="77777777" w:rsidR="00153B92" w:rsidRPr="00B11623" w:rsidRDefault="00153B92" w:rsidP="00153B92">
      <w:pPr>
        <w:rPr>
          <w:bCs/>
          <w:lang w:val="en-US"/>
        </w:rPr>
      </w:pPr>
      <w:r w:rsidRPr="00B11623">
        <w:rPr>
          <w:bCs/>
          <w:lang w:val="en-US"/>
        </w:rPr>
        <w:t>Report for External Body</w:t>
      </w:r>
    </w:p>
    <w:p w14:paraId="4F11FDAE" w14:textId="77777777" w:rsidR="00153B92" w:rsidRPr="00B11623" w:rsidRDefault="00153B92" w:rsidP="00153B92">
      <w:pPr>
        <w:rPr>
          <w:bCs/>
          <w:lang w:val="en-US"/>
        </w:rPr>
      </w:pPr>
      <w:r w:rsidRPr="00B11623">
        <w:rPr>
          <w:bCs/>
          <w:lang w:val="en-US"/>
        </w:rPr>
        <w:t>Malthus, Jane (2014) Eden Hore Collection Policy. Document developed for the Central Otago</w:t>
      </w:r>
    </w:p>
    <w:p w14:paraId="003DD754" w14:textId="77777777" w:rsidR="00153B92" w:rsidRPr="00B11623" w:rsidRDefault="00153B92" w:rsidP="00153B92">
      <w:pPr>
        <w:rPr>
          <w:bCs/>
          <w:lang w:val="en-US"/>
        </w:rPr>
      </w:pPr>
      <w:r w:rsidRPr="00B11623">
        <w:rPr>
          <w:bCs/>
          <w:lang w:val="en-US"/>
        </w:rPr>
        <w:t>District Council, 14 pages</w:t>
      </w:r>
    </w:p>
    <w:p w14:paraId="5F7A6032" w14:textId="77777777" w:rsidR="00153B92" w:rsidRPr="00B11623" w:rsidRDefault="00153B92" w:rsidP="00153B92">
      <w:pPr>
        <w:rPr>
          <w:bCs/>
          <w:lang w:val="en-US"/>
        </w:rPr>
      </w:pPr>
      <w:r w:rsidRPr="00B11623">
        <w:rPr>
          <w:bCs/>
          <w:lang w:val="en-US"/>
        </w:rPr>
        <w:t>Malthus, Jane (2014) Designers represented in the Eden Hore Collection Report of biographies</w:t>
      </w:r>
    </w:p>
    <w:p w14:paraId="74C93E38" w14:textId="77777777" w:rsidR="00153B92" w:rsidRPr="00B11623" w:rsidRDefault="00153B92" w:rsidP="00153B92">
      <w:pPr>
        <w:rPr>
          <w:bCs/>
          <w:lang w:val="en-US"/>
        </w:rPr>
      </w:pPr>
      <w:r w:rsidRPr="00B11623">
        <w:rPr>
          <w:bCs/>
          <w:lang w:val="en-US"/>
        </w:rPr>
        <w:t>and relevant details of selected NZ designers of the 1970s-80s prepared for the Central Otago</w:t>
      </w:r>
    </w:p>
    <w:p w14:paraId="6764F3AF" w14:textId="77777777" w:rsidR="00153B92" w:rsidRPr="00B11623" w:rsidRDefault="00153B92" w:rsidP="00153B92">
      <w:pPr>
        <w:rPr>
          <w:bCs/>
          <w:lang w:val="en-US"/>
        </w:rPr>
      </w:pPr>
      <w:r w:rsidRPr="00B11623">
        <w:rPr>
          <w:bCs/>
          <w:lang w:val="en-US"/>
        </w:rPr>
        <w:t>District Council, 17 pages</w:t>
      </w:r>
    </w:p>
    <w:p w14:paraId="26E57ED5" w14:textId="77777777" w:rsidR="00153B92" w:rsidRPr="00B11623" w:rsidRDefault="00153B92" w:rsidP="00153B92">
      <w:pPr>
        <w:rPr>
          <w:bCs/>
          <w:lang w:val="en-US"/>
        </w:rPr>
      </w:pPr>
      <w:r w:rsidRPr="00B11623">
        <w:rPr>
          <w:bCs/>
          <w:lang w:val="en-US"/>
        </w:rPr>
        <w:t>Contribution to the Research Environment</w:t>
      </w:r>
    </w:p>
    <w:p w14:paraId="4D3F6754" w14:textId="77777777" w:rsidR="00153B92" w:rsidRPr="00B11623" w:rsidRDefault="00153B92" w:rsidP="00153B92">
      <w:pPr>
        <w:rPr>
          <w:bCs/>
          <w:lang w:val="en-US"/>
        </w:rPr>
      </w:pPr>
      <w:r w:rsidRPr="00B11623">
        <w:rPr>
          <w:bCs/>
          <w:lang w:val="en-US"/>
        </w:rPr>
        <w:t>(CRE)</w:t>
      </w:r>
    </w:p>
    <w:p w14:paraId="146BD2F7" w14:textId="77777777" w:rsidR="00153B92" w:rsidRDefault="00153B92" w:rsidP="00153B92">
      <w:pPr>
        <w:rPr>
          <w:b/>
          <w:lang w:val="en-US"/>
        </w:rPr>
      </w:pPr>
    </w:p>
    <w:p w14:paraId="07891238" w14:textId="77777777" w:rsidR="00153B92" w:rsidRPr="000F1553" w:rsidRDefault="00153B92" w:rsidP="00153B92">
      <w:pPr>
        <w:rPr>
          <w:b/>
          <w:lang w:val="en-US"/>
        </w:rPr>
      </w:pPr>
      <w:r w:rsidRPr="000F1553">
        <w:rPr>
          <w:b/>
          <w:lang w:val="en-US"/>
        </w:rPr>
        <w:t>Book - Edited</w:t>
      </w:r>
    </w:p>
    <w:p w14:paraId="308CA292" w14:textId="77777777" w:rsidR="00153B92" w:rsidRPr="00B11623" w:rsidRDefault="00153B92" w:rsidP="00153B92">
      <w:pPr>
        <w:rPr>
          <w:lang w:val="en-US"/>
        </w:rPr>
      </w:pPr>
      <w:r w:rsidRPr="000F1553">
        <w:rPr>
          <w:bCs/>
          <w:lang w:val="en-US"/>
        </w:rPr>
        <w:t xml:space="preserve">Mitchell, R.D. (Ed.) </w:t>
      </w:r>
      <w:r w:rsidRPr="00B11623">
        <w:rPr>
          <w:lang w:val="en-US"/>
        </w:rPr>
        <w:t>(2014) Food Design on the Edge: Proceedings of the International Food Design Conference and Studio</w:t>
      </w:r>
      <w:r>
        <w:rPr>
          <w:lang w:val="en-US"/>
        </w:rPr>
        <w:t xml:space="preserve"> </w:t>
      </w:r>
      <w:r w:rsidRPr="00B11623">
        <w:rPr>
          <w:lang w:val="en-US"/>
        </w:rPr>
        <w:t>2-4 July 2014, Dunedin, New Zealand. Otago Polytechnic, Dunedin. ISBN 978 – 0 – 908846 – 48 – 1</w:t>
      </w:r>
    </w:p>
    <w:p w14:paraId="1E4585AC" w14:textId="77777777" w:rsidR="00153B92" w:rsidRDefault="00153B92" w:rsidP="00153B92">
      <w:pPr>
        <w:rPr>
          <w:b/>
          <w:lang w:val="en-US"/>
        </w:rPr>
      </w:pPr>
    </w:p>
    <w:p w14:paraId="6C25C7A9" w14:textId="77777777" w:rsidR="00153B92" w:rsidRPr="000F1553" w:rsidRDefault="00153B92" w:rsidP="00153B92">
      <w:pPr>
        <w:rPr>
          <w:b/>
          <w:lang w:val="en-US"/>
        </w:rPr>
      </w:pPr>
      <w:r w:rsidRPr="000F1553">
        <w:rPr>
          <w:b/>
          <w:lang w:val="en-US"/>
        </w:rPr>
        <w:t>Chapter in Book - (QA)</w:t>
      </w:r>
    </w:p>
    <w:p w14:paraId="006996BC" w14:textId="77777777" w:rsidR="00153B92" w:rsidRPr="00B11623" w:rsidRDefault="00153B92" w:rsidP="00153B92">
      <w:pPr>
        <w:rPr>
          <w:lang w:val="en-US"/>
        </w:rPr>
      </w:pPr>
      <w:r w:rsidRPr="000F1553">
        <w:rPr>
          <w:bCs/>
          <w:lang w:val="en-US"/>
        </w:rPr>
        <w:t>Charters, S and Mitchell, R</w:t>
      </w:r>
      <w:r w:rsidRPr="00B11623">
        <w:rPr>
          <w:b/>
          <w:bCs/>
          <w:lang w:val="en-US"/>
        </w:rPr>
        <w:t xml:space="preserve"> </w:t>
      </w:r>
      <w:r w:rsidRPr="00B11623">
        <w:rPr>
          <w:lang w:val="en-US"/>
        </w:rPr>
        <w:t>(2014) Food and Wine Events in Europe and the New World: a comparison in Cavicchi, A. and</w:t>
      </w:r>
      <w:r>
        <w:rPr>
          <w:lang w:val="en-US"/>
        </w:rPr>
        <w:t xml:space="preserve"> </w:t>
      </w:r>
      <w:r w:rsidRPr="00B11623">
        <w:rPr>
          <w:lang w:val="en-US"/>
        </w:rPr>
        <w:t>Santini, C. (eds.). Food and Wine Events in Europe: A Stakeholder Approach, pp 15-27. Routledge, Oxon. ISBN 978-0-415-</w:t>
      </w:r>
      <w:r>
        <w:rPr>
          <w:lang w:val="en-US"/>
        </w:rPr>
        <w:t xml:space="preserve"> </w:t>
      </w:r>
      <w:r w:rsidRPr="00B11623">
        <w:rPr>
          <w:lang w:val="en-US"/>
        </w:rPr>
        <w:t>82781-2</w:t>
      </w:r>
    </w:p>
    <w:p w14:paraId="6DC852D5" w14:textId="77777777" w:rsidR="00153B92" w:rsidRDefault="00153B92" w:rsidP="00153B92">
      <w:pPr>
        <w:rPr>
          <w:b/>
          <w:lang w:val="en-US"/>
        </w:rPr>
      </w:pPr>
    </w:p>
    <w:p w14:paraId="391E997C" w14:textId="77777777" w:rsidR="00153B92" w:rsidRPr="000F1553" w:rsidRDefault="00153B92" w:rsidP="00153B92">
      <w:pPr>
        <w:rPr>
          <w:b/>
          <w:lang w:val="en-US"/>
        </w:rPr>
      </w:pPr>
      <w:r w:rsidRPr="000F1553">
        <w:rPr>
          <w:b/>
          <w:lang w:val="en-US"/>
        </w:rPr>
        <w:t>Chapter in Book</w:t>
      </w:r>
    </w:p>
    <w:p w14:paraId="65F305AF" w14:textId="77777777" w:rsidR="00153B92" w:rsidRPr="00B11623" w:rsidRDefault="00153B92" w:rsidP="00153B92">
      <w:pPr>
        <w:rPr>
          <w:lang w:val="en-US"/>
        </w:rPr>
      </w:pPr>
      <w:r w:rsidRPr="000F1553">
        <w:rPr>
          <w:bCs/>
          <w:lang w:val="en-US"/>
        </w:rPr>
        <w:t>Mitchell, R</w:t>
      </w:r>
      <w:r w:rsidRPr="00B11623">
        <w:rPr>
          <w:b/>
          <w:bCs/>
          <w:lang w:val="en-US"/>
        </w:rPr>
        <w:t xml:space="preserve">. </w:t>
      </w:r>
      <w:r w:rsidRPr="00B11623">
        <w:rPr>
          <w:lang w:val="en-US"/>
        </w:rPr>
        <w:t>(2014) Foreword Food Design on the Edge: Proceedings of the International Food Design Conference and</w:t>
      </w:r>
      <w:r>
        <w:rPr>
          <w:lang w:val="en-US"/>
        </w:rPr>
        <w:t xml:space="preserve"> </w:t>
      </w:r>
      <w:r w:rsidRPr="00B11623">
        <w:rPr>
          <w:lang w:val="en-US"/>
        </w:rPr>
        <w:t>Studio, 2-4 July 2014, Dunedin, New Zealand. Otago Polytechnic, Dunedin. p.3</w:t>
      </w:r>
    </w:p>
    <w:p w14:paraId="372DEA09" w14:textId="77777777" w:rsidR="00153B92" w:rsidRDefault="00153B92" w:rsidP="00153B92">
      <w:pPr>
        <w:rPr>
          <w:b/>
          <w:lang w:val="en-US"/>
        </w:rPr>
      </w:pPr>
    </w:p>
    <w:p w14:paraId="77781E7A" w14:textId="77777777" w:rsidR="00153B92" w:rsidRPr="000F1553" w:rsidRDefault="00153B92" w:rsidP="00153B92">
      <w:pPr>
        <w:rPr>
          <w:b/>
          <w:lang w:val="en-US"/>
        </w:rPr>
      </w:pPr>
      <w:r w:rsidRPr="000F1553">
        <w:rPr>
          <w:b/>
          <w:lang w:val="en-US"/>
        </w:rPr>
        <w:t>Conference Contribution - Abstract - (QA)</w:t>
      </w:r>
    </w:p>
    <w:p w14:paraId="56362BE6" w14:textId="77777777" w:rsidR="00153B92" w:rsidRPr="00B11623" w:rsidRDefault="00153B92" w:rsidP="00153B92">
      <w:pPr>
        <w:rPr>
          <w:lang w:val="en-US"/>
        </w:rPr>
      </w:pPr>
      <w:r w:rsidRPr="000F1553">
        <w:rPr>
          <w:bCs/>
          <w:lang w:val="en-US"/>
        </w:rPr>
        <w:t>Pearce, L. and Woodhouse, A</w:t>
      </w:r>
      <w:r w:rsidRPr="00B11623">
        <w:rPr>
          <w:b/>
          <w:bCs/>
          <w:lang w:val="en-US"/>
        </w:rPr>
        <w:t xml:space="preserve">. </w:t>
      </w:r>
      <w:r w:rsidRPr="00B11623">
        <w:rPr>
          <w:lang w:val="en-US"/>
        </w:rPr>
        <w:t>(2014) A COLLABORATIVE APPROACH TO FOOD DESIGN; THE EXAMPLE OF HESTON</w:t>
      </w:r>
      <w:r>
        <w:rPr>
          <w:lang w:val="en-US"/>
        </w:rPr>
        <w:t xml:space="preserve"> </w:t>
      </w:r>
      <w:r w:rsidRPr="00B11623">
        <w:rPr>
          <w:lang w:val="en-US"/>
        </w:rPr>
        <w:t>BLUMENTHAL’S THE FAT DUCK. International Food Design Conference and Studio, Otago Polytechnic 2-4 July 2014.</w:t>
      </w:r>
      <w:r>
        <w:rPr>
          <w:lang w:val="en-US"/>
        </w:rPr>
        <w:t xml:space="preserve"> </w:t>
      </w:r>
      <w:r w:rsidRPr="00B11623">
        <w:rPr>
          <w:lang w:val="en-US"/>
        </w:rPr>
        <w:t>http://fooddesign.org.nz/programme/</w:t>
      </w:r>
    </w:p>
    <w:p w14:paraId="773F00E0" w14:textId="77777777" w:rsidR="00153B92" w:rsidRPr="00B11623" w:rsidRDefault="00153B92" w:rsidP="00153B92">
      <w:pPr>
        <w:rPr>
          <w:lang w:val="en-US"/>
        </w:rPr>
      </w:pPr>
      <w:r w:rsidRPr="000F1553">
        <w:rPr>
          <w:bCs/>
          <w:lang w:val="en-US"/>
        </w:rPr>
        <w:t>McCaw, C. Barton, M. &amp; Terpstra, C.</w:t>
      </w:r>
      <w:r w:rsidRPr="00B11623">
        <w:rPr>
          <w:b/>
          <w:bCs/>
          <w:lang w:val="en-US"/>
        </w:rPr>
        <w:t xml:space="preserve"> </w:t>
      </w:r>
      <w:r w:rsidRPr="00B11623">
        <w:rPr>
          <w:lang w:val="en-US"/>
        </w:rPr>
        <w:t>(2014) Soupbox: Feeding the culture of design research. International Food Design</w:t>
      </w:r>
      <w:r>
        <w:rPr>
          <w:lang w:val="en-US"/>
        </w:rPr>
        <w:t xml:space="preserve"> </w:t>
      </w:r>
      <w:r w:rsidRPr="00B11623">
        <w:rPr>
          <w:lang w:val="en-US"/>
        </w:rPr>
        <w:t>Conference, Dunedin, July 2-4, 2014</w:t>
      </w:r>
      <w:r>
        <w:rPr>
          <w:lang w:val="en-US"/>
        </w:rPr>
        <w:t xml:space="preserve"> </w:t>
      </w:r>
      <w:r w:rsidRPr="00B11623">
        <w:rPr>
          <w:lang w:val="en-US"/>
        </w:rPr>
        <w:t>Conference Contribution - Full conference paper - (QA)</w:t>
      </w:r>
    </w:p>
    <w:p w14:paraId="471187E9" w14:textId="77777777" w:rsidR="00153B92" w:rsidRDefault="00153B92" w:rsidP="00153B92">
      <w:pPr>
        <w:rPr>
          <w:b/>
          <w:lang w:val="en-US"/>
        </w:rPr>
      </w:pPr>
    </w:p>
    <w:p w14:paraId="0697DD20" w14:textId="77777777" w:rsidR="00153B92" w:rsidRPr="000F1553" w:rsidRDefault="00153B92" w:rsidP="00153B92">
      <w:pPr>
        <w:rPr>
          <w:b/>
          <w:lang w:val="en-US"/>
        </w:rPr>
      </w:pPr>
      <w:r w:rsidRPr="000F1553">
        <w:rPr>
          <w:b/>
          <w:lang w:val="en-US"/>
        </w:rPr>
        <w:t>Conference Contribution - Full conference paper</w:t>
      </w:r>
    </w:p>
    <w:p w14:paraId="0B0AC22F" w14:textId="77777777" w:rsidR="00153B92" w:rsidRDefault="00153B92" w:rsidP="00153B92">
      <w:pPr>
        <w:rPr>
          <w:lang w:val="en-US"/>
        </w:rPr>
      </w:pPr>
      <w:r w:rsidRPr="000F1553">
        <w:rPr>
          <w:bCs/>
          <w:lang w:val="en-US"/>
        </w:rPr>
        <w:t xml:space="preserve">Ellwood, S. </w:t>
      </w:r>
      <w:r w:rsidRPr="00B11623">
        <w:rPr>
          <w:lang w:val="en-US"/>
        </w:rPr>
        <w:t>(2014) Zen B.B.Q. Considering Cookery and Culture. Food Design on the Edge: Proceedings of the International</w:t>
      </w:r>
    </w:p>
    <w:p w14:paraId="73F4CDDF" w14:textId="77777777" w:rsidR="00DE297C" w:rsidRDefault="00DE297C">
      <w:pPr>
        <w:suppressAutoHyphens w:val="0"/>
        <w:spacing w:line="240" w:lineRule="auto"/>
        <w:rPr>
          <w:lang w:val="en-US"/>
        </w:rPr>
      </w:pPr>
      <w:r>
        <w:rPr>
          <w:lang w:val="en-US"/>
        </w:rPr>
        <w:br w:type="page"/>
      </w:r>
    </w:p>
    <w:p w14:paraId="14F80B0C" w14:textId="77777777" w:rsidR="00DE297C" w:rsidRPr="00DE297C" w:rsidRDefault="00DE297C" w:rsidP="00DE297C">
      <w:pPr>
        <w:suppressAutoHyphens w:val="0"/>
        <w:spacing w:after="200" w:line="276" w:lineRule="auto"/>
        <w:rPr>
          <w:rFonts w:eastAsia="SimSun" w:cs="Arial"/>
          <w:b/>
          <w:bCs/>
          <w:sz w:val="28"/>
          <w:szCs w:val="28"/>
          <w:lang w:eastAsia="zh-CN"/>
        </w:rPr>
      </w:pPr>
      <w:r w:rsidRPr="008808A6">
        <w:rPr>
          <w:rFonts w:ascii="Calibri" w:eastAsia="SimSun" w:hAnsi="Calibri" w:cs="Arial"/>
          <w:noProof/>
          <w:sz w:val="22"/>
          <w:szCs w:val="22"/>
          <w:lang w:val="en-US" w:eastAsia="en-US"/>
        </w:rPr>
        <w:drawing>
          <wp:anchor distT="0" distB="0" distL="114300" distR="114300" simplePos="0" relativeHeight="251666944" behindDoc="0" locked="0" layoutInCell="1" allowOverlap="1" wp14:anchorId="2855A513" wp14:editId="6EC5011C">
            <wp:simplePos x="0" y="0"/>
            <wp:positionH relativeFrom="column">
              <wp:posOffset>0</wp:posOffset>
            </wp:positionH>
            <wp:positionV relativeFrom="paragraph">
              <wp:posOffset>47625</wp:posOffset>
            </wp:positionV>
            <wp:extent cx="1428750" cy="1352550"/>
            <wp:effectExtent l="0" t="0" r="0" b="0"/>
            <wp:wrapSquare wrapText="bothSides"/>
            <wp:docPr id="17" name="Picture 17" descr="Description: Description: Ot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Otago"/>
                    <pic:cNvPicPr>
                      <a:picLocks noChangeAspect="1" noChangeArrowheads="1"/>
                    </pic:cNvPicPr>
                  </pic:nvPicPr>
                  <pic:blipFill>
                    <a:blip r:link="rId89">
                      <a:extLst>
                        <a:ext uri="{28A0092B-C50C-407E-A947-70E740481C1C}">
                          <a14:useLocalDpi xmlns:a14="http://schemas.microsoft.com/office/drawing/2010/main" val="0"/>
                        </a:ext>
                      </a:extLst>
                    </a:blip>
                    <a:srcRect/>
                    <a:stretch>
                      <a:fillRect/>
                    </a:stretch>
                  </pic:blipFill>
                  <pic:spPr bwMode="auto">
                    <a:xfrm>
                      <a:off x="0" y="0"/>
                      <a:ext cx="1428750"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297C">
        <w:rPr>
          <w:rFonts w:eastAsia="SimSun" w:cs="Arial"/>
          <w:b/>
          <w:bCs/>
          <w:sz w:val="28"/>
          <w:szCs w:val="28"/>
          <w:lang w:eastAsia="zh-CN"/>
        </w:rPr>
        <w:t xml:space="preserve">Student Research Project Form </w:t>
      </w:r>
    </w:p>
    <w:p w14:paraId="0ACC782C" w14:textId="77777777" w:rsidR="00DE297C" w:rsidRPr="00DE297C" w:rsidRDefault="00DE297C" w:rsidP="00DE297C">
      <w:pPr>
        <w:tabs>
          <w:tab w:val="left" w:pos="1560"/>
        </w:tabs>
        <w:suppressAutoHyphens w:val="0"/>
        <w:spacing w:after="200" w:line="276" w:lineRule="auto"/>
        <w:ind w:left="1276"/>
        <w:contextualSpacing/>
        <w:rPr>
          <w:rFonts w:eastAsia="SimSun" w:cs="Arial"/>
          <w:sz w:val="22"/>
          <w:szCs w:val="22"/>
          <w:lang w:eastAsia="zh-CN"/>
        </w:rPr>
      </w:pPr>
      <w:r w:rsidRPr="00DE297C">
        <w:rPr>
          <w:rFonts w:eastAsia="SimSun" w:cs="Arial"/>
          <w:sz w:val="22"/>
          <w:szCs w:val="22"/>
          <w:lang w:eastAsia="zh-CN"/>
        </w:rPr>
        <w:t>Complete the green parts of the form at the start of the project work.</w:t>
      </w:r>
    </w:p>
    <w:p w14:paraId="612AD4EC" w14:textId="77777777" w:rsidR="00DE297C" w:rsidRPr="00DE297C" w:rsidRDefault="00DE297C" w:rsidP="00DE297C">
      <w:pPr>
        <w:suppressAutoHyphens w:val="0"/>
        <w:spacing w:after="200" w:line="276" w:lineRule="auto"/>
        <w:ind w:left="2410"/>
        <w:contextualSpacing/>
        <w:rPr>
          <w:rFonts w:eastAsia="SimSun" w:cs="Arial"/>
          <w:sz w:val="22"/>
          <w:szCs w:val="22"/>
          <w:lang w:eastAsia="zh-CN"/>
        </w:rPr>
      </w:pPr>
      <w:r w:rsidRPr="00DE297C">
        <w:rPr>
          <w:rFonts w:eastAsia="SimSun" w:cs="Arial"/>
          <w:sz w:val="22"/>
          <w:szCs w:val="22"/>
          <w:lang w:eastAsia="zh-CN"/>
        </w:rPr>
        <w:t>Complete the red parts of the form at the end of the project work.</w:t>
      </w:r>
    </w:p>
    <w:p w14:paraId="433750A1" w14:textId="6F19973D" w:rsidR="00DE297C" w:rsidRPr="00DE297C" w:rsidRDefault="00DE297C" w:rsidP="00DE297C">
      <w:pPr>
        <w:suppressAutoHyphens w:val="0"/>
        <w:spacing w:after="200" w:line="276" w:lineRule="auto"/>
        <w:ind w:left="2410"/>
        <w:contextualSpacing/>
        <w:rPr>
          <w:rFonts w:eastAsia="SimSun" w:cs="Arial"/>
          <w:sz w:val="22"/>
          <w:szCs w:val="22"/>
          <w:lang w:eastAsia="zh-CN"/>
        </w:rPr>
      </w:pPr>
      <w:r w:rsidRPr="00DE297C">
        <w:rPr>
          <w:rFonts w:eastAsia="SimSun" w:cs="Arial"/>
          <w:sz w:val="22"/>
          <w:szCs w:val="22"/>
          <w:lang w:eastAsia="zh-CN"/>
        </w:rPr>
        <w:t>Liaise with the relevant external organisation/s at each stage</w:t>
      </w:r>
      <w:r w:rsidR="00B3161A">
        <w:rPr>
          <w:rFonts w:eastAsia="SimSun" w:cs="Arial"/>
          <w:sz w:val="22"/>
          <w:szCs w:val="22"/>
          <w:lang w:eastAsia="zh-CN"/>
        </w:rPr>
        <w:t xml:space="preserve">. </w:t>
      </w:r>
    </w:p>
    <w:p w14:paraId="3C1D03BC" w14:textId="77777777" w:rsidR="00DE297C" w:rsidRPr="00DE297C" w:rsidRDefault="00DE297C" w:rsidP="00DE297C">
      <w:pPr>
        <w:suppressAutoHyphens w:val="0"/>
        <w:spacing w:after="200" w:line="276" w:lineRule="auto"/>
        <w:ind w:left="2410"/>
        <w:contextualSpacing/>
        <w:rPr>
          <w:rFonts w:eastAsia="SimSun" w:cs="Arial"/>
          <w:sz w:val="22"/>
          <w:szCs w:val="22"/>
          <w:lang w:eastAsia="zh-CN"/>
        </w:rPr>
      </w:pPr>
      <w:r w:rsidRPr="00DE297C">
        <w:rPr>
          <w:rFonts w:eastAsia="SimSun" w:cs="Arial"/>
          <w:sz w:val="22"/>
          <w:szCs w:val="22"/>
          <w:lang w:eastAsia="zh-CN"/>
        </w:rPr>
        <w:t>Keep relevant supporting documentation.</w:t>
      </w:r>
    </w:p>
    <w:p w14:paraId="40251592" w14:textId="77777777" w:rsidR="00DE297C" w:rsidRPr="00DE297C" w:rsidRDefault="00DE297C" w:rsidP="00DE297C">
      <w:pPr>
        <w:suppressAutoHyphens w:val="0"/>
        <w:spacing w:after="200" w:line="276" w:lineRule="auto"/>
        <w:rPr>
          <w:rFonts w:eastAsia="SimSun" w:cs="Arial"/>
          <w:b/>
          <w:bCs/>
          <w:i/>
          <w:iCs/>
          <w:sz w:val="22"/>
          <w:szCs w:val="22"/>
          <w:lang w:eastAsia="zh-CN"/>
        </w:rPr>
      </w:pPr>
      <w:r w:rsidRPr="00DE297C">
        <w:rPr>
          <w:rFonts w:eastAsia="SimSun" w:cs="Arial"/>
          <w:b/>
          <w:bCs/>
          <w:i/>
          <w:iCs/>
          <w:sz w:val="22"/>
          <w:szCs w:val="22"/>
          <w:lang w:eastAsia="zh-CN"/>
        </w:rPr>
        <w:t>Description of the student research project</w:t>
      </w:r>
    </w:p>
    <w:tbl>
      <w:tblPr>
        <w:tblStyle w:val="TableGrid1"/>
        <w:tblW w:w="0" w:type="auto"/>
        <w:tblLook w:val="04A0" w:firstRow="1" w:lastRow="0" w:firstColumn="1" w:lastColumn="0" w:noHBand="0" w:noVBand="1"/>
      </w:tblPr>
      <w:tblGrid>
        <w:gridCol w:w="3628"/>
        <w:gridCol w:w="5547"/>
      </w:tblGrid>
      <w:tr w:rsidR="00DE297C" w:rsidRPr="00DE297C" w14:paraId="706780CD" w14:textId="77777777" w:rsidTr="004D0C60">
        <w:tc>
          <w:tcPr>
            <w:tcW w:w="3652" w:type="dxa"/>
            <w:shd w:val="clear" w:color="auto" w:fill="auto"/>
          </w:tcPr>
          <w:p w14:paraId="69B94672" w14:textId="77777777" w:rsidR="00DE297C" w:rsidRPr="00DE297C" w:rsidRDefault="00DE297C" w:rsidP="00DE297C">
            <w:pPr>
              <w:suppressAutoHyphens w:val="0"/>
              <w:spacing w:line="240" w:lineRule="auto"/>
              <w:rPr>
                <w:lang w:eastAsia="zh-CN"/>
              </w:rPr>
            </w:pPr>
            <w:r w:rsidRPr="00DE297C">
              <w:rPr>
                <w:lang w:eastAsia="zh-CN"/>
              </w:rPr>
              <w:t>School or service area:</w:t>
            </w:r>
          </w:p>
        </w:tc>
        <w:tc>
          <w:tcPr>
            <w:tcW w:w="5590" w:type="dxa"/>
            <w:shd w:val="clear" w:color="auto" w:fill="EAF1DD" w:themeFill="accent3" w:themeFillTint="33"/>
          </w:tcPr>
          <w:p w14:paraId="03D07D67" w14:textId="77777777" w:rsidR="00DE297C" w:rsidRPr="00DE297C" w:rsidRDefault="00DE297C" w:rsidP="00DE297C">
            <w:pPr>
              <w:suppressAutoHyphens w:val="0"/>
              <w:spacing w:line="240" w:lineRule="auto"/>
              <w:rPr>
                <w:b/>
                <w:bCs/>
                <w:lang w:eastAsia="zh-CN"/>
              </w:rPr>
            </w:pPr>
          </w:p>
        </w:tc>
      </w:tr>
      <w:tr w:rsidR="00DE297C" w:rsidRPr="00DE297C" w14:paraId="0F1E8111" w14:textId="77777777" w:rsidTr="004D0C60">
        <w:tc>
          <w:tcPr>
            <w:tcW w:w="3652" w:type="dxa"/>
            <w:shd w:val="clear" w:color="auto" w:fill="auto"/>
          </w:tcPr>
          <w:p w14:paraId="4DC53501" w14:textId="77777777" w:rsidR="00DE297C" w:rsidRPr="00DE297C" w:rsidRDefault="00DE297C" w:rsidP="00DE297C">
            <w:pPr>
              <w:suppressAutoHyphens w:val="0"/>
              <w:spacing w:line="240" w:lineRule="auto"/>
              <w:rPr>
                <w:lang w:eastAsia="zh-CN"/>
              </w:rPr>
            </w:pPr>
            <w:r w:rsidRPr="00DE297C">
              <w:rPr>
                <w:lang w:eastAsia="zh-CN"/>
              </w:rPr>
              <w:t>Name of project:</w:t>
            </w:r>
          </w:p>
        </w:tc>
        <w:tc>
          <w:tcPr>
            <w:tcW w:w="5590" w:type="dxa"/>
            <w:shd w:val="clear" w:color="auto" w:fill="EAF1DD" w:themeFill="accent3" w:themeFillTint="33"/>
          </w:tcPr>
          <w:p w14:paraId="218F3CDC" w14:textId="77777777" w:rsidR="00DE297C" w:rsidRPr="00DE297C" w:rsidRDefault="00DE297C" w:rsidP="00DE297C">
            <w:pPr>
              <w:suppressAutoHyphens w:val="0"/>
              <w:spacing w:line="240" w:lineRule="auto"/>
              <w:rPr>
                <w:b/>
                <w:bCs/>
                <w:lang w:eastAsia="zh-CN"/>
              </w:rPr>
            </w:pPr>
          </w:p>
        </w:tc>
      </w:tr>
      <w:tr w:rsidR="00DE297C" w:rsidRPr="00DE297C" w14:paraId="4993AAC0" w14:textId="77777777" w:rsidTr="004D0C60">
        <w:tc>
          <w:tcPr>
            <w:tcW w:w="3652" w:type="dxa"/>
            <w:shd w:val="clear" w:color="auto" w:fill="auto"/>
          </w:tcPr>
          <w:p w14:paraId="204A250C" w14:textId="77777777" w:rsidR="00DE297C" w:rsidRPr="00DE297C" w:rsidRDefault="00DE297C" w:rsidP="00DE297C">
            <w:pPr>
              <w:suppressAutoHyphens w:val="0"/>
              <w:spacing w:line="240" w:lineRule="auto"/>
              <w:rPr>
                <w:lang w:eastAsia="zh-CN"/>
              </w:rPr>
            </w:pPr>
            <w:r w:rsidRPr="00DE297C">
              <w:rPr>
                <w:lang w:eastAsia="zh-CN"/>
              </w:rPr>
              <w:t>Supervisor:</w:t>
            </w:r>
          </w:p>
        </w:tc>
        <w:tc>
          <w:tcPr>
            <w:tcW w:w="5590" w:type="dxa"/>
            <w:shd w:val="clear" w:color="auto" w:fill="EAF1DD" w:themeFill="accent3" w:themeFillTint="33"/>
          </w:tcPr>
          <w:p w14:paraId="577BF5DB" w14:textId="77777777" w:rsidR="00DE297C" w:rsidRPr="00DE297C" w:rsidRDefault="00DE297C" w:rsidP="00DE297C">
            <w:pPr>
              <w:suppressAutoHyphens w:val="0"/>
              <w:spacing w:line="240" w:lineRule="auto"/>
              <w:rPr>
                <w:b/>
                <w:bCs/>
                <w:lang w:eastAsia="zh-CN"/>
              </w:rPr>
            </w:pPr>
          </w:p>
        </w:tc>
      </w:tr>
      <w:tr w:rsidR="00DE297C" w:rsidRPr="00DE297C" w14:paraId="3C426522" w14:textId="77777777" w:rsidTr="004D0C60">
        <w:trPr>
          <w:trHeight w:val="85"/>
        </w:trPr>
        <w:tc>
          <w:tcPr>
            <w:tcW w:w="3652" w:type="dxa"/>
            <w:vMerge w:val="restart"/>
            <w:shd w:val="clear" w:color="auto" w:fill="auto"/>
          </w:tcPr>
          <w:p w14:paraId="410A5992" w14:textId="77777777" w:rsidR="00DE297C" w:rsidRPr="00DE297C" w:rsidRDefault="00DE297C" w:rsidP="00DE297C">
            <w:pPr>
              <w:suppressAutoHyphens w:val="0"/>
              <w:spacing w:line="240" w:lineRule="auto"/>
              <w:rPr>
                <w:lang w:eastAsia="zh-CN"/>
              </w:rPr>
            </w:pPr>
            <w:r w:rsidRPr="00DE297C">
              <w:rPr>
                <w:lang w:eastAsia="zh-CN"/>
              </w:rPr>
              <w:t>Student researchers:</w:t>
            </w:r>
            <w:r w:rsidRPr="00DE297C">
              <w:rPr>
                <w:vertAlign w:val="superscript"/>
                <w:lang w:eastAsia="zh-CN"/>
              </w:rPr>
              <w:footnoteReference w:id="6"/>
            </w:r>
          </w:p>
        </w:tc>
        <w:tc>
          <w:tcPr>
            <w:tcW w:w="5590" w:type="dxa"/>
            <w:shd w:val="clear" w:color="auto" w:fill="EAF1DD" w:themeFill="accent3" w:themeFillTint="33"/>
          </w:tcPr>
          <w:p w14:paraId="451B1D5D" w14:textId="77777777" w:rsidR="00DE297C" w:rsidRPr="00DE297C" w:rsidRDefault="00DE297C" w:rsidP="00DE297C">
            <w:pPr>
              <w:suppressAutoHyphens w:val="0"/>
              <w:spacing w:line="240" w:lineRule="auto"/>
              <w:rPr>
                <w:b/>
                <w:bCs/>
                <w:lang w:eastAsia="zh-CN"/>
              </w:rPr>
            </w:pPr>
          </w:p>
        </w:tc>
      </w:tr>
      <w:tr w:rsidR="00DE297C" w:rsidRPr="00DE297C" w14:paraId="1C873AD0" w14:textId="77777777" w:rsidTr="004D0C60">
        <w:trPr>
          <w:trHeight w:val="85"/>
        </w:trPr>
        <w:tc>
          <w:tcPr>
            <w:tcW w:w="3652" w:type="dxa"/>
            <w:vMerge/>
            <w:shd w:val="clear" w:color="auto" w:fill="auto"/>
          </w:tcPr>
          <w:p w14:paraId="5A2E95DA" w14:textId="77777777" w:rsidR="00DE297C" w:rsidRPr="00DE297C" w:rsidRDefault="00DE297C" w:rsidP="00DE297C">
            <w:pPr>
              <w:suppressAutoHyphens w:val="0"/>
              <w:spacing w:line="240" w:lineRule="auto"/>
              <w:rPr>
                <w:lang w:eastAsia="zh-CN"/>
              </w:rPr>
            </w:pPr>
          </w:p>
        </w:tc>
        <w:tc>
          <w:tcPr>
            <w:tcW w:w="5590" w:type="dxa"/>
            <w:shd w:val="clear" w:color="auto" w:fill="EAF1DD" w:themeFill="accent3" w:themeFillTint="33"/>
          </w:tcPr>
          <w:p w14:paraId="4837B77E" w14:textId="77777777" w:rsidR="00DE297C" w:rsidRPr="00DE297C" w:rsidRDefault="00DE297C" w:rsidP="00DE297C">
            <w:pPr>
              <w:suppressAutoHyphens w:val="0"/>
              <w:spacing w:line="240" w:lineRule="auto"/>
              <w:rPr>
                <w:b/>
                <w:bCs/>
                <w:lang w:eastAsia="zh-CN"/>
              </w:rPr>
            </w:pPr>
          </w:p>
        </w:tc>
      </w:tr>
      <w:tr w:rsidR="00DE297C" w:rsidRPr="00DE297C" w14:paraId="1F948006" w14:textId="77777777" w:rsidTr="004D0C60">
        <w:trPr>
          <w:trHeight w:val="85"/>
        </w:trPr>
        <w:tc>
          <w:tcPr>
            <w:tcW w:w="3652" w:type="dxa"/>
            <w:vMerge/>
            <w:shd w:val="clear" w:color="auto" w:fill="auto"/>
          </w:tcPr>
          <w:p w14:paraId="0AE7EF78" w14:textId="77777777" w:rsidR="00DE297C" w:rsidRPr="00DE297C" w:rsidRDefault="00DE297C" w:rsidP="00DE297C">
            <w:pPr>
              <w:suppressAutoHyphens w:val="0"/>
              <w:spacing w:line="240" w:lineRule="auto"/>
              <w:rPr>
                <w:lang w:eastAsia="zh-CN"/>
              </w:rPr>
            </w:pPr>
          </w:p>
        </w:tc>
        <w:tc>
          <w:tcPr>
            <w:tcW w:w="5590" w:type="dxa"/>
            <w:shd w:val="clear" w:color="auto" w:fill="EAF1DD" w:themeFill="accent3" w:themeFillTint="33"/>
          </w:tcPr>
          <w:p w14:paraId="7EDA8104" w14:textId="77777777" w:rsidR="00DE297C" w:rsidRPr="00DE297C" w:rsidRDefault="00DE297C" w:rsidP="00DE297C">
            <w:pPr>
              <w:suppressAutoHyphens w:val="0"/>
              <w:spacing w:line="240" w:lineRule="auto"/>
              <w:rPr>
                <w:b/>
                <w:bCs/>
                <w:lang w:eastAsia="zh-CN"/>
              </w:rPr>
            </w:pPr>
          </w:p>
        </w:tc>
      </w:tr>
      <w:tr w:rsidR="00DE297C" w:rsidRPr="00DE297C" w14:paraId="3981F63A" w14:textId="77777777" w:rsidTr="004D0C60">
        <w:trPr>
          <w:trHeight w:val="85"/>
        </w:trPr>
        <w:tc>
          <w:tcPr>
            <w:tcW w:w="3652" w:type="dxa"/>
            <w:vMerge/>
            <w:shd w:val="clear" w:color="auto" w:fill="auto"/>
          </w:tcPr>
          <w:p w14:paraId="1F002C8A" w14:textId="77777777" w:rsidR="00DE297C" w:rsidRPr="00DE297C" w:rsidRDefault="00DE297C" w:rsidP="00DE297C">
            <w:pPr>
              <w:suppressAutoHyphens w:val="0"/>
              <w:spacing w:line="240" w:lineRule="auto"/>
              <w:rPr>
                <w:lang w:eastAsia="zh-CN"/>
              </w:rPr>
            </w:pPr>
          </w:p>
        </w:tc>
        <w:tc>
          <w:tcPr>
            <w:tcW w:w="5590" w:type="dxa"/>
            <w:shd w:val="clear" w:color="auto" w:fill="EAF1DD" w:themeFill="accent3" w:themeFillTint="33"/>
          </w:tcPr>
          <w:p w14:paraId="64B9731C" w14:textId="77777777" w:rsidR="00DE297C" w:rsidRPr="00DE297C" w:rsidRDefault="00DE297C" w:rsidP="00DE297C">
            <w:pPr>
              <w:suppressAutoHyphens w:val="0"/>
              <w:spacing w:line="240" w:lineRule="auto"/>
              <w:rPr>
                <w:b/>
                <w:bCs/>
                <w:lang w:eastAsia="zh-CN"/>
              </w:rPr>
            </w:pPr>
          </w:p>
        </w:tc>
      </w:tr>
      <w:tr w:rsidR="00DE297C" w:rsidRPr="00DE297C" w14:paraId="0024F1F7" w14:textId="77777777" w:rsidTr="004D0C60">
        <w:trPr>
          <w:trHeight w:val="85"/>
        </w:trPr>
        <w:tc>
          <w:tcPr>
            <w:tcW w:w="3652" w:type="dxa"/>
            <w:vMerge/>
            <w:shd w:val="clear" w:color="auto" w:fill="auto"/>
          </w:tcPr>
          <w:p w14:paraId="49CFEEFA" w14:textId="77777777" w:rsidR="00DE297C" w:rsidRPr="00DE297C" w:rsidRDefault="00DE297C" w:rsidP="00DE297C">
            <w:pPr>
              <w:suppressAutoHyphens w:val="0"/>
              <w:spacing w:line="240" w:lineRule="auto"/>
              <w:rPr>
                <w:lang w:eastAsia="zh-CN"/>
              </w:rPr>
            </w:pPr>
          </w:p>
        </w:tc>
        <w:tc>
          <w:tcPr>
            <w:tcW w:w="5590" w:type="dxa"/>
            <w:shd w:val="clear" w:color="auto" w:fill="EAF1DD" w:themeFill="accent3" w:themeFillTint="33"/>
          </w:tcPr>
          <w:p w14:paraId="490FD9D7" w14:textId="77777777" w:rsidR="00DE297C" w:rsidRPr="00DE297C" w:rsidRDefault="00DE297C" w:rsidP="00DE297C">
            <w:pPr>
              <w:suppressAutoHyphens w:val="0"/>
              <w:spacing w:line="240" w:lineRule="auto"/>
              <w:rPr>
                <w:b/>
                <w:bCs/>
                <w:lang w:eastAsia="zh-CN"/>
              </w:rPr>
            </w:pPr>
          </w:p>
        </w:tc>
      </w:tr>
      <w:tr w:rsidR="00DE297C" w:rsidRPr="00DE297C" w14:paraId="419AEA85" w14:textId="77777777" w:rsidTr="004D0C60">
        <w:tc>
          <w:tcPr>
            <w:tcW w:w="3652" w:type="dxa"/>
            <w:shd w:val="clear" w:color="auto" w:fill="auto"/>
          </w:tcPr>
          <w:p w14:paraId="24633094" w14:textId="77777777" w:rsidR="00DE297C" w:rsidRPr="00DE297C" w:rsidRDefault="00DE297C" w:rsidP="00DE297C">
            <w:pPr>
              <w:suppressAutoHyphens w:val="0"/>
              <w:spacing w:line="240" w:lineRule="auto"/>
              <w:rPr>
                <w:lang w:eastAsia="zh-CN"/>
              </w:rPr>
            </w:pPr>
            <w:r w:rsidRPr="00DE297C">
              <w:rPr>
                <w:lang w:eastAsia="zh-CN"/>
              </w:rPr>
              <w:t>Course Level:</w:t>
            </w:r>
          </w:p>
        </w:tc>
        <w:tc>
          <w:tcPr>
            <w:tcW w:w="5590" w:type="dxa"/>
            <w:shd w:val="clear" w:color="auto" w:fill="EAF1DD" w:themeFill="accent3" w:themeFillTint="33"/>
          </w:tcPr>
          <w:p w14:paraId="0C4B58D0" w14:textId="77777777" w:rsidR="00DE297C" w:rsidRPr="00DE297C" w:rsidRDefault="00DE297C" w:rsidP="00DE297C">
            <w:pPr>
              <w:suppressAutoHyphens w:val="0"/>
              <w:spacing w:line="240" w:lineRule="auto"/>
              <w:rPr>
                <w:b/>
                <w:bCs/>
                <w:lang w:eastAsia="zh-CN"/>
              </w:rPr>
            </w:pPr>
          </w:p>
        </w:tc>
      </w:tr>
      <w:tr w:rsidR="00DE297C" w:rsidRPr="00DE297C" w14:paraId="24F2B397" w14:textId="77777777" w:rsidTr="004D0C60">
        <w:tc>
          <w:tcPr>
            <w:tcW w:w="3652" w:type="dxa"/>
            <w:shd w:val="clear" w:color="auto" w:fill="auto"/>
          </w:tcPr>
          <w:p w14:paraId="6F23CAAD" w14:textId="77777777" w:rsidR="00DE297C" w:rsidRPr="00DE297C" w:rsidRDefault="00DE297C" w:rsidP="00DE297C">
            <w:pPr>
              <w:suppressAutoHyphens w:val="0"/>
              <w:spacing w:line="240" w:lineRule="auto"/>
              <w:rPr>
                <w:lang w:eastAsia="zh-CN"/>
              </w:rPr>
            </w:pPr>
            <w:r w:rsidRPr="00DE297C">
              <w:rPr>
                <w:lang w:eastAsia="zh-CN"/>
              </w:rPr>
              <w:t>Course name:</w:t>
            </w:r>
          </w:p>
        </w:tc>
        <w:tc>
          <w:tcPr>
            <w:tcW w:w="5590" w:type="dxa"/>
            <w:shd w:val="clear" w:color="auto" w:fill="EAF1DD" w:themeFill="accent3" w:themeFillTint="33"/>
          </w:tcPr>
          <w:p w14:paraId="4B23514C" w14:textId="77777777" w:rsidR="00DE297C" w:rsidRPr="00DE297C" w:rsidRDefault="00DE297C" w:rsidP="00DE297C">
            <w:pPr>
              <w:suppressAutoHyphens w:val="0"/>
              <w:spacing w:line="240" w:lineRule="auto"/>
              <w:rPr>
                <w:b/>
                <w:bCs/>
                <w:lang w:eastAsia="zh-CN"/>
              </w:rPr>
            </w:pPr>
          </w:p>
        </w:tc>
      </w:tr>
      <w:tr w:rsidR="00DE297C" w:rsidRPr="00DE297C" w14:paraId="2E6A0E76" w14:textId="77777777" w:rsidTr="004D0C60">
        <w:tc>
          <w:tcPr>
            <w:tcW w:w="3652" w:type="dxa"/>
            <w:shd w:val="clear" w:color="auto" w:fill="auto"/>
          </w:tcPr>
          <w:p w14:paraId="0DE07FAD" w14:textId="77777777" w:rsidR="00DE297C" w:rsidRPr="00DE297C" w:rsidRDefault="00DE297C" w:rsidP="00DE297C">
            <w:pPr>
              <w:suppressAutoHyphens w:val="0"/>
              <w:spacing w:line="240" w:lineRule="auto"/>
              <w:rPr>
                <w:lang w:eastAsia="zh-CN"/>
              </w:rPr>
            </w:pPr>
            <w:r w:rsidRPr="00DE297C">
              <w:rPr>
                <w:lang w:eastAsia="zh-CN"/>
              </w:rPr>
              <w:t>Reason: why are you doing this project?</w:t>
            </w:r>
          </w:p>
          <w:p w14:paraId="788EBED3" w14:textId="77777777" w:rsidR="00DE297C" w:rsidRPr="00DE297C" w:rsidRDefault="00DE297C" w:rsidP="00DE297C">
            <w:pPr>
              <w:suppressAutoHyphens w:val="0"/>
              <w:spacing w:line="240" w:lineRule="auto"/>
              <w:rPr>
                <w:lang w:eastAsia="zh-CN"/>
              </w:rPr>
            </w:pPr>
          </w:p>
          <w:p w14:paraId="173BA096" w14:textId="77777777" w:rsidR="00DE297C" w:rsidRPr="00DE297C" w:rsidRDefault="00DE297C" w:rsidP="00DE297C">
            <w:pPr>
              <w:suppressAutoHyphens w:val="0"/>
              <w:spacing w:line="240" w:lineRule="auto"/>
              <w:rPr>
                <w:lang w:eastAsia="zh-CN"/>
              </w:rPr>
            </w:pPr>
          </w:p>
          <w:p w14:paraId="658C5E9A" w14:textId="77777777" w:rsidR="00DE297C" w:rsidRPr="00DE297C" w:rsidRDefault="00DE297C" w:rsidP="00DE297C">
            <w:pPr>
              <w:suppressAutoHyphens w:val="0"/>
              <w:spacing w:line="240" w:lineRule="auto"/>
              <w:rPr>
                <w:lang w:eastAsia="zh-CN"/>
              </w:rPr>
            </w:pPr>
          </w:p>
        </w:tc>
        <w:tc>
          <w:tcPr>
            <w:tcW w:w="5590" w:type="dxa"/>
            <w:shd w:val="clear" w:color="auto" w:fill="EAF1DD" w:themeFill="accent3" w:themeFillTint="33"/>
          </w:tcPr>
          <w:p w14:paraId="5516180E" w14:textId="77777777" w:rsidR="00DE297C" w:rsidRPr="00DE297C" w:rsidRDefault="00DE297C" w:rsidP="00DE297C">
            <w:pPr>
              <w:suppressAutoHyphens w:val="0"/>
              <w:spacing w:line="240" w:lineRule="auto"/>
              <w:rPr>
                <w:lang w:eastAsia="zh-CN"/>
              </w:rPr>
            </w:pPr>
            <w:r w:rsidRPr="00DE297C">
              <w:rPr>
                <w:color w:val="A6A6A6"/>
                <w:lang w:eastAsia="zh-CN"/>
              </w:rPr>
              <w:t>[Provide a brief description of the problem/issue/opportunity to be addressed and description of the status quo]</w:t>
            </w:r>
          </w:p>
          <w:p w14:paraId="4BA5B052" w14:textId="77777777" w:rsidR="00DE297C" w:rsidRPr="00DE297C" w:rsidRDefault="00DE297C" w:rsidP="00DE297C">
            <w:pPr>
              <w:suppressAutoHyphens w:val="0"/>
              <w:spacing w:line="240" w:lineRule="auto"/>
              <w:rPr>
                <w:lang w:eastAsia="zh-CN"/>
              </w:rPr>
            </w:pPr>
          </w:p>
        </w:tc>
      </w:tr>
      <w:tr w:rsidR="00DE297C" w:rsidRPr="00DE297C" w14:paraId="42F8DCEB" w14:textId="77777777" w:rsidTr="004D0C60">
        <w:tc>
          <w:tcPr>
            <w:tcW w:w="3652" w:type="dxa"/>
            <w:shd w:val="clear" w:color="auto" w:fill="auto"/>
          </w:tcPr>
          <w:p w14:paraId="35B98216" w14:textId="77777777" w:rsidR="00DE297C" w:rsidRPr="00DE297C" w:rsidRDefault="00DE297C" w:rsidP="00DE297C">
            <w:pPr>
              <w:suppressAutoHyphens w:val="0"/>
              <w:spacing w:line="240" w:lineRule="auto"/>
              <w:rPr>
                <w:lang w:eastAsia="zh-CN"/>
              </w:rPr>
            </w:pPr>
            <w:r w:rsidRPr="00DE297C">
              <w:rPr>
                <w:lang w:eastAsia="zh-CN"/>
              </w:rPr>
              <w:t>Description: what is the research work to be done?</w:t>
            </w:r>
            <w:r w:rsidRPr="00DE297C">
              <w:rPr>
                <w:vertAlign w:val="superscript"/>
                <w:lang w:eastAsia="zh-CN"/>
              </w:rPr>
              <w:footnoteReference w:id="7"/>
            </w:r>
          </w:p>
          <w:p w14:paraId="28C048D4" w14:textId="77777777" w:rsidR="00DE297C" w:rsidRPr="00DE297C" w:rsidRDefault="00DE297C" w:rsidP="00DE297C">
            <w:pPr>
              <w:suppressAutoHyphens w:val="0"/>
              <w:spacing w:line="240" w:lineRule="auto"/>
              <w:rPr>
                <w:lang w:eastAsia="zh-CN"/>
              </w:rPr>
            </w:pPr>
          </w:p>
          <w:p w14:paraId="73B6C7C0" w14:textId="77777777" w:rsidR="00DE297C" w:rsidRPr="00DE297C" w:rsidRDefault="00DE297C" w:rsidP="00DE297C">
            <w:pPr>
              <w:suppressAutoHyphens w:val="0"/>
              <w:spacing w:line="240" w:lineRule="auto"/>
              <w:rPr>
                <w:lang w:eastAsia="zh-CN"/>
              </w:rPr>
            </w:pPr>
          </w:p>
          <w:p w14:paraId="461A0FAE" w14:textId="77777777" w:rsidR="00DE297C" w:rsidRPr="00DE297C" w:rsidRDefault="00DE297C" w:rsidP="00DE297C">
            <w:pPr>
              <w:suppressAutoHyphens w:val="0"/>
              <w:spacing w:line="240" w:lineRule="auto"/>
              <w:rPr>
                <w:lang w:eastAsia="zh-CN"/>
              </w:rPr>
            </w:pPr>
          </w:p>
          <w:p w14:paraId="70D85482" w14:textId="77777777" w:rsidR="00DE297C" w:rsidRPr="00DE297C" w:rsidRDefault="00DE297C" w:rsidP="00DE297C">
            <w:pPr>
              <w:suppressAutoHyphens w:val="0"/>
              <w:spacing w:line="240" w:lineRule="auto"/>
              <w:rPr>
                <w:lang w:eastAsia="zh-CN"/>
              </w:rPr>
            </w:pPr>
          </w:p>
        </w:tc>
        <w:tc>
          <w:tcPr>
            <w:tcW w:w="5590" w:type="dxa"/>
            <w:shd w:val="clear" w:color="auto" w:fill="EAF1DD" w:themeFill="accent3" w:themeFillTint="33"/>
          </w:tcPr>
          <w:p w14:paraId="362EF850" w14:textId="77777777" w:rsidR="00DE297C" w:rsidRPr="00DE297C" w:rsidRDefault="00DE297C" w:rsidP="00DE297C">
            <w:pPr>
              <w:suppressAutoHyphens w:val="0"/>
              <w:spacing w:line="240" w:lineRule="auto"/>
              <w:rPr>
                <w:b/>
                <w:bCs/>
                <w:lang w:eastAsia="zh-CN"/>
              </w:rPr>
            </w:pPr>
          </w:p>
        </w:tc>
      </w:tr>
      <w:tr w:rsidR="00DE297C" w:rsidRPr="00DE297C" w14:paraId="44882D73" w14:textId="77777777" w:rsidTr="004D0C60">
        <w:tc>
          <w:tcPr>
            <w:tcW w:w="3652" w:type="dxa"/>
            <w:shd w:val="clear" w:color="auto" w:fill="auto"/>
          </w:tcPr>
          <w:p w14:paraId="604004A0" w14:textId="77777777" w:rsidR="00DE297C" w:rsidRPr="00DE297C" w:rsidRDefault="00DE297C" w:rsidP="00DE297C">
            <w:pPr>
              <w:suppressAutoHyphens w:val="0"/>
              <w:spacing w:line="240" w:lineRule="auto"/>
              <w:rPr>
                <w:lang w:eastAsia="zh-CN"/>
              </w:rPr>
            </w:pPr>
            <w:r w:rsidRPr="00DE297C">
              <w:rPr>
                <w:lang w:eastAsia="zh-CN"/>
              </w:rPr>
              <w:t>Most relevant Centre/s of Research Expertise:</w:t>
            </w:r>
          </w:p>
        </w:tc>
        <w:tc>
          <w:tcPr>
            <w:tcW w:w="5590" w:type="dxa"/>
            <w:shd w:val="clear" w:color="auto" w:fill="EAF1DD" w:themeFill="accent3" w:themeFillTint="33"/>
          </w:tcPr>
          <w:p w14:paraId="12FE657D" w14:textId="77777777" w:rsidR="00DE297C" w:rsidRPr="00DE297C" w:rsidRDefault="00DE297C" w:rsidP="00DE297C">
            <w:pPr>
              <w:suppressAutoHyphens w:val="0"/>
              <w:spacing w:line="240" w:lineRule="auto"/>
              <w:rPr>
                <w:color w:val="808080"/>
                <w:lang w:eastAsia="zh-CN"/>
              </w:rPr>
            </w:pPr>
            <w:r w:rsidRPr="00DE297C">
              <w:rPr>
                <w:color w:val="A6A6A6"/>
                <w:lang w:eastAsia="zh-CN"/>
              </w:rPr>
              <w:t>[Business Improvement, Health &amp; Wellbeing, Innovation or Sustainability]</w:t>
            </w:r>
          </w:p>
        </w:tc>
      </w:tr>
      <w:tr w:rsidR="00DE297C" w:rsidRPr="00DE297C" w14:paraId="46CCE7BC" w14:textId="77777777" w:rsidTr="004D0C60">
        <w:tc>
          <w:tcPr>
            <w:tcW w:w="3652" w:type="dxa"/>
            <w:shd w:val="clear" w:color="auto" w:fill="auto"/>
          </w:tcPr>
          <w:p w14:paraId="374461BB" w14:textId="77777777" w:rsidR="00DE297C" w:rsidRPr="00DE297C" w:rsidRDefault="00DE297C" w:rsidP="00DE297C">
            <w:pPr>
              <w:suppressAutoHyphens w:val="0"/>
              <w:spacing w:line="240" w:lineRule="auto"/>
              <w:rPr>
                <w:lang w:eastAsia="zh-CN"/>
              </w:rPr>
            </w:pPr>
            <w:r w:rsidRPr="00DE297C">
              <w:rPr>
                <w:lang w:eastAsia="zh-CN"/>
              </w:rPr>
              <w:t xml:space="preserve">Expected start date: </w:t>
            </w:r>
          </w:p>
        </w:tc>
        <w:tc>
          <w:tcPr>
            <w:tcW w:w="5590" w:type="dxa"/>
            <w:shd w:val="clear" w:color="auto" w:fill="EAF1DD" w:themeFill="accent3" w:themeFillTint="33"/>
          </w:tcPr>
          <w:p w14:paraId="55660B50" w14:textId="77777777" w:rsidR="00DE297C" w:rsidRPr="00DE297C" w:rsidRDefault="00DE297C" w:rsidP="00DE297C">
            <w:pPr>
              <w:suppressAutoHyphens w:val="0"/>
              <w:spacing w:line="240" w:lineRule="auto"/>
              <w:rPr>
                <w:b/>
                <w:bCs/>
                <w:lang w:eastAsia="zh-CN"/>
              </w:rPr>
            </w:pPr>
          </w:p>
        </w:tc>
      </w:tr>
      <w:tr w:rsidR="00DE297C" w:rsidRPr="00DE297C" w14:paraId="71A1715E" w14:textId="77777777" w:rsidTr="004D0C60">
        <w:tc>
          <w:tcPr>
            <w:tcW w:w="3652" w:type="dxa"/>
            <w:shd w:val="clear" w:color="auto" w:fill="auto"/>
          </w:tcPr>
          <w:p w14:paraId="3DE2F1D0" w14:textId="77777777" w:rsidR="00DE297C" w:rsidRPr="00DE297C" w:rsidRDefault="00DE297C" w:rsidP="00DE297C">
            <w:pPr>
              <w:suppressAutoHyphens w:val="0"/>
              <w:spacing w:line="240" w:lineRule="auto"/>
              <w:rPr>
                <w:lang w:eastAsia="zh-CN"/>
              </w:rPr>
            </w:pPr>
            <w:r w:rsidRPr="00DE297C">
              <w:rPr>
                <w:lang w:eastAsia="zh-CN"/>
              </w:rPr>
              <w:t>Expected finish date:</w:t>
            </w:r>
          </w:p>
        </w:tc>
        <w:tc>
          <w:tcPr>
            <w:tcW w:w="5590" w:type="dxa"/>
            <w:shd w:val="clear" w:color="auto" w:fill="F2DBDB" w:themeFill="accent2" w:themeFillTint="33"/>
          </w:tcPr>
          <w:p w14:paraId="46637C39" w14:textId="77777777" w:rsidR="00DE297C" w:rsidRPr="00DE297C" w:rsidRDefault="00DE297C" w:rsidP="00DE297C">
            <w:pPr>
              <w:suppressAutoHyphens w:val="0"/>
              <w:spacing w:line="240" w:lineRule="auto"/>
              <w:rPr>
                <w:b/>
                <w:bCs/>
                <w:lang w:eastAsia="zh-CN"/>
              </w:rPr>
            </w:pPr>
          </w:p>
        </w:tc>
      </w:tr>
      <w:tr w:rsidR="00DE297C" w:rsidRPr="00DE297C" w14:paraId="31FC4DF4" w14:textId="77777777" w:rsidTr="004D0C60">
        <w:tc>
          <w:tcPr>
            <w:tcW w:w="3652" w:type="dxa"/>
            <w:shd w:val="clear" w:color="auto" w:fill="auto"/>
          </w:tcPr>
          <w:p w14:paraId="59871B1B" w14:textId="77777777" w:rsidR="00DE297C" w:rsidRPr="00DE297C" w:rsidRDefault="00DE297C" w:rsidP="00DE297C">
            <w:pPr>
              <w:suppressAutoHyphens w:val="0"/>
              <w:spacing w:line="240" w:lineRule="auto"/>
              <w:rPr>
                <w:lang w:eastAsia="zh-CN"/>
              </w:rPr>
            </w:pPr>
            <w:r w:rsidRPr="00DE297C">
              <w:rPr>
                <w:lang w:eastAsia="zh-CN"/>
              </w:rPr>
              <w:t>Key findings/outcomes:</w:t>
            </w:r>
          </w:p>
          <w:p w14:paraId="2F27D3AB" w14:textId="77777777" w:rsidR="00DE297C" w:rsidRPr="00DE297C" w:rsidRDefault="00DE297C" w:rsidP="00DE297C">
            <w:pPr>
              <w:suppressAutoHyphens w:val="0"/>
              <w:spacing w:line="240" w:lineRule="auto"/>
              <w:rPr>
                <w:lang w:eastAsia="zh-CN"/>
              </w:rPr>
            </w:pPr>
          </w:p>
          <w:p w14:paraId="25F02070" w14:textId="77777777" w:rsidR="00DE297C" w:rsidRPr="00DE297C" w:rsidRDefault="00DE297C" w:rsidP="00DE297C">
            <w:pPr>
              <w:suppressAutoHyphens w:val="0"/>
              <w:spacing w:line="240" w:lineRule="auto"/>
              <w:rPr>
                <w:lang w:eastAsia="zh-CN"/>
              </w:rPr>
            </w:pPr>
          </w:p>
          <w:p w14:paraId="08192FF3" w14:textId="77777777" w:rsidR="00DE297C" w:rsidRPr="00DE297C" w:rsidRDefault="00DE297C" w:rsidP="00DE297C">
            <w:pPr>
              <w:suppressAutoHyphens w:val="0"/>
              <w:spacing w:line="240" w:lineRule="auto"/>
              <w:rPr>
                <w:lang w:eastAsia="zh-CN"/>
              </w:rPr>
            </w:pPr>
          </w:p>
          <w:p w14:paraId="495126CA" w14:textId="77777777" w:rsidR="00DE297C" w:rsidRPr="00DE297C" w:rsidRDefault="00DE297C" w:rsidP="00DE297C">
            <w:pPr>
              <w:suppressAutoHyphens w:val="0"/>
              <w:spacing w:line="240" w:lineRule="auto"/>
              <w:rPr>
                <w:lang w:eastAsia="zh-CN"/>
              </w:rPr>
            </w:pPr>
          </w:p>
        </w:tc>
        <w:tc>
          <w:tcPr>
            <w:tcW w:w="5590" w:type="dxa"/>
            <w:shd w:val="clear" w:color="auto" w:fill="F2DBDB" w:themeFill="accent2" w:themeFillTint="33"/>
          </w:tcPr>
          <w:p w14:paraId="4949DEFC" w14:textId="77777777" w:rsidR="00DE297C" w:rsidRPr="00DE297C" w:rsidRDefault="00DE297C" w:rsidP="00DE297C">
            <w:pPr>
              <w:suppressAutoHyphens w:val="0"/>
              <w:spacing w:line="240" w:lineRule="auto"/>
              <w:rPr>
                <w:b/>
                <w:bCs/>
                <w:lang w:eastAsia="zh-CN"/>
              </w:rPr>
            </w:pPr>
          </w:p>
        </w:tc>
      </w:tr>
    </w:tbl>
    <w:p w14:paraId="37474C67" w14:textId="77777777" w:rsidR="00DE297C" w:rsidRPr="00DE297C" w:rsidRDefault="00DE297C" w:rsidP="00DE297C">
      <w:pPr>
        <w:suppressAutoHyphens w:val="0"/>
        <w:spacing w:after="200" w:line="276" w:lineRule="auto"/>
        <w:rPr>
          <w:rFonts w:eastAsia="SimSun" w:cs="Arial"/>
          <w:sz w:val="22"/>
          <w:szCs w:val="22"/>
          <w:lang w:eastAsia="zh-CN"/>
        </w:rPr>
      </w:pPr>
    </w:p>
    <w:p w14:paraId="454ADF30" w14:textId="77777777" w:rsidR="00DE297C" w:rsidRPr="00DE297C" w:rsidRDefault="00DE297C" w:rsidP="00DE297C">
      <w:pPr>
        <w:suppressAutoHyphens w:val="0"/>
        <w:spacing w:after="200" w:line="276" w:lineRule="auto"/>
        <w:rPr>
          <w:rFonts w:eastAsia="SimSun" w:cs="Arial"/>
          <w:sz w:val="22"/>
          <w:szCs w:val="22"/>
          <w:lang w:eastAsia="zh-CN"/>
        </w:rPr>
      </w:pPr>
      <w:r w:rsidRPr="00DE297C">
        <w:rPr>
          <w:rFonts w:eastAsia="SimSun" w:cs="Arial"/>
          <w:sz w:val="22"/>
          <w:szCs w:val="22"/>
          <w:lang w:eastAsia="zh-CN"/>
        </w:rPr>
        <w:br w:type="page"/>
      </w:r>
    </w:p>
    <w:p w14:paraId="7ADAC68C" w14:textId="77777777" w:rsidR="00DE297C" w:rsidRPr="00DE297C" w:rsidRDefault="00DE297C" w:rsidP="00DE297C">
      <w:pPr>
        <w:suppressAutoHyphens w:val="0"/>
        <w:spacing w:after="200" w:line="276" w:lineRule="auto"/>
        <w:rPr>
          <w:rFonts w:eastAsia="SimSun" w:cs="Arial"/>
          <w:b/>
          <w:bCs/>
          <w:i/>
          <w:iCs/>
          <w:sz w:val="22"/>
          <w:szCs w:val="22"/>
          <w:lang w:eastAsia="zh-CN"/>
        </w:rPr>
      </w:pPr>
      <w:r w:rsidRPr="00DE297C">
        <w:rPr>
          <w:rFonts w:eastAsia="SimSun" w:cs="Arial"/>
          <w:b/>
          <w:bCs/>
          <w:i/>
          <w:iCs/>
          <w:sz w:val="22"/>
          <w:szCs w:val="22"/>
          <w:lang w:eastAsia="zh-CN"/>
        </w:rPr>
        <w:t>Partnering Organisation/s</w:t>
      </w:r>
    </w:p>
    <w:p w14:paraId="35FFE577" w14:textId="01084774" w:rsidR="00DE297C" w:rsidRPr="00DE297C" w:rsidRDefault="00DE297C" w:rsidP="00DE297C">
      <w:pPr>
        <w:suppressAutoHyphens w:val="0"/>
        <w:spacing w:after="200" w:line="276" w:lineRule="auto"/>
        <w:rPr>
          <w:rFonts w:eastAsia="SimSun" w:cs="Arial"/>
          <w:sz w:val="22"/>
          <w:szCs w:val="22"/>
          <w:lang w:eastAsia="zh-CN"/>
        </w:rPr>
      </w:pPr>
      <w:r w:rsidRPr="00DE297C">
        <w:rPr>
          <w:rFonts w:eastAsia="SimSun" w:cs="Arial"/>
          <w:sz w:val="22"/>
          <w:szCs w:val="22"/>
          <w:lang w:eastAsia="zh-CN"/>
        </w:rPr>
        <w:t>Complete the following table for each external organisation</w:t>
      </w:r>
      <w:r w:rsidRPr="00DE297C">
        <w:rPr>
          <w:rFonts w:eastAsia="SimSun" w:cs="Arial"/>
          <w:sz w:val="22"/>
          <w:szCs w:val="22"/>
          <w:vertAlign w:val="superscript"/>
          <w:lang w:eastAsia="zh-CN"/>
        </w:rPr>
        <w:footnoteReference w:id="8"/>
      </w:r>
      <w:r w:rsidRPr="00DE297C">
        <w:rPr>
          <w:rFonts w:eastAsia="SimSun" w:cs="Arial"/>
          <w:sz w:val="22"/>
          <w:szCs w:val="22"/>
          <w:lang w:eastAsia="zh-CN"/>
        </w:rPr>
        <w:t xml:space="preserve"> involved in the project</w:t>
      </w:r>
      <w:r w:rsidR="00B3161A">
        <w:rPr>
          <w:rFonts w:eastAsia="SimSun" w:cs="Arial"/>
          <w:sz w:val="22"/>
          <w:szCs w:val="22"/>
          <w:lang w:eastAsia="zh-CN"/>
        </w:rPr>
        <w:t xml:space="preserve">. </w:t>
      </w:r>
      <w:r w:rsidRPr="00DE297C">
        <w:rPr>
          <w:rFonts w:eastAsia="SimSun" w:cs="Arial"/>
          <w:sz w:val="22"/>
          <w:szCs w:val="22"/>
          <w:lang w:eastAsia="zh-CN"/>
        </w:rPr>
        <w:t>Copy this table if there is more than one external organisation.</w:t>
      </w:r>
    </w:p>
    <w:tbl>
      <w:tblPr>
        <w:tblStyle w:val="TableGrid1"/>
        <w:tblW w:w="0" w:type="auto"/>
        <w:tblInd w:w="108" w:type="dxa"/>
        <w:tblLook w:val="04A0" w:firstRow="1" w:lastRow="0" w:firstColumn="1" w:lastColumn="0" w:noHBand="0" w:noVBand="1"/>
      </w:tblPr>
      <w:tblGrid>
        <w:gridCol w:w="2187"/>
        <w:gridCol w:w="1904"/>
        <w:gridCol w:w="4976"/>
      </w:tblGrid>
      <w:tr w:rsidR="00DE297C" w:rsidRPr="00DE297C" w14:paraId="7A68A911" w14:textId="77777777" w:rsidTr="004D0C60">
        <w:tc>
          <w:tcPr>
            <w:tcW w:w="4111" w:type="dxa"/>
            <w:gridSpan w:val="2"/>
          </w:tcPr>
          <w:p w14:paraId="3512E2C5" w14:textId="77777777" w:rsidR="00DE297C" w:rsidRPr="00DE297C" w:rsidRDefault="00DE297C" w:rsidP="00DE297C">
            <w:pPr>
              <w:suppressAutoHyphens w:val="0"/>
              <w:spacing w:line="240" w:lineRule="auto"/>
              <w:rPr>
                <w:lang w:eastAsia="zh-CN"/>
              </w:rPr>
            </w:pPr>
            <w:r w:rsidRPr="00DE297C">
              <w:rPr>
                <w:lang w:eastAsia="zh-CN"/>
              </w:rPr>
              <w:t>Name of organisation:</w:t>
            </w:r>
          </w:p>
        </w:tc>
        <w:tc>
          <w:tcPr>
            <w:tcW w:w="5023" w:type="dxa"/>
            <w:shd w:val="clear" w:color="auto" w:fill="EAF1DD" w:themeFill="accent3" w:themeFillTint="33"/>
          </w:tcPr>
          <w:p w14:paraId="30925F8E" w14:textId="77777777" w:rsidR="00DE297C" w:rsidRPr="00DE297C" w:rsidRDefault="00DE297C" w:rsidP="00DE297C">
            <w:pPr>
              <w:suppressAutoHyphens w:val="0"/>
              <w:spacing w:line="240" w:lineRule="auto"/>
              <w:rPr>
                <w:lang w:eastAsia="zh-CN"/>
              </w:rPr>
            </w:pPr>
          </w:p>
        </w:tc>
      </w:tr>
      <w:tr w:rsidR="00DE297C" w:rsidRPr="00DE297C" w14:paraId="6900064C" w14:textId="77777777" w:rsidTr="004D0C60">
        <w:tc>
          <w:tcPr>
            <w:tcW w:w="4111" w:type="dxa"/>
            <w:gridSpan w:val="2"/>
          </w:tcPr>
          <w:p w14:paraId="1C2AF341" w14:textId="77777777" w:rsidR="00DE297C" w:rsidRPr="00DE297C" w:rsidRDefault="00DE297C" w:rsidP="00DE297C">
            <w:pPr>
              <w:suppressAutoHyphens w:val="0"/>
              <w:spacing w:line="240" w:lineRule="auto"/>
              <w:rPr>
                <w:lang w:eastAsia="zh-CN"/>
              </w:rPr>
            </w:pPr>
            <w:r w:rsidRPr="00DE297C">
              <w:rPr>
                <w:lang w:eastAsia="zh-CN"/>
              </w:rPr>
              <w:t>Industry:</w:t>
            </w:r>
            <w:r w:rsidRPr="00DE297C">
              <w:rPr>
                <w:vertAlign w:val="superscript"/>
                <w:lang w:eastAsia="zh-CN"/>
              </w:rPr>
              <w:footnoteReference w:id="9"/>
            </w:r>
          </w:p>
        </w:tc>
        <w:tc>
          <w:tcPr>
            <w:tcW w:w="5023" w:type="dxa"/>
            <w:shd w:val="clear" w:color="auto" w:fill="EAF1DD" w:themeFill="accent3" w:themeFillTint="33"/>
          </w:tcPr>
          <w:p w14:paraId="36C2C4AE" w14:textId="77777777" w:rsidR="00DE297C" w:rsidRPr="00DE297C" w:rsidRDefault="00DE297C" w:rsidP="00DE297C">
            <w:pPr>
              <w:suppressAutoHyphens w:val="0"/>
              <w:spacing w:line="240" w:lineRule="auto"/>
              <w:rPr>
                <w:lang w:eastAsia="zh-CN"/>
              </w:rPr>
            </w:pPr>
          </w:p>
        </w:tc>
      </w:tr>
      <w:tr w:rsidR="00DE297C" w:rsidRPr="00DE297C" w14:paraId="3D4B3078" w14:textId="77777777" w:rsidTr="004D0C60">
        <w:tc>
          <w:tcPr>
            <w:tcW w:w="4111" w:type="dxa"/>
            <w:gridSpan w:val="2"/>
          </w:tcPr>
          <w:p w14:paraId="40FE8F90" w14:textId="77777777" w:rsidR="00DE297C" w:rsidRPr="00DE297C" w:rsidRDefault="00DE297C" w:rsidP="00DE297C">
            <w:pPr>
              <w:suppressAutoHyphens w:val="0"/>
              <w:spacing w:line="240" w:lineRule="auto"/>
              <w:rPr>
                <w:lang w:eastAsia="zh-CN"/>
              </w:rPr>
            </w:pPr>
            <w:r w:rsidRPr="00DE297C">
              <w:rPr>
                <w:lang w:eastAsia="zh-CN"/>
              </w:rPr>
              <w:t>Private sector, public sector or not-for-profit?</w:t>
            </w:r>
          </w:p>
        </w:tc>
        <w:tc>
          <w:tcPr>
            <w:tcW w:w="5023" w:type="dxa"/>
            <w:shd w:val="clear" w:color="auto" w:fill="EAF1DD" w:themeFill="accent3" w:themeFillTint="33"/>
          </w:tcPr>
          <w:p w14:paraId="00D66E1E" w14:textId="77777777" w:rsidR="00DE297C" w:rsidRPr="00DE297C" w:rsidRDefault="00DE297C" w:rsidP="00DE297C">
            <w:pPr>
              <w:suppressAutoHyphens w:val="0"/>
              <w:spacing w:line="240" w:lineRule="auto"/>
              <w:rPr>
                <w:lang w:eastAsia="zh-CN"/>
              </w:rPr>
            </w:pPr>
          </w:p>
        </w:tc>
      </w:tr>
      <w:tr w:rsidR="00DE297C" w:rsidRPr="00DE297C" w14:paraId="6D39A796" w14:textId="77777777" w:rsidTr="004D0C60">
        <w:tc>
          <w:tcPr>
            <w:tcW w:w="4111" w:type="dxa"/>
            <w:gridSpan w:val="2"/>
          </w:tcPr>
          <w:p w14:paraId="088F2E96" w14:textId="77777777" w:rsidR="00DE297C" w:rsidRPr="00DE297C" w:rsidRDefault="00DE297C" w:rsidP="00DE297C">
            <w:pPr>
              <w:suppressAutoHyphens w:val="0"/>
              <w:spacing w:line="240" w:lineRule="auto"/>
              <w:rPr>
                <w:lang w:eastAsia="zh-CN"/>
              </w:rPr>
            </w:pPr>
            <w:r w:rsidRPr="00DE297C">
              <w:rPr>
                <w:lang w:eastAsia="zh-CN"/>
              </w:rPr>
              <w:t>Principal location:</w:t>
            </w:r>
          </w:p>
        </w:tc>
        <w:tc>
          <w:tcPr>
            <w:tcW w:w="5023" w:type="dxa"/>
            <w:shd w:val="clear" w:color="auto" w:fill="EAF1DD" w:themeFill="accent3" w:themeFillTint="33"/>
          </w:tcPr>
          <w:p w14:paraId="77FAD7E7" w14:textId="77777777" w:rsidR="00DE297C" w:rsidRPr="00DE297C" w:rsidRDefault="00DE297C" w:rsidP="00DE297C">
            <w:pPr>
              <w:suppressAutoHyphens w:val="0"/>
              <w:spacing w:line="240" w:lineRule="auto"/>
              <w:rPr>
                <w:lang w:eastAsia="zh-CN"/>
              </w:rPr>
            </w:pPr>
          </w:p>
        </w:tc>
      </w:tr>
      <w:tr w:rsidR="00DE297C" w:rsidRPr="00DE297C" w14:paraId="03DDC7C2" w14:textId="77777777" w:rsidTr="004D0C60">
        <w:trPr>
          <w:trHeight w:val="85"/>
        </w:trPr>
        <w:tc>
          <w:tcPr>
            <w:tcW w:w="2199" w:type="dxa"/>
            <w:vMerge w:val="restart"/>
          </w:tcPr>
          <w:p w14:paraId="57DF0A45" w14:textId="77777777" w:rsidR="00DE297C" w:rsidRPr="00DE297C" w:rsidRDefault="00DE297C" w:rsidP="00DE297C">
            <w:pPr>
              <w:suppressAutoHyphens w:val="0"/>
              <w:spacing w:line="240" w:lineRule="auto"/>
              <w:rPr>
                <w:lang w:eastAsia="zh-CN"/>
              </w:rPr>
            </w:pPr>
            <w:r w:rsidRPr="00DE297C">
              <w:rPr>
                <w:lang w:eastAsia="zh-CN"/>
              </w:rPr>
              <w:t>Contact person</w:t>
            </w:r>
          </w:p>
        </w:tc>
        <w:tc>
          <w:tcPr>
            <w:tcW w:w="1912" w:type="dxa"/>
          </w:tcPr>
          <w:p w14:paraId="2299DEBF" w14:textId="77777777" w:rsidR="00DE297C" w:rsidRPr="00DE297C" w:rsidRDefault="00DE297C" w:rsidP="00DE297C">
            <w:pPr>
              <w:suppressAutoHyphens w:val="0"/>
              <w:spacing w:line="240" w:lineRule="auto"/>
              <w:rPr>
                <w:lang w:eastAsia="zh-CN"/>
              </w:rPr>
            </w:pPr>
            <w:r w:rsidRPr="00DE297C">
              <w:rPr>
                <w:lang w:eastAsia="zh-CN"/>
              </w:rPr>
              <w:t>Name:</w:t>
            </w:r>
          </w:p>
        </w:tc>
        <w:tc>
          <w:tcPr>
            <w:tcW w:w="5023" w:type="dxa"/>
            <w:shd w:val="clear" w:color="auto" w:fill="EAF1DD" w:themeFill="accent3" w:themeFillTint="33"/>
          </w:tcPr>
          <w:p w14:paraId="04030B86" w14:textId="77777777" w:rsidR="00DE297C" w:rsidRPr="00DE297C" w:rsidRDefault="00DE297C" w:rsidP="00DE297C">
            <w:pPr>
              <w:suppressAutoHyphens w:val="0"/>
              <w:spacing w:line="240" w:lineRule="auto"/>
              <w:rPr>
                <w:lang w:eastAsia="zh-CN"/>
              </w:rPr>
            </w:pPr>
          </w:p>
        </w:tc>
      </w:tr>
      <w:tr w:rsidR="00DE297C" w:rsidRPr="00DE297C" w14:paraId="718E9940" w14:textId="77777777" w:rsidTr="004D0C60">
        <w:trPr>
          <w:trHeight w:val="85"/>
        </w:trPr>
        <w:tc>
          <w:tcPr>
            <w:tcW w:w="2199" w:type="dxa"/>
            <w:vMerge/>
          </w:tcPr>
          <w:p w14:paraId="6E451A2A" w14:textId="77777777" w:rsidR="00DE297C" w:rsidRPr="00DE297C" w:rsidRDefault="00DE297C" w:rsidP="00DE297C">
            <w:pPr>
              <w:suppressAutoHyphens w:val="0"/>
              <w:spacing w:line="240" w:lineRule="auto"/>
              <w:rPr>
                <w:lang w:eastAsia="zh-CN"/>
              </w:rPr>
            </w:pPr>
          </w:p>
        </w:tc>
        <w:tc>
          <w:tcPr>
            <w:tcW w:w="1912" w:type="dxa"/>
          </w:tcPr>
          <w:p w14:paraId="6C09C267" w14:textId="77777777" w:rsidR="00DE297C" w:rsidRPr="00DE297C" w:rsidRDefault="00DE297C" w:rsidP="00DE297C">
            <w:pPr>
              <w:suppressAutoHyphens w:val="0"/>
              <w:spacing w:line="240" w:lineRule="auto"/>
              <w:rPr>
                <w:lang w:eastAsia="zh-CN"/>
              </w:rPr>
            </w:pPr>
            <w:r w:rsidRPr="00DE297C">
              <w:rPr>
                <w:lang w:eastAsia="zh-CN"/>
              </w:rPr>
              <w:t>Email address:</w:t>
            </w:r>
          </w:p>
        </w:tc>
        <w:tc>
          <w:tcPr>
            <w:tcW w:w="5023" w:type="dxa"/>
            <w:shd w:val="clear" w:color="auto" w:fill="EAF1DD" w:themeFill="accent3" w:themeFillTint="33"/>
          </w:tcPr>
          <w:p w14:paraId="4D73E114" w14:textId="77777777" w:rsidR="00DE297C" w:rsidRPr="00DE297C" w:rsidRDefault="00DE297C" w:rsidP="00DE297C">
            <w:pPr>
              <w:suppressAutoHyphens w:val="0"/>
              <w:spacing w:line="240" w:lineRule="auto"/>
              <w:rPr>
                <w:lang w:eastAsia="zh-CN"/>
              </w:rPr>
            </w:pPr>
          </w:p>
        </w:tc>
      </w:tr>
      <w:tr w:rsidR="00DE297C" w:rsidRPr="00DE297C" w14:paraId="23650D3E" w14:textId="77777777" w:rsidTr="004D0C60">
        <w:trPr>
          <w:trHeight w:val="85"/>
        </w:trPr>
        <w:tc>
          <w:tcPr>
            <w:tcW w:w="2199" w:type="dxa"/>
            <w:vMerge/>
          </w:tcPr>
          <w:p w14:paraId="069A160D" w14:textId="77777777" w:rsidR="00DE297C" w:rsidRPr="00DE297C" w:rsidRDefault="00DE297C" w:rsidP="00DE297C">
            <w:pPr>
              <w:suppressAutoHyphens w:val="0"/>
              <w:spacing w:line="240" w:lineRule="auto"/>
              <w:rPr>
                <w:lang w:eastAsia="zh-CN"/>
              </w:rPr>
            </w:pPr>
          </w:p>
        </w:tc>
        <w:tc>
          <w:tcPr>
            <w:tcW w:w="1912" w:type="dxa"/>
          </w:tcPr>
          <w:p w14:paraId="604CB67B" w14:textId="77777777" w:rsidR="00DE297C" w:rsidRPr="00DE297C" w:rsidRDefault="00DE297C" w:rsidP="00DE297C">
            <w:pPr>
              <w:suppressAutoHyphens w:val="0"/>
              <w:spacing w:line="240" w:lineRule="auto"/>
              <w:rPr>
                <w:lang w:eastAsia="zh-CN"/>
              </w:rPr>
            </w:pPr>
            <w:r w:rsidRPr="00DE297C">
              <w:rPr>
                <w:lang w:eastAsia="zh-CN"/>
              </w:rPr>
              <w:t>Phone number:</w:t>
            </w:r>
          </w:p>
        </w:tc>
        <w:tc>
          <w:tcPr>
            <w:tcW w:w="5023" w:type="dxa"/>
            <w:shd w:val="clear" w:color="auto" w:fill="EAF1DD" w:themeFill="accent3" w:themeFillTint="33"/>
          </w:tcPr>
          <w:p w14:paraId="7A016AA4" w14:textId="77777777" w:rsidR="00DE297C" w:rsidRPr="00DE297C" w:rsidRDefault="00DE297C" w:rsidP="00DE297C">
            <w:pPr>
              <w:suppressAutoHyphens w:val="0"/>
              <w:spacing w:line="240" w:lineRule="auto"/>
              <w:rPr>
                <w:lang w:eastAsia="zh-CN"/>
              </w:rPr>
            </w:pPr>
          </w:p>
        </w:tc>
      </w:tr>
    </w:tbl>
    <w:p w14:paraId="76B9BA25" w14:textId="77777777" w:rsidR="00DE297C" w:rsidRPr="00DE297C" w:rsidRDefault="00DE297C" w:rsidP="00DE297C">
      <w:pPr>
        <w:suppressAutoHyphens w:val="0"/>
        <w:spacing w:after="200" w:line="276" w:lineRule="auto"/>
        <w:rPr>
          <w:rFonts w:eastAsia="SimSun" w:cs="Arial"/>
          <w:b/>
          <w:bCs/>
          <w:i/>
          <w:iCs/>
          <w:sz w:val="22"/>
          <w:szCs w:val="22"/>
          <w:lang w:eastAsia="zh-CN"/>
        </w:rPr>
      </w:pPr>
    </w:p>
    <w:p w14:paraId="4E27073D" w14:textId="77777777" w:rsidR="00DE297C" w:rsidRPr="00DE297C" w:rsidRDefault="00DE297C" w:rsidP="00DE297C">
      <w:pPr>
        <w:suppressAutoHyphens w:val="0"/>
        <w:spacing w:after="200" w:line="276" w:lineRule="auto"/>
        <w:rPr>
          <w:rFonts w:eastAsia="SimSun" w:cs="Arial"/>
          <w:b/>
          <w:bCs/>
          <w:i/>
          <w:iCs/>
          <w:sz w:val="22"/>
          <w:szCs w:val="22"/>
          <w:lang w:eastAsia="zh-CN"/>
        </w:rPr>
      </w:pPr>
    </w:p>
    <w:p w14:paraId="4A4D9B48" w14:textId="77777777" w:rsidR="00DE297C" w:rsidRPr="00DE297C" w:rsidRDefault="00DE297C" w:rsidP="00DE297C">
      <w:pPr>
        <w:suppressAutoHyphens w:val="0"/>
        <w:spacing w:after="200" w:line="276" w:lineRule="auto"/>
        <w:rPr>
          <w:rFonts w:eastAsia="SimSun" w:cs="Arial"/>
          <w:b/>
          <w:bCs/>
          <w:i/>
          <w:iCs/>
          <w:sz w:val="22"/>
          <w:szCs w:val="22"/>
          <w:lang w:eastAsia="zh-CN"/>
        </w:rPr>
      </w:pPr>
      <w:r w:rsidRPr="00DE297C">
        <w:rPr>
          <w:rFonts w:eastAsia="SimSun" w:cs="Arial"/>
          <w:b/>
          <w:bCs/>
          <w:i/>
          <w:iCs/>
          <w:sz w:val="22"/>
          <w:szCs w:val="22"/>
          <w:lang w:eastAsia="zh-CN"/>
        </w:rPr>
        <w:t>Publicity</w:t>
      </w:r>
    </w:p>
    <w:tbl>
      <w:tblPr>
        <w:tblStyle w:val="TableGrid1"/>
        <w:tblW w:w="0" w:type="auto"/>
        <w:tblLook w:val="04A0" w:firstRow="1" w:lastRow="0" w:firstColumn="1" w:lastColumn="0" w:noHBand="0" w:noVBand="1"/>
      </w:tblPr>
      <w:tblGrid>
        <w:gridCol w:w="5740"/>
        <w:gridCol w:w="3435"/>
      </w:tblGrid>
      <w:tr w:rsidR="00DE297C" w:rsidRPr="00DE297C" w14:paraId="6D0D6DBB" w14:textId="77777777" w:rsidTr="004D0C60">
        <w:tc>
          <w:tcPr>
            <w:tcW w:w="5778" w:type="dxa"/>
          </w:tcPr>
          <w:p w14:paraId="1E4AF71E" w14:textId="77777777" w:rsidR="00DE297C" w:rsidRPr="00DE297C" w:rsidRDefault="00DE297C" w:rsidP="00DE297C">
            <w:pPr>
              <w:suppressAutoHyphens w:val="0"/>
              <w:spacing w:line="240" w:lineRule="auto"/>
              <w:rPr>
                <w:lang w:eastAsia="zh-CN"/>
              </w:rPr>
            </w:pPr>
            <w:r w:rsidRPr="00DE297C">
              <w:rPr>
                <w:lang w:eastAsia="zh-CN"/>
              </w:rPr>
              <w:t>Is the project commercially sensitive?</w:t>
            </w:r>
          </w:p>
          <w:p w14:paraId="3CF70B32" w14:textId="77777777" w:rsidR="00DE297C" w:rsidRPr="00DE297C" w:rsidRDefault="00DE297C" w:rsidP="00DE297C">
            <w:pPr>
              <w:suppressAutoHyphens w:val="0"/>
              <w:spacing w:line="240" w:lineRule="auto"/>
              <w:rPr>
                <w:lang w:eastAsia="zh-CN"/>
              </w:rPr>
            </w:pPr>
          </w:p>
        </w:tc>
        <w:tc>
          <w:tcPr>
            <w:tcW w:w="3464" w:type="dxa"/>
            <w:shd w:val="clear" w:color="auto" w:fill="F2DBDB" w:themeFill="accent2" w:themeFillTint="33"/>
          </w:tcPr>
          <w:p w14:paraId="6C755A13" w14:textId="77777777" w:rsidR="00DE297C" w:rsidRPr="00DE297C" w:rsidRDefault="00DE297C" w:rsidP="00DE297C">
            <w:pPr>
              <w:suppressAutoHyphens w:val="0"/>
              <w:spacing w:line="240" w:lineRule="auto"/>
              <w:rPr>
                <w:lang w:eastAsia="zh-CN"/>
              </w:rPr>
            </w:pPr>
          </w:p>
        </w:tc>
      </w:tr>
      <w:tr w:rsidR="00DE297C" w:rsidRPr="00DE297C" w14:paraId="5F83AE30" w14:textId="77777777" w:rsidTr="004D0C60">
        <w:tc>
          <w:tcPr>
            <w:tcW w:w="5778" w:type="dxa"/>
          </w:tcPr>
          <w:p w14:paraId="37378F41" w14:textId="77777777" w:rsidR="00DE297C" w:rsidRPr="00DE297C" w:rsidRDefault="00DE297C" w:rsidP="00DE297C">
            <w:pPr>
              <w:suppressAutoHyphens w:val="0"/>
              <w:spacing w:line="240" w:lineRule="auto"/>
              <w:rPr>
                <w:lang w:eastAsia="zh-CN"/>
              </w:rPr>
            </w:pPr>
            <w:r w:rsidRPr="00DE297C">
              <w:rPr>
                <w:lang w:eastAsia="zh-CN"/>
              </w:rPr>
              <w:t>Has the external organisation consented to publicity about the project?</w:t>
            </w:r>
            <w:r w:rsidRPr="00DE297C">
              <w:rPr>
                <w:vertAlign w:val="superscript"/>
                <w:lang w:eastAsia="zh-CN"/>
              </w:rPr>
              <w:footnoteReference w:id="10"/>
            </w:r>
          </w:p>
          <w:p w14:paraId="697F6EE0" w14:textId="77777777" w:rsidR="00DE297C" w:rsidRPr="00DE297C" w:rsidRDefault="00DE297C" w:rsidP="00DE297C">
            <w:pPr>
              <w:suppressAutoHyphens w:val="0"/>
              <w:spacing w:line="240" w:lineRule="auto"/>
              <w:rPr>
                <w:lang w:eastAsia="zh-CN"/>
              </w:rPr>
            </w:pPr>
          </w:p>
        </w:tc>
        <w:tc>
          <w:tcPr>
            <w:tcW w:w="3464" w:type="dxa"/>
            <w:shd w:val="clear" w:color="auto" w:fill="F2DBDB" w:themeFill="accent2" w:themeFillTint="33"/>
          </w:tcPr>
          <w:p w14:paraId="58CD8567" w14:textId="77777777" w:rsidR="00DE297C" w:rsidRPr="00DE297C" w:rsidRDefault="00DE297C" w:rsidP="00DE297C">
            <w:pPr>
              <w:suppressAutoHyphens w:val="0"/>
              <w:spacing w:line="240" w:lineRule="auto"/>
              <w:rPr>
                <w:lang w:eastAsia="zh-CN"/>
              </w:rPr>
            </w:pPr>
          </w:p>
        </w:tc>
      </w:tr>
      <w:tr w:rsidR="00DE297C" w:rsidRPr="00DE297C" w14:paraId="2DF424D4" w14:textId="77777777" w:rsidTr="004D0C60">
        <w:tc>
          <w:tcPr>
            <w:tcW w:w="5778" w:type="dxa"/>
          </w:tcPr>
          <w:p w14:paraId="59BE453F" w14:textId="77777777" w:rsidR="00DE297C" w:rsidRPr="00DE297C" w:rsidRDefault="00DE297C" w:rsidP="00DE297C">
            <w:pPr>
              <w:suppressAutoHyphens w:val="0"/>
              <w:spacing w:line="240" w:lineRule="auto"/>
              <w:rPr>
                <w:lang w:eastAsia="zh-CN"/>
              </w:rPr>
            </w:pPr>
            <w:r w:rsidRPr="00DE297C">
              <w:rPr>
                <w:lang w:eastAsia="zh-CN"/>
              </w:rPr>
              <w:t>Do all the student researchers consent to publicity about the project?</w:t>
            </w:r>
          </w:p>
        </w:tc>
        <w:tc>
          <w:tcPr>
            <w:tcW w:w="3464" w:type="dxa"/>
            <w:shd w:val="clear" w:color="auto" w:fill="F2DBDB" w:themeFill="accent2" w:themeFillTint="33"/>
          </w:tcPr>
          <w:p w14:paraId="73736B9C" w14:textId="77777777" w:rsidR="00DE297C" w:rsidRPr="00DE297C" w:rsidRDefault="00DE297C" w:rsidP="00DE297C">
            <w:pPr>
              <w:suppressAutoHyphens w:val="0"/>
              <w:spacing w:line="240" w:lineRule="auto"/>
              <w:rPr>
                <w:lang w:eastAsia="zh-CN"/>
              </w:rPr>
            </w:pPr>
          </w:p>
        </w:tc>
      </w:tr>
      <w:tr w:rsidR="00DE297C" w:rsidRPr="00DE297C" w14:paraId="0CDC61C8" w14:textId="77777777" w:rsidTr="004D0C60">
        <w:tc>
          <w:tcPr>
            <w:tcW w:w="5778" w:type="dxa"/>
          </w:tcPr>
          <w:p w14:paraId="0A3594BD" w14:textId="77777777" w:rsidR="00DE297C" w:rsidRPr="00DE297C" w:rsidRDefault="00DE297C" w:rsidP="00DE297C">
            <w:pPr>
              <w:suppressAutoHyphens w:val="0"/>
              <w:spacing w:line="240" w:lineRule="auto"/>
              <w:rPr>
                <w:lang w:eastAsia="zh-CN"/>
              </w:rPr>
            </w:pPr>
            <w:r w:rsidRPr="00DE297C">
              <w:rPr>
                <w:shd w:val="clear" w:color="auto" w:fill="DBE5F1"/>
                <w:lang w:eastAsia="zh-CN"/>
              </w:rPr>
              <w:t>For supervisor to complete:</w:t>
            </w:r>
            <w:r w:rsidRPr="00DE297C">
              <w:rPr>
                <w:lang w:eastAsia="zh-CN"/>
              </w:rPr>
              <w:t xml:space="preserve"> Is the project suitable for Otago Polytechnic to use in publicity?</w:t>
            </w:r>
          </w:p>
        </w:tc>
        <w:tc>
          <w:tcPr>
            <w:tcW w:w="3464" w:type="dxa"/>
            <w:shd w:val="clear" w:color="auto" w:fill="DBE5F1" w:themeFill="accent1" w:themeFillTint="33"/>
          </w:tcPr>
          <w:p w14:paraId="4497C138" w14:textId="77777777" w:rsidR="00DE297C" w:rsidRPr="00DE297C" w:rsidRDefault="00DE297C" w:rsidP="00DE297C">
            <w:pPr>
              <w:suppressAutoHyphens w:val="0"/>
              <w:spacing w:line="240" w:lineRule="auto"/>
              <w:rPr>
                <w:lang w:eastAsia="zh-CN"/>
              </w:rPr>
            </w:pPr>
          </w:p>
        </w:tc>
      </w:tr>
    </w:tbl>
    <w:p w14:paraId="7D9FE05D" w14:textId="77777777" w:rsidR="00DE297C" w:rsidRPr="00DE297C" w:rsidRDefault="00DE297C" w:rsidP="00DE297C">
      <w:pPr>
        <w:suppressAutoHyphens w:val="0"/>
        <w:spacing w:after="200" w:line="276" w:lineRule="auto"/>
        <w:rPr>
          <w:rFonts w:eastAsia="SimSun" w:cs="Arial"/>
          <w:b/>
          <w:bCs/>
          <w:i/>
          <w:iCs/>
          <w:sz w:val="22"/>
          <w:szCs w:val="22"/>
          <w:lang w:eastAsia="zh-CN"/>
        </w:rPr>
      </w:pPr>
    </w:p>
    <w:p w14:paraId="796F3E27" w14:textId="77777777" w:rsidR="00DE297C" w:rsidRPr="00DE297C" w:rsidRDefault="00DE297C" w:rsidP="00DE297C">
      <w:pPr>
        <w:suppressAutoHyphens w:val="0"/>
        <w:spacing w:after="200" w:line="276" w:lineRule="auto"/>
        <w:rPr>
          <w:rFonts w:eastAsia="SimSun" w:cs="Arial"/>
          <w:b/>
          <w:bCs/>
          <w:i/>
          <w:iCs/>
          <w:sz w:val="22"/>
          <w:szCs w:val="22"/>
          <w:lang w:eastAsia="zh-CN"/>
        </w:rPr>
      </w:pPr>
      <w:r w:rsidRPr="00DE297C">
        <w:rPr>
          <w:rFonts w:eastAsia="SimSun" w:cs="Arial"/>
          <w:b/>
          <w:bCs/>
          <w:i/>
          <w:iCs/>
          <w:sz w:val="22"/>
          <w:szCs w:val="22"/>
          <w:lang w:eastAsia="zh-CN"/>
        </w:rPr>
        <w:br w:type="page"/>
      </w:r>
    </w:p>
    <w:p w14:paraId="3BB04D70" w14:textId="77777777" w:rsidR="00DE297C" w:rsidRPr="00DE297C" w:rsidRDefault="00DE297C" w:rsidP="00DE297C">
      <w:pPr>
        <w:suppressAutoHyphens w:val="0"/>
        <w:spacing w:after="200" w:line="276" w:lineRule="auto"/>
        <w:rPr>
          <w:rFonts w:eastAsia="SimSun" w:cs="Arial"/>
          <w:i/>
          <w:iCs/>
          <w:sz w:val="22"/>
          <w:szCs w:val="22"/>
          <w:lang w:eastAsia="zh-CN"/>
        </w:rPr>
      </w:pPr>
      <w:r w:rsidRPr="00DE297C">
        <w:rPr>
          <w:rFonts w:eastAsia="SimSun" w:cs="Arial"/>
          <w:b/>
          <w:bCs/>
          <w:i/>
          <w:iCs/>
          <w:sz w:val="22"/>
          <w:szCs w:val="22"/>
          <w:lang w:eastAsia="zh-CN"/>
        </w:rPr>
        <w:t>Expected Impacts:</w:t>
      </w:r>
    </w:p>
    <w:p w14:paraId="7597917C" w14:textId="77777777" w:rsidR="00DE297C" w:rsidRPr="00DE297C" w:rsidRDefault="00DE297C" w:rsidP="00DE297C">
      <w:pPr>
        <w:suppressAutoHyphens w:val="0"/>
        <w:spacing w:after="200" w:line="276" w:lineRule="auto"/>
        <w:rPr>
          <w:rFonts w:eastAsia="SimSun" w:cs="Arial"/>
          <w:sz w:val="22"/>
          <w:szCs w:val="22"/>
          <w:lang w:eastAsia="zh-CN"/>
        </w:rPr>
      </w:pPr>
      <w:r w:rsidRPr="00DE297C">
        <w:rPr>
          <w:rFonts w:eastAsia="SimSun" w:cs="Arial"/>
          <w:sz w:val="22"/>
          <w:szCs w:val="22"/>
          <w:lang w:eastAsia="zh-CN"/>
        </w:rPr>
        <w:t xml:space="preserve">Your research project will have </w:t>
      </w:r>
      <w:r w:rsidRPr="00DE297C">
        <w:rPr>
          <w:rFonts w:eastAsia="SimSun" w:cs="Arial"/>
          <w:b/>
          <w:bCs/>
          <w:sz w:val="22"/>
          <w:szCs w:val="22"/>
          <w:lang w:eastAsia="zh-CN"/>
        </w:rPr>
        <w:t>outputs</w:t>
      </w:r>
      <w:r w:rsidRPr="00DE297C">
        <w:rPr>
          <w:rFonts w:eastAsia="SimSun" w:cs="Arial"/>
          <w:sz w:val="22"/>
          <w:szCs w:val="22"/>
          <w:lang w:eastAsia="zh-CN"/>
        </w:rPr>
        <w:t xml:space="preserve">, for example your report/recommendations, a journal, a presentation, and a design or prototype. This will result in </w:t>
      </w:r>
      <w:r w:rsidRPr="00DE297C">
        <w:rPr>
          <w:rFonts w:eastAsia="SimSun" w:cs="Arial"/>
          <w:b/>
          <w:bCs/>
          <w:sz w:val="22"/>
          <w:szCs w:val="22"/>
          <w:lang w:eastAsia="zh-CN"/>
        </w:rPr>
        <w:t>outcomes</w:t>
      </w:r>
      <w:r w:rsidRPr="00DE297C">
        <w:rPr>
          <w:rFonts w:eastAsia="SimSun" w:cs="Arial"/>
          <w:sz w:val="22"/>
          <w:szCs w:val="22"/>
          <w:lang w:eastAsia="zh-CN"/>
        </w:rPr>
        <w:t xml:space="preserve">, for example your learning, and the external organisation implementing your work. We also want your work to have </w:t>
      </w:r>
      <w:r w:rsidRPr="00DE297C">
        <w:rPr>
          <w:rFonts w:eastAsia="SimSun" w:cs="Arial"/>
          <w:b/>
          <w:bCs/>
          <w:sz w:val="22"/>
          <w:szCs w:val="22"/>
          <w:lang w:eastAsia="zh-CN"/>
        </w:rPr>
        <w:t>impact</w:t>
      </w:r>
      <w:r w:rsidRPr="00DE297C">
        <w:rPr>
          <w:rFonts w:eastAsia="SimSun" w:cs="Arial"/>
          <w:sz w:val="22"/>
          <w:szCs w:val="22"/>
          <w:lang w:eastAsia="zh-CN"/>
        </w:rPr>
        <w:t>, for you to make a difference.</w:t>
      </w:r>
    </w:p>
    <w:p w14:paraId="52B52D0B" w14:textId="521AB390" w:rsidR="00DE297C" w:rsidRPr="00DE297C" w:rsidRDefault="00DE297C" w:rsidP="00DE297C">
      <w:pPr>
        <w:suppressAutoHyphens w:val="0"/>
        <w:spacing w:after="200" w:line="276" w:lineRule="auto"/>
        <w:rPr>
          <w:rFonts w:eastAsia="SimSun" w:cs="Arial"/>
          <w:sz w:val="22"/>
          <w:szCs w:val="22"/>
          <w:lang w:eastAsia="zh-CN"/>
        </w:rPr>
      </w:pPr>
      <w:r w:rsidRPr="00DE297C">
        <w:rPr>
          <w:rFonts w:eastAsia="SimSun" w:cs="Arial"/>
          <w:sz w:val="22"/>
          <w:szCs w:val="22"/>
          <w:lang w:eastAsia="zh-CN"/>
        </w:rPr>
        <w:t>List the significant impacts you expect your project to have for the external organisation, for the wider public/society including particular groups of people such as an industry or residents of an area, for a particular culture, and for the environment</w:t>
      </w:r>
      <w:r w:rsidR="00B3161A">
        <w:rPr>
          <w:rFonts w:eastAsia="SimSun" w:cs="Arial"/>
          <w:sz w:val="22"/>
          <w:szCs w:val="22"/>
          <w:lang w:eastAsia="zh-CN"/>
        </w:rPr>
        <w:t xml:space="preserve">. </w:t>
      </w:r>
    </w:p>
    <w:p w14:paraId="0B8DE786" w14:textId="77777777" w:rsidR="00DE297C" w:rsidRPr="00DE297C" w:rsidRDefault="00DE297C" w:rsidP="008F297A">
      <w:pPr>
        <w:numPr>
          <w:ilvl w:val="0"/>
          <w:numId w:val="25"/>
        </w:numPr>
        <w:suppressAutoHyphens w:val="0"/>
        <w:spacing w:after="200" w:line="276" w:lineRule="auto"/>
        <w:contextualSpacing/>
        <w:rPr>
          <w:rFonts w:eastAsia="SimSun" w:cs="Arial"/>
          <w:sz w:val="22"/>
          <w:szCs w:val="22"/>
          <w:lang w:eastAsia="zh-CN"/>
        </w:rPr>
      </w:pPr>
      <w:r w:rsidRPr="00DE297C">
        <w:rPr>
          <w:rFonts w:eastAsia="SimSun" w:cs="Arial"/>
          <w:sz w:val="22"/>
          <w:szCs w:val="22"/>
          <w:lang w:eastAsia="zh-CN"/>
        </w:rPr>
        <w:t>Include all kinds of impacts - see the attached list of examples.</w:t>
      </w:r>
    </w:p>
    <w:p w14:paraId="5DF7C211" w14:textId="4B73BCF2" w:rsidR="00DE297C" w:rsidRPr="00DE297C" w:rsidRDefault="00DE297C" w:rsidP="008F297A">
      <w:pPr>
        <w:numPr>
          <w:ilvl w:val="0"/>
          <w:numId w:val="25"/>
        </w:numPr>
        <w:suppressAutoHyphens w:val="0"/>
        <w:spacing w:after="200" w:line="240" w:lineRule="auto"/>
        <w:contextualSpacing/>
        <w:rPr>
          <w:rFonts w:eastAsia="SimSun" w:cs="Arial"/>
          <w:sz w:val="22"/>
          <w:szCs w:val="22"/>
          <w:lang w:eastAsia="zh-CN"/>
        </w:rPr>
      </w:pPr>
      <w:r w:rsidRPr="00DE297C">
        <w:rPr>
          <w:rFonts w:eastAsia="SimSun" w:cs="Arial"/>
          <w:sz w:val="22"/>
          <w:szCs w:val="22"/>
          <w:lang w:eastAsia="zh-CN"/>
        </w:rPr>
        <w:t>Include positive and negative impacts, for example a project with positive economic impacts might have negative environmental impacts</w:t>
      </w:r>
      <w:r w:rsidR="00B3161A">
        <w:rPr>
          <w:rFonts w:eastAsia="SimSun" w:cs="Arial"/>
          <w:sz w:val="22"/>
          <w:szCs w:val="22"/>
          <w:lang w:eastAsia="zh-CN"/>
        </w:rPr>
        <w:t xml:space="preserve">. </w:t>
      </w:r>
    </w:p>
    <w:p w14:paraId="04DCDD79" w14:textId="77777777" w:rsidR="00DE297C" w:rsidRPr="00DE297C" w:rsidRDefault="00DE297C" w:rsidP="00DE297C">
      <w:pPr>
        <w:suppressAutoHyphens w:val="0"/>
        <w:spacing w:line="240" w:lineRule="auto"/>
        <w:ind w:left="720"/>
        <w:contextualSpacing/>
        <w:rPr>
          <w:rFonts w:eastAsia="SimSun" w:cs="Arial"/>
          <w:sz w:val="22"/>
          <w:szCs w:val="22"/>
          <w:lang w:eastAsia="zh-CN"/>
        </w:rPr>
      </w:pPr>
    </w:p>
    <w:p w14:paraId="28290F86" w14:textId="77777777" w:rsidR="00DE297C" w:rsidRPr="00DE297C" w:rsidRDefault="00DE297C" w:rsidP="00DE297C">
      <w:pPr>
        <w:suppressAutoHyphens w:val="0"/>
        <w:spacing w:after="200" w:line="276" w:lineRule="auto"/>
        <w:rPr>
          <w:rFonts w:eastAsia="SimSun" w:cs="Arial"/>
          <w:sz w:val="22"/>
          <w:szCs w:val="22"/>
          <w:lang w:eastAsia="zh-CN"/>
        </w:rPr>
      </w:pPr>
      <w:r w:rsidRPr="00DE297C">
        <w:rPr>
          <w:rFonts w:eastAsia="SimSun" w:cs="Arial"/>
          <w:sz w:val="22"/>
          <w:szCs w:val="22"/>
          <w:lang w:eastAsia="zh-CN"/>
        </w:rPr>
        <w:t>Copy this table as often as you need for each significant impact:</w:t>
      </w:r>
    </w:p>
    <w:tbl>
      <w:tblPr>
        <w:tblStyle w:val="TableGrid1"/>
        <w:tblW w:w="0" w:type="auto"/>
        <w:tblLook w:val="04A0" w:firstRow="1" w:lastRow="0" w:firstColumn="1" w:lastColumn="0" w:noHBand="0" w:noVBand="1"/>
      </w:tblPr>
      <w:tblGrid>
        <w:gridCol w:w="2376"/>
        <w:gridCol w:w="993"/>
        <w:gridCol w:w="1134"/>
        <w:gridCol w:w="4394"/>
      </w:tblGrid>
      <w:tr w:rsidR="00DE297C" w:rsidRPr="00DE297C" w14:paraId="60AA14C8" w14:textId="77777777" w:rsidTr="004D0C60">
        <w:tc>
          <w:tcPr>
            <w:tcW w:w="8897" w:type="dxa"/>
            <w:gridSpan w:val="4"/>
          </w:tcPr>
          <w:p w14:paraId="4A4553BB" w14:textId="77777777" w:rsidR="00DE297C" w:rsidRPr="00DE297C" w:rsidRDefault="00DE297C" w:rsidP="00DE297C">
            <w:pPr>
              <w:suppressAutoHyphens w:val="0"/>
              <w:spacing w:line="240" w:lineRule="auto"/>
              <w:rPr>
                <w:color w:val="808080"/>
                <w:lang w:eastAsia="zh-CN"/>
              </w:rPr>
            </w:pPr>
            <w:r w:rsidRPr="00DE297C">
              <w:rPr>
                <w:lang w:eastAsia="zh-CN"/>
              </w:rPr>
              <w:t>For each significant impact expected to be achieved as a result of this work:</w:t>
            </w:r>
          </w:p>
        </w:tc>
      </w:tr>
      <w:tr w:rsidR="00DE297C" w:rsidRPr="00DE297C" w14:paraId="2D6D2645" w14:textId="77777777" w:rsidTr="004D0C60">
        <w:tc>
          <w:tcPr>
            <w:tcW w:w="2376" w:type="dxa"/>
          </w:tcPr>
          <w:p w14:paraId="77EC336A" w14:textId="77777777" w:rsidR="00DE297C" w:rsidRPr="00DE297C" w:rsidRDefault="00DE297C" w:rsidP="00DE297C">
            <w:pPr>
              <w:suppressAutoHyphens w:val="0"/>
              <w:spacing w:line="240" w:lineRule="auto"/>
              <w:rPr>
                <w:lang w:eastAsia="zh-CN"/>
              </w:rPr>
            </w:pPr>
            <w:r w:rsidRPr="00DE297C">
              <w:rPr>
                <w:lang w:eastAsia="zh-CN"/>
              </w:rPr>
              <w:t xml:space="preserve">Describe the impact </w:t>
            </w:r>
          </w:p>
          <w:p w14:paraId="3B7D65E4" w14:textId="77777777" w:rsidR="00DE297C" w:rsidRPr="00DE297C" w:rsidRDefault="00DE297C" w:rsidP="00DE297C">
            <w:pPr>
              <w:suppressAutoHyphens w:val="0"/>
              <w:spacing w:line="240" w:lineRule="auto"/>
              <w:rPr>
                <w:lang w:eastAsia="zh-CN"/>
              </w:rPr>
            </w:pPr>
          </w:p>
          <w:p w14:paraId="54BAA362" w14:textId="77777777" w:rsidR="00DE297C" w:rsidRPr="00DE297C" w:rsidRDefault="00DE297C" w:rsidP="00DE297C">
            <w:pPr>
              <w:suppressAutoHyphens w:val="0"/>
              <w:spacing w:line="240" w:lineRule="auto"/>
              <w:rPr>
                <w:lang w:eastAsia="zh-CN"/>
              </w:rPr>
            </w:pPr>
          </w:p>
          <w:p w14:paraId="171AD25A" w14:textId="77777777" w:rsidR="00DE297C" w:rsidRPr="00DE297C" w:rsidRDefault="00DE297C" w:rsidP="00DE297C">
            <w:pPr>
              <w:suppressAutoHyphens w:val="0"/>
              <w:spacing w:line="240" w:lineRule="auto"/>
              <w:rPr>
                <w:lang w:eastAsia="zh-CN"/>
              </w:rPr>
            </w:pPr>
          </w:p>
          <w:p w14:paraId="7B0481CF" w14:textId="77777777" w:rsidR="00DE297C" w:rsidRPr="00DE297C" w:rsidRDefault="00DE297C" w:rsidP="00DE297C">
            <w:pPr>
              <w:suppressAutoHyphens w:val="0"/>
              <w:spacing w:line="240" w:lineRule="auto"/>
              <w:rPr>
                <w:lang w:eastAsia="zh-CN"/>
              </w:rPr>
            </w:pPr>
          </w:p>
        </w:tc>
        <w:tc>
          <w:tcPr>
            <w:tcW w:w="6521" w:type="dxa"/>
            <w:gridSpan w:val="3"/>
            <w:shd w:val="clear" w:color="auto" w:fill="EAF1DD" w:themeFill="accent3" w:themeFillTint="33"/>
          </w:tcPr>
          <w:p w14:paraId="76F4EE76" w14:textId="77777777" w:rsidR="00DE297C" w:rsidRPr="00DE297C" w:rsidRDefault="00DE297C" w:rsidP="00DE297C">
            <w:pPr>
              <w:suppressAutoHyphens w:val="0"/>
              <w:spacing w:line="240" w:lineRule="auto"/>
              <w:rPr>
                <w:color w:val="808080"/>
                <w:lang w:eastAsia="zh-CN"/>
              </w:rPr>
            </w:pPr>
            <w:r w:rsidRPr="00DE297C">
              <w:rPr>
                <w:color w:val="808080"/>
                <w:lang w:eastAsia="zh-CN"/>
              </w:rPr>
              <w:t>[What difference do you expect your work will make?]</w:t>
            </w:r>
          </w:p>
        </w:tc>
      </w:tr>
      <w:tr w:rsidR="00DE297C" w:rsidRPr="00DE297C" w14:paraId="07267217" w14:textId="77777777" w:rsidTr="004D0C60">
        <w:tc>
          <w:tcPr>
            <w:tcW w:w="4503" w:type="dxa"/>
            <w:gridSpan w:val="3"/>
          </w:tcPr>
          <w:p w14:paraId="4F61F337" w14:textId="77777777" w:rsidR="00DE297C" w:rsidRPr="00DE297C" w:rsidRDefault="00DE297C" w:rsidP="00DE297C">
            <w:pPr>
              <w:suppressAutoHyphens w:val="0"/>
              <w:spacing w:line="240" w:lineRule="auto"/>
              <w:rPr>
                <w:lang w:eastAsia="zh-CN"/>
              </w:rPr>
            </w:pPr>
            <w:r w:rsidRPr="00DE297C">
              <w:rPr>
                <w:lang w:eastAsia="zh-CN"/>
              </w:rPr>
              <w:t>Is this impact Economic, Social, Cultural, or Environmental?</w:t>
            </w:r>
          </w:p>
        </w:tc>
        <w:tc>
          <w:tcPr>
            <w:tcW w:w="4394" w:type="dxa"/>
            <w:shd w:val="clear" w:color="auto" w:fill="EAF1DD" w:themeFill="accent3" w:themeFillTint="33"/>
          </w:tcPr>
          <w:p w14:paraId="7BBC7020" w14:textId="77777777" w:rsidR="00DE297C" w:rsidRPr="00DE297C" w:rsidRDefault="00DE297C" w:rsidP="00DE297C">
            <w:pPr>
              <w:suppressAutoHyphens w:val="0"/>
              <w:spacing w:line="240" w:lineRule="auto"/>
              <w:rPr>
                <w:lang w:eastAsia="zh-CN"/>
              </w:rPr>
            </w:pPr>
          </w:p>
        </w:tc>
      </w:tr>
      <w:tr w:rsidR="00DE297C" w:rsidRPr="00DE297C" w14:paraId="4BECF645" w14:textId="77777777" w:rsidTr="004D0C60">
        <w:tc>
          <w:tcPr>
            <w:tcW w:w="4503" w:type="dxa"/>
            <w:gridSpan w:val="3"/>
          </w:tcPr>
          <w:p w14:paraId="68F39693" w14:textId="77777777" w:rsidR="00DE297C" w:rsidRPr="00DE297C" w:rsidRDefault="00DE297C" w:rsidP="00DE297C">
            <w:pPr>
              <w:suppressAutoHyphens w:val="0"/>
              <w:spacing w:line="240" w:lineRule="auto"/>
              <w:rPr>
                <w:lang w:eastAsia="zh-CN"/>
              </w:rPr>
            </w:pPr>
            <w:r w:rsidRPr="00DE297C">
              <w:rPr>
                <w:lang w:eastAsia="zh-CN"/>
              </w:rPr>
              <w:t>Is it a positive or negative impact?</w:t>
            </w:r>
            <w:r w:rsidRPr="00DE297C">
              <w:rPr>
                <w:vertAlign w:val="superscript"/>
                <w:lang w:eastAsia="zh-CN"/>
              </w:rPr>
              <w:footnoteReference w:id="11"/>
            </w:r>
          </w:p>
        </w:tc>
        <w:tc>
          <w:tcPr>
            <w:tcW w:w="4394" w:type="dxa"/>
            <w:shd w:val="clear" w:color="auto" w:fill="EAF1DD" w:themeFill="accent3" w:themeFillTint="33"/>
          </w:tcPr>
          <w:p w14:paraId="63E46469" w14:textId="77777777" w:rsidR="00DE297C" w:rsidRPr="00DE297C" w:rsidRDefault="00DE297C" w:rsidP="00DE297C">
            <w:pPr>
              <w:suppressAutoHyphens w:val="0"/>
              <w:spacing w:line="240" w:lineRule="auto"/>
              <w:rPr>
                <w:lang w:eastAsia="zh-CN"/>
              </w:rPr>
            </w:pPr>
          </w:p>
        </w:tc>
      </w:tr>
      <w:tr w:rsidR="00DE297C" w:rsidRPr="00DE297C" w14:paraId="569FB0CE" w14:textId="77777777" w:rsidTr="004D0C60">
        <w:tc>
          <w:tcPr>
            <w:tcW w:w="3369" w:type="dxa"/>
            <w:gridSpan w:val="2"/>
          </w:tcPr>
          <w:p w14:paraId="5CB0A502" w14:textId="77777777" w:rsidR="00DE297C" w:rsidRPr="00DE297C" w:rsidRDefault="00DE297C" w:rsidP="00DE297C">
            <w:pPr>
              <w:suppressAutoHyphens w:val="0"/>
              <w:spacing w:line="240" w:lineRule="auto"/>
              <w:rPr>
                <w:lang w:eastAsia="zh-CN"/>
              </w:rPr>
            </w:pPr>
            <w:r w:rsidRPr="00DE297C">
              <w:rPr>
                <w:lang w:eastAsia="zh-CN"/>
              </w:rPr>
              <w:t>How would the research and enterprise work cause the impact?</w:t>
            </w:r>
            <w:r w:rsidRPr="00DE297C">
              <w:rPr>
                <w:vertAlign w:val="superscript"/>
                <w:lang w:eastAsia="zh-CN"/>
              </w:rPr>
              <w:footnoteReference w:id="12"/>
            </w:r>
          </w:p>
          <w:p w14:paraId="7FB725CC" w14:textId="77777777" w:rsidR="00DE297C" w:rsidRPr="00DE297C" w:rsidRDefault="00DE297C" w:rsidP="00DE297C">
            <w:pPr>
              <w:suppressAutoHyphens w:val="0"/>
              <w:spacing w:line="240" w:lineRule="auto"/>
              <w:rPr>
                <w:lang w:eastAsia="zh-CN"/>
              </w:rPr>
            </w:pPr>
          </w:p>
          <w:p w14:paraId="30320EC7" w14:textId="77777777" w:rsidR="00DE297C" w:rsidRPr="00DE297C" w:rsidRDefault="00DE297C" w:rsidP="00DE297C">
            <w:pPr>
              <w:suppressAutoHyphens w:val="0"/>
              <w:spacing w:line="240" w:lineRule="auto"/>
              <w:rPr>
                <w:lang w:eastAsia="zh-CN"/>
              </w:rPr>
            </w:pPr>
          </w:p>
          <w:p w14:paraId="0B6DB1F3" w14:textId="77777777" w:rsidR="00DE297C" w:rsidRPr="00DE297C" w:rsidRDefault="00DE297C" w:rsidP="00DE297C">
            <w:pPr>
              <w:suppressAutoHyphens w:val="0"/>
              <w:spacing w:line="240" w:lineRule="auto"/>
              <w:rPr>
                <w:lang w:eastAsia="zh-CN"/>
              </w:rPr>
            </w:pPr>
          </w:p>
          <w:p w14:paraId="0A507FF6" w14:textId="77777777" w:rsidR="00DE297C" w:rsidRPr="00DE297C" w:rsidRDefault="00DE297C" w:rsidP="00DE297C">
            <w:pPr>
              <w:suppressAutoHyphens w:val="0"/>
              <w:spacing w:line="240" w:lineRule="auto"/>
              <w:rPr>
                <w:lang w:eastAsia="zh-CN"/>
              </w:rPr>
            </w:pPr>
          </w:p>
          <w:p w14:paraId="4D49BB2F" w14:textId="77777777" w:rsidR="00DE297C" w:rsidRPr="00DE297C" w:rsidRDefault="00DE297C" w:rsidP="00DE297C">
            <w:pPr>
              <w:suppressAutoHyphens w:val="0"/>
              <w:spacing w:line="240" w:lineRule="auto"/>
              <w:rPr>
                <w:lang w:eastAsia="zh-CN"/>
              </w:rPr>
            </w:pPr>
          </w:p>
          <w:p w14:paraId="209EEA78" w14:textId="77777777" w:rsidR="00DE297C" w:rsidRPr="00DE297C" w:rsidRDefault="00DE297C" w:rsidP="00DE297C">
            <w:pPr>
              <w:suppressAutoHyphens w:val="0"/>
              <w:spacing w:line="240" w:lineRule="auto"/>
              <w:rPr>
                <w:lang w:eastAsia="zh-CN"/>
              </w:rPr>
            </w:pPr>
          </w:p>
          <w:p w14:paraId="0B95C2C2" w14:textId="77777777" w:rsidR="00DE297C" w:rsidRPr="00DE297C" w:rsidRDefault="00DE297C" w:rsidP="00DE297C">
            <w:pPr>
              <w:suppressAutoHyphens w:val="0"/>
              <w:spacing w:line="240" w:lineRule="auto"/>
              <w:rPr>
                <w:lang w:eastAsia="zh-CN"/>
              </w:rPr>
            </w:pPr>
          </w:p>
          <w:p w14:paraId="0B5D32B2" w14:textId="77777777" w:rsidR="00DE297C" w:rsidRPr="00DE297C" w:rsidRDefault="00DE297C" w:rsidP="00DE297C">
            <w:pPr>
              <w:suppressAutoHyphens w:val="0"/>
              <w:spacing w:line="240" w:lineRule="auto"/>
              <w:rPr>
                <w:lang w:eastAsia="zh-CN"/>
              </w:rPr>
            </w:pPr>
          </w:p>
        </w:tc>
        <w:tc>
          <w:tcPr>
            <w:tcW w:w="5528" w:type="dxa"/>
            <w:gridSpan w:val="2"/>
            <w:shd w:val="clear" w:color="auto" w:fill="EAF1DD" w:themeFill="accent3" w:themeFillTint="33"/>
          </w:tcPr>
          <w:p w14:paraId="116E7C35" w14:textId="77777777" w:rsidR="00DE297C" w:rsidRPr="00DE297C" w:rsidRDefault="00DE297C" w:rsidP="00DE297C">
            <w:pPr>
              <w:suppressAutoHyphens w:val="0"/>
              <w:spacing w:line="240" w:lineRule="auto"/>
              <w:rPr>
                <w:color w:val="808080"/>
                <w:lang w:eastAsia="zh-CN"/>
              </w:rPr>
            </w:pPr>
          </w:p>
        </w:tc>
      </w:tr>
      <w:tr w:rsidR="00DE297C" w:rsidRPr="00DE297C" w14:paraId="3ACB1775" w14:textId="77777777" w:rsidTr="004D0C60">
        <w:tc>
          <w:tcPr>
            <w:tcW w:w="3369" w:type="dxa"/>
            <w:gridSpan w:val="2"/>
          </w:tcPr>
          <w:p w14:paraId="474EA77A" w14:textId="77777777" w:rsidR="00DE297C" w:rsidRPr="00DE297C" w:rsidRDefault="00DE297C" w:rsidP="00DE297C">
            <w:pPr>
              <w:suppressAutoHyphens w:val="0"/>
              <w:spacing w:line="240" w:lineRule="auto"/>
              <w:rPr>
                <w:lang w:eastAsia="zh-CN"/>
              </w:rPr>
            </w:pPr>
            <w:r w:rsidRPr="00DE297C">
              <w:rPr>
                <w:lang w:eastAsia="zh-CN"/>
              </w:rPr>
              <w:t>How long after the completion of the work is the impact expected to be achieved?</w:t>
            </w:r>
          </w:p>
        </w:tc>
        <w:tc>
          <w:tcPr>
            <w:tcW w:w="5528" w:type="dxa"/>
            <w:gridSpan w:val="2"/>
            <w:shd w:val="clear" w:color="auto" w:fill="EAF1DD" w:themeFill="accent3" w:themeFillTint="33"/>
          </w:tcPr>
          <w:p w14:paraId="2F7BC897" w14:textId="77777777" w:rsidR="00DE297C" w:rsidRPr="00DE297C" w:rsidRDefault="00DE297C" w:rsidP="00DE297C">
            <w:pPr>
              <w:suppressAutoHyphens w:val="0"/>
              <w:spacing w:line="240" w:lineRule="auto"/>
              <w:rPr>
                <w:lang w:eastAsia="zh-CN"/>
              </w:rPr>
            </w:pPr>
          </w:p>
        </w:tc>
      </w:tr>
      <w:tr w:rsidR="00DE297C" w:rsidRPr="00DE297C" w14:paraId="313EFAAA" w14:textId="77777777" w:rsidTr="004D0C60">
        <w:tc>
          <w:tcPr>
            <w:tcW w:w="3369" w:type="dxa"/>
            <w:gridSpan w:val="2"/>
          </w:tcPr>
          <w:p w14:paraId="1C4FABBD" w14:textId="77777777" w:rsidR="00DE297C" w:rsidRPr="00DE297C" w:rsidRDefault="00DE297C" w:rsidP="00DE297C">
            <w:pPr>
              <w:suppressAutoHyphens w:val="0"/>
              <w:spacing w:line="240" w:lineRule="auto"/>
              <w:rPr>
                <w:lang w:eastAsia="zh-CN"/>
              </w:rPr>
            </w:pPr>
            <w:r w:rsidRPr="00DE297C">
              <w:rPr>
                <w:lang w:eastAsia="zh-CN"/>
              </w:rPr>
              <w:t>What factors are likely to affect whether the impact is achieved?</w:t>
            </w:r>
          </w:p>
        </w:tc>
        <w:tc>
          <w:tcPr>
            <w:tcW w:w="5528" w:type="dxa"/>
            <w:gridSpan w:val="2"/>
            <w:shd w:val="clear" w:color="auto" w:fill="EAF1DD" w:themeFill="accent3" w:themeFillTint="33"/>
          </w:tcPr>
          <w:p w14:paraId="377C2908" w14:textId="77777777" w:rsidR="00DE297C" w:rsidRPr="00DE297C" w:rsidRDefault="00DE297C" w:rsidP="00DE297C">
            <w:pPr>
              <w:suppressAutoHyphens w:val="0"/>
              <w:spacing w:line="240" w:lineRule="auto"/>
              <w:rPr>
                <w:lang w:eastAsia="zh-CN"/>
              </w:rPr>
            </w:pPr>
          </w:p>
        </w:tc>
      </w:tr>
    </w:tbl>
    <w:p w14:paraId="58230EAB" w14:textId="77777777" w:rsidR="00DE297C" w:rsidRPr="00DE297C" w:rsidRDefault="00DE297C" w:rsidP="00DE297C">
      <w:pPr>
        <w:suppressAutoHyphens w:val="0"/>
        <w:spacing w:after="200" w:line="276" w:lineRule="auto"/>
        <w:rPr>
          <w:rFonts w:ascii="Calibri" w:eastAsia="SimSun" w:hAnsi="Calibri" w:cs="Arial"/>
          <w:sz w:val="22"/>
          <w:szCs w:val="22"/>
          <w:lang w:eastAsia="zh-CN"/>
        </w:rPr>
      </w:pPr>
    </w:p>
    <w:p w14:paraId="3E9A2D42" w14:textId="77777777" w:rsidR="0026187D" w:rsidRDefault="0026187D" w:rsidP="00DE297C">
      <w:pPr>
        <w:suppressAutoHyphens w:val="0"/>
        <w:spacing w:after="200" w:line="276" w:lineRule="auto"/>
        <w:rPr>
          <w:rFonts w:ascii="Calibri" w:eastAsia="SimSun" w:hAnsi="Calibri" w:cs="Arial"/>
          <w:sz w:val="22"/>
          <w:szCs w:val="22"/>
          <w:lang w:eastAsia="zh-CN"/>
        </w:rPr>
        <w:sectPr w:rsidR="0026187D" w:rsidSect="00E047AE">
          <w:footnotePr>
            <w:pos w:val="beneathText"/>
          </w:footnotePr>
          <w:pgSz w:w="11907" w:h="16840" w:code="9"/>
          <w:pgMar w:top="1440" w:right="1247" w:bottom="1440" w:left="1701" w:header="720" w:footer="720" w:gutter="0"/>
          <w:cols w:space="720"/>
          <w:docGrid w:linePitch="360"/>
        </w:sectPr>
      </w:pPr>
    </w:p>
    <w:p w14:paraId="22442648" w14:textId="77777777" w:rsidR="00DE297C" w:rsidRPr="00DE297C" w:rsidRDefault="00DE297C" w:rsidP="00DE297C">
      <w:pPr>
        <w:suppressAutoHyphens w:val="0"/>
        <w:spacing w:after="200" w:line="276" w:lineRule="auto"/>
        <w:rPr>
          <w:rFonts w:eastAsia="SimSun" w:cs="Arial"/>
          <w:sz w:val="22"/>
          <w:szCs w:val="22"/>
          <w:lang w:eastAsia="zh-CN"/>
        </w:rPr>
      </w:pPr>
      <w:r w:rsidRPr="00DE297C">
        <w:rPr>
          <w:rFonts w:eastAsia="SimSun" w:cs="Arial"/>
          <w:b/>
          <w:bCs/>
          <w:sz w:val="22"/>
          <w:szCs w:val="22"/>
          <w:lang w:eastAsia="zh-CN"/>
        </w:rPr>
        <w:t xml:space="preserve">Impact Assessment and Evaluation: </w:t>
      </w:r>
      <w:r w:rsidRPr="00DE297C">
        <w:rPr>
          <w:rFonts w:eastAsia="SimSun" w:cs="Arial"/>
          <w:sz w:val="22"/>
          <w:szCs w:val="22"/>
          <w:lang w:eastAsia="zh-CN"/>
        </w:rPr>
        <w:t>Examples of impacts</w:t>
      </w:r>
    </w:p>
    <w:p w14:paraId="2B7D54ED"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 xml:space="preserve">The following lists are not exhaustive. </w:t>
      </w:r>
    </w:p>
    <w:p w14:paraId="022FC77E" w14:textId="77777777" w:rsidR="00DE297C" w:rsidRPr="00DE297C" w:rsidRDefault="00DE297C" w:rsidP="00DE297C">
      <w:pPr>
        <w:suppressAutoHyphens w:val="0"/>
        <w:spacing w:line="240" w:lineRule="auto"/>
        <w:rPr>
          <w:rFonts w:eastAsia="SimSun" w:cs="Arial"/>
          <w:sz w:val="22"/>
          <w:szCs w:val="22"/>
          <w:lang w:eastAsia="zh-CN"/>
        </w:rPr>
      </w:pPr>
    </w:p>
    <w:p w14:paraId="7E04D382"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b/>
          <w:bCs/>
          <w:sz w:val="22"/>
          <w:szCs w:val="22"/>
          <w:lang w:eastAsia="zh-CN"/>
        </w:rPr>
        <w:t>Economic:</w:t>
      </w:r>
    </w:p>
    <w:p w14:paraId="1A331EEA"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New business developed</w:t>
      </w:r>
    </w:p>
    <w:p w14:paraId="3635A4A4"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New product/service developed</w:t>
      </w:r>
    </w:p>
    <w:p w14:paraId="42F9F2CE"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Improvement of existing product/service e.g. features or quality</w:t>
      </w:r>
    </w:p>
    <w:p w14:paraId="09E4B0C4"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New technology introduced</w:t>
      </w:r>
    </w:p>
    <w:p w14:paraId="255E0035"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efficiencies from new processes</w:t>
      </w:r>
    </w:p>
    <w:p w14:paraId="223AC327"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market position</w:t>
      </w:r>
    </w:p>
    <w:p w14:paraId="435D7719"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strategy, structure and/or management practices</w:t>
      </w:r>
    </w:p>
    <w:p w14:paraId="73AEE24E"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New jobs created or existing jobs saved</w:t>
      </w:r>
    </w:p>
    <w:p w14:paraId="172CBD94"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customer service and experience</w:t>
      </w:r>
    </w:p>
    <w:p w14:paraId="2A71982E"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staff engagement</w:t>
      </w:r>
    </w:p>
    <w:p w14:paraId="62E7E624"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Increased turnover</w:t>
      </w:r>
    </w:p>
    <w:p w14:paraId="7574CD37"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productivity</w:t>
      </w:r>
    </w:p>
    <w:p w14:paraId="1CF1A487"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Cost savings</w:t>
      </w:r>
    </w:p>
    <w:p w14:paraId="7D4197F2"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Reduced losses</w:t>
      </w:r>
    </w:p>
    <w:p w14:paraId="586F1500"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Reduced risks</w:t>
      </w:r>
    </w:p>
    <w:p w14:paraId="38858508" w14:textId="77777777" w:rsidR="00DE297C" w:rsidRPr="00DE297C" w:rsidRDefault="00DE297C" w:rsidP="00DE297C">
      <w:pPr>
        <w:suppressAutoHyphens w:val="0"/>
        <w:spacing w:line="240" w:lineRule="auto"/>
        <w:rPr>
          <w:rFonts w:eastAsia="SimSun" w:cs="Arial"/>
          <w:sz w:val="22"/>
          <w:szCs w:val="22"/>
          <w:lang w:eastAsia="zh-CN"/>
        </w:rPr>
      </w:pPr>
    </w:p>
    <w:p w14:paraId="754D4A30"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b/>
          <w:bCs/>
          <w:sz w:val="22"/>
          <w:szCs w:val="22"/>
          <w:lang w:eastAsia="zh-CN"/>
        </w:rPr>
        <w:t>Social:</w:t>
      </w:r>
    </w:p>
    <w:p w14:paraId="3123FBD0"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safety</w:t>
      </w:r>
    </w:p>
    <w:p w14:paraId="4C803573"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health and wellbeing</w:t>
      </w:r>
    </w:p>
    <w:p w14:paraId="6D8F6347"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Improvements in professional practices</w:t>
      </w:r>
    </w:p>
    <w:p w14:paraId="30E08737"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Contribution to public policy development</w:t>
      </w:r>
    </w:p>
    <w:p w14:paraId="30B01C87"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preservation of heritage</w:t>
      </w:r>
    </w:p>
    <w:p w14:paraId="6F432ED2"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Improvements in communication systems</w:t>
      </w:r>
    </w:p>
    <w:p w14:paraId="7F682EF0"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public decision-making</w:t>
      </w:r>
    </w:p>
    <w:p w14:paraId="5ADDA8BE"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 xml:space="preserve">Reduced discrimination </w:t>
      </w:r>
    </w:p>
    <w:p w14:paraId="049F6F19"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race relations</w:t>
      </w:r>
    </w:p>
    <w:p w14:paraId="7375BF09"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community relations</w:t>
      </w:r>
    </w:p>
    <w:p w14:paraId="072EBBE0"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participation in sport</w:t>
      </w:r>
    </w:p>
    <w:p w14:paraId="26EA40BE"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quality of life</w:t>
      </w:r>
    </w:p>
    <w:p w14:paraId="03C26DA1"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Increase in volunteering</w:t>
      </w:r>
    </w:p>
    <w:p w14:paraId="54F45A3B"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community organisation member engagement</w:t>
      </w:r>
    </w:p>
    <w:p w14:paraId="3D3671BC"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Promotion of community events</w:t>
      </w:r>
    </w:p>
    <w:p w14:paraId="6CB60D24" w14:textId="77777777" w:rsidR="00DE297C" w:rsidRPr="00DE297C" w:rsidRDefault="00DE297C" w:rsidP="00DE297C">
      <w:pPr>
        <w:suppressAutoHyphens w:val="0"/>
        <w:spacing w:line="240" w:lineRule="auto"/>
        <w:rPr>
          <w:rFonts w:eastAsia="SimSun" w:cs="Arial"/>
          <w:sz w:val="22"/>
          <w:szCs w:val="22"/>
          <w:lang w:eastAsia="zh-CN"/>
        </w:rPr>
      </w:pPr>
    </w:p>
    <w:p w14:paraId="1F2301BC"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b/>
          <w:bCs/>
          <w:sz w:val="22"/>
          <w:szCs w:val="22"/>
          <w:lang w:eastAsia="zh-CN"/>
        </w:rPr>
        <w:t>Environmental:</w:t>
      </w:r>
    </w:p>
    <w:p w14:paraId="1D06531B"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use of the built environment</w:t>
      </w:r>
    </w:p>
    <w:p w14:paraId="16AEE311"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Reduced use of natural resources</w:t>
      </w:r>
    </w:p>
    <w:p w14:paraId="4E49B5C0"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Reduced degradation of natural environment</w:t>
      </w:r>
    </w:p>
    <w:p w14:paraId="7CCE77E3"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Restoration or preservation of natural environment</w:t>
      </w:r>
    </w:p>
    <w:p w14:paraId="17DA4A4F"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access to the environment</w:t>
      </w:r>
    </w:p>
    <w:p w14:paraId="2C618281"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environmental amenities in the built environment</w:t>
      </w:r>
    </w:p>
    <w:p w14:paraId="33D8657B"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public understanding of environmental issues</w:t>
      </w:r>
    </w:p>
    <w:p w14:paraId="0FB9F8A0"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 xml:space="preserve">Contribution to environmental policy development </w:t>
      </w:r>
    </w:p>
    <w:p w14:paraId="6C83DCE7" w14:textId="77777777" w:rsidR="00DE297C" w:rsidRPr="00DE297C" w:rsidRDefault="00DE297C" w:rsidP="00DE297C">
      <w:pPr>
        <w:suppressAutoHyphens w:val="0"/>
        <w:spacing w:line="240" w:lineRule="auto"/>
        <w:rPr>
          <w:rFonts w:eastAsia="SimSun" w:cs="Arial"/>
          <w:sz w:val="22"/>
          <w:szCs w:val="22"/>
          <w:lang w:eastAsia="zh-CN"/>
        </w:rPr>
      </w:pPr>
    </w:p>
    <w:p w14:paraId="19BE6E66"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b/>
          <w:bCs/>
          <w:sz w:val="22"/>
          <w:szCs w:val="22"/>
          <w:lang w:eastAsia="zh-CN"/>
        </w:rPr>
        <w:t>Cultural:</w:t>
      </w:r>
    </w:p>
    <w:p w14:paraId="399E08DC"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Cultural development or advancement</w:t>
      </w:r>
    </w:p>
    <w:p w14:paraId="7EC6B689" w14:textId="77777777" w:rsidR="00DE297C" w:rsidRPr="00DE297C" w:rsidRDefault="00DE297C" w:rsidP="00DE297C">
      <w:pPr>
        <w:suppressAutoHyphens w:val="0"/>
        <w:spacing w:line="240" w:lineRule="auto"/>
        <w:rPr>
          <w:rFonts w:eastAsia="SimSun" w:cs="Arial"/>
          <w:sz w:val="22"/>
          <w:szCs w:val="22"/>
          <w:lang w:eastAsia="zh-CN"/>
        </w:rPr>
      </w:pPr>
      <w:r w:rsidRPr="00DE297C">
        <w:rPr>
          <w:rFonts w:eastAsia="SimSun" w:cs="Arial"/>
          <w:sz w:val="22"/>
          <w:szCs w:val="22"/>
          <w:lang w:eastAsia="zh-CN"/>
        </w:rPr>
        <w:t>Improved participation in cultural activities</w:t>
      </w:r>
    </w:p>
    <w:p w14:paraId="41D8446A" w14:textId="77777777" w:rsidR="0026187D" w:rsidRDefault="0026187D" w:rsidP="00153B92">
      <w:pPr>
        <w:suppressAutoHyphens w:val="0"/>
        <w:spacing w:line="240" w:lineRule="auto"/>
        <w:rPr>
          <w:lang w:val="en-US"/>
        </w:rPr>
        <w:sectPr w:rsidR="0026187D" w:rsidSect="00E047AE">
          <w:footnotePr>
            <w:pos w:val="beneathText"/>
          </w:footnotePr>
          <w:pgSz w:w="11907" w:h="16840" w:code="9"/>
          <w:pgMar w:top="1440" w:right="1247" w:bottom="1440" w:left="1701" w:header="720" w:footer="720" w:gutter="0"/>
          <w:cols w:space="720"/>
          <w:docGrid w:linePitch="360"/>
        </w:sectPr>
      </w:pPr>
    </w:p>
    <w:p w14:paraId="174F83AF" w14:textId="77777777" w:rsidR="000F07F7" w:rsidRPr="0013747F" w:rsidRDefault="000F07F7" w:rsidP="000F07F7">
      <w:pPr>
        <w:pStyle w:val="Heading2"/>
      </w:pPr>
      <w:bookmarkStart w:id="382" w:name="_Ref414625355"/>
      <w:bookmarkStart w:id="383" w:name="_Ref414625356"/>
      <w:bookmarkStart w:id="384" w:name="_Ref414625357"/>
      <w:bookmarkStart w:id="385" w:name="_Toc424551951"/>
      <w:bookmarkStart w:id="386" w:name="_Toc430263572"/>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rsidR="003B14BF" w:rsidRPr="0013747F">
        <w:t>AP0707.04 Monitoring of Degree and Postgraduate Qualifications</w:t>
      </w:r>
      <w:bookmarkEnd w:id="382"/>
      <w:bookmarkEnd w:id="383"/>
      <w:bookmarkEnd w:id="384"/>
      <w:bookmarkEnd w:id="385"/>
      <w:bookmarkEnd w:id="386"/>
      <w:r w:rsidR="003B14BF" w:rsidRPr="0013747F">
        <w:t xml:space="preserve"> </w:t>
      </w:r>
    </w:p>
    <w:p w14:paraId="607B9F8C" w14:textId="77777777" w:rsidR="000F07F7" w:rsidRPr="0013747F" w:rsidRDefault="000F07F7" w:rsidP="000F07F7">
      <w:pPr>
        <w:pStyle w:val="BodyTextIndent"/>
        <w:ind w:left="0"/>
      </w:pPr>
    </w:p>
    <w:p w14:paraId="01A4A8F0" w14:textId="77777777" w:rsidR="000F07F7" w:rsidRPr="0013747F" w:rsidRDefault="000F07F7" w:rsidP="000F07F7">
      <w:pPr>
        <w:pStyle w:val="BodyTextIndent"/>
        <w:ind w:left="0"/>
      </w:pPr>
      <w:r w:rsidRPr="0013747F">
        <w:t xml:space="preserve">Institutional </w:t>
      </w:r>
      <w:r w:rsidR="003B14BF" w:rsidRPr="0013747F">
        <w:t xml:space="preserve">Monitoring of Degree and Postgraduate Qualifications policy </w:t>
      </w:r>
      <w:r w:rsidRPr="0013747F">
        <w:t>- click on the link below to view:</w:t>
      </w:r>
    </w:p>
    <w:p w14:paraId="24F1A1F5" w14:textId="77777777" w:rsidR="000F07F7" w:rsidRPr="0013747F" w:rsidRDefault="00926B2D" w:rsidP="000F07F7">
      <w:pPr>
        <w:pStyle w:val="BodyTextIndent"/>
        <w:ind w:left="0"/>
        <w:rPr>
          <w:rStyle w:val="Hyperlink"/>
        </w:rPr>
      </w:pPr>
      <w:hyperlink r:id="rId90" w:history="1">
        <w:r w:rsidR="003B14BF" w:rsidRPr="0013747F">
          <w:rPr>
            <w:rStyle w:val="Hyperlink"/>
          </w:rPr>
          <w:t>http://www.op.ac.nz/assets/policies/AP0707.04-Monitoring-of-Degree-and-Postgraduate-Qualifications.pdf</w:t>
        </w:r>
      </w:hyperlink>
    </w:p>
    <w:p w14:paraId="64DEF245" w14:textId="77777777" w:rsidR="000F07F7" w:rsidRPr="0013747F" w:rsidRDefault="000F07F7" w:rsidP="000F07F7">
      <w:pPr>
        <w:pStyle w:val="BodyTextIndent"/>
        <w:ind w:left="0"/>
        <w:rPr>
          <w:i/>
          <w:sz w:val="16"/>
        </w:rPr>
      </w:pPr>
      <w:r w:rsidRPr="0013747F">
        <w:rPr>
          <w:i/>
          <w:sz w:val="16"/>
        </w:rPr>
        <w:t xml:space="preserve"> (Sourced from Otago Polytechnic Website)</w:t>
      </w:r>
    </w:p>
    <w:p w14:paraId="5801243C" w14:textId="77777777" w:rsidR="00E6351A" w:rsidRDefault="00E6351A" w:rsidP="006E068F"/>
    <w:p w14:paraId="3BA368CA" w14:textId="77777777" w:rsidR="00EC347E" w:rsidRDefault="00EC347E" w:rsidP="006E068F">
      <w:pPr>
        <w:sectPr w:rsidR="00EC347E" w:rsidSect="00E047AE">
          <w:footnotePr>
            <w:pos w:val="beneathText"/>
          </w:footnotePr>
          <w:pgSz w:w="11907" w:h="16840" w:code="9"/>
          <w:pgMar w:top="1440" w:right="1247" w:bottom="1440" w:left="1701" w:header="720" w:footer="720" w:gutter="0"/>
          <w:cols w:space="720"/>
          <w:docGrid w:linePitch="360"/>
        </w:sectPr>
      </w:pPr>
    </w:p>
    <w:p w14:paraId="06F7EA4C" w14:textId="28D511E5" w:rsidR="00EC347E" w:rsidRPr="00EC347E" w:rsidRDefault="00EC347E" w:rsidP="00EC347E">
      <w:pPr>
        <w:pStyle w:val="Heading2"/>
      </w:pPr>
      <w:bookmarkStart w:id="387" w:name="_Appendix__:"/>
      <w:bookmarkStart w:id="388" w:name="_Ref423077789"/>
      <w:bookmarkStart w:id="389" w:name="_Toc424551952"/>
      <w:bookmarkStart w:id="390" w:name="_Toc430263573"/>
      <w:bookmarkEnd w:id="387"/>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rsidRPr="00EC347E">
        <w:t xml:space="preserve">Te Ara Tika: Guidelines for Māori </w:t>
      </w:r>
      <w:r>
        <w:t>R</w:t>
      </w:r>
      <w:r w:rsidRPr="00EC347E">
        <w:t xml:space="preserve">esearch </w:t>
      </w:r>
      <w:r>
        <w:t>E</w:t>
      </w:r>
      <w:r w:rsidRPr="00EC347E">
        <w:t>thics: A framework for researchers and ethics committee members</w:t>
      </w:r>
      <w:bookmarkEnd w:id="388"/>
      <w:bookmarkEnd w:id="389"/>
      <w:bookmarkEnd w:id="390"/>
      <w:r w:rsidRPr="00EC347E">
        <w:t xml:space="preserve"> </w:t>
      </w:r>
    </w:p>
    <w:p w14:paraId="2389FA5A" w14:textId="77777777" w:rsidR="00801DF9" w:rsidRPr="00D13D51" w:rsidRDefault="00801DF9" w:rsidP="00801DF9">
      <w:pPr>
        <w:pBdr>
          <w:top w:val="single" w:sz="4" w:space="1" w:color="auto"/>
          <w:left w:val="single" w:sz="4" w:space="4" w:color="auto"/>
          <w:bottom w:val="single" w:sz="4" w:space="1" w:color="auto"/>
          <w:right w:val="single" w:sz="4" w:space="4" w:color="auto"/>
        </w:pBdr>
        <w:shd w:val="clear" w:color="auto" w:fill="95B3D7" w:themeFill="accent1" w:themeFillTint="99"/>
        <w:rPr>
          <w:rFonts w:cs="Arial"/>
          <w:b/>
          <w:color w:val="FFFFFF" w:themeColor="background1"/>
          <w:sz w:val="16"/>
          <w:szCs w:val="16"/>
        </w:rPr>
      </w:pPr>
    </w:p>
    <w:p w14:paraId="7F560E9B" w14:textId="77777777" w:rsidR="00801DF9" w:rsidRDefault="00801DF9" w:rsidP="00801DF9">
      <w:pPr>
        <w:pBdr>
          <w:top w:val="single" w:sz="4" w:space="1" w:color="auto"/>
          <w:left w:val="single" w:sz="4" w:space="4" w:color="auto"/>
          <w:bottom w:val="single" w:sz="4" w:space="1" w:color="auto"/>
          <w:right w:val="single" w:sz="4" w:space="4" w:color="auto"/>
        </w:pBdr>
        <w:shd w:val="clear" w:color="auto" w:fill="365F91" w:themeFill="accent1" w:themeFillShade="BF"/>
        <w:rPr>
          <w:rFonts w:cs="Arial"/>
          <w:b/>
          <w:color w:val="FFFFFF" w:themeColor="background1"/>
          <w:sz w:val="48"/>
          <w:szCs w:val="48"/>
        </w:rPr>
      </w:pPr>
      <w:r w:rsidRPr="00D13D51">
        <w:rPr>
          <w:rFonts w:cs="Arial"/>
          <w:b/>
          <w:color w:val="FFFFFF" w:themeColor="background1"/>
          <w:sz w:val="72"/>
          <w:szCs w:val="72"/>
        </w:rPr>
        <w:t>A</w:t>
      </w:r>
      <w:r>
        <w:rPr>
          <w:rFonts w:cs="Arial"/>
          <w:b/>
          <w:color w:val="FFFFFF" w:themeColor="background1"/>
          <w:sz w:val="48"/>
          <w:szCs w:val="48"/>
        </w:rPr>
        <w:t>whina M</w:t>
      </w:r>
      <w:r w:rsidRPr="00D13D51">
        <w:rPr>
          <w:rFonts w:cs="Arial"/>
          <w:b/>
          <w:color w:val="FFFFFF" w:themeColor="background1"/>
          <w:sz w:val="48"/>
          <w:szCs w:val="48"/>
        </w:rPr>
        <w:t>e</w:t>
      </w:r>
      <w:r>
        <w:rPr>
          <w:rFonts w:cs="Arial"/>
          <w:b/>
          <w:color w:val="FFFFFF" w:themeColor="background1"/>
          <w:sz w:val="48"/>
          <w:szCs w:val="48"/>
        </w:rPr>
        <w:t xml:space="preserve"> T</w:t>
      </w:r>
      <w:r w:rsidRPr="00D13D51">
        <w:rPr>
          <w:rFonts w:cs="Arial"/>
          <w:b/>
          <w:color w:val="FFFFFF" w:themeColor="background1"/>
          <w:sz w:val="48"/>
          <w:szCs w:val="48"/>
        </w:rPr>
        <w:t>e Muru</w:t>
      </w:r>
      <w:r>
        <w:rPr>
          <w:rFonts w:cs="Arial"/>
          <w:b/>
          <w:color w:val="FFFFFF" w:themeColor="background1"/>
          <w:sz w:val="48"/>
          <w:szCs w:val="48"/>
        </w:rPr>
        <w:t xml:space="preserve"> – </w:t>
      </w:r>
      <w:r w:rsidRPr="00D13D51">
        <w:rPr>
          <w:rFonts w:cs="Arial"/>
          <w:b/>
          <w:color w:val="FFFFFF" w:themeColor="background1"/>
          <w:sz w:val="40"/>
          <w:szCs w:val="40"/>
        </w:rPr>
        <w:t>Guide for Otago Polytechnic Staff</w:t>
      </w:r>
    </w:p>
    <w:p w14:paraId="237B4E31" w14:textId="77777777" w:rsidR="00801DF9" w:rsidRPr="00D13D51" w:rsidRDefault="00801DF9" w:rsidP="00801DF9">
      <w:pPr>
        <w:pBdr>
          <w:top w:val="single" w:sz="4" w:space="1" w:color="auto"/>
          <w:left w:val="single" w:sz="4" w:space="4" w:color="auto"/>
          <w:bottom w:val="single" w:sz="4" w:space="1" w:color="auto"/>
          <w:right w:val="single" w:sz="4" w:space="4" w:color="auto"/>
        </w:pBdr>
        <w:shd w:val="clear" w:color="auto" w:fill="95B3D7" w:themeFill="accent1" w:themeFillTint="99"/>
        <w:jc w:val="right"/>
        <w:rPr>
          <w:rFonts w:cs="Arial"/>
          <w:b/>
          <w:color w:val="FFFFFF" w:themeColor="background1"/>
        </w:rPr>
      </w:pPr>
      <w:r>
        <w:rPr>
          <w:rFonts w:cs="Arial"/>
          <w:b/>
          <w:color w:val="FFFFFF" w:themeColor="background1"/>
        </w:rPr>
        <w:t>(U</w:t>
      </w:r>
      <w:r w:rsidRPr="00D13D51">
        <w:rPr>
          <w:rFonts w:cs="Arial"/>
          <w:b/>
          <w:color w:val="FFFFFF" w:themeColor="background1"/>
        </w:rPr>
        <w:t xml:space="preserve">pdated </w:t>
      </w:r>
      <w:r>
        <w:rPr>
          <w:rFonts w:cs="Arial"/>
          <w:b/>
          <w:color w:val="FFFFFF" w:themeColor="background1"/>
        </w:rPr>
        <w:t xml:space="preserve">March </w:t>
      </w:r>
      <w:r w:rsidRPr="00D13D51">
        <w:rPr>
          <w:rFonts w:cs="Arial"/>
          <w:b/>
          <w:color w:val="FFFFFF" w:themeColor="background1"/>
        </w:rPr>
        <w:t>2012)</w:t>
      </w:r>
    </w:p>
    <w:p w14:paraId="4C736745" w14:textId="77777777" w:rsidR="00801DF9" w:rsidRPr="00D13D51" w:rsidRDefault="00801DF9" w:rsidP="00801DF9">
      <w:pPr>
        <w:pBdr>
          <w:top w:val="single" w:sz="4" w:space="1" w:color="auto"/>
          <w:left w:val="single" w:sz="4" w:space="4" w:color="auto"/>
          <w:bottom w:val="single" w:sz="4" w:space="1" w:color="auto"/>
          <w:right w:val="single" w:sz="4" w:space="4" w:color="auto"/>
        </w:pBdr>
        <w:shd w:val="clear" w:color="auto" w:fill="95B3D7" w:themeFill="accent1" w:themeFillTint="99"/>
        <w:rPr>
          <w:rFonts w:cs="Arial"/>
          <w:b/>
          <w:color w:val="FFFFFF" w:themeColor="background1"/>
          <w:sz w:val="16"/>
          <w:szCs w:val="16"/>
        </w:rPr>
      </w:pPr>
    </w:p>
    <w:p w14:paraId="024DA81F" w14:textId="77777777" w:rsidR="00801DF9" w:rsidRPr="0027079F" w:rsidRDefault="00801DF9" w:rsidP="00801DF9">
      <w:pPr>
        <w:autoSpaceDE w:val="0"/>
        <w:autoSpaceDN w:val="0"/>
        <w:adjustRightInd w:val="0"/>
        <w:spacing w:line="240" w:lineRule="auto"/>
        <w:rPr>
          <w:rFonts w:cs="Arial"/>
        </w:rPr>
      </w:pPr>
      <w:r w:rsidRPr="0027079F">
        <w:rPr>
          <w:rFonts w:cs="Arial"/>
        </w:rPr>
        <w:t xml:space="preserve">Staff at Otago Polytechnic have </w:t>
      </w:r>
      <w:r>
        <w:rPr>
          <w:rFonts w:cs="Arial"/>
        </w:rPr>
        <w:t xml:space="preserve">shown </w:t>
      </w:r>
      <w:r w:rsidRPr="0027079F">
        <w:rPr>
          <w:rFonts w:cs="Arial"/>
        </w:rPr>
        <w:t xml:space="preserve">an increasing number of interests and activities under the Memorandum of Understanding Otago Polytechnic has with local Rūnaka.  The following is a summary of queries that people have had in the past </w:t>
      </w:r>
      <w:r>
        <w:rPr>
          <w:rFonts w:cs="Arial"/>
        </w:rPr>
        <w:t>and</w:t>
      </w:r>
      <w:r w:rsidRPr="0027079F">
        <w:rPr>
          <w:rFonts w:cs="Arial"/>
        </w:rPr>
        <w:t xml:space="preserve"> outlines who to go to first for </w:t>
      </w:r>
      <w:r>
        <w:rPr>
          <w:rFonts w:cs="Arial"/>
        </w:rPr>
        <w:t>advice and/or information.</w:t>
      </w:r>
    </w:p>
    <w:p w14:paraId="78376FDF" w14:textId="77777777" w:rsidR="00801DF9" w:rsidRPr="0027079F" w:rsidRDefault="00801DF9" w:rsidP="00801DF9">
      <w:pPr>
        <w:autoSpaceDE w:val="0"/>
        <w:autoSpaceDN w:val="0"/>
        <w:adjustRightInd w:val="0"/>
        <w:spacing w:line="240" w:lineRule="auto"/>
        <w:rPr>
          <w:rFonts w:cs="Arial"/>
        </w:rPr>
      </w:pPr>
    </w:p>
    <w:p w14:paraId="01CBAA37" w14:textId="77777777" w:rsidR="00801DF9" w:rsidRPr="0027079F" w:rsidRDefault="00801DF9" w:rsidP="00801DF9">
      <w:pPr>
        <w:autoSpaceDE w:val="0"/>
        <w:autoSpaceDN w:val="0"/>
        <w:adjustRightInd w:val="0"/>
        <w:spacing w:line="240" w:lineRule="auto"/>
        <w:rPr>
          <w:rFonts w:cs="Arial"/>
        </w:rPr>
      </w:pPr>
      <w:r w:rsidRPr="0027079F">
        <w:rPr>
          <w:rFonts w:cs="Arial"/>
        </w:rPr>
        <w:t>Depending on the actual situation, the people involved and the existing relationships</w:t>
      </w:r>
      <w:r>
        <w:rPr>
          <w:rFonts w:cs="Arial"/>
        </w:rPr>
        <w:t xml:space="preserve"> that you or your department may have,</w:t>
      </w:r>
      <w:r w:rsidRPr="0027079F">
        <w:rPr>
          <w:rFonts w:cs="Arial"/>
        </w:rPr>
        <w:t xml:space="preserve"> some or all of this may change.  These are therefore NOT rules or policies but advice for people to know where to go to first.  The person you contact </w:t>
      </w:r>
      <w:r>
        <w:rPr>
          <w:rFonts w:cs="Arial"/>
        </w:rPr>
        <w:t xml:space="preserve">first </w:t>
      </w:r>
      <w:r w:rsidRPr="0027079F">
        <w:rPr>
          <w:rFonts w:cs="Arial"/>
        </w:rPr>
        <w:t>may well refer you to another person, when they have had a chance to identify the appropriate person and process to use.  Once you have clear existing relationships, you will develop established ways of doing things.</w:t>
      </w:r>
    </w:p>
    <w:p w14:paraId="7D4DAF1B" w14:textId="77777777" w:rsidR="00801DF9" w:rsidRPr="0027079F" w:rsidRDefault="00801DF9" w:rsidP="00801DF9">
      <w:pPr>
        <w:autoSpaceDE w:val="0"/>
        <w:autoSpaceDN w:val="0"/>
        <w:adjustRightInd w:val="0"/>
        <w:spacing w:line="240" w:lineRule="auto"/>
        <w:rPr>
          <w:rFonts w:cs="Arial"/>
        </w:rPr>
      </w:pPr>
    </w:p>
    <w:p w14:paraId="2843A8AE" w14:textId="77777777" w:rsidR="00801DF9" w:rsidRDefault="00801DF9" w:rsidP="00801DF9">
      <w:pPr>
        <w:autoSpaceDE w:val="0"/>
        <w:autoSpaceDN w:val="0"/>
        <w:adjustRightInd w:val="0"/>
        <w:spacing w:line="240" w:lineRule="auto"/>
        <w:rPr>
          <w:rFonts w:cs="Arial"/>
        </w:rPr>
      </w:pPr>
      <w:r w:rsidRPr="0027079F">
        <w:rPr>
          <w:rFonts w:cs="Arial"/>
        </w:rPr>
        <w:t xml:space="preserve">These approaches have been ratified by the </w:t>
      </w:r>
      <w:r w:rsidRPr="00D13D51">
        <w:rPr>
          <w:rFonts w:cs="Arial"/>
          <w:b/>
        </w:rPr>
        <w:t xml:space="preserve">Komiti Kawanataka </w:t>
      </w:r>
      <w:r w:rsidRPr="0027079F">
        <w:rPr>
          <w:rFonts w:cs="Arial"/>
        </w:rPr>
        <w:t xml:space="preserve">and are designed to be useful. </w:t>
      </w:r>
    </w:p>
    <w:p w14:paraId="46AAEE02" w14:textId="77777777" w:rsidR="00801DF9" w:rsidRDefault="00801DF9" w:rsidP="00801DF9">
      <w:pPr>
        <w:autoSpaceDE w:val="0"/>
        <w:autoSpaceDN w:val="0"/>
        <w:adjustRightInd w:val="0"/>
        <w:spacing w:line="240" w:lineRule="auto"/>
        <w:rPr>
          <w:rFonts w:cs="Arial"/>
        </w:rPr>
      </w:pPr>
    </w:p>
    <w:p w14:paraId="2679918E" w14:textId="77777777" w:rsidR="00801DF9" w:rsidRDefault="00801DF9" w:rsidP="00785A76">
      <w:pPr>
        <w:autoSpaceDE w:val="0"/>
        <w:autoSpaceDN w:val="0"/>
        <w:adjustRightInd w:val="0"/>
        <w:spacing w:after="120" w:line="240" w:lineRule="auto"/>
        <w:rPr>
          <w:rFonts w:cs="Arial"/>
        </w:rPr>
      </w:pPr>
      <w:r w:rsidRPr="0027079F">
        <w:rPr>
          <w:rFonts w:cs="Arial"/>
        </w:rPr>
        <w:t xml:space="preserve">We hope they will help </w:t>
      </w:r>
      <w:r>
        <w:rPr>
          <w:rFonts w:cs="Arial"/>
        </w:rPr>
        <w:t>staff at Otago Polytechinic to</w:t>
      </w:r>
      <w:r w:rsidRPr="0027079F">
        <w:rPr>
          <w:rFonts w:cs="Arial"/>
        </w:rPr>
        <w:t xml:space="preserve"> perform their jobs appropriately, </w:t>
      </w:r>
      <w:r>
        <w:rPr>
          <w:rFonts w:cs="Arial"/>
        </w:rPr>
        <w:t xml:space="preserve">by identifying key roles and responsibilities and through consulting existing support structures that exist within the institution. </w:t>
      </w:r>
    </w:p>
    <w:p w14:paraId="7135E364" w14:textId="77777777" w:rsidR="009012F6" w:rsidRDefault="009012F6" w:rsidP="00785A76">
      <w:pPr>
        <w:autoSpaceDE w:val="0"/>
        <w:autoSpaceDN w:val="0"/>
        <w:adjustRightInd w:val="0"/>
        <w:spacing w:after="120" w:line="240" w:lineRule="auto"/>
        <w:rPr>
          <w:rFonts w:cs="Arial"/>
        </w:rPr>
      </w:pPr>
    </w:p>
    <w:p w14:paraId="4735ACE0" w14:textId="77777777" w:rsidR="009012F6" w:rsidRDefault="009012F6" w:rsidP="00785A76">
      <w:pPr>
        <w:autoSpaceDE w:val="0"/>
        <w:autoSpaceDN w:val="0"/>
        <w:adjustRightInd w:val="0"/>
        <w:spacing w:after="120" w:line="240" w:lineRule="auto"/>
        <w:rPr>
          <w:rFonts w:cs="Arial"/>
        </w:rPr>
        <w:sectPr w:rsidR="009012F6" w:rsidSect="00801DF9">
          <w:headerReference w:type="default" r:id="rId91"/>
          <w:footnotePr>
            <w:pos w:val="beneathText"/>
          </w:footnotePr>
          <w:pgSz w:w="16840" w:h="11907" w:orient="landscape" w:code="9"/>
          <w:pgMar w:top="1701" w:right="1440" w:bottom="1247" w:left="1440" w:header="720" w:footer="720" w:gutter="0"/>
          <w:cols w:space="720"/>
          <w:docGrid w:linePitch="360"/>
        </w:sectPr>
      </w:pPr>
    </w:p>
    <w:tbl>
      <w:tblPr>
        <w:tblW w:w="502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643"/>
        <w:gridCol w:w="3144"/>
        <w:gridCol w:w="1885"/>
        <w:gridCol w:w="2093"/>
        <w:gridCol w:w="1552"/>
        <w:gridCol w:w="1842"/>
        <w:gridCol w:w="2079"/>
      </w:tblGrid>
      <w:tr w:rsidR="00785A76" w:rsidRPr="009012F6" w14:paraId="52B30D69" w14:textId="77777777" w:rsidTr="009012F6">
        <w:trPr>
          <w:tblHeader/>
        </w:trPr>
        <w:tc>
          <w:tcPr>
            <w:tcW w:w="577" w:type="pct"/>
            <w:shd w:val="clear" w:color="auto" w:fill="DAEEF3" w:themeFill="accent5" w:themeFillTint="33"/>
            <w:vAlign w:val="center"/>
          </w:tcPr>
          <w:p w14:paraId="6ADD05CD" w14:textId="77777777" w:rsidR="00785A76" w:rsidRPr="009012F6" w:rsidRDefault="00785A76" w:rsidP="00C87577">
            <w:pPr>
              <w:spacing w:line="240" w:lineRule="auto"/>
              <w:jc w:val="center"/>
              <w:rPr>
                <w:rFonts w:ascii="Arial Narrow" w:hAnsi="Arial Narrow" w:cs="Arial"/>
                <w:b/>
              </w:rPr>
            </w:pPr>
            <w:r w:rsidRPr="009012F6">
              <w:rPr>
                <w:rFonts w:ascii="Arial Narrow" w:hAnsi="Arial Narrow" w:cs="Arial"/>
                <w:b/>
              </w:rPr>
              <w:t>If you are...</w:t>
            </w:r>
          </w:p>
        </w:tc>
        <w:tc>
          <w:tcPr>
            <w:tcW w:w="1104" w:type="pct"/>
            <w:shd w:val="clear" w:color="auto" w:fill="DAEEF3" w:themeFill="accent5" w:themeFillTint="33"/>
            <w:vAlign w:val="center"/>
          </w:tcPr>
          <w:p w14:paraId="3C346ACE" w14:textId="77777777" w:rsidR="00785A76" w:rsidRPr="009012F6" w:rsidRDefault="00785A76" w:rsidP="00C87577">
            <w:pPr>
              <w:spacing w:line="240" w:lineRule="auto"/>
              <w:jc w:val="center"/>
              <w:rPr>
                <w:rFonts w:ascii="Arial Narrow" w:hAnsi="Arial Narrow" w:cs="Arial"/>
                <w:b/>
              </w:rPr>
            </w:pPr>
            <w:r w:rsidRPr="009012F6">
              <w:rPr>
                <w:rFonts w:ascii="Arial Narrow" w:hAnsi="Arial Narrow" w:cs="Arial"/>
                <w:b/>
              </w:rPr>
              <w:t>You need to....</w:t>
            </w:r>
          </w:p>
        </w:tc>
        <w:tc>
          <w:tcPr>
            <w:tcW w:w="662" w:type="pct"/>
            <w:shd w:val="clear" w:color="auto" w:fill="365F91" w:themeFill="accent1" w:themeFillShade="BF"/>
            <w:vAlign w:val="center"/>
          </w:tcPr>
          <w:p w14:paraId="41F238E0" w14:textId="77777777" w:rsidR="00785A76" w:rsidRPr="009012F6" w:rsidRDefault="00785A76" w:rsidP="00C87577">
            <w:pPr>
              <w:tabs>
                <w:tab w:val="center" w:pos="4680"/>
                <w:tab w:val="right" w:pos="9360"/>
              </w:tabs>
              <w:spacing w:line="240" w:lineRule="auto"/>
              <w:jc w:val="center"/>
              <w:rPr>
                <w:rFonts w:ascii="Arial Narrow" w:hAnsi="Arial Narrow" w:cs="Arial"/>
                <w:b/>
                <w:color w:val="FFFFFF" w:themeColor="background1"/>
                <w:sz w:val="24"/>
                <w:szCs w:val="24"/>
              </w:rPr>
            </w:pPr>
            <w:r w:rsidRPr="009012F6">
              <w:rPr>
                <w:rFonts w:ascii="Arial Narrow" w:hAnsi="Arial Narrow" w:cs="Arial"/>
                <w:b/>
                <w:color w:val="FFFFFF" w:themeColor="background1"/>
                <w:sz w:val="24"/>
                <w:szCs w:val="24"/>
              </w:rPr>
              <w:t>You want to....</w:t>
            </w:r>
          </w:p>
        </w:tc>
        <w:tc>
          <w:tcPr>
            <w:tcW w:w="735" w:type="pct"/>
            <w:shd w:val="clear" w:color="auto" w:fill="DAEEF3" w:themeFill="accent5" w:themeFillTint="33"/>
            <w:vAlign w:val="center"/>
          </w:tcPr>
          <w:p w14:paraId="047CD3A1" w14:textId="77777777" w:rsidR="00785A76" w:rsidRPr="009012F6" w:rsidRDefault="00785A76" w:rsidP="00C87577">
            <w:pPr>
              <w:spacing w:line="240" w:lineRule="auto"/>
              <w:jc w:val="center"/>
              <w:rPr>
                <w:rFonts w:ascii="Arial Narrow" w:hAnsi="Arial Narrow" w:cs="Arial"/>
                <w:b/>
              </w:rPr>
            </w:pPr>
            <w:r w:rsidRPr="009012F6">
              <w:rPr>
                <w:rFonts w:ascii="Arial Narrow" w:hAnsi="Arial Narrow" w:cs="Arial"/>
                <w:b/>
              </w:rPr>
              <w:t>Consider....</w:t>
            </w:r>
          </w:p>
        </w:tc>
        <w:tc>
          <w:tcPr>
            <w:tcW w:w="545" w:type="pct"/>
            <w:shd w:val="clear" w:color="auto" w:fill="DAEEF3" w:themeFill="accent5" w:themeFillTint="33"/>
            <w:vAlign w:val="center"/>
          </w:tcPr>
          <w:p w14:paraId="43CF6A54" w14:textId="77777777" w:rsidR="00785A76" w:rsidRPr="009012F6" w:rsidRDefault="00785A76" w:rsidP="00C87577">
            <w:pPr>
              <w:spacing w:line="240" w:lineRule="auto"/>
              <w:jc w:val="center"/>
              <w:rPr>
                <w:rFonts w:ascii="Arial Narrow" w:hAnsi="Arial Narrow" w:cs="Arial"/>
                <w:b/>
              </w:rPr>
            </w:pPr>
            <w:r w:rsidRPr="009012F6">
              <w:rPr>
                <w:rFonts w:ascii="Arial Narrow" w:hAnsi="Arial Narrow" w:cs="Arial"/>
                <w:b/>
              </w:rPr>
              <w:t>The first place you go is....</w:t>
            </w:r>
          </w:p>
        </w:tc>
        <w:tc>
          <w:tcPr>
            <w:tcW w:w="647" w:type="pct"/>
            <w:shd w:val="clear" w:color="auto" w:fill="DAEEF3" w:themeFill="accent5" w:themeFillTint="33"/>
            <w:vAlign w:val="center"/>
          </w:tcPr>
          <w:p w14:paraId="072F041E" w14:textId="77777777" w:rsidR="00785A76" w:rsidRPr="009012F6" w:rsidRDefault="00785A76" w:rsidP="00C87577">
            <w:pPr>
              <w:spacing w:line="240" w:lineRule="auto"/>
              <w:jc w:val="center"/>
              <w:rPr>
                <w:rFonts w:ascii="Arial Narrow" w:hAnsi="Arial Narrow" w:cs="Arial"/>
                <w:b/>
              </w:rPr>
            </w:pPr>
            <w:r w:rsidRPr="009012F6">
              <w:rPr>
                <w:rFonts w:ascii="Arial Narrow" w:hAnsi="Arial Narrow" w:cs="Arial"/>
                <w:b/>
              </w:rPr>
              <w:t>Because....</w:t>
            </w:r>
          </w:p>
        </w:tc>
        <w:tc>
          <w:tcPr>
            <w:tcW w:w="730" w:type="pct"/>
            <w:shd w:val="clear" w:color="auto" w:fill="DAEEF3" w:themeFill="accent5" w:themeFillTint="33"/>
            <w:vAlign w:val="center"/>
          </w:tcPr>
          <w:p w14:paraId="31BDA015" w14:textId="77777777" w:rsidR="00785A76" w:rsidRPr="009012F6" w:rsidRDefault="00785A76" w:rsidP="00C87577">
            <w:pPr>
              <w:spacing w:line="240" w:lineRule="auto"/>
              <w:jc w:val="center"/>
              <w:rPr>
                <w:rFonts w:ascii="Arial Narrow" w:hAnsi="Arial Narrow" w:cs="Arial"/>
                <w:b/>
              </w:rPr>
            </w:pPr>
            <w:r w:rsidRPr="009012F6">
              <w:rPr>
                <w:rFonts w:ascii="Arial Narrow" w:hAnsi="Arial Narrow" w:cs="Arial"/>
                <w:b/>
              </w:rPr>
              <w:t>What else you can do - Opportunities for Education?</w:t>
            </w:r>
          </w:p>
        </w:tc>
      </w:tr>
      <w:tr w:rsidR="009012F6" w:rsidRPr="009012F6" w14:paraId="39B65F6F" w14:textId="77777777" w:rsidTr="009012F6">
        <w:tc>
          <w:tcPr>
            <w:tcW w:w="577" w:type="pct"/>
            <w:vMerge w:val="restart"/>
            <w:shd w:val="clear" w:color="auto" w:fill="365F91" w:themeFill="accent1" w:themeFillShade="BF"/>
            <w:vAlign w:val="center"/>
          </w:tcPr>
          <w:p w14:paraId="63CF87BD" w14:textId="308163CD" w:rsidR="009012F6" w:rsidRPr="009012F6" w:rsidRDefault="009012F6" w:rsidP="00785A76">
            <w:pPr>
              <w:spacing w:line="240" w:lineRule="auto"/>
              <w:jc w:val="center"/>
              <w:rPr>
                <w:rFonts w:ascii="Arial Narrow" w:hAnsi="Arial Narrow" w:cs="Arial"/>
              </w:rPr>
            </w:pPr>
            <w:r w:rsidRPr="009012F6">
              <w:rPr>
                <w:rFonts w:ascii="Arial Narrow" w:hAnsi="Arial Narrow" w:cs="Arial"/>
                <w:b/>
                <w:color w:val="FFFFFF" w:themeColor="background1"/>
                <w:sz w:val="28"/>
                <w:szCs w:val="28"/>
              </w:rPr>
              <w:t>An individual staff member</w:t>
            </w:r>
          </w:p>
        </w:tc>
        <w:tc>
          <w:tcPr>
            <w:tcW w:w="1104" w:type="pct"/>
          </w:tcPr>
          <w:p w14:paraId="2B973AA6" w14:textId="77777777" w:rsidR="009012F6" w:rsidRPr="009012F6" w:rsidRDefault="009012F6" w:rsidP="00C87577">
            <w:pPr>
              <w:spacing w:line="240" w:lineRule="auto"/>
              <w:rPr>
                <w:rFonts w:ascii="Arial Narrow" w:hAnsi="Arial Narrow" w:cs="Arial"/>
              </w:rPr>
            </w:pPr>
            <w:r w:rsidRPr="009012F6">
              <w:rPr>
                <w:rFonts w:ascii="Arial Narrow" w:hAnsi="Arial Narrow" w:cs="Arial"/>
              </w:rPr>
              <w:t>Incorporate positive Māori relationships or perspectives into your course/ work</w:t>
            </w:r>
          </w:p>
        </w:tc>
        <w:tc>
          <w:tcPr>
            <w:tcW w:w="662" w:type="pct"/>
          </w:tcPr>
          <w:p w14:paraId="63B1B5BD" w14:textId="77777777" w:rsidR="009012F6" w:rsidRPr="009012F6" w:rsidRDefault="009012F6" w:rsidP="00C87577">
            <w:pPr>
              <w:spacing w:line="240" w:lineRule="auto"/>
              <w:rPr>
                <w:rFonts w:ascii="Arial Narrow" w:hAnsi="Arial Narrow" w:cs="Arial"/>
              </w:rPr>
            </w:pPr>
            <w:r w:rsidRPr="009012F6">
              <w:rPr>
                <w:rFonts w:ascii="Arial Narrow" w:hAnsi="Arial Narrow" w:cs="Arial"/>
              </w:rPr>
              <w:t>Enrol in a Treaty of Waitangi Workshop or other Certificate in Mata a Āo Māori papers</w:t>
            </w:r>
          </w:p>
        </w:tc>
        <w:tc>
          <w:tcPr>
            <w:tcW w:w="735" w:type="pct"/>
          </w:tcPr>
          <w:p w14:paraId="3395FFC8" w14:textId="77777777" w:rsidR="009012F6" w:rsidRPr="009012F6" w:rsidRDefault="009012F6" w:rsidP="00C87577">
            <w:pPr>
              <w:spacing w:line="240" w:lineRule="auto"/>
              <w:rPr>
                <w:rFonts w:ascii="Arial Narrow" w:hAnsi="Arial Narrow" w:cs="Arial"/>
              </w:rPr>
            </w:pPr>
            <w:r w:rsidRPr="009012F6">
              <w:rPr>
                <w:rFonts w:ascii="Arial Narrow" w:hAnsi="Arial Narrow" w:cs="Arial"/>
              </w:rPr>
              <w:t>What you know about the Memorandum of Understanding and the Māori Strategic Framework</w:t>
            </w:r>
          </w:p>
        </w:tc>
        <w:tc>
          <w:tcPr>
            <w:tcW w:w="545" w:type="pct"/>
          </w:tcPr>
          <w:p w14:paraId="1C82799E" w14:textId="77777777" w:rsidR="009012F6" w:rsidRPr="009012F6" w:rsidRDefault="009012F6" w:rsidP="00C87577">
            <w:pPr>
              <w:spacing w:line="240" w:lineRule="auto"/>
              <w:rPr>
                <w:rFonts w:ascii="Arial Narrow" w:hAnsi="Arial Narrow" w:cs="Arial"/>
              </w:rPr>
            </w:pPr>
            <w:r w:rsidRPr="009012F6">
              <w:rPr>
                <w:rFonts w:ascii="Arial Narrow" w:hAnsi="Arial Narrow" w:cs="Arial"/>
              </w:rPr>
              <w:t>EDC and</w:t>
            </w:r>
          </w:p>
          <w:p w14:paraId="548073B2" w14:textId="77777777" w:rsidR="009012F6" w:rsidRPr="009012F6" w:rsidRDefault="009012F6" w:rsidP="00C87577">
            <w:pPr>
              <w:spacing w:line="240" w:lineRule="auto"/>
              <w:rPr>
                <w:rFonts w:ascii="Arial Narrow" w:hAnsi="Arial Narrow" w:cs="Arial"/>
              </w:rPr>
            </w:pPr>
            <w:r w:rsidRPr="009012F6">
              <w:rPr>
                <w:rFonts w:ascii="Arial Narrow" w:hAnsi="Arial Narrow" w:cs="Arial"/>
              </w:rPr>
              <w:t>Insite – click on ‘Kaitohutohu’ Icon for links to key documents.</w:t>
            </w:r>
          </w:p>
        </w:tc>
        <w:tc>
          <w:tcPr>
            <w:tcW w:w="647" w:type="pct"/>
          </w:tcPr>
          <w:p w14:paraId="5EE35093" w14:textId="77777777" w:rsidR="009012F6" w:rsidRPr="009012F6" w:rsidRDefault="009012F6" w:rsidP="00C87577">
            <w:pPr>
              <w:spacing w:line="240" w:lineRule="auto"/>
              <w:rPr>
                <w:rFonts w:ascii="Arial Narrow" w:hAnsi="Arial Narrow" w:cs="Arial"/>
              </w:rPr>
            </w:pPr>
            <w:r w:rsidRPr="009012F6">
              <w:rPr>
                <w:rFonts w:ascii="Arial Narrow" w:hAnsi="Arial Narrow" w:cs="Arial"/>
              </w:rPr>
              <w:t>It will provide greater understanding for other areas in this document.</w:t>
            </w:r>
          </w:p>
        </w:tc>
        <w:tc>
          <w:tcPr>
            <w:tcW w:w="730" w:type="pct"/>
          </w:tcPr>
          <w:p w14:paraId="5196FA3B" w14:textId="77777777" w:rsidR="009012F6" w:rsidRPr="009012F6" w:rsidRDefault="009012F6" w:rsidP="00C87577">
            <w:pPr>
              <w:spacing w:line="240" w:lineRule="auto"/>
              <w:rPr>
                <w:rFonts w:ascii="Arial Narrow" w:hAnsi="Arial Narrow" w:cs="Arial"/>
              </w:rPr>
            </w:pPr>
            <w:r w:rsidRPr="009012F6">
              <w:rPr>
                <w:rFonts w:ascii="Arial Narrow" w:hAnsi="Arial Narrow" w:cs="Arial"/>
              </w:rPr>
              <w:t xml:space="preserve">Enrol in </w:t>
            </w:r>
            <w:r w:rsidRPr="009012F6">
              <w:rPr>
                <w:rFonts w:ascii="Arial Narrow" w:hAnsi="Arial Narrow" w:cs="Arial"/>
                <w:i/>
              </w:rPr>
              <w:t>Treaty of Waitangi</w:t>
            </w:r>
            <w:r w:rsidRPr="009012F6">
              <w:rPr>
                <w:rFonts w:ascii="Arial Narrow" w:hAnsi="Arial Narrow" w:cs="Arial"/>
              </w:rPr>
              <w:t xml:space="preserve"> or </w:t>
            </w:r>
            <w:r w:rsidRPr="009012F6">
              <w:rPr>
                <w:rFonts w:ascii="Arial Narrow" w:hAnsi="Arial Narrow" w:cs="Arial"/>
                <w:i/>
              </w:rPr>
              <w:t>After the Treaty</w:t>
            </w:r>
            <w:r w:rsidRPr="009012F6">
              <w:rPr>
                <w:rFonts w:ascii="Arial Narrow" w:hAnsi="Arial Narrow" w:cs="Arial"/>
              </w:rPr>
              <w:t xml:space="preserve"> workshop</w:t>
            </w:r>
          </w:p>
          <w:p w14:paraId="280A99AE" w14:textId="77777777" w:rsidR="009012F6" w:rsidRPr="009012F6" w:rsidRDefault="009012F6" w:rsidP="00785A76">
            <w:pPr>
              <w:keepNext/>
              <w:spacing w:line="240" w:lineRule="auto"/>
              <w:rPr>
                <w:rFonts w:ascii="Arial Narrow" w:hAnsi="Arial Narrow" w:cs="Arial"/>
              </w:rPr>
            </w:pPr>
            <w:r w:rsidRPr="009012F6">
              <w:rPr>
                <w:rFonts w:ascii="Arial Narrow" w:hAnsi="Arial Narrow" w:cs="Arial"/>
              </w:rPr>
              <w:t xml:space="preserve">Enrol in other papers in the </w:t>
            </w:r>
            <w:r w:rsidRPr="009012F6">
              <w:rPr>
                <w:rFonts w:ascii="Arial Narrow" w:hAnsi="Arial Narrow" w:cs="Arial"/>
                <w:i/>
              </w:rPr>
              <w:t>Certificate in Mata a Āo Māori</w:t>
            </w:r>
          </w:p>
        </w:tc>
      </w:tr>
      <w:tr w:rsidR="009012F6" w:rsidRPr="009012F6" w14:paraId="20F1BFD1" w14:textId="77777777" w:rsidTr="009012F6">
        <w:tc>
          <w:tcPr>
            <w:tcW w:w="577" w:type="pct"/>
            <w:vMerge/>
            <w:shd w:val="clear" w:color="auto" w:fill="365F91" w:themeFill="accent1" w:themeFillShade="BF"/>
            <w:vAlign w:val="center"/>
          </w:tcPr>
          <w:p w14:paraId="21E27469" w14:textId="66644A40" w:rsidR="009012F6" w:rsidRPr="009012F6" w:rsidRDefault="009012F6" w:rsidP="00785A76">
            <w:pPr>
              <w:spacing w:line="240" w:lineRule="auto"/>
              <w:jc w:val="center"/>
              <w:rPr>
                <w:rFonts w:ascii="Arial Narrow" w:hAnsi="Arial Narrow" w:cs="Arial"/>
                <w:b/>
                <w:color w:val="FFFFFF" w:themeColor="background1"/>
                <w:sz w:val="28"/>
                <w:szCs w:val="28"/>
              </w:rPr>
            </w:pPr>
          </w:p>
        </w:tc>
        <w:tc>
          <w:tcPr>
            <w:tcW w:w="1104" w:type="pct"/>
          </w:tcPr>
          <w:p w14:paraId="0798A622"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Know what both the MoU</w:t>
            </w:r>
            <w:r w:rsidRPr="009012F6">
              <w:rPr>
                <w:rStyle w:val="FootnoteReference"/>
                <w:rFonts w:ascii="Arial Narrow" w:hAnsi="Arial Narrow" w:cs="Arial"/>
              </w:rPr>
              <w:footnoteReference w:id="13"/>
            </w:r>
            <w:r w:rsidRPr="009012F6">
              <w:rPr>
                <w:rFonts w:ascii="Arial Narrow" w:hAnsi="Arial Narrow" w:cs="Arial"/>
              </w:rPr>
              <w:t xml:space="preserve"> and MSF</w:t>
            </w:r>
            <w:r w:rsidRPr="009012F6">
              <w:rPr>
                <w:rStyle w:val="FootnoteReference"/>
                <w:rFonts w:ascii="Arial Narrow" w:hAnsi="Arial Narrow" w:cs="Arial"/>
              </w:rPr>
              <w:footnoteReference w:id="14"/>
            </w:r>
            <w:r w:rsidRPr="009012F6">
              <w:rPr>
                <w:rFonts w:ascii="Arial Narrow" w:hAnsi="Arial Narrow" w:cs="Arial"/>
              </w:rPr>
              <w:t xml:space="preserve"> require of each member of staff.</w:t>
            </w:r>
          </w:p>
          <w:p w14:paraId="062A0C7E"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To find the beginnings of these documents and why they are part of OP. Rūnaka relationship see end column</w:t>
            </w:r>
          </w:p>
        </w:tc>
        <w:tc>
          <w:tcPr>
            <w:tcW w:w="662" w:type="pct"/>
          </w:tcPr>
          <w:p w14:paraId="162E02B6"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Understand how the MoU and MSF are incorporated into your day to day work</w:t>
            </w:r>
          </w:p>
        </w:tc>
        <w:tc>
          <w:tcPr>
            <w:tcW w:w="735" w:type="pct"/>
          </w:tcPr>
          <w:p w14:paraId="7E2AB7C9"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Have you completed a Treaty of Waitangi Workshop/paper previously?  Was this paper delivered from a Kai Tahu perspective? Have you completed an After the Treaty Workshop?</w:t>
            </w:r>
          </w:p>
        </w:tc>
        <w:tc>
          <w:tcPr>
            <w:tcW w:w="545" w:type="pct"/>
          </w:tcPr>
          <w:p w14:paraId="47D998A6"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EDC and</w:t>
            </w:r>
          </w:p>
          <w:p w14:paraId="01C1F119"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Insite – click on ‘Kaitohutohu’ Icon for links to key documents.</w:t>
            </w:r>
          </w:p>
        </w:tc>
        <w:tc>
          <w:tcPr>
            <w:tcW w:w="647" w:type="pct"/>
          </w:tcPr>
          <w:p w14:paraId="084B08ED"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You can enrol directly yourself</w:t>
            </w:r>
          </w:p>
          <w:p w14:paraId="41A23275" w14:textId="77777777" w:rsidR="009012F6" w:rsidRPr="009012F6" w:rsidRDefault="009012F6" w:rsidP="00785A76">
            <w:pPr>
              <w:rPr>
                <w:rFonts w:ascii="Arial Narrow" w:hAnsi="Arial Narrow" w:cs="Arial"/>
              </w:rPr>
            </w:pPr>
          </w:p>
        </w:tc>
        <w:tc>
          <w:tcPr>
            <w:tcW w:w="730" w:type="pct"/>
          </w:tcPr>
          <w:p w14:paraId="0676927B"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Enrol in Treaty workshop</w:t>
            </w:r>
          </w:p>
          <w:p w14:paraId="0DDE3707"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Cert Mata a Ao Māori. See website for documents</w:t>
            </w:r>
          </w:p>
        </w:tc>
      </w:tr>
      <w:tr w:rsidR="009012F6" w:rsidRPr="009012F6" w14:paraId="6ED7242C" w14:textId="77777777" w:rsidTr="009012F6">
        <w:tc>
          <w:tcPr>
            <w:tcW w:w="577" w:type="pct"/>
            <w:vMerge/>
            <w:shd w:val="clear" w:color="auto" w:fill="365F91" w:themeFill="accent1" w:themeFillShade="BF"/>
          </w:tcPr>
          <w:p w14:paraId="75587835" w14:textId="77777777" w:rsidR="009012F6" w:rsidRPr="009012F6" w:rsidRDefault="009012F6" w:rsidP="00785A76">
            <w:pPr>
              <w:rPr>
                <w:rFonts w:ascii="Arial Narrow" w:hAnsi="Arial Narrow" w:cs="Arial"/>
                <w:b/>
                <w:sz w:val="24"/>
                <w:szCs w:val="24"/>
              </w:rPr>
            </w:pPr>
          </w:p>
        </w:tc>
        <w:tc>
          <w:tcPr>
            <w:tcW w:w="1104" w:type="pct"/>
          </w:tcPr>
          <w:p w14:paraId="5E088DCD"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Know that a meaningful relationship will be required before any requests can be seriously considered</w:t>
            </w:r>
          </w:p>
        </w:tc>
        <w:tc>
          <w:tcPr>
            <w:tcW w:w="662" w:type="pct"/>
          </w:tcPr>
          <w:p w14:paraId="0934D7C1"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To have a document translated</w:t>
            </w:r>
          </w:p>
        </w:tc>
        <w:tc>
          <w:tcPr>
            <w:tcW w:w="735" w:type="pct"/>
          </w:tcPr>
          <w:p w14:paraId="4B45B844"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Word by word translations often miss the intent and may be grammatically incorrect.</w:t>
            </w:r>
          </w:p>
          <w:p w14:paraId="4CBAE889"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Where does your document fit in relation to others around it?</w:t>
            </w:r>
          </w:p>
        </w:tc>
        <w:tc>
          <w:tcPr>
            <w:tcW w:w="545" w:type="pct"/>
          </w:tcPr>
          <w:p w14:paraId="3977B5D3"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 xml:space="preserve">The Kaitohutohu </w:t>
            </w:r>
          </w:p>
        </w:tc>
        <w:tc>
          <w:tcPr>
            <w:tcW w:w="647" w:type="pct"/>
          </w:tcPr>
          <w:p w14:paraId="40872244" w14:textId="77777777" w:rsidR="009012F6" w:rsidRPr="009012F6" w:rsidRDefault="009012F6" w:rsidP="00785A76">
            <w:pPr>
              <w:spacing w:line="240" w:lineRule="auto"/>
              <w:rPr>
                <w:rFonts w:ascii="Arial Narrow" w:hAnsi="Arial Narrow" w:cs="Arial"/>
              </w:rPr>
            </w:pPr>
            <w:bookmarkStart w:id="391" w:name="OLE_LINK2"/>
            <w:r w:rsidRPr="009012F6">
              <w:rPr>
                <w:rFonts w:ascii="Arial Narrow" w:hAnsi="Arial Narrow" w:cs="Arial"/>
              </w:rPr>
              <w:t>There may be a reason why your interest in a translation is an indication of a much larger consultation or planning process needed</w:t>
            </w:r>
            <w:bookmarkEnd w:id="391"/>
          </w:p>
        </w:tc>
        <w:tc>
          <w:tcPr>
            <w:tcW w:w="730" w:type="pct"/>
          </w:tcPr>
          <w:p w14:paraId="1B3A508A"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Cert Paper</w:t>
            </w:r>
          </w:p>
          <w:p w14:paraId="27307CB3"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Te Reo for the workplace.</w:t>
            </w:r>
          </w:p>
          <w:p w14:paraId="0A2CAC35" w14:textId="77777777" w:rsidR="009012F6" w:rsidRPr="009012F6" w:rsidRDefault="009012F6" w:rsidP="00785A76">
            <w:pPr>
              <w:keepNext/>
              <w:spacing w:line="240" w:lineRule="auto"/>
              <w:rPr>
                <w:rFonts w:ascii="Arial Narrow" w:hAnsi="Arial Narrow" w:cs="Arial"/>
              </w:rPr>
            </w:pPr>
            <w:r w:rsidRPr="009012F6">
              <w:rPr>
                <w:rFonts w:ascii="Arial Narrow" w:hAnsi="Arial Narrow" w:cs="Arial"/>
              </w:rPr>
              <w:t>Or</w:t>
            </w:r>
            <w:r w:rsidRPr="009012F6">
              <w:rPr>
                <w:rFonts w:ascii="Arial Narrow" w:hAnsi="Arial Narrow" w:cs="Arial"/>
              </w:rPr>
              <w:sym w:font="Wingdings" w:char="F0E0"/>
            </w:r>
            <w:r w:rsidRPr="009012F6">
              <w:rPr>
                <w:rFonts w:ascii="Arial Narrow" w:hAnsi="Arial Narrow" w:cs="Arial"/>
              </w:rPr>
              <w:t>external Māori Language paper if it considers te Mita ki a Kai Tahu (Kai Tahu dialect?)</w:t>
            </w:r>
          </w:p>
        </w:tc>
      </w:tr>
      <w:tr w:rsidR="009012F6" w:rsidRPr="009012F6" w14:paraId="0C9B5F29" w14:textId="77777777" w:rsidTr="009012F6">
        <w:tc>
          <w:tcPr>
            <w:tcW w:w="577" w:type="pct"/>
            <w:vMerge/>
            <w:shd w:val="clear" w:color="auto" w:fill="365F91" w:themeFill="accent1" w:themeFillShade="BF"/>
          </w:tcPr>
          <w:p w14:paraId="3D1BEFF2" w14:textId="77777777" w:rsidR="009012F6" w:rsidRPr="009012F6" w:rsidRDefault="009012F6" w:rsidP="00785A76">
            <w:pPr>
              <w:rPr>
                <w:rFonts w:ascii="Arial Narrow" w:hAnsi="Arial Narrow" w:cs="Arial"/>
                <w:b/>
                <w:sz w:val="24"/>
                <w:szCs w:val="24"/>
              </w:rPr>
            </w:pPr>
          </w:p>
        </w:tc>
        <w:tc>
          <w:tcPr>
            <w:tcW w:w="1104" w:type="pct"/>
          </w:tcPr>
          <w:p w14:paraId="73D0E762" w14:textId="0ABD5D8F" w:rsidR="009012F6" w:rsidRPr="009012F6" w:rsidRDefault="009012F6" w:rsidP="00785A76">
            <w:pPr>
              <w:spacing w:line="240" w:lineRule="auto"/>
              <w:rPr>
                <w:rFonts w:ascii="Arial Narrow" w:hAnsi="Arial Narrow" w:cs="Arial"/>
              </w:rPr>
            </w:pPr>
            <w:r w:rsidRPr="009012F6">
              <w:rPr>
                <w:rFonts w:ascii="Arial Narrow" w:hAnsi="Arial Narrow" w:cs="Arial"/>
              </w:rPr>
              <w:t>Know where to access information on  Kai Tahu and Mataawaka Scholarships, understand the terms of them and the  applications; know where to seek this information</w:t>
            </w:r>
          </w:p>
        </w:tc>
        <w:tc>
          <w:tcPr>
            <w:tcW w:w="662" w:type="pct"/>
          </w:tcPr>
          <w:p w14:paraId="30499DF4" w14:textId="4EDED12A" w:rsidR="009012F6" w:rsidRPr="009012F6" w:rsidRDefault="009012F6" w:rsidP="00785A76">
            <w:pPr>
              <w:spacing w:line="240" w:lineRule="auto"/>
              <w:rPr>
                <w:rFonts w:ascii="Arial Narrow" w:hAnsi="Arial Narrow" w:cs="Arial"/>
              </w:rPr>
            </w:pPr>
            <w:r w:rsidRPr="009012F6">
              <w:rPr>
                <w:rFonts w:ascii="Arial Narrow" w:hAnsi="Arial Narrow" w:cs="Arial"/>
              </w:rPr>
              <w:t>To help a student get some information  (for example on  support or scholarships or whakapapa )</w:t>
            </w:r>
          </w:p>
        </w:tc>
        <w:tc>
          <w:tcPr>
            <w:tcW w:w="735" w:type="pct"/>
          </w:tcPr>
          <w:p w14:paraId="133D5D27" w14:textId="1D43E6DA" w:rsidR="009012F6" w:rsidRPr="009012F6" w:rsidRDefault="009012F6" w:rsidP="00785A76">
            <w:pPr>
              <w:spacing w:line="240" w:lineRule="auto"/>
              <w:rPr>
                <w:rFonts w:ascii="Arial Narrow" w:hAnsi="Arial Narrow" w:cs="Arial"/>
              </w:rPr>
            </w:pPr>
            <w:r w:rsidRPr="009012F6">
              <w:rPr>
                <w:rFonts w:ascii="Arial Narrow" w:hAnsi="Arial Narrow" w:cs="Arial"/>
              </w:rPr>
              <w:t>Making Scholarship information available to all students not just those who you identify as Māori</w:t>
            </w:r>
          </w:p>
        </w:tc>
        <w:tc>
          <w:tcPr>
            <w:tcW w:w="545" w:type="pct"/>
          </w:tcPr>
          <w:p w14:paraId="342B6DE5" w14:textId="14AC08D0" w:rsidR="009012F6" w:rsidRPr="009012F6" w:rsidRDefault="009012F6" w:rsidP="00785A76">
            <w:pPr>
              <w:spacing w:line="240" w:lineRule="auto"/>
              <w:rPr>
                <w:rFonts w:ascii="Arial Narrow" w:hAnsi="Arial Narrow" w:cs="Arial"/>
              </w:rPr>
            </w:pPr>
            <w:r w:rsidRPr="009012F6">
              <w:rPr>
                <w:rFonts w:ascii="Arial Narrow" w:hAnsi="Arial Narrow" w:cs="Arial"/>
              </w:rPr>
              <w:t>Student services support – see  Kaiārahi</w:t>
            </w:r>
          </w:p>
        </w:tc>
        <w:tc>
          <w:tcPr>
            <w:tcW w:w="647" w:type="pct"/>
          </w:tcPr>
          <w:p w14:paraId="0123C409" w14:textId="66EB778C" w:rsidR="009012F6" w:rsidRPr="009012F6" w:rsidRDefault="009012F6" w:rsidP="00785A76">
            <w:pPr>
              <w:spacing w:line="240" w:lineRule="auto"/>
              <w:rPr>
                <w:rFonts w:ascii="Arial Narrow" w:hAnsi="Arial Narrow" w:cs="Arial"/>
              </w:rPr>
            </w:pPr>
            <w:r w:rsidRPr="009012F6">
              <w:rPr>
                <w:rFonts w:ascii="Arial Narrow" w:hAnsi="Arial Narrow" w:cs="Arial"/>
              </w:rPr>
              <w:t>Māori student needs are well catered for by the Kaiārahi</w:t>
            </w:r>
          </w:p>
        </w:tc>
        <w:tc>
          <w:tcPr>
            <w:tcW w:w="730" w:type="pct"/>
          </w:tcPr>
          <w:p w14:paraId="54243894" w14:textId="58A03F74" w:rsidR="009012F6" w:rsidRPr="009012F6" w:rsidRDefault="009012F6" w:rsidP="00785A76">
            <w:pPr>
              <w:spacing w:line="240" w:lineRule="auto"/>
              <w:rPr>
                <w:rFonts w:ascii="Arial Narrow" w:hAnsi="Arial Narrow" w:cs="Arial"/>
              </w:rPr>
            </w:pPr>
            <w:r w:rsidRPr="009012F6">
              <w:rPr>
                <w:rFonts w:ascii="Arial Narrow" w:hAnsi="Arial Narrow" w:cs="Arial"/>
              </w:rPr>
              <w:t>Check website and Insite – click on ‘Kaitohutohu’ Icon for links to key documents.</w:t>
            </w:r>
          </w:p>
        </w:tc>
      </w:tr>
      <w:tr w:rsidR="009012F6" w:rsidRPr="009012F6" w14:paraId="6994A8D6" w14:textId="77777777" w:rsidTr="009012F6">
        <w:trPr>
          <w:cantSplit/>
        </w:trPr>
        <w:tc>
          <w:tcPr>
            <w:tcW w:w="577" w:type="pct"/>
            <w:vMerge w:val="restart"/>
            <w:shd w:val="clear" w:color="auto" w:fill="365F91" w:themeFill="accent1" w:themeFillShade="BF"/>
            <w:vAlign w:val="center"/>
          </w:tcPr>
          <w:p w14:paraId="2E659B3F" w14:textId="5D9453DA" w:rsidR="009012F6" w:rsidRPr="009012F6" w:rsidRDefault="009012F6" w:rsidP="009012F6">
            <w:pPr>
              <w:jc w:val="center"/>
              <w:rPr>
                <w:rFonts w:ascii="Arial Narrow" w:hAnsi="Arial Narrow" w:cs="Arial"/>
                <w:b/>
                <w:sz w:val="24"/>
                <w:szCs w:val="24"/>
              </w:rPr>
            </w:pPr>
            <w:r w:rsidRPr="009012F6">
              <w:rPr>
                <w:rFonts w:ascii="Arial Narrow" w:hAnsi="Arial Narrow" w:cs="Arial"/>
                <w:b/>
                <w:color w:val="FFFFFF" w:themeColor="background1"/>
                <w:sz w:val="28"/>
                <w:szCs w:val="28"/>
              </w:rPr>
              <w:t>An individual staff member</w:t>
            </w:r>
          </w:p>
        </w:tc>
        <w:tc>
          <w:tcPr>
            <w:tcW w:w="1104" w:type="pct"/>
          </w:tcPr>
          <w:p w14:paraId="0B01796F" w14:textId="26095875" w:rsidR="009012F6" w:rsidRPr="009012F6" w:rsidRDefault="009012F6" w:rsidP="00785A76">
            <w:pPr>
              <w:spacing w:line="240" w:lineRule="auto"/>
              <w:rPr>
                <w:rFonts w:ascii="Arial Narrow" w:hAnsi="Arial Narrow" w:cs="Arial"/>
              </w:rPr>
            </w:pPr>
            <w:r w:rsidRPr="009012F6">
              <w:rPr>
                <w:rFonts w:ascii="Arial Narrow" w:hAnsi="Arial Narrow" w:cs="Arial"/>
              </w:rPr>
              <w:t xml:space="preserve">Read through the Māori Strategic Framework – Priority 6- Research and </w:t>
            </w:r>
            <w:r w:rsidR="00084F18">
              <w:rPr>
                <w:rFonts w:ascii="Arial Narrow" w:hAnsi="Arial Narrow" w:cs="Arial"/>
              </w:rPr>
              <w:t>Māori</w:t>
            </w:r>
            <w:r w:rsidRPr="009012F6">
              <w:rPr>
                <w:rFonts w:ascii="Arial Narrow" w:hAnsi="Arial Narrow" w:cs="Arial"/>
              </w:rPr>
              <w:t>i Centred Knowledge Creation. (You’ll find this under Kaitohutohu on Insite)</w:t>
            </w:r>
          </w:p>
        </w:tc>
        <w:tc>
          <w:tcPr>
            <w:tcW w:w="662" w:type="pct"/>
          </w:tcPr>
          <w:p w14:paraId="529C5DFB" w14:textId="02C715BD" w:rsidR="009012F6" w:rsidRPr="009012F6" w:rsidRDefault="009012F6" w:rsidP="00785A76">
            <w:pPr>
              <w:spacing w:line="240" w:lineRule="auto"/>
              <w:rPr>
                <w:rFonts w:ascii="Arial Narrow" w:hAnsi="Arial Narrow" w:cs="Arial"/>
              </w:rPr>
            </w:pPr>
            <w:r w:rsidRPr="009012F6">
              <w:rPr>
                <w:rFonts w:ascii="Arial Narrow" w:hAnsi="Arial Narrow" w:cs="Arial"/>
              </w:rPr>
              <w:t>Submit an ethics application to do research and you need to consult regarding the Treaty of Waitangi section.</w:t>
            </w:r>
          </w:p>
        </w:tc>
        <w:tc>
          <w:tcPr>
            <w:tcW w:w="735" w:type="pct"/>
          </w:tcPr>
          <w:p w14:paraId="004CD6B0" w14:textId="77777777" w:rsidR="009012F6" w:rsidRPr="009012F6" w:rsidRDefault="009012F6" w:rsidP="00C87577">
            <w:pPr>
              <w:spacing w:line="240" w:lineRule="auto"/>
              <w:rPr>
                <w:rFonts w:ascii="Arial Narrow" w:hAnsi="Arial Narrow" w:cs="Arial"/>
              </w:rPr>
            </w:pPr>
            <w:r w:rsidRPr="009012F6">
              <w:rPr>
                <w:rFonts w:ascii="Arial Narrow" w:hAnsi="Arial Narrow" w:cs="Arial"/>
              </w:rPr>
              <w:t xml:space="preserve">Will the research involve Māori? Is the research being conducted by Māori? Is the research of interest to Māori? Could the research potentially benefit Māori? </w:t>
            </w:r>
          </w:p>
          <w:p w14:paraId="53CE4B09" w14:textId="77777777" w:rsidR="009012F6" w:rsidRPr="009012F6" w:rsidRDefault="009012F6" w:rsidP="00785A76">
            <w:pPr>
              <w:spacing w:line="240" w:lineRule="auto"/>
              <w:rPr>
                <w:rFonts w:ascii="Arial Narrow" w:hAnsi="Arial Narrow" w:cs="Arial"/>
              </w:rPr>
            </w:pPr>
          </w:p>
        </w:tc>
        <w:tc>
          <w:tcPr>
            <w:tcW w:w="545" w:type="pct"/>
          </w:tcPr>
          <w:p w14:paraId="2C2184D8" w14:textId="4483CB10" w:rsidR="009012F6" w:rsidRPr="009012F6" w:rsidRDefault="009012F6" w:rsidP="00785A76">
            <w:pPr>
              <w:spacing w:line="240" w:lineRule="auto"/>
              <w:rPr>
                <w:rFonts w:ascii="Arial Narrow" w:hAnsi="Arial Narrow" w:cs="Arial"/>
              </w:rPr>
            </w:pPr>
            <w:r w:rsidRPr="009012F6">
              <w:rPr>
                <w:rFonts w:ascii="Arial Narrow" w:hAnsi="Arial Narrow" w:cs="Arial"/>
              </w:rPr>
              <w:t>Kaitohutohu page on Insite. After you have written your draft ethics application, please email the Kaitohutohu office with a brief description about your research proposal and details in the Treaty of Waitangi section.</w:t>
            </w:r>
          </w:p>
        </w:tc>
        <w:tc>
          <w:tcPr>
            <w:tcW w:w="647" w:type="pct"/>
          </w:tcPr>
          <w:p w14:paraId="1CF20D84" w14:textId="44D440BF" w:rsidR="009012F6" w:rsidRPr="009012F6" w:rsidRDefault="009012F6" w:rsidP="00785A76">
            <w:pPr>
              <w:spacing w:line="240" w:lineRule="auto"/>
              <w:rPr>
                <w:rFonts w:ascii="Arial Narrow" w:hAnsi="Arial Narrow" w:cs="Arial"/>
              </w:rPr>
            </w:pPr>
            <w:r w:rsidRPr="009012F6">
              <w:rPr>
                <w:rFonts w:ascii="Arial Narrow" w:hAnsi="Arial Narrow" w:cs="Arial"/>
              </w:rPr>
              <w:t>We may be able to help! If we have comments we may do this through emails, phone conversation or arrange a meeting with you.</w:t>
            </w:r>
          </w:p>
        </w:tc>
        <w:tc>
          <w:tcPr>
            <w:tcW w:w="730" w:type="pct"/>
          </w:tcPr>
          <w:p w14:paraId="0CFD3987" w14:textId="1814F117" w:rsidR="009012F6" w:rsidRPr="009012F6" w:rsidRDefault="009012F6" w:rsidP="00785A76">
            <w:pPr>
              <w:spacing w:line="240" w:lineRule="auto"/>
              <w:rPr>
                <w:rFonts w:ascii="Arial Narrow" w:hAnsi="Arial Narrow" w:cs="Arial"/>
              </w:rPr>
            </w:pPr>
            <w:r w:rsidRPr="009012F6">
              <w:rPr>
                <w:rFonts w:ascii="Arial Narrow" w:hAnsi="Arial Narrow" w:cs="Arial"/>
              </w:rPr>
              <w:t>Please refer to ‘He Ara Tika’ (link under Kaitohutohu/ Research).</w:t>
            </w:r>
          </w:p>
        </w:tc>
      </w:tr>
      <w:tr w:rsidR="009012F6" w:rsidRPr="009012F6" w14:paraId="48D349B2" w14:textId="77777777" w:rsidTr="009012F6">
        <w:tc>
          <w:tcPr>
            <w:tcW w:w="577" w:type="pct"/>
            <w:vMerge/>
            <w:shd w:val="clear" w:color="auto" w:fill="365F91" w:themeFill="accent1" w:themeFillShade="BF"/>
          </w:tcPr>
          <w:p w14:paraId="0654BECA" w14:textId="67CB0AAE" w:rsidR="009012F6" w:rsidRPr="009012F6" w:rsidRDefault="009012F6" w:rsidP="00785A76">
            <w:pPr>
              <w:jc w:val="center"/>
              <w:rPr>
                <w:rFonts w:ascii="Arial Narrow" w:hAnsi="Arial Narrow" w:cs="Arial"/>
                <w:b/>
                <w:sz w:val="24"/>
                <w:szCs w:val="24"/>
              </w:rPr>
            </w:pPr>
          </w:p>
        </w:tc>
        <w:tc>
          <w:tcPr>
            <w:tcW w:w="1104" w:type="pct"/>
          </w:tcPr>
          <w:p w14:paraId="7C280D64" w14:textId="7E2C4879" w:rsidR="009012F6" w:rsidRPr="009012F6" w:rsidRDefault="009012F6" w:rsidP="00785A76">
            <w:pPr>
              <w:spacing w:line="240" w:lineRule="auto"/>
              <w:rPr>
                <w:rFonts w:ascii="Arial Narrow" w:hAnsi="Arial Narrow" w:cs="Arial"/>
              </w:rPr>
            </w:pPr>
            <w:r w:rsidRPr="009012F6">
              <w:rPr>
                <w:rFonts w:ascii="Arial Narrow" w:hAnsi="Arial Narrow" w:cs="Arial"/>
              </w:rPr>
              <w:t>Understand that many SOE funded agencies have relationships with local Rūnaka (or a similar iwi groups) and have (like OP), a MoU or some kind of arrangement. Here at OP, these require such organisations to have Treaty training delivered in a way that respects and reflects Kai Tahu education and experience of the Treaty (See MoU). Elsewhere they are informed by local Iwi experiences and histories through their relationships.</w:t>
            </w:r>
          </w:p>
        </w:tc>
        <w:tc>
          <w:tcPr>
            <w:tcW w:w="662" w:type="pct"/>
          </w:tcPr>
          <w:p w14:paraId="2796B682" w14:textId="06F3A9A2" w:rsidR="009012F6" w:rsidRPr="009012F6" w:rsidRDefault="009012F6" w:rsidP="00785A76">
            <w:pPr>
              <w:spacing w:line="240" w:lineRule="auto"/>
              <w:rPr>
                <w:rFonts w:ascii="Arial Narrow" w:hAnsi="Arial Narrow" w:cs="Arial"/>
              </w:rPr>
            </w:pPr>
            <w:r w:rsidRPr="009012F6">
              <w:rPr>
                <w:rFonts w:ascii="Arial Narrow" w:hAnsi="Arial Narrow" w:cs="Arial"/>
              </w:rPr>
              <w:t>The Otago Polytechnic to respond to a request for the development of a course from outside i.e. a member of the public has asked you if the Polytechnic can run a course for them</w:t>
            </w:r>
          </w:p>
        </w:tc>
        <w:tc>
          <w:tcPr>
            <w:tcW w:w="735" w:type="pct"/>
          </w:tcPr>
          <w:p w14:paraId="5BE45265" w14:textId="55A2B1A7" w:rsidR="009012F6" w:rsidRPr="009012F6" w:rsidRDefault="009012F6" w:rsidP="00C87577">
            <w:pPr>
              <w:spacing w:line="240" w:lineRule="auto"/>
              <w:rPr>
                <w:rFonts w:ascii="Arial Narrow" w:hAnsi="Arial Narrow" w:cs="Arial"/>
              </w:rPr>
            </w:pPr>
            <w:r w:rsidRPr="009012F6">
              <w:rPr>
                <w:rFonts w:ascii="Arial Narrow" w:hAnsi="Arial Narrow" w:cs="Arial"/>
              </w:rPr>
              <w:t>How you should approach TETU or Kāhui Kai Tahu for advice</w:t>
            </w:r>
          </w:p>
        </w:tc>
        <w:tc>
          <w:tcPr>
            <w:tcW w:w="545" w:type="pct"/>
          </w:tcPr>
          <w:p w14:paraId="086E0162" w14:textId="77777777" w:rsidR="009012F6" w:rsidRPr="009012F6" w:rsidRDefault="009012F6" w:rsidP="00C87577">
            <w:pPr>
              <w:spacing w:line="240" w:lineRule="auto"/>
              <w:rPr>
                <w:rFonts w:ascii="Arial Narrow" w:hAnsi="Arial Narrow" w:cs="Arial"/>
              </w:rPr>
            </w:pPr>
            <w:r w:rsidRPr="009012F6">
              <w:rPr>
                <w:rFonts w:ascii="Arial Narrow" w:hAnsi="Arial Narrow" w:cs="Arial"/>
              </w:rPr>
              <w:t>EDC and The Kaitohutohu</w:t>
            </w:r>
          </w:p>
          <w:p w14:paraId="7F37BE20" w14:textId="77777777" w:rsidR="009012F6" w:rsidRPr="009012F6" w:rsidRDefault="009012F6" w:rsidP="00C87577">
            <w:pPr>
              <w:spacing w:line="240" w:lineRule="auto"/>
              <w:rPr>
                <w:rFonts w:ascii="Arial Narrow" w:hAnsi="Arial Narrow" w:cs="Arial"/>
              </w:rPr>
            </w:pPr>
          </w:p>
          <w:p w14:paraId="6139DD3B" w14:textId="77777777" w:rsidR="009012F6" w:rsidRPr="009012F6" w:rsidRDefault="009012F6" w:rsidP="00785A76">
            <w:pPr>
              <w:spacing w:line="240" w:lineRule="auto"/>
              <w:rPr>
                <w:rFonts w:ascii="Arial Narrow" w:hAnsi="Arial Narrow" w:cs="Arial"/>
              </w:rPr>
            </w:pPr>
          </w:p>
        </w:tc>
        <w:tc>
          <w:tcPr>
            <w:tcW w:w="647" w:type="pct"/>
          </w:tcPr>
          <w:p w14:paraId="03E919E5" w14:textId="5711F406" w:rsidR="009012F6" w:rsidRPr="009012F6" w:rsidRDefault="009012F6" w:rsidP="00785A76">
            <w:pPr>
              <w:spacing w:line="240" w:lineRule="auto"/>
              <w:rPr>
                <w:rFonts w:ascii="Arial Narrow" w:hAnsi="Arial Narrow" w:cs="Arial"/>
              </w:rPr>
            </w:pPr>
            <w:r w:rsidRPr="009012F6">
              <w:rPr>
                <w:rFonts w:ascii="Arial Narrow" w:hAnsi="Arial Narrow" w:cs="Arial"/>
              </w:rPr>
              <w:t>It may be an existing course that EDC provides.  If it is not EDC will consult with the Kaitohutohu</w:t>
            </w:r>
          </w:p>
        </w:tc>
        <w:tc>
          <w:tcPr>
            <w:tcW w:w="730" w:type="pct"/>
          </w:tcPr>
          <w:p w14:paraId="20932A87" w14:textId="374DDD3B" w:rsidR="009012F6" w:rsidRPr="009012F6" w:rsidRDefault="009012F6" w:rsidP="00785A76">
            <w:pPr>
              <w:spacing w:line="240" w:lineRule="auto"/>
              <w:rPr>
                <w:rFonts w:ascii="Arial Narrow" w:hAnsi="Arial Narrow" w:cs="Arial"/>
              </w:rPr>
            </w:pPr>
            <w:r w:rsidRPr="009012F6">
              <w:rPr>
                <w:rFonts w:ascii="Arial Narrow" w:hAnsi="Arial Narrow" w:cs="Arial"/>
              </w:rPr>
              <w:t>Check website and Insite for where these are located.</w:t>
            </w:r>
          </w:p>
        </w:tc>
      </w:tr>
      <w:tr w:rsidR="009012F6" w:rsidRPr="009012F6" w14:paraId="5F0265F0" w14:textId="77777777" w:rsidTr="009012F6">
        <w:tc>
          <w:tcPr>
            <w:tcW w:w="577" w:type="pct"/>
            <w:vMerge/>
            <w:shd w:val="clear" w:color="auto" w:fill="365F91" w:themeFill="accent1" w:themeFillShade="BF"/>
            <w:vAlign w:val="center"/>
          </w:tcPr>
          <w:p w14:paraId="69042D94" w14:textId="5B27904C" w:rsidR="009012F6" w:rsidRPr="009012F6" w:rsidRDefault="009012F6" w:rsidP="00785A76">
            <w:pPr>
              <w:jc w:val="center"/>
              <w:rPr>
                <w:rFonts w:ascii="Arial Narrow" w:hAnsi="Arial Narrow" w:cs="Arial"/>
                <w:b/>
                <w:sz w:val="24"/>
                <w:szCs w:val="24"/>
              </w:rPr>
            </w:pPr>
          </w:p>
        </w:tc>
        <w:tc>
          <w:tcPr>
            <w:tcW w:w="1104" w:type="pct"/>
          </w:tcPr>
          <w:p w14:paraId="5B4A03B9"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You need to know what the MoU asks of any/all OP staff in terms of course content;  with whom the conversations are to be had;</w:t>
            </w:r>
          </w:p>
          <w:p w14:paraId="60557EF3" w14:textId="417DCA44" w:rsidR="009012F6" w:rsidRPr="009012F6" w:rsidRDefault="009012F6" w:rsidP="00785A76">
            <w:pPr>
              <w:spacing w:line="240" w:lineRule="auto"/>
              <w:rPr>
                <w:rFonts w:ascii="Arial Narrow" w:hAnsi="Arial Narrow" w:cs="Arial"/>
              </w:rPr>
            </w:pPr>
            <w:r w:rsidRPr="009012F6">
              <w:rPr>
                <w:rFonts w:ascii="Arial Narrow" w:hAnsi="Arial Narrow" w:cs="Arial"/>
              </w:rPr>
              <w:t>begin consultation and forming a meaningful relationship in a timely fashion</w:t>
            </w:r>
          </w:p>
        </w:tc>
        <w:tc>
          <w:tcPr>
            <w:tcW w:w="662" w:type="pct"/>
          </w:tcPr>
          <w:p w14:paraId="4AF4179A" w14:textId="4854EBFE" w:rsidR="009012F6" w:rsidRPr="009012F6" w:rsidRDefault="009012F6" w:rsidP="00785A76">
            <w:pPr>
              <w:spacing w:line="240" w:lineRule="auto"/>
              <w:rPr>
                <w:rFonts w:ascii="Arial Narrow" w:hAnsi="Arial Narrow" w:cs="Arial"/>
              </w:rPr>
            </w:pPr>
            <w:r w:rsidRPr="009012F6">
              <w:rPr>
                <w:rFonts w:ascii="Arial Narrow" w:hAnsi="Arial Narrow" w:cs="Arial"/>
              </w:rPr>
              <w:t>A person to do some teaching related to Māori or the Treaty of Waitangi that has been done before</w:t>
            </w:r>
          </w:p>
        </w:tc>
        <w:tc>
          <w:tcPr>
            <w:tcW w:w="735" w:type="pct"/>
          </w:tcPr>
          <w:p w14:paraId="113A5B4B" w14:textId="4A95FDE6" w:rsidR="009012F6" w:rsidRPr="009012F6" w:rsidRDefault="009012F6" w:rsidP="00C87577">
            <w:pPr>
              <w:spacing w:line="240" w:lineRule="auto"/>
              <w:rPr>
                <w:rFonts w:ascii="Arial Narrow" w:hAnsi="Arial Narrow" w:cs="Arial"/>
              </w:rPr>
            </w:pPr>
            <w:r w:rsidRPr="009012F6">
              <w:rPr>
                <w:rFonts w:ascii="Arial Narrow" w:hAnsi="Arial Narrow" w:cs="Arial"/>
              </w:rPr>
              <w:t>Who the most appropriate person to do the teaching might be and be clear in what you want before approaching the person</w:t>
            </w:r>
          </w:p>
        </w:tc>
        <w:tc>
          <w:tcPr>
            <w:tcW w:w="545" w:type="pct"/>
          </w:tcPr>
          <w:p w14:paraId="1E78CE0F"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EDC and The Kaitohutohu</w:t>
            </w:r>
          </w:p>
          <w:p w14:paraId="06CD18C0" w14:textId="77777777" w:rsidR="009012F6" w:rsidRPr="009012F6" w:rsidRDefault="009012F6" w:rsidP="00C87577">
            <w:pPr>
              <w:spacing w:line="240" w:lineRule="auto"/>
              <w:rPr>
                <w:rFonts w:ascii="Arial Narrow" w:hAnsi="Arial Narrow" w:cs="Arial"/>
              </w:rPr>
            </w:pPr>
          </w:p>
        </w:tc>
        <w:tc>
          <w:tcPr>
            <w:tcW w:w="647" w:type="pct"/>
          </w:tcPr>
          <w:p w14:paraId="053B42B0" w14:textId="0C9767C5" w:rsidR="009012F6" w:rsidRPr="009012F6" w:rsidRDefault="009012F6" w:rsidP="00785A76">
            <w:pPr>
              <w:spacing w:line="240" w:lineRule="auto"/>
              <w:rPr>
                <w:rFonts w:ascii="Arial Narrow" w:hAnsi="Arial Narrow" w:cs="Arial"/>
              </w:rPr>
            </w:pPr>
            <w:r w:rsidRPr="009012F6">
              <w:rPr>
                <w:rFonts w:ascii="Arial Narrow" w:hAnsi="Arial Narrow" w:cs="Arial"/>
              </w:rPr>
              <w:t>The Treaty education and training unit has staff who can provide such input.</w:t>
            </w:r>
          </w:p>
        </w:tc>
        <w:tc>
          <w:tcPr>
            <w:tcW w:w="730" w:type="pct"/>
          </w:tcPr>
          <w:p w14:paraId="39856C88" w14:textId="77777777" w:rsidR="009012F6" w:rsidRPr="009012F6" w:rsidRDefault="009012F6" w:rsidP="00785A76">
            <w:pPr>
              <w:spacing w:line="240" w:lineRule="auto"/>
              <w:rPr>
                <w:rFonts w:ascii="Arial Narrow" w:hAnsi="Arial Narrow" w:cs="Arial"/>
              </w:rPr>
            </w:pPr>
            <w:r w:rsidRPr="009012F6">
              <w:rPr>
                <w:rFonts w:ascii="Arial Narrow" w:hAnsi="Arial Narrow" w:cs="Arial"/>
              </w:rPr>
              <w:t>MoU and MSF offer some insight</w:t>
            </w:r>
          </w:p>
          <w:p w14:paraId="4D7A119C" w14:textId="77777777" w:rsidR="009012F6" w:rsidRPr="009012F6" w:rsidRDefault="009012F6" w:rsidP="00785A76">
            <w:pPr>
              <w:spacing w:line="240" w:lineRule="auto"/>
              <w:rPr>
                <w:rFonts w:ascii="Arial Narrow" w:hAnsi="Arial Narrow" w:cs="Arial"/>
              </w:rPr>
            </w:pPr>
          </w:p>
        </w:tc>
      </w:tr>
    </w:tbl>
    <w:p w14:paraId="5C881BB4" w14:textId="77777777" w:rsidR="00785A76" w:rsidRDefault="00785A76" w:rsidP="00801DF9">
      <w:pPr>
        <w:sectPr w:rsidR="00785A76" w:rsidSect="00801DF9">
          <w:footnotePr>
            <w:pos w:val="beneathText"/>
          </w:footnotePr>
          <w:pgSz w:w="16840" w:h="11907" w:orient="landscape" w:code="9"/>
          <w:pgMar w:top="1701" w:right="1440" w:bottom="1247" w:left="1440" w:header="720" w:footer="720" w:gutter="0"/>
          <w:cols w:space="720"/>
          <w:docGrid w:linePitch="360"/>
        </w:sectPr>
      </w:pPr>
    </w:p>
    <w:tbl>
      <w:tblPr>
        <w:tblW w:w="4995"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774"/>
        <w:gridCol w:w="2873"/>
        <w:gridCol w:w="1562"/>
        <w:gridCol w:w="2124"/>
        <w:gridCol w:w="1699"/>
        <w:gridCol w:w="2065"/>
        <w:gridCol w:w="2065"/>
      </w:tblGrid>
      <w:tr w:rsidR="00785A76" w:rsidRPr="009012F6" w14:paraId="2E4FA97D" w14:textId="77777777" w:rsidTr="00785A76">
        <w:trPr>
          <w:tblHeader/>
        </w:trPr>
        <w:tc>
          <w:tcPr>
            <w:tcW w:w="626" w:type="pct"/>
            <w:shd w:val="clear" w:color="auto" w:fill="C6D9F1" w:themeFill="text2" w:themeFillTint="33"/>
            <w:vAlign w:val="center"/>
          </w:tcPr>
          <w:p w14:paraId="4CA83325"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If you are...</w:t>
            </w:r>
          </w:p>
        </w:tc>
        <w:tc>
          <w:tcPr>
            <w:tcW w:w="1014" w:type="pct"/>
            <w:shd w:val="clear" w:color="auto" w:fill="C6D9F1" w:themeFill="text2" w:themeFillTint="33"/>
            <w:vAlign w:val="center"/>
          </w:tcPr>
          <w:p w14:paraId="6BBEF32C" w14:textId="77777777" w:rsidR="00801DF9" w:rsidRPr="009012F6" w:rsidRDefault="00801DF9" w:rsidP="00785A76">
            <w:pPr>
              <w:spacing w:line="240" w:lineRule="auto"/>
              <w:jc w:val="center"/>
              <w:rPr>
                <w:rFonts w:ascii="Arial Narrow" w:hAnsi="Arial Narrow" w:cs="Arial"/>
                <w:b/>
              </w:rPr>
            </w:pPr>
            <w:r w:rsidRPr="009012F6">
              <w:rPr>
                <w:rFonts w:ascii="Arial Narrow" w:hAnsi="Arial Narrow" w:cs="Arial"/>
                <w:b/>
              </w:rPr>
              <w:t>You need to...</w:t>
            </w:r>
          </w:p>
        </w:tc>
        <w:tc>
          <w:tcPr>
            <w:tcW w:w="551" w:type="pct"/>
            <w:shd w:val="clear" w:color="auto" w:fill="365F91" w:themeFill="accent1" w:themeFillShade="BF"/>
            <w:vAlign w:val="center"/>
          </w:tcPr>
          <w:p w14:paraId="1783CBEF" w14:textId="77777777" w:rsidR="00801DF9" w:rsidRPr="009012F6" w:rsidRDefault="00801DF9" w:rsidP="00801DF9">
            <w:pPr>
              <w:spacing w:line="240" w:lineRule="auto"/>
              <w:jc w:val="center"/>
              <w:rPr>
                <w:rFonts w:ascii="Arial Narrow" w:hAnsi="Arial Narrow" w:cs="Arial"/>
                <w:b/>
                <w:color w:val="FFFFFF" w:themeColor="background1"/>
                <w:sz w:val="24"/>
                <w:szCs w:val="24"/>
              </w:rPr>
            </w:pPr>
            <w:r w:rsidRPr="009012F6">
              <w:rPr>
                <w:rFonts w:ascii="Arial Narrow" w:hAnsi="Arial Narrow" w:cs="Arial"/>
                <w:b/>
                <w:color w:val="FFFFFF" w:themeColor="background1"/>
                <w:sz w:val="24"/>
                <w:szCs w:val="24"/>
              </w:rPr>
              <w:t>You want to...</w:t>
            </w:r>
          </w:p>
        </w:tc>
        <w:tc>
          <w:tcPr>
            <w:tcW w:w="750" w:type="pct"/>
            <w:shd w:val="clear" w:color="auto" w:fill="C6D9F1" w:themeFill="text2" w:themeFillTint="33"/>
            <w:vAlign w:val="center"/>
          </w:tcPr>
          <w:p w14:paraId="36334759"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Consider...</w:t>
            </w:r>
          </w:p>
        </w:tc>
        <w:tc>
          <w:tcPr>
            <w:tcW w:w="600" w:type="pct"/>
            <w:shd w:val="clear" w:color="auto" w:fill="C6D9F1" w:themeFill="text2" w:themeFillTint="33"/>
            <w:vAlign w:val="center"/>
          </w:tcPr>
          <w:p w14:paraId="6844EBA9"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The first place you go is...</w:t>
            </w:r>
          </w:p>
        </w:tc>
        <w:tc>
          <w:tcPr>
            <w:tcW w:w="729" w:type="pct"/>
            <w:shd w:val="clear" w:color="auto" w:fill="C6D9F1" w:themeFill="text2" w:themeFillTint="33"/>
            <w:vAlign w:val="center"/>
          </w:tcPr>
          <w:p w14:paraId="3711936D"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Because...</w:t>
            </w:r>
          </w:p>
        </w:tc>
        <w:tc>
          <w:tcPr>
            <w:tcW w:w="729" w:type="pct"/>
            <w:shd w:val="clear" w:color="auto" w:fill="C6D9F1" w:themeFill="text2" w:themeFillTint="33"/>
            <w:vAlign w:val="center"/>
          </w:tcPr>
          <w:p w14:paraId="38519F0E"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What else you can do - Opportunities for Education?</w:t>
            </w:r>
          </w:p>
        </w:tc>
      </w:tr>
      <w:tr w:rsidR="00785A76" w:rsidRPr="009012F6" w14:paraId="6D1821D9" w14:textId="77777777" w:rsidTr="00785A76">
        <w:tc>
          <w:tcPr>
            <w:tcW w:w="626" w:type="pct"/>
            <w:vMerge w:val="restart"/>
            <w:shd w:val="clear" w:color="auto" w:fill="943634" w:themeFill="accent2" w:themeFillShade="BF"/>
            <w:vAlign w:val="center"/>
          </w:tcPr>
          <w:p w14:paraId="4125EC3D" w14:textId="77777777" w:rsidR="00801DF9" w:rsidRPr="009012F6" w:rsidRDefault="00801DF9" w:rsidP="00801DF9">
            <w:pPr>
              <w:spacing w:line="240" w:lineRule="auto"/>
              <w:jc w:val="center"/>
              <w:rPr>
                <w:rFonts w:ascii="Arial Narrow" w:hAnsi="Arial Narrow" w:cs="Arial"/>
                <w:b/>
                <w:sz w:val="24"/>
                <w:szCs w:val="24"/>
              </w:rPr>
            </w:pPr>
          </w:p>
          <w:p w14:paraId="66E4B31B" w14:textId="77777777" w:rsidR="00801DF9" w:rsidRPr="009012F6" w:rsidRDefault="00801DF9" w:rsidP="00801DF9">
            <w:pPr>
              <w:spacing w:line="240" w:lineRule="auto"/>
              <w:jc w:val="center"/>
              <w:rPr>
                <w:rFonts w:ascii="Arial Narrow" w:hAnsi="Arial Narrow" w:cs="Arial"/>
                <w:sz w:val="28"/>
                <w:szCs w:val="28"/>
              </w:rPr>
            </w:pPr>
            <w:r w:rsidRPr="009012F6">
              <w:rPr>
                <w:rFonts w:ascii="Arial Narrow" w:hAnsi="Arial Narrow" w:cs="Arial"/>
                <w:b/>
                <w:color w:val="FFFFFF" w:themeColor="background1"/>
                <w:sz w:val="28"/>
                <w:szCs w:val="28"/>
              </w:rPr>
              <w:t>Lecturer or Course</w:t>
            </w:r>
            <w:r w:rsidRPr="009012F6">
              <w:rPr>
                <w:rFonts w:ascii="Arial Narrow" w:hAnsi="Arial Narrow" w:cs="Arial"/>
                <w:b/>
                <w:sz w:val="28"/>
                <w:szCs w:val="28"/>
              </w:rPr>
              <w:t xml:space="preserve"> </w:t>
            </w:r>
            <w:r w:rsidRPr="009012F6">
              <w:rPr>
                <w:rFonts w:ascii="Arial Narrow" w:hAnsi="Arial Narrow" w:cs="Arial"/>
                <w:b/>
                <w:color w:val="FFFFFF" w:themeColor="background1"/>
                <w:sz w:val="28"/>
                <w:szCs w:val="28"/>
              </w:rPr>
              <w:t>coordinator</w:t>
            </w:r>
          </w:p>
        </w:tc>
        <w:tc>
          <w:tcPr>
            <w:tcW w:w="1014" w:type="pct"/>
          </w:tcPr>
          <w:p w14:paraId="6EB7EF91" w14:textId="77777777" w:rsidR="00801DF9" w:rsidRPr="009012F6" w:rsidRDefault="00801DF9" w:rsidP="00785A76">
            <w:pPr>
              <w:spacing w:line="240" w:lineRule="auto"/>
              <w:rPr>
                <w:rFonts w:ascii="Arial Narrow" w:hAnsi="Arial Narrow" w:cs="Arial"/>
              </w:rPr>
            </w:pPr>
            <w:r w:rsidRPr="009012F6">
              <w:rPr>
                <w:rFonts w:ascii="Arial Narrow" w:hAnsi="Arial Narrow" w:cs="Arial"/>
              </w:rPr>
              <w:t>Incorporate positive  Māori relationships or perspectives into your course/ work</w:t>
            </w:r>
          </w:p>
        </w:tc>
        <w:tc>
          <w:tcPr>
            <w:tcW w:w="551" w:type="pct"/>
          </w:tcPr>
          <w:p w14:paraId="216E88EF"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Appropriate references for a course that has been done before</w:t>
            </w:r>
          </w:p>
        </w:tc>
        <w:tc>
          <w:tcPr>
            <w:tcW w:w="750" w:type="pct"/>
          </w:tcPr>
          <w:p w14:paraId="28880B06"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What is driving this request?  You, or something external to your school?</w:t>
            </w:r>
          </w:p>
        </w:tc>
        <w:tc>
          <w:tcPr>
            <w:tcW w:w="600" w:type="pct"/>
          </w:tcPr>
          <w:p w14:paraId="061BA2A0"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EDC</w:t>
            </w:r>
          </w:p>
        </w:tc>
        <w:tc>
          <w:tcPr>
            <w:tcW w:w="729" w:type="pct"/>
          </w:tcPr>
          <w:p w14:paraId="6D3A8580"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The Treaty education and training unit has staff who can provide such input.</w:t>
            </w:r>
          </w:p>
        </w:tc>
        <w:tc>
          <w:tcPr>
            <w:tcW w:w="729" w:type="pct"/>
          </w:tcPr>
          <w:p w14:paraId="7920743C"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MoU and MSF offer some insight as do the newest documents  on Insite</w:t>
            </w:r>
          </w:p>
        </w:tc>
      </w:tr>
      <w:tr w:rsidR="00785A76" w:rsidRPr="009012F6" w14:paraId="4E52C7E8" w14:textId="77777777" w:rsidTr="00785A76">
        <w:tc>
          <w:tcPr>
            <w:tcW w:w="626" w:type="pct"/>
            <w:vMerge/>
            <w:shd w:val="clear" w:color="auto" w:fill="943634" w:themeFill="accent2" w:themeFillShade="BF"/>
          </w:tcPr>
          <w:p w14:paraId="51D76C01" w14:textId="77777777" w:rsidR="00801DF9" w:rsidRPr="009012F6" w:rsidRDefault="00801DF9" w:rsidP="00801DF9">
            <w:pPr>
              <w:spacing w:line="240" w:lineRule="auto"/>
              <w:rPr>
                <w:rFonts w:ascii="Arial Narrow" w:hAnsi="Arial Narrow" w:cs="Arial"/>
              </w:rPr>
            </w:pPr>
          </w:p>
        </w:tc>
        <w:tc>
          <w:tcPr>
            <w:tcW w:w="1014" w:type="pct"/>
          </w:tcPr>
          <w:p w14:paraId="50574B0A" w14:textId="77777777" w:rsidR="00801DF9" w:rsidRPr="009012F6" w:rsidRDefault="00801DF9" w:rsidP="00785A76">
            <w:pPr>
              <w:spacing w:line="240" w:lineRule="auto"/>
              <w:rPr>
                <w:rFonts w:ascii="Arial Narrow" w:hAnsi="Arial Narrow" w:cs="Arial"/>
              </w:rPr>
            </w:pPr>
            <w:r w:rsidRPr="009012F6">
              <w:rPr>
                <w:rFonts w:ascii="Arial Narrow" w:hAnsi="Arial Narrow" w:cs="Arial"/>
              </w:rPr>
              <w:t>Incorporate positive  Māori relationships or perspectives into your network</w:t>
            </w:r>
          </w:p>
        </w:tc>
        <w:tc>
          <w:tcPr>
            <w:tcW w:w="551" w:type="pct"/>
          </w:tcPr>
          <w:p w14:paraId="3FE68EF5"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An introduction to student support services for Māori students</w:t>
            </w:r>
          </w:p>
        </w:tc>
        <w:tc>
          <w:tcPr>
            <w:tcW w:w="750" w:type="pct"/>
          </w:tcPr>
          <w:p w14:paraId="0B071C0F"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Why are you seeking this assistance?</w:t>
            </w:r>
          </w:p>
        </w:tc>
        <w:tc>
          <w:tcPr>
            <w:tcW w:w="600" w:type="pct"/>
          </w:tcPr>
          <w:p w14:paraId="2ACC10C4"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Student services support and the Kaiārahi specifically as she has iwi information others may not have to hand</w:t>
            </w:r>
          </w:p>
        </w:tc>
        <w:tc>
          <w:tcPr>
            <w:tcW w:w="729" w:type="pct"/>
          </w:tcPr>
          <w:p w14:paraId="71ABF436"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Māori student needs are well catered for by the Kaiārahi for Māori specific needs and by Student services for general ones</w:t>
            </w:r>
          </w:p>
        </w:tc>
        <w:tc>
          <w:tcPr>
            <w:tcW w:w="729" w:type="pct"/>
          </w:tcPr>
          <w:p w14:paraId="6CC4A09E"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Refer MSF and MoU</w:t>
            </w:r>
          </w:p>
        </w:tc>
      </w:tr>
      <w:tr w:rsidR="00785A76" w:rsidRPr="009012F6" w14:paraId="19954726" w14:textId="77777777" w:rsidTr="00785A76">
        <w:tc>
          <w:tcPr>
            <w:tcW w:w="626" w:type="pct"/>
            <w:vMerge/>
            <w:shd w:val="clear" w:color="auto" w:fill="943634" w:themeFill="accent2" w:themeFillShade="BF"/>
          </w:tcPr>
          <w:p w14:paraId="58CBE885" w14:textId="77777777" w:rsidR="00801DF9" w:rsidRPr="009012F6" w:rsidRDefault="00801DF9" w:rsidP="00801DF9">
            <w:pPr>
              <w:spacing w:line="240" w:lineRule="auto"/>
              <w:rPr>
                <w:rFonts w:ascii="Arial Narrow" w:hAnsi="Arial Narrow" w:cs="Arial"/>
              </w:rPr>
            </w:pPr>
          </w:p>
        </w:tc>
        <w:tc>
          <w:tcPr>
            <w:tcW w:w="1014" w:type="pct"/>
          </w:tcPr>
          <w:p w14:paraId="21A41CF8" w14:textId="77777777" w:rsidR="00801DF9" w:rsidRPr="009012F6" w:rsidRDefault="00801DF9" w:rsidP="00785A76">
            <w:pPr>
              <w:spacing w:line="240" w:lineRule="auto"/>
              <w:rPr>
                <w:rFonts w:ascii="Arial Narrow" w:hAnsi="Arial Narrow" w:cs="Arial"/>
              </w:rPr>
            </w:pPr>
            <w:r w:rsidRPr="009012F6">
              <w:rPr>
                <w:rFonts w:ascii="Arial Narrow" w:hAnsi="Arial Narrow" w:cs="Arial"/>
              </w:rPr>
              <w:t xml:space="preserve">If you think a marae would be a desirable thing, </w:t>
            </w:r>
            <w:r w:rsidRPr="009012F6">
              <w:rPr>
                <w:rFonts w:ascii="Arial Narrow" w:hAnsi="Arial Narrow" w:cs="Arial"/>
                <w:i/>
              </w:rPr>
              <w:t xml:space="preserve">know why this might be so and that it </w:t>
            </w:r>
            <w:r w:rsidRPr="009012F6">
              <w:rPr>
                <w:rFonts w:ascii="Arial Narrow" w:hAnsi="Arial Narrow" w:cs="Arial"/>
                <w:i/>
                <w:u w:val="single"/>
              </w:rPr>
              <w:t>will</w:t>
            </w:r>
            <w:r w:rsidRPr="009012F6">
              <w:rPr>
                <w:rFonts w:ascii="Arial Narrow" w:hAnsi="Arial Narrow" w:cs="Arial"/>
                <w:i/>
              </w:rPr>
              <w:t xml:space="preserve"> involve a pōwhiri</w:t>
            </w:r>
            <w:r w:rsidRPr="009012F6">
              <w:rPr>
                <w:rFonts w:ascii="Arial Narrow" w:hAnsi="Arial Narrow" w:cs="Arial"/>
              </w:rPr>
              <w:t xml:space="preserve">?  </w:t>
            </w:r>
          </w:p>
          <w:p w14:paraId="2FF82A17" w14:textId="77777777" w:rsidR="00801DF9" w:rsidRPr="009012F6" w:rsidRDefault="00801DF9" w:rsidP="00785A76">
            <w:pPr>
              <w:spacing w:line="240" w:lineRule="auto"/>
              <w:rPr>
                <w:rFonts w:ascii="Arial Narrow" w:hAnsi="Arial Narrow" w:cs="Arial"/>
              </w:rPr>
            </w:pPr>
            <w:r w:rsidRPr="009012F6">
              <w:rPr>
                <w:rFonts w:ascii="Arial Narrow" w:hAnsi="Arial Narrow" w:cs="Arial"/>
              </w:rPr>
              <w:t>Why might Rūnaka want to be engaged in this process (</w:t>
            </w:r>
            <w:r w:rsidRPr="009012F6">
              <w:rPr>
                <w:rFonts w:ascii="Arial Narrow" w:hAnsi="Arial Narrow" w:cs="Arial"/>
                <w:i/>
              </w:rPr>
              <w:t>could there be a direct benefit for</w:t>
            </w:r>
            <w:r w:rsidRPr="009012F6">
              <w:rPr>
                <w:rFonts w:ascii="Arial Narrow" w:hAnsi="Arial Narrow" w:cs="Arial"/>
              </w:rPr>
              <w:t xml:space="preserve"> </w:t>
            </w:r>
            <w:r w:rsidRPr="009012F6">
              <w:rPr>
                <w:rFonts w:ascii="Arial Narrow" w:hAnsi="Arial Narrow" w:cs="Arial"/>
                <w:i/>
              </w:rPr>
              <w:t>them)</w:t>
            </w:r>
            <w:r w:rsidRPr="009012F6">
              <w:rPr>
                <w:rFonts w:ascii="Arial Narrow" w:hAnsi="Arial Narrow" w:cs="Arial"/>
              </w:rPr>
              <w:t xml:space="preserve">; and, what might be mutually beneficial? </w:t>
            </w:r>
            <w:r w:rsidRPr="009012F6">
              <w:rPr>
                <w:rFonts w:ascii="Arial Narrow" w:hAnsi="Arial Narrow" w:cs="Arial"/>
                <w:i/>
              </w:rPr>
              <w:t xml:space="preserve">An example of mutual benefit is a pōwhiri for an upcoming visiting scholar or conference where they have an area of research interest. Te Kete o Aoraki School visits assist teachers and students to understand the role of Iwi in influencing education of their tamariki and all children who live in our rohe(area) </w:t>
            </w:r>
          </w:p>
        </w:tc>
        <w:tc>
          <w:tcPr>
            <w:tcW w:w="551" w:type="pct"/>
          </w:tcPr>
          <w:p w14:paraId="5E737F95"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Arrange a marae visit, pōwhiri, or a hui.</w:t>
            </w:r>
          </w:p>
        </w:tc>
        <w:tc>
          <w:tcPr>
            <w:tcW w:w="750" w:type="pct"/>
          </w:tcPr>
          <w:p w14:paraId="0FF25F0F"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What is driving this request? Why would/might Iwi be interested in hosting this and what might they receive from this for their wider membership? How might OP students and staff realise benefits?</w:t>
            </w:r>
          </w:p>
          <w:p w14:paraId="60357373" w14:textId="77777777" w:rsidR="00801DF9" w:rsidRPr="009012F6" w:rsidRDefault="00801DF9" w:rsidP="00801DF9">
            <w:pPr>
              <w:spacing w:line="240" w:lineRule="auto"/>
              <w:rPr>
                <w:rFonts w:ascii="Arial Narrow" w:hAnsi="Arial Narrow" w:cs="Arial"/>
              </w:rPr>
            </w:pPr>
          </w:p>
        </w:tc>
        <w:tc>
          <w:tcPr>
            <w:tcW w:w="600" w:type="pct"/>
          </w:tcPr>
          <w:p w14:paraId="7D9AFB09"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The Kaitohutohu</w:t>
            </w:r>
          </w:p>
        </w:tc>
        <w:tc>
          <w:tcPr>
            <w:tcW w:w="729" w:type="pct"/>
          </w:tcPr>
          <w:p w14:paraId="3D9D7690"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The MOU requires you to use a Papatipu marae - you will need to consult about the intent and the process as well as the location.</w:t>
            </w:r>
          </w:p>
        </w:tc>
        <w:tc>
          <w:tcPr>
            <w:tcW w:w="729" w:type="pct"/>
          </w:tcPr>
          <w:p w14:paraId="5CDA5A89"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 xml:space="preserve">Refer to the </w:t>
            </w:r>
          </w:p>
          <w:p w14:paraId="3FD02D02" w14:textId="77777777" w:rsidR="00801DF9" w:rsidRPr="009012F6" w:rsidRDefault="00801DF9" w:rsidP="00785A76">
            <w:pPr>
              <w:numPr>
                <w:ilvl w:val="0"/>
                <w:numId w:val="42"/>
              </w:numPr>
              <w:suppressAutoHyphens w:val="0"/>
              <w:spacing w:line="240" w:lineRule="auto"/>
              <w:ind w:left="357" w:hanging="357"/>
              <w:rPr>
                <w:rFonts w:ascii="Arial Narrow" w:hAnsi="Arial Narrow" w:cs="Arial"/>
              </w:rPr>
            </w:pPr>
            <w:r w:rsidRPr="009012F6">
              <w:rPr>
                <w:rFonts w:ascii="Arial Narrow" w:hAnsi="Arial Narrow" w:cs="Arial"/>
              </w:rPr>
              <w:t xml:space="preserve">MoU, </w:t>
            </w:r>
          </w:p>
          <w:p w14:paraId="305B8D81" w14:textId="77777777" w:rsidR="00801DF9" w:rsidRPr="009012F6" w:rsidRDefault="00801DF9" w:rsidP="00785A76">
            <w:pPr>
              <w:numPr>
                <w:ilvl w:val="0"/>
                <w:numId w:val="42"/>
              </w:numPr>
              <w:suppressAutoHyphens w:val="0"/>
              <w:spacing w:line="240" w:lineRule="auto"/>
              <w:ind w:left="357" w:hanging="357"/>
              <w:rPr>
                <w:rFonts w:ascii="Arial Narrow" w:hAnsi="Arial Narrow" w:cs="Arial"/>
              </w:rPr>
            </w:pPr>
            <w:r w:rsidRPr="009012F6">
              <w:rPr>
                <w:rFonts w:ascii="Arial Narrow" w:hAnsi="Arial Narrow" w:cs="Arial"/>
              </w:rPr>
              <w:t xml:space="preserve">MSF, </w:t>
            </w:r>
          </w:p>
          <w:p w14:paraId="4350574B" w14:textId="77777777" w:rsidR="00801DF9" w:rsidRPr="009012F6" w:rsidRDefault="00801DF9" w:rsidP="00785A76">
            <w:pPr>
              <w:numPr>
                <w:ilvl w:val="0"/>
                <w:numId w:val="42"/>
              </w:numPr>
              <w:suppressAutoHyphens w:val="0"/>
              <w:spacing w:line="240" w:lineRule="auto"/>
              <w:ind w:left="357" w:hanging="357"/>
              <w:rPr>
                <w:rFonts w:ascii="Arial Narrow" w:hAnsi="Arial Narrow" w:cs="Arial"/>
              </w:rPr>
            </w:pPr>
            <w:r w:rsidRPr="009012F6">
              <w:rPr>
                <w:rFonts w:ascii="Arial Narrow" w:hAnsi="Arial Narrow" w:cs="Arial"/>
              </w:rPr>
              <w:t>Cert in Mata a Ao Māori</w:t>
            </w:r>
          </w:p>
          <w:p w14:paraId="7C31B262" w14:textId="77777777" w:rsidR="00801DF9" w:rsidRPr="009012F6" w:rsidRDefault="00801DF9" w:rsidP="00785A76">
            <w:pPr>
              <w:numPr>
                <w:ilvl w:val="0"/>
                <w:numId w:val="42"/>
              </w:numPr>
              <w:suppressAutoHyphens w:val="0"/>
              <w:spacing w:line="240" w:lineRule="auto"/>
              <w:ind w:left="357" w:hanging="357"/>
              <w:rPr>
                <w:rFonts w:ascii="Arial Narrow" w:hAnsi="Arial Narrow" w:cs="Arial"/>
              </w:rPr>
            </w:pPr>
            <w:r w:rsidRPr="009012F6">
              <w:rPr>
                <w:rFonts w:ascii="Arial Narrow" w:hAnsi="Arial Narrow" w:cs="Arial"/>
              </w:rPr>
              <w:t xml:space="preserve">Consultation with Iwi/Rūnaka for Programme Development </w:t>
            </w:r>
          </w:p>
        </w:tc>
      </w:tr>
    </w:tbl>
    <w:p w14:paraId="46778679" w14:textId="77777777" w:rsidR="00AD2C6F" w:rsidRDefault="00AD2C6F">
      <w:pPr>
        <w:sectPr w:rsidR="00AD2C6F" w:rsidSect="00801DF9">
          <w:footnotePr>
            <w:pos w:val="beneathText"/>
          </w:footnotePr>
          <w:pgSz w:w="16840" w:h="11907" w:orient="landscape" w:code="9"/>
          <w:pgMar w:top="1701" w:right="1440" w:bottom="1247" w:left="1440" w:header="720" w:footer="720" w:gutter="0"/>
          <w:cols w:space="720"/>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773"/>
        <w:gridCol w:w="2872"/>
        <w:gridCol w:w="1559"/>
        <w:gridCol w:w="2126"/>
        <w:gridCol w:w="1701"/>
        <w:gridCol w:w="1985"/>
        <w:gridCol w:w="2160"/>
      </w:tblGrid>
      <w:tr w:rsidR="009012F6" w:rsidRPr="009012F6" w14:paraId="55FD1ADC" w14:textId="77777777" w:rsidTr="009012F6">
        <w:trPr>
          <w:cantSplit/>
          <w:trHeight w:val="849"/>
          <w:tblHeader/>
        </w:trPr>
        <w:tc>
          <w:tcPr>
            <w:tcW w:w="625" w:type="pct"/>
            <w:shd w:val="clear" w:color="auto" w:fill="C6D9F1" w:themeFill="text2" w:themeFillTint="33"/>
            <w:vAlign w:val="center"/>
          </w:tcPr>
          <w:p w14:paraId="7BD0EA22" w14:textId="726EA84B" w:rsidR="00801DF9" w:rsidRPr="009012F6" w:rsidRDefault="00801DF9" w:rsidP="00AD2C6F">
            <w:pPr>
              <w:spacing w:line="240" w:lineRule="auto"/>
              <w:jc w:val="center"/>
              <w:rPr>
                <w:rFonts w:ascii="Arial Narrow" w:hAnsi="Arial Narrow" w:cs="Arial"/>
                <w:b/>
              </w:rPr>
            </w:pPr>
            <w:r w:rsidRPr="009012F6">
              <w:rPr>
                <w:rFonts w:ascii="Arial Narrow" w:hAnsi="Arial Narrow" w:cs="Arial"/>
                <w:b/>
              </w:rPr>
              <w:t>If you are...</w:t>
            </w:r>
          </w:p>
        </w:tc>
        <w:tc>
          <w:tcPr>
            <w:tcW w:w="1013" w:type="pct"/>
            <w:shd w:val="clear" w:color="auto" w:fill="C6D9F1" w:themeFill="text2" w:themeFillTint="33"/>
            <w:vAlign w:val="center"/>
          </w:tcPr>
          <w:p w14:paraId="18B30713"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You need to...</w:t>
            </w:r>
          </w:p>
        </w:tc>
        <w:tc>
          <w:tcPr>
            <w:tcW w:w="550" w:type="pct"/>
            <w:shd w:val="clear" w:color="auto" w:fill="365F91" w:themeFill="accent1" w:themeFillShade="BF"/>
            <w:vAlign w:val="center"/>
          </w:tcPr>
          <w:p w14:paraId="27232CF6" w14:textId="77777777" w:rsidR="00801DF9" w:rsidRPr="009012F6" w:rsidRDefault="00801DF9" w:rsidP="00801DF9">
            <w:pPr>
              <w:spacing w:line="240" w:lineRule="auto"/>
              <w:jc w:val="center"/>
              <w:rPr>
                <w:rFonts w:ascii="Arial Narrow" w:hAnsi="Arial Narrow" w:cs="Arial"/>
                <w:b/>
                <w:color w:val="FFFFFF" w:themeColor="background1"/>
                <w:sz w:val="24"/>
                <w:szCs w:val="24"/>
              </w:rPr>
            </w:pPr>
            <w:r w:rsidRPr="009012F6">
              <w:rPr>
                <w:rFonts w:ascii="Arial Narrow" w:hAnsi="Arial Narrow" w:cs="Arial"/>
                <w:b/>
                <w:color w:val="FFFFFF" w:themeColor="background1"/>
                <w:sz w:val="24"/>
                <w:szCs w:val="24"/>
              </w:rPr>
              <w:t>You want to...</w:t>
            </w:r>
          </w:p>
        </w:tc>
        <w:tc>
          <w:tcPr>
            <w:tcW w:w="750" w:type="pct"/>
            <w:shd w:val="clear" w:color="auto" w:fill="C6D9F1" w:themeFill="text2" w:themeFillTint="33"/>
            <w:vAlign w:val="center"/>
          </w:tcPr>
          <w:p w14:paraId="0B8090AB"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Consider...</w:t>
            </w:r>
          </w:p>
        </w:tc>
        <w:tc>
          <w:tcPr>
            <w:tcW w:w="600" w:type="pct"/>
            <w:shd w:val="clear" w:color="auto" w:fill="C6D9F1" w:themeFill="text2" w:themeFillTint="33"/>
            <w:vAlign w:val="center"/>
          </w:tcPr>
          <w:p w14:paraId="5E3AA58B"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The first place you go is...</w:t>
            </w:r>
          </w:p>
        </w:tc>
        <w:tc>
          <w:tcPr>
            <w:tcW w:w="700" w:type="pct"/>
            <w:shd w:val="clear" w:color="auto" w:fill="C6D9F1" w:themeFill="text2" w:themeFillTint="33"/>
            <w:vAlign w:val="center"/>
          </w:tcPr>
          <w:p w14:paraId="0AEDB2E5"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Because...</w:t>
            </w:r>
          </w:p>
        </w:tc>
        <w:tc>
          <w:tcPr>
            <w:tcW w:w="762" w:type="pct"/>
            <w:shd w:val="clear" w:color="auto" w:fill="C6D9F1" w:themeFill="text2" w:themeFillTint="33"/>
            <w:vAlign w:val="center"/>
          </w:tcPr>
          <w:p w14:paraId="5BF4B629"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What else you can do - Opportunities for Education?</w:t>
            </w:r>
          </w:p>
        </w:tc>
      </w:tr>
      <w:tr w:rsidR="009012F6" w:rsidRPr="009012F6" w14:paraId="38C74DCB" w14:textId="77777777" w:rsidTr="009012F6">
        <w:trPr>
          <w:trHeight w:val="2763"/>
        </w:trPr>
        <w:tc>
          <w:tcPr>
            <w:tcW w:w="625" w:type="pct"/>
            <w:vMerge w:val="restart"/>
            <w:shd w:val="clear" w:color="auto" w:fill="943634" w:themeFill="accent2" w:themeFillShade="BF"/>
          </w:tcPr>
          <w:p w14:paraId="6220E439" w14:textId="77777777" w:rsidR="009012F6" w:rsidRDefault="009012F6" w:rsidP="009012F6">
            <w:pPr>
              <w:spacing w:line="240" w:lineRule="auto"/>
              <w:rPr>
                <w:rFonts w:ascii="Arial Narrow" w:hAnsi="Arial Narrow" w:cs="Arial"/>
                <w:b/>
                <w:color w:val="FFFFFF" w:themeColor="background1"/>
                <w:sz w:val="28"/>
                <w:szCs w:val="28"/>
              </w:rPr>
            </w:pPr>
          </w:p>
          <w:p w14:paraId="22E0376D" w14:textId="77777777" w:rsidR="009012F6" w:rsidRDefault="009012F6" w:rsidP="009012F6">
            <w:pPr>
              <w:spacing w:line="240" w:lineRule="auto"/>
              <w:rPr>
                <w:rFonts w:ascii="Arial Narrow" w:hAnsi="Arial Narrow" w:cs="Arial"/>
                <w:b/>
                <w:color w:val="FFFFFF" w:themeColor="background1"/>
                <w:sz w:val="28"/>
                <w:szCs w:val="28"/>
              </w:rPr>
            </w:pPr>
          </w:p>
          <w:p w14:paraId="0EBB0679" w14:textId="77777777" w:rsidR="009012F6" w:rsidRDefault="009012F6" w:rsidP="009012F6">
            <w:pPr>
              <w:spacing w:line="240" w:lineRule="auto"/>
              <w:rPr>
                <w:rFonts w:ascii="Arial Narrow" w:hAnsi="Arial Narrow" w:cs="Arial"/>
                <w:b/>
                <w:color w:val="FFFFFF" w:themeColor="background1"/>
                <w:sz w:val="28"/>
                <w:szCs w:val="28"/>
              </w:rPr>
            </w:pPr>
          </w:p>
          <w:p w14:paraId="37F41A70" w14:textId="77777777" w:rsidR="009012F6" w:rsidRDefault="009012F6" w:rsidP="009012F6">
            <w:pPr>
              <w:spacing w:line="240" w:lineRule="auto"/>
              <w:rPr>
                <w:rFonts w:ascii="Arial Narrow" w:hAnsi="Arial Narrow" w:cs="Arial"/>
                <w:b/>
                <w:color w:val="FFFFFF" w:themeColor="background1"/>
                <w:sz w:val="28"/>
                <w:szCs w:val="28"/>
              </w:rPr>
            </w:pPr>
          </w:p>
          <w:p w14:paraId="2AA7034B" w14:textId="77777777" w:rsidR="009012F6" w:rsidRDefault="009012F6" w:rsidP="009012F6">
            <w:pPr>
              <w:spacing w:line="240" w:lineRule="auto"/>
              <w:rPr>
                <w:rFonts w:ascii="Arial Narrow" w:hAnsi="Arial Narrow" w:cs="Arial"/>
                <w:b/>
                <w:color w:val="FFFFFF" w:themeColor="background1"/>
                <w:sz w:val="28"/>
                <w:szCs w:val="28"/>
              </w:rPr>
            </w:pPr>
            <w:r w:rsidRPr="009012F6">
              <w:rPr>
                <w:rFonts w:ascii="Arial Narrow" w:hAnsi="Arial Narrow" w:cs="Arial"/>
                <w:b/>
                <w:color w:val="FFFFFF" w:themeColor="background1"/>
                <w:sz w:val="28"/>
                <w:szCs w:val="28"/>
              </w:rPr>
              <w:t>Lecturer or Course coordinator</w:t>
            </w:r>
          </w:p>
          <w:p w14:paraId="64362E75" w14:textId="77777777" w:rsidR="009012F6" w:rsidRDefault="009012F6" w:rsidP="009012F6">
            <w:pPr>
              <w:spacing w:line="240" w:lineRule="auto"/>
              <w:rPr>
                <w:rFonts w:ascii="Arial Narrow" w:hAnsi="Arial Narrow" w:cs="Arial"/>
                <w:b/>
                <w:color w:val="FFFFFF" w:themeColor="background1"/>
                <w:sz w:val="28"/>
                <w:szCs w:val="28"/>
              </w:rPr>
            </w:pPr>
          </w:p>
          <w:p w14:paraId="0DA13305" w14:textId="77777777" w:rsidR="009012F6" w:rsidRDefault="009012F6" w:rsidP="009012F6">
            <w:pPr>
              <w:spacing w:line="240" w:lineRule="auto"/>
              <w:rPr>
                <w:rFonts w:ascii="Arial Narrow" w:hAnsi="Arial Narrow" w:cs="Arial"/>
                <w:b/>
                <w:color w:val="FFFFFF" w:themeColor="background1"/>
                <w:sz w:val="28"/>
                <w:szCs w:val="28"/>
              </w:rPr>
            </w:pPr>
          </w:p>
          <w:p w14:paraId="7C2F0B99" w14:textId="77777777" w:rsidR="009012F6" w:rsidRDefault="009012F6" w:rsidP="009012F6">
            <w:pPr>
              <w:spacing w:line="240" w:lineRule="auto"/>
              <w:rPr>
                <w:rFonts w:ascii="Arial Narrow" w:hAnsi="Arial Narrow" w:cs="Arial"/>
                <w:b/>
                <w:color w:val="FFFFFF" w:themeColor="background1"/>
                <w:sz w:val="28"/>
                <w:szCs w:val="28"/>
              </w:rPr>
            </w:pPr>
          </w:p>
          <w:p w14:paraId="33DCE30B" w14:textId="77777777" w:rsidR="009012F6" w:rsidRDefault="009012F6" w:rsidP="009012F6">
            <w:pPr>
              <w:spacing w:line="240" w:lineRule="auto"/>
              <w:rPr>
                <w:rFonts w:ascii="Arial Narrow" w:hAnsi="Arial Narrow" w:cs="Arial"/>
                <w:b/>
                <w:color w:val="FFFFFF" w:themeColor="background1"/>
                <w:sz w:val="28"/>
                <w:szCs w:val="28"/>
              </w:rPr>
            </w:pPr>
          </w:p>
          <w:p w14:paraId="3BFEFD94" w14:textId="77777777" w:rsidR="009012F6" w:rsidRDefault="009012F6" w:rsidP="009012F6">
            <w:pPr>
              <w:spacing w:line="240" w:lineRule="auto"/>
              <w:rPr>
                <w:rFonts w:ascii="Arial Narrow" w:hAnsi="Arial Narrow" w:cs="Arial"/>
                <w:b/>
                <w:color w:val="FFFFFF" w:themeColor="background1"/>
                <w:sz w:val="28"/>
                <w:szCs w:val="28"/>
              </w:rPr>
            </w:pPr>
          </w:p>
          <w:p w14:paraId="4052F5C6" w14:textId="77777777" w:rsidR="009012F6" w:rsidRDefault="009012F6" w:rsidP="009012F6">
            <w:pPr>
              <w:spacing w:line="240" w:lineRule="auto"/>
              <w:rPr>
                <w:rFonts w:ascii="Arial Narrow" w:hAnsi="Arial Narrow" w:cs="Arial"/>
                <w:b/>
                <w:color w:val="FFFFFF" w:themeColor="background1"/>
                <w:sz w:val="28"/>
                <w:szCs w:val="28"/>
              </w:rPr>
            </w:pPr>
          </w:p>
          <w:p w14:paraId="49AB930F" w14:textId="77777777" w:rsidR="009012F6" w:rsidRDefault="009012F6" w:rsidP="009012F6">
            <w:pPr>
              <w:spacing w:line="240" w:lineRule="auto"/>
              <w:rPr>
                <w:rFonts w:ascii="Arial Narrow" w:hAnsi="Arial Narrow" w:cs="Arial"/>
                <w:b/>
                <w:color w:val="FFFFFF" w:themeColor="background1"/>
                <w:sz w:val="28"/>
                <w:szCs w:val="28"/>
              </w:rPr>
            </w:pPr>
          </w:p>
          <w:p w14:paraId="56357007" w14:textId="77777777" w:rsidR="009012F6" w:rsidRDefault="009012F6" w:rsidP="009012F6">
            <w:pPr>
              <w:spacing w:line="240" w:lineRule="auto"/>
              <w:rPr>
                <w:rFonts w:ascii="Arial Narrow" w:hAnsi="Arial Narrow" w:cs="Arial"/>
                <w:b/>
                <w:color w:val="FFFFFF" w:themeColor="background1"/>
                <w:sz w:val="28"/>
                <w:szCs w:val="28"/>
              </w:rPr>
            </w:pPr>
          </w:p>
          <w:p w14:paraId="5B17A49E" w14:textId="77777777" w:rsidR="009012F6" w:rsidRDefault="009012F6" w:rsidP="009012F6">
            <w:pPr>
              <w:spacing w:line="240" w:lineRule="auto"/>
              <w:rPr>
                <w:rFonts w:ascii="Arial Narrow" w:hAnsi="Arial Narrow" w:cs="Arial"/>
                <w:b/>
                <w:color w:val="FFFFFF" w:themeColor="background1"/>
                <w:sz w:val="28"/>
                <w:szCs w:val="28"/>
              </w:rPr>
            </w:pPr>
          </w:p>
          <w:p w14:paraId="351326B4" w14:textId="77777777" w:rsidR="009012F6" w:rsidRDefault="009012F6" w:rsidP="009012F6">
            <w:pPr>
              <w:spacing w:line="240" w:lineRule="auto"/>
              <w:rPr>
                <w:rFonts w:ascii="Arial Narrow" w:hAnsi="Arial Narrow" w:cs="Arial"/>
                <w:b/>
                <w:color w:val="FFFFFF" w:themeColor="background1"/>
                <w:sz w:val="28"/>
                <w:szCs w:val="28"/>
              </w:rPr>
            </w:pPr>
          </w:p>
          <w:p w14:paraId="3AC0910C" w14:textId="77777777" w:rsidR="009012F6" w:rsidRDefault="009012F6" w:rsidP="009012F6">
            <w:pPr>
              <w:spacing w:line="240" w:lineRule="auto"/>
              <w:rPr>
                <w:rFonts w:ascii="Arial Narrow" w:hAnsi="Arial Narrow" w:cs="Arial"/>
                <w:b/>
                <w:color w:val="FFFFFF" w:themeColor="background1"/>
                <w:sz w:val="28"/>
                <w:szCs w:val="28"/>
              </w:rPr>
            </w:pPr>
          </w:p>
          <w:p w14:paraId="0889420B" w14:textId="77777777" w:rsidR="009012F6" w:rsidRDefault="009012F6" w:rsidP="009012F6">
            <w:pPr>
              <w:spacing w:line="240" w:lineRule="auto"/>
              <w:rPr>
                <w:rFonts w:ascii="Arial Narrow" w:hAnsi="Arial Narrow" w:cs="Arial"/>
                <w:b/>
                <w:color w:val="FFFFFF" w:themeColor="background1"/>
                <w:sz w:val="28"/>
                <w:szCs w:val="28"/>
              </w:rPr>
            </w:pPr>
          </w:p>
          <w:p w14:paraId="14B75AD1" w14:textId="77777777" w:rsidR="009012F6" w:rsidRDefault="009012F6" w:rsidP="009012F6">
            <w:pPr>
              <w:spacing w:line="240" w:lineRule="auto"/>
              <w:rPr>
                <w:rFonts w:ascii="Arial Narrow" w:hAnsi="Arial Narrow" w:cs="Arial"/>
                <w:b/>
                <w:color w:val="FFFFFF" w:themeColor="background1"/>
                <w:sz w:val="28"/>
                <w:szCs w:val="28"/>
              </w:rPr>
            </w:pPr>
          </w:p>
          <w:p w14:paraId="5923CDF4" w14:textId="77777777" w:rsidR="009012F6" w:rsidRDefault="009012F6" w:rsidP="009012F6">
            <w:pPr>
              <w:spacing w:line="240" w:lineRule="auto"/>
              <w:rPr>
                <w:rFonts w:ascii="Arial Narrow" w:hAnsi="Arial Narrow" w:cs="Arial"/>
                <w:b/>
                <w:color w:val="FFFFFF" w:themeColor="background1"/>
                <w:sz w:val="28"/>
                <w:szCs w:val="28"/>
              </w:rPr>
            </w:pPr>
          </w:p>
          <w:p w14:paraId="4DA0F52A" w14:textId="77777777" w:rsidR="009012F6" w:rsidRDefault="009012F6" w:rsidP="009012F6">
            <w:pPr>
              <w:spacing w:line="240" w:lineRule="auto"/>
              <w:rPr>
                <w:rFonts w:ascii="Arial Narrow" w:hAnsi="Arial Narrow" w:cs="Arial"/>
                <w:b/>
                <w:color w:val="FFFFFF" w:themeColor="background1"/>
                <w:sz w:val="28"/>
                <w:szCs w:val="28"/>
              </w:rPr>
            </w:pPr>
          </w:p>
          <w:p w14:paraId="32EA18D6" w14:textId="77777777" w:rsidR="009012F6" w:rsidRDefault="009012F6" w:rsidP="009012F6">
            <w:pPr>
              <w:spacing w:line="240" w:lineRule="auto"/>
              <w:rPr>
                <w:rFonts w:ascii="Arial Narrow" w:hAnsi="Arial Narrow" w:cs="Arial"/>
                <w:b/>
                <w:color w:val="FFFFFF" w:themeColor="background1"/>
                <w:sz w:val="28"/>
                <w:szCs w:val="28"/>
              </w:rPr>
            </w:pPr>
          </w:p>
          <w:p w14:paraId="59C795A5" w14:textId="77777777" w:rsidR="009012F6" w:rsidRDefault="009012F6" w:rsidP="009012F6">
            <w:pPr>
              <w:spacing w:line="240" w:lineRule="auto"/>
              <w:rPr>
                <w:rFonts w:ascii="Arial Narrow" w:hAnsi="Arial Narrow" w:cs="Arial"/>
                <w:b/>
                <w:color w:val="FFFFFF" w:themeColor="background1"/>
                <w:sz w:val="28"/>
                <w:szCs w:val="28"/>
              </w:rPr>
            </w:pPr>
          </w:p>
          <w:p w14:paraId="58C4B4DB" w14:textId="77777777" w:rsidR="009012F6" w:rsidRDefault="009012F6" w:rsidP="009012F6">
            <w:pPr>
              <w:spacing w:line="240" w:lineRule="auto"/>
              <w:rPr>
                <w:rFonts w:ascii="Arial Narrow" w:hAnsi="Arial Narrow" w:cs="Arial"/>
                <w:b/>
                <w:color w:val="FFFFFF" w:themeColor="background1"/>
                <w:sz w:val="28"/>
                <w:szCs w:val="28"/>
              </w:rPr>
            </w:pPr>
          </w:p>
          <w:p w14:paraId="0D5B0E34" w14:textId="77777777" w:rsidR="009012F6" w:rsidRDefault="009012F6" w:rsidP="009012F6">
            <w:pPr>
              <w:spacing w:line="240" w:lineRule="auto"/>
              <w:rPr>
                <w:rFonts w:ascii="Arial Narrow" w:hAnsi="Arial Narrow" w:cs="Arial"/>
                <w:b/>
                <w:color w:val="FFFFFF" w:themeColor="background1"/>
                <w:sz w:val="28"/>
                <w:szCs w:val="28"/>
              </w:rPr>
            </w:pPr>
          </w:p>
          <w:p w14:paraId="793C8FCB" w14:textId="77777777" w:rsidR="009012F6" w:rsidRDefault="009012F6" w:rsidP="009012F6">
            <w:pPr>
              <w:spacing w:line="240" w:lineRule="auto"/>
              <w:rPr>
                <w:rFonts w:ascii="Arial Narrow" w:hAnsi="Arial Narrow" w:cs="Arial"/>
                <w:b/>
                <w:color w:val="FFFFFF" w:themeColor="background1"/>
                <w:sz w:val="28"/>
                <w:szCs w:val="28"/>
              </w:rPr>
            </w:pPr>
          </w:p>
          <w:p w14:paraId="236553B6" w14:textId="77777777" w:rsidR="009012F6" w:rsidRDefault="009012F6" w:rsidP="009012F6">
            <w:pPr>
              <w:spacing w:line="240" w:lineRule="auto"/>
              <w:rPr>
                <w:rFonts w:ascii="Arial Narrow" w:hAnsi="Arial Narrow" w:cs="Arial"/>
                <w:b/>
                <w:color w:val="FFFFFF" w:themeColor="background1"/>
                <w:sz w:val="28"/>
                <w:szCs w:val="28"/>
              </w:rPr>
            </w:pPr>
          </w:p>
          <w:p w14:paraId="6E18B2E4" w14:textId="77777777" w:rsidR="009012F6" w:rsidRDefault="009012F6" w:rsidP="009012F6">
            <w:pPr>
              <w:spacing w:line="240" w:lineRule="auto"/>
              <w:rPr>
                <w:rFonts w:ascii="Arial Narrow" w:hAnsi="Arial Narrow" w:cs="Arial"/>
                <w:b/>
                <w:color w:val="FFFFFF" w:themeColor="background1"/>
                <w:sz w:val="28"/>
                <w:szCs w:val="28"/>
              </w:rPr>
            </w:pPr>
            <w:r w:rsidRPr="009012F6">
              <w:rPr>
                <w:rFonts w:ascii="Arial Narrow" w:hAnsi="Arial Narrow" w:cs="Arial"/>
                <w:b/>
                <w:color w:val="FFFFFF" w:themeColor="background1"/>
                <w:sz w:val="28"/>
                <w:szCs w:val="28"/>
              </w:rPr>
              <w:t>Lecturer or Course coordinator</w:t>
            </w:r>
          </w:p>
          <w:p w14:paraId="69FC4D33" w14:textId="22AD018B" w:rsidR="009012F6" w:rsidRPr="009012F6" w:rsidRDefault="009012F6" w:rsidP="009012F6">
            <w:pPr>
              <w:spacing w:line="240" w:lineRule="auto"/>
              <w:rPr>
                <w:rFonts w:ascii="Arial Narrow" w:hAnsi="Arial Narrow" w:cs="Arial"/>
                <w:b/>
                <w:color w:val="FFFFFF" w:themeColor="background1"/>
                <w:sz w:val="28"/>
                <w:szCs w:val="28"/>
              </w:rPr>
            </w:pPr>
          </w:p>
        </w:tc>
        <w:tc>
          <w:tcPr>
            <w:tcW w:w="1013" w:type="pct"/>
          </w:tcPr>
          <w:p w14:paraId="0F2A9138"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Incorporate positive  Māori relationships or</w:t>
            </w:r>
          </w:p>
          <w:p w14:paraId="6F11D633"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perspectives into your course/ work.</w:t>
            </w:r>
          </w:p>
          <w:p w14:paraId="1A535FF6"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Know about OP and its Māori Intellectual Property policy.</w:t>
            </w:r>
          </w:p>
          <w:p w14:paraId="0B951665"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Find out what Iwi might want as a project so it becomes mutually beneficial to all participants.</w:t>
            </w:r>
          </w:p>
        </w:tc>
        <w:tc>
          <w:tcPr>
            <w:tcW w:w="550" w:type="pct"/>
          </w:tcPr>
          <w:p w14:paraId="7188D2BE"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Help a student doing a project that needs translations or consultations</w:t>
            </w:r>
          </w:p>
        </w:tc>
        <w:tc>
          <w:tcPr>
            <w:tcW w:w="750" w:type="pct"/>
          </w:tcPr>
          <w:p w14:paraId="2909A9C0"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What the Intellectual Property rights are? Consider why the student wishes to do this project and if it is appropriate to undertake. Might Rūnaka be interested in having input? Or might the student invite Rūnaka input? Are there ethical considerations that need to be addressed?</w:t>
            </w:r>
          </w:p>
        </w:tc>
        <w:tc>
          <w:tcPr>
            <w:tcW w:w="600" w:type="pct"/>
          </w:tcPr>
          <w:p w14:paraId="72C205C9"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The Kaitohutohu or the person the Kaitohutohu has delegated/ told you to consult with.</w:t>
            </w:r>
          </w:p>
        </w:tc>
        <w:tc>
          <w:tcPr>
            <w:tcW w:w="700" w:type="pct"/>
          </w:tcPr>
          <w:p w14:paraId="1864E476"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There may be a reason why the interest in a translation is an indication of a much larger consultation or planning process needed</w:t>
            </w:r>
          </w:p>
        </w:tc>
        <w:tc>
          <w:tcPr>
            <w:tcW w:w="762" w:type="pct"/>
          </w:tcPr>
          <w:p w14:paraId="719D40AE"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Attend Staff training days where Māori specific workshops are being offered. Enrol in Mata a Ao Māori papers</w:t>
            </w:r>
          </w:p>
        </w:tc>
      </w:tr>
      <w:tr w:rsidR="009012F6" w:rsidRPr="009012F6" w14:paraId="7EA217C6" w14:textId="77777777" w:rsidTr="009012F6">
        <w:tc>
          <w:tcPr>
            <w:tcW w:w="625" w:type="pct"/>
            <w:vMerge/>
            <w:shd w:val="clear" w:color="auto" w:fill="943634" w:themeFill="accent2" w:themeFillShade="BF"/>
          </w:tcPr>
          <w:p w14:paraId="510044E1" w14:textId="7314F91E" w:rsidR="009012F6" w:rsidRPr="009012F6" w:rsidRDefault="009012F6" w:rsidP="00785A76">
            <w:pPr>
              <w:spacing w:line="240" w:lineRule="auto"/>
              <w:jc w:val="center"/>
              <w:rPr>
                <w:rFonts w:ascii="Arial Narrow" w:hAnsi="Arial Narrow" w:cs="Arial"/>
                <w:b/>
              </w:rPr>
            </w:pPr>
          </w:p>
        </w:tc>
        <w:tc>
          <w:tcPr>
            <w:tcW w:w="1013" w:type="pct"/>
          </w:tcPr>
          <w:p w14:paraId="125F474E"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Have established positive  Māori relationships then incorporate aspects of what assisted these perspectives into your course/ work</w:t>
            </w:r>
          </w:p>
          <w:p w14:paraId="6C3F2D76" w14:textId="77777777" w:rsidR="009012F6" w:rsidRPr="009012F6" w:rsidRDefault="009012F6" w:rsidP="00801DF9">
            <w:pPr>
              <w:spacing w:line="240" w:lineRule="auto"/>
              <w:rPr>
                <w:rFonts w:ascii="Arial Narrow" w:hAnsi="Arial Narrow" w:cs="Arial"/>
                <w:b/>
              </w:rPr>
            </w:pPr>
            <w:r w:rsidRPr="009012F6">
              <w:rPr>
                <w:rFonts w:ascii="Arial Narrow" w:hAnsi="Arial Narrow" w:cs="Arial"/>
                <w:b/>
              </w:rPr>
              <w:t>Allow plenty of notice for the time frame required</w:t>
            </w:r>
          </w:p>
        </w:tc>
        <w:tc>
          <w:tcPr>
            <w:tcW w:w="550" w:type="pct"/>
          </w:tcPr>
          <w:p w14:paraId="4EBFF590"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Contract a  person to do some teaching on an existing course that has not been used  before</w:t>
            </w:r>
          </w:p>
        </w:tc>
        <w:tc>
          <w:tcPr>
            <w:tcW w:w="750" w:type="pct"/>
          </w:tcPr>
          <w:p w14:paraId="353C6C28"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Does the person have input into what is going to be taught? Have you asked them if it is appropriate?</w:t>
            </w:r>
          </w:p>
        </w:tc>
        <w:tc>
          <w:tcPr>
            <w:tcW w:w="600" w:type="pct"/>
          </w:tcPr>
          <w:p w14:paraId="6A0E0203"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The Kaitohutohu</w:t>
            </w:r>
          </w:p>
        </w:tc>
        <w:tc>
          <w:tcPr>
            <w:tcW w:w="700" w:type="pct"/>
          </w:tcPr>
          <w:p w14:paraId="367011DF"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There needs to be consultation on what is taught as well as who can teach it.</w:t>
            </w:r>
          </w:p>
        </w:tc>
        <w:tc>
          <w:tcPr>
            <w:tcW w:w="762" w:type="pct"/>
          </w:tcPr>
          <w:p w14:paraId="046A5741"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What might you consider if this is NOT what Iwi might think is worthwhile content?</w:t>
            </w:r>
          </w:p>
        </w:tc>
      </w:tr>
      <w:tr w:rsidR="009012F6" w:rsidRPr="009012F6" w14:paraId="5386A5A4" w14:textId="77777777" w:rsidTr="009012F6">
        <w:tc>
          <w:tcPr>
            <w:tcW w:w="625" w:type="pct"/>
            <w:vMerge/>
            <w:shd w:val="clear" w:color="auto" w:fill="943634" w:themeFill="accent2" w:themeFillShade="BF"/>
          </w:tcPr>
          <w:p w14:paraId="2B770BDB" w14:textId="23751312" w:rsidR="009012F6" w:rsidRPr="009012F6" w:rsidRDefault="009012F6" w:rsidP="00785A76">
            <w:pPr>
              <w:spacing w:line="240" w:lineRule="auto"/>
              <w:jc w:val="center"/>
              <w:rPr>
                <w:rFonts w:ascii="Arial Narrow" w:hAnsi="Arial Narrow" w:cs="Arial"/>
                <w:b/>
              </w:rPr>
            </w:pPr>
          </w:p>
        </w:tc>
        <w:tc>
          <w:tcPr>
            <w:tcW w:w="1013" w:type="pct"/>
          </w:tcPr>
          <w:p w14:paraId="110E8CE1"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Understand what informs your practice and what is driving the ‘want’ you have</w:t>
            </w:r>
          </w:p>
        </w:tc>
        <w:tc>
          <w:tcPr>
            <w:tcW w:w="550" w:type="pct"/>
          </w:tcPr>
          <w:p w14:paraId="763F4FAE"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Discuss the development of a new curriculum, or discuss a “re-packaging: of an existing course</w:t>
            </w:r>
          </w:p>
        </w:tc>
        <w:tc>
          <w:tcPr>
            <w:tcW w:w="750" w:type="pct"/>
          </w:tcPr>
          <w:p w14:paraId="75E0AC09"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What preparation have you have completed before this consultation? How does your new curriculum reflect the MoU and MSF?</w:t>
            </w:r>
          </w:p>
        </w:tc>
        <w:tc>
          <w:tcPr>
            <w:tcW w:w="600" w:type="pct"/>
          </w:tcPr>
          <w:p w14:paraId="4734CFC7"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The Kaitohutohu</w:t>
            </w:r>
          </w:p>
        </w:tc>
        <w:tc>
          <w:tcPr>
            <w:tcW w:w="700" w:type="pct"/>
          </w:tcPr>
          <w:p w14:paraId="5013DE88"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Early and substantial input is required.  This might include finding the appropriate person to work with you on detailed course by course development.</w:t>
            </w:r>
          </w:p>
        </w:tc>
        <w:tc>
          <w:tcPr>
            <w:tcW w:w="762" w:type="pct"/>
          </w:tcPr>
          <w:p w14:paraId="13558972" w14:textId="1A3B4B5F" w:rsidR="009012F6" w:rsidRPr="009012F6" w:rsidRDefault="009012F6" w:rsidP="00801DF9">
            <w:pPr>
              <w:spacing w:line="240" w:lineRule="auto"/>
              <w:rPr>
                <w:rFonts w:ascii="Arial Narrow" w:hAnsi="Arial Narrow" w:cs="Arial"/>
              </w:rPr>
            </w:pPr>
            <w:r w:rsidRPr="009012F6">
              <w:rPr>
                <w:rFonts w:ascii="Arial Narrow" w:hAnsi="Arial Narrow" w:cs="Arial"/>
              </w:rPr>
              <w:t>See what Iwi are interested in education, research and aspirations by getting onto their website. Here in te Waipounamu and Otago there  are the Iwi website as well as the four Papatipu Rūnaka websites</w:t>
            </w:r>
          </w:p>
        </w:tc>
      </w:tr>
      <w:tr w:rsidR="009012F6" w:rsidRPr="009012F6" w14:paraId="51DB710E" w14:textId="77777777" w:rsidTr="009012F6">
        <w:tc>
          <w:tcPr>
            <w:tcW w:w="625" w:type="pct"/>
            <w:vMerge/>
            <w:shd w:val="clear" w:color="auto" w:fill="943634" w:themeFill="accent2" w:themeFillShade="BF"/>
            <w:vAlign w:val="center"/>
          </w:tcPr>
          <w:p w14:paraId="6D2B62EF" w14:textId="56AFD73A" w:rsidR="009012F6" w:rsidRPr="009012F6" w:rsidRDefault="009012F6" w:rsidP="00785A76">
            <w:pPr>
              <w:spacing w:line="240" w:lineRule="auto"/>
              <w:jc w:val="center"/>
              <w:rPr>
                <w:rFonts w:ascii="Arial Narrow" w:hAnsi="Arial Narrow" w:cs="Arial"/>
                <w:b/>
                <w:color w:val="FFFFFF" w:themeColor="background1"/>
                <w:sz w:val="24"/>
                <w:szCs w:val="24"/>
              </w:rPr>
            </w:pPr>
          </w:p>
        </w:tc>
        <w:tc>
          <w:tcPr>
            <w:tcW w:w="1013" w:type="pct"/>
          </w:tcPr>
          <w:p w14:paraId="347F6AF4"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First develop and form, then incorporate positive  Māori relationships</w:t>
            </w:r>
          </w:p>
        </w:tc>
        <w:tc>
          <w:tcPr>
            <w:tcW w:w="550" w:type="pct"/>
          </w:tcPr>
          <w:p w14:paraId="1736DD59"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To consult with local Māori</w:t>
            </w:r>
          </w:p>
        </w:tc>
        <w:tc>
          <w:tcPr>
            <w:tcW w:w="750" w:type="pct"/>
          </w:tcPr>
          <w:p w14:paraId="2ED6567B"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What would be the purpose of this consultation and at what stage would you consult? Earlier rather than later will see the process happen in a more seamless fashion. Remember Rūnaka are busy doing this with multiple treaty partners</w:t>
            </w:r>
          </w:p>
        </w:tc>
        <w:tc>
          <w:tcPr>
            <w:tcW w:w="600" w:type="pct"/>
          </w:tcPr>
          <w:p w14:paraId="6FC07A88"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The Kaitohutohu</w:t>
            </w:r>
          </w:p>
        </w:tc>
        <w:tc>
          <w:tcPr>
            <w:tcW w:w="700" w:type="pct"/>
          </w:tcPr>
          <w:p w14:paraId="4629A90B"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This is the appropriate first place to go under the MOU</w:t>
            </w:r>
          </w:p>
        </w:tc>
        <w:tc>
          <w:tcPr>
            <w:tcW w:w="762" w:type="pct"/>
          </w:tcPr>
          <w:p w14:paraId="4746EB94"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 xml:space="preserve">Enrol in the Mata a Ao papers; </w:t>
            </w:r>
          </w:p>
          <w:p w14:paraId="06C86BC7"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Find out if you are able to use pre-existing/ pre recorded Elluminate sessions;  sessions to help with your personal and student/staff preparation and pronunciation.</w:t>
            </w:r>
          </w:p>
        </w:tc>
      </w:tr>
      <w:tr w:rsidR="009012F6" w:rsidRPr="009012F6" w14:paraId="7349CADA" w14:textId="77777777" w:rsidTr="009012F6">
        <w:tc>
          <w:tcPr>
            <w:tcW w:w="625" w:type="pct"/>
            <w:vMerge/>
            <w:shd w:val="clear" w:color="auto" w:fill="943634" w:themeFill="accent2" w:themeFillShade="BF"/>
          </w:tcPr>
          <w:p w14:paraId="6A8D1607" w14:textId="77777777" w:rsidR="009012F6" w:rsidRPr="009012F6" w:rsidRDefault="009012F6" w:rsidP="00801DF9">
            <w:pPr>
              <w:spacing w:line="240" w:lineRule="auto"/>
              <w:rPr>
                <w:rFonts w:ascii="Arial Narrow" w:hAnsi="Arial Narrow" w:cs="Arial"/>
              </w:rPr>
            </w:pPr>
          </w:p>
        </w:tc>
        <w:tc>
          <w:tcPr>
            <w:tcW w:w="1013" w:type="pct"/>
          </w:tcPr>
          <w:p w14:paraId="4192F29E"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Form , then incorporate positive  Māori relationships within and outside of OP</w:t>
            </w:r>
          </w:p>
        </w:tc>
        <w:tc>
          <w:tcPr>
            <w:tcW w:w="550" w:type="pct"/>
          </w:tcPr>
          <w:p w14:paraId="3D727CB4"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A person to teach a new module/course relating to Māori content</w:t>
            </w:r>
          </w:p>
        </w:tc>
        <w:tc>
          <w:tcPr>
            <w:tcW w:w="750" w:type="pct"/>
          </w:tcPr>
          <w:p w14:paraId="6C26CF0B"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Who has selected the course, how does the content fit within the overall course, who assesses the course.</w:t>
            </w:r>
          </w:p>
          <w:p w14:paraId="27E1C80B"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 xml:space="preserve">How have you made preparation for integrated aspects of the course so that it becomes owned by all staff delivering the content. Check that it is not contravening the MoU. </w:t>
            </w:r>
          </w:p>
        </w:tc>
        <w:tc>
          <w:tcPr>
            <w:tcW w:w="600" w:type="pct"/>
          </w:tcPr>
          <w:p w14:paraId="1BC408D1"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The Kaitohutohu</w:t>
            </w:r>
          </w:p>
        </w:tc>
        <w:tc>
          <w:tcPr>
            <w:tcW w:w="700" w:type="pct"/>
          </w:tcPr>
          <w:p w14:paraId="4A9303F4"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There needs to be consultation on what is taught as well as who best can teach it.</w:t>
            </w:r>
          </w:p>
        </w:tc>
        <w:tc>
          <w:tcPr>
            <w:tcW w:w="762" w:type="pct"/>
          </w:tcPr>
          <w:p w14:paraId="050B932B"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Enrol in Cert paper</w:t>
            </w:r>
          </w:p>
          <w:p w14:paraId="28197ED6"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Ceremonial Use.</w:t>
            </w:r>
          </w:p>
          <w:p w14:paraId="7523A3A4"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 xml:space="preserve"> See the MoU for Treaty training .</w:t>
            </w:r>
          </w:p>
        </w:tc>
      </w:tr>
      <w:tr w:rsidR="009012F6" w:rsidRPr="009012F6" w14:paraId="4EE8E919" w14:textId="77777777" w:rsidTr="009012F6">
        <w:tc>
          <w:tcPr>
            <w:tcW w:w="625" w:type="pct"/>
            <w:vMerge/>
            <w:shd w:val="clear" w:color="auto" w:fill="943634" w:themeFill="accent2" w:themeFillShade="BF"/>
          </w:tcPr>
          <w:p w14:paraId="70F80C32" w14:textId="77777777" w:rsidR="009012F6" w:rsidRPr="009012F6" w:rsidRDefault="009012F6" w:rsidP="00801DF9">
            <w:pPr>
              <w:spacing w:line="240" w:lineRule="auto"/>
              <w:rPr>
                <w:rFonts w:ascii="Arial Narrow" w:hAnsi="Arial Narrow" w:cs="Arial"/>
              </w:rPr>
            </w:pPr>
          </w:p>
        </w:tc>
        <w:tc>
          <w:tcPr>
            <w:tcW w:w="1013" w:type="pct"/>
          </w:tcPr>
          <w:p w14:paraId="76F8D5DE"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You need to be clear why you want to offer welcome/s to Māori students; understand what the purposes of  Māori welcomes are and whose</w:t>
            </w:r>
          </w:p>
          <w:p w14:paraId="6213752F" w14:textId="74226B27" w:rsidR="009012F6" w:rsidRPr="009012F6" w:rsidRDefault="009012F6" w:rsidP="00801DF9">
            <w:pPr>
              <w:spacing w:line="240" w:lineRule="auto"/>
              <w:rPr>
                <w:rFonts w:ascii="Arial Narrow" w:hAnsi="Arial Narrow" w:cs="Arial"/>
              </w:rPr>
            </w:pPr>
            <w:r w:rsidRPr="009012F6">
              <w:rPr>
                <w:rFonts w:ascii="Arial Narrow" w:hAnsi="Arial Narrow" w:cs="Arial"/>
              </w:rPr>
              <w:t>responsibility it is for</w:t>
            </w:r>
            <w:r w:rsidRPr="009012F6">
              <w:rPr>
                <w:rFonts w:ascii="Arial Narrow" w:hAnsi="Arial Narrow" w:cs="Arial"/>
                <w:color w:val="365F91" w:themeColor="accent1" w:themeShade="BF"/>
              </w:rPr>
              <w:t xml:space="preserve"> </w:t>
            </w:r>
            <w:r w:rsidRPr="009012F6">
              <w:rPr>
                <w:rFonts w:ascii="Arial Narrow" w:hAnsi="Arial Narrow" w:cs="Arial"/>
              </w:rPr>
              <w:t>offering these. Be sure that you have follow up services and arrangements beyond the welcome that mirrors what happens in and through the process of a pōwhiri</w:t>
            </w:r>
          </w:p>
        </w:tc>
        <w:tc>
          <w:tcPr>
            <w:tcW w:w="550" w:type="pct"/>
          </w:tcPr>
          <w:p w14:paraId="1F836D09"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A welcome to Māori students</w:t>
            </w:r>
          </w:p>
        </w:tc>
        <w:tc>
          <w:tcPr>
            <w:tcW w:w="750" w:type="pct"/>
          </w:tcPr>
          <w:p w14:paraId="0FFAA766"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 xml:space="preserve">Who is hosting the pōwhiri? </w:t>
            </w:r>
          </w:p>
          <w:p w14:paraId="1DF49F37"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Is this a welcome to the area or to OP? If it is the area, then Kai Tahu would do this.</w:t>
            </w:r>
          </w:p>
        </w:tc>
        <w:tc>
          <w:tcPr>
            <w:tcW w:w="600" w:type="pct"/>
          </w:tcPr>
          <w:p w14:paraId="4C8CCC6F"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The Kaitohutohu  or</w:t>
            </w:r>
          </w:p>
          <w:p w14:paraId="508B94CA"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Kāhui Kai Tahu</w:t>
            </w:r>
          </w:p>
          <w:p w14:paraId="15D7FAC1"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Please refer to documents on Insite- Kaitohutohu Icon to see information about pōwhiri and mihi whakatau.</w:t>
            </w:r>
          </w:p>
        </w:tc>
        <w:tc>
          <w:tcPr>
            <w:tcW w:w="700" w:type="pct"/>
          </w:tcPr>
          <w:p w14:paraId="19BB6AC6"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Local people need to do this following local tikaka. Find out how you might be a good co-host</w:t>
            </w:r>
            <w:r w:rsidRPr="009012F6">
              <w:rPr>
                <w:rFonts w:ascii="Arial Narrow" w:hAnsi="Arial Narrow" w:cs="Arial"/>
                <w:color w:val="365F91" w:themeColor="accent1" w:themeShade="BF"/>
              </w:rPr>
              <w:t>.</w:t>
            </w:r>
          </w:p>
        </w:tc>
        <w:tc>
          <w:tcPr>
            <w:tcW w:w="762" w:type="pct"/>
          </w:tcPr>
          <w:p w14:paraId="45FBEB4C"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Enrol in Cert paper</w:t>
            </w:r>
          </w:p>
          <w:p w14:paraId="6C7E9361" w14:textId="77777777" w:rsidR="009012F6" w:rsidRPr="009012F6" w:rsidRDefault="009012F6" w:rsidP="00801DF9">
            <w:pPr>
              <w:spacing w:line="240" w:lineRule="auto"/>
              <w:rPr>
                <w:rFonts w:ascii="Arial Narrow" w:hAnsi="Arial Narrow" w:cs="Arial"/>
              </w:rPr>
            </w:pPr>
            <w:r w:rsidRPr="009012F6">
              <w:rPr>
                <w:rFonts w:ascii="Arial Narrow" w:hAnsi="Arial Narrow" w:cs="Arial"/>
              </w:rPr>
              <w:t>Ceremonial Use.  Read the Guide to Off Marae Protocols</w:t>
            </w:r>
          </w:p>
        </w:tc>
      </w:tr>
    </w:tbl>
    <w:p w14:paraId="74A5B991" w14:textId="77777777" w:rsidR="009012F6" w:rsidRDefault="009012F6">
      <w:pPr>
        <w:sectPr w:rsidR="009012F6" w:rsidSect="00801DF9">
          <w:footnotePr>
            <w:pos w:val="beneathText"/>
          </w:footnotePr>
          <w:pgSz w:w="16840" w:h="11907" w:orient="landscape" w:code="9"/>
          <w:pgMar w:top="1701" w:right="1440" w:bottom="1247" w:left="1440" w:header="720" w:footer="720" w:gutter="0"/>
          <w:cols w:space="720"/>
          <w:docGrid w:linePitch="360"/>
        </w:sectPr>
      </w:pPr>
    </w:p>
    <w:tbl>
      <w:tblPr>
        <w:tblW w:w="497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8" w:type="dxa"/>
          <w:bottom w:w="28" w:type="dxa"/>
        </w:tblCellMar>
        <w:tblLook w:val="04A0" w:firstRow="1" w:lastRow="0" w:firstColumn="1" w:lastColumn="0" w:noHBand="0" w:noVBand="1"/>
      </w:tblPr>
      <w:tblGrid>
        <w:gridCol w:w="1762"/>
        <w:gridCol w:w="2174"/>
        <w:gridCol w:w="1688"/>
        <w:gridCol w:w="2165"/>
        <w:gridCol w:w="1544"/>
        <w:gridCol w:w="1968"/>
        <w:gridCol w:w="2815"/>
      </w:tblGrid>
      <w:tr w:rsidR="00CB3A62" w:rsidRPr="009012F6" w14:paraId="3DCC3160" w14:textId="77777777" w:rsidTr="00CB3A62">
        <w:trPr>
          <w:tblHeader/>
        </w:trPr>
        <w:tc>
          <w:tcPr>
            <w:tcW w:w="624" w:type="pct"/>
            <w:shd w:val="clear" w:color="auto" w:fill="95B3D7" w:themeFill="accent1" w:themeFillTint="99"/>
            <w:vAlign w:val="center"/>
          </w:tcPr>
          <w:p w14:paraId="00C4EBD5" w14:textId="14CCE4DE" w:rsidR="00801DF9" w:rsidRPr="009012F6" w:rsidRDefault="00801DF9" w:rsidP="009012F6">
            <w:pPr>
              <w:spacing w:line="240" w:lineRule="auto"/>
              <w:jc w:val="center"/>
              <w:rPr>
                <w:rFonts w:ascii="Arial Narrow" w:hAnsi="Arial Narrow" w:cs="Arial"/>
                <w:b/>
              </w:rPr>
            </w:pPr>
            <w:r w:rsidRPr="009012F6">
              <w:rPr>
                <w:rFonts w:ascii="Arial Narrow" w:hAnsi="Arial Narrow" w:cs="Arial"/>
                <w:b/>
              </w:rPr>
              <w:t>If you are...</w:t>
            </w:r>
          </w:p>
        </w:tc>
        <w:tc>
          <w:tcPr>
            <w:tcW w:w="770" w:type="pct"/>
            <w:shd w:val="clear" w:color="auto" w:fill="95B3D7" w:themeFill="accent1" w:themeFillTint="99"/>
            <w:vAlign w:val="center"/>
          </w:tcPr>
          <w:p w14:paraId="1D97EFFF"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You need to...</w:t>
            </w:r>
          </w:p>
        </w:tc>
        <w:tc>
          <w:tcPr>
            <w:tcW w:w="598" w:type="pct"/>
            <w:shd w:val="clear" w:color="auto" w:fill="17365D" w:themeFill="text2" w:themeFillShade="BF"/>
            <w:vAlign w:val="center"/>
          </w:tcPr>
          <w:p w14:paraId="68DEC428" w14:textId="77777777" w:rsidR="00801DF9" w:rsidRPr="009012F6" w:rsidRDefault="00801DF9" w:rsidP="00801DF9">
            <w:pPr>
              <w:spacing w:line="240" w:lineRule="auto"/>
              <w:jc w:val="center"/>
              <w:rPr>
                <w:rFonts w:ascii="Arial Narrow" w:hAnsi="Arial Narrow" w:cs="Arial"/>
                <w:b/>
                <w:color w:val="FFFFFF" w:themeColor="background1"/>
                <w:sz w:val="24"/>
                <w:szCs w:val="24"/>
              </w:rPr>
            </w:pPr>
            <w:r w:rsidRPr="009012F6">
              <w:rPr>
                <w:rFonts w:ascii="Arial Narrow" w:hAnsi="Arial Narrow" w:cs="Arial"/>
                <w:b/>
                <w:color w:val="FFFFFF" w:themeColor="background1"/>
                <w:sz w:val="24"/>
                <w:szCs w:val="24"/>
              </w:rPr>
              <w:t>You want to...</w:t>
            </w:r>
          </w:p>
        </w:tc>
        <w:tc>
          <w:tcPr>
            <w:tcW w:w="767" w:type="pct"/>
            <w:shd w:val="clear" w:color="auto" w:fill="95B3D7" w:themeFill="accent1" w:themeFillTint="99"/>
            <w:vAlign w:val="center"/>
          </w:tcPr>
          <w:p w14:paraId="4518128D"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Consider...</w:t>
            </w:r>
          </w:p>
        </w:tc>
        <w:tc>
          <w:tcPr>
            <w:tcW w:w="547" w:type="pct"/>
            <w:shd w:val="clear" w:color="auto" w:fill="95B3D7" w:themeFill="accent1" w:themeFillTint="99"/>
            <w:vAlign w:val="center"/>
          </w:tcPr>
          <w:p w14:paraId="478C8F8D"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The first place you go is...</w:t>
            </w:r>
          </w:p>
        </w:tc>
        <w:tc>
          <w:tcPr>
            <w:tcW w:w="697" w:type="pct"/>
            <w:shd w:val="clear" w:color="auto" w:fill="95B3D7" w:themeFill="accent1" w:themeFillTint="99"/>
            <w:vAlign w:val="center"/>
          </w:tcPr>
          <w:p w14:paraId="766BF660"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Because...</w:t>
            </w:r>
          </w:p>
        </w:tc>
        <w:tc>
          <w:tcPr>
            <w:tcW w:w="997" w:type="pct"/>
            <w:shd w:val="clear" w:color="auto" w:fill="95B3D7" w:themeFill="accent1" w:themeFillTint="99"/>
            <w:vAlign w:val="center"/>
          </w:tcPr>
          <w:p w14:paraId="26D7BF22" w14:textId="77777777" w:rsidR="00801DF9" w:rsidRPr="009012F6" w:rsidRDefault="00801DF9" w:rsidP="00801DF9">
            <w:pPr>
              <w:spacing w:line="240" w:lineRule="auto"/>
              <w:jc w:val="center"/>
              <w:rPr>
                <w:rFonts w:ascii="Arial Narrow" w:hAnsi="Arial Narrow" w:cs="Arial"/>
                <w:b/>
              </w:rPr>
            </w:pPr>
            <w:r w:rsidRPr="009012F6">
              <w:rPr>
                <w:rFonts w:ascii="Arial Narrow" w:hAnsi="Arial Narrow" w:cs="Arial"/>
                <w:b/>
              </w:rPr>
              <w:t>What else you can do - Opportunities for Education?</w:t>
            </w:r>
          </w:p>
        </w:tc>
      </w:tr>
      <w:tr w:rsidR="00CB3A62" w:rsidRPr="009012F6" w14:paraId="43019CE1" w14:textId="77777777" w:rsidTr="00CB3A62">
        <w:trPr>
          <w:trHeight w:val="1760"/>
        </w:trPr>
        <w:tc>
          <w:tcPr>
            <w:tcW w:w="624" w:type="pct"/>
            <w:vMerge w:val="restart"/>
            <w:shd w:val="clear" w:color="auto" w:fill="76923C" w:themeFill="accent3" w:themeFillShade="BF"/>
            <w:vAlign w:val="center"/>
          </w:tcPr>
          <w:p w14:paraId="5D8F084A" w14:textId="02187158" w:rsidR="00CB3A62" w:rsidRPr="009012F6" w:rsidRDefault="00CB3A62" w:rsidP="00CB3A62">
            <w:pPr>
              <w:spacing w:line="240" w:lineRule="auto"/>
              <w:jc w:val="center"/>
              <w:rPr>
                <w:rFonts w:ascii="Arial Narrow" w:hAnsi="Arial Narrow" w:cs="Arial"/>
                <w:b/>
                <w:color w:val="FFFFFF" w:themeColor="background1"/>
                <w:sz w:val="28"/>
                <w:szCs w:val="28"/>
              </w:rPr>
            </w:pPr>
            <w:r w:rsidRPr="009012F6">
              <w:rPr>
                <w:rFonts w:ascii="Arial Narrow" w:hAnsi="Arial Narrow" w:cs="Arial"/>
                <w:b/>
                <w:color w:val="FFFFFF" w:themeColor="background1"/>
                <w:sz w:val="28"/>
                <w:szCs w:val="28"/>
              </w:rPr>
              <w:t>A Head of Department or service area</w:t>
            </w:r>
          </w:p>
        </w:tc>
        <w:tc>
          <w:tcPr>
            <w:tcW w:w="770" w:type="pct"/>
          </w:tcPr>
          <w:p w14:paraId="533DE59C"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Be sure that you have follow up services and arrangements beyond the welcome that will incorporate what you need.</w:t>
            </w:r>
          </w:p>
        </w:tc>
        <w:tc>
          <w:tcPr>
            <w:tcW w:w="598" w:type="pct"/>
          </w:tcPr>
          <w:p w14:paraId="089E6CA3"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Seek advice on a Māori student who is at risk of failing their course</w:t>
            </w:r>
          </w:p>
        </w:tc>
        <w:tc>
          <w:tcPr>
            <w:tcW w:w="767" w:type="pct"/>
          </w:tcPr>
          <w:p w14:paraId="40BA7052"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Are the support systems in your school accessible to Māori students and a way they will want use these? How can you find out what this might be?</w:t>
            </w:r>
          </w:p>
        </w:tc>
        <w:tc>
          <w:tcPr>
            <w:tcW w:w="547" w:type="pct"/>
          </w:tcPr>
          <w:p w14:paraId="4B73E217"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The Kaiārahi</w:t>
            </w:r>
          </w:p>
        </w:tc>
        <w:tc>
          <w:tcPr>
            <w:tcW w:w="697" w:type="pct"/>
          </w:tcPr>
          <w:p w14:paraId="37B56033"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Māori student needs are accessed through the Kaiārahi</w:t>
            </w:r>
          </w:p>
        </w:tc>
        <w:tc>
          <w:tcPr>
            <w:tcW w:w="997" w:type="pct"/>
          </w:tcPr>
          <w:p w14:paraId="4438682F"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Read MoE and other Crown documents on retention of Māori students. Try a different approach to engaging the student and ask the Kaiārahi or any Kai Tahu staff what these might be? Seek advice from Kāhui if there are Taurahere rōpu (local groups) of other Iwi in Dunedin</w:t>
            </w:r>
          </w:p>
        </w:tc>
      </w:tr>
      <w:tr w:rsidR="00CB3A62" w:rsidRPr="009012F6" w14:paraId="1B78ED80" w14:textId="77777777" w:rsidTr="00CB3A62">
        <w:trPr>
          <w:trHeight w:val="1760"/>
        </w:trPr>
        <w:tc>
          <w:tcPr>
            <w:tcW w:w="624" w:type="pct"/>
            <w:vMerge/>
            <w:shd w:val="clear" w:color="auto" w:fill="76923C" w:themeFill="accent3" w:themeFillShade="BF"/>
          </w:tcPr>
          <w:p w14:paraId="2FEC3A5B" w14:textId="672CB9A4" w:rsidR="00CB3A62" w:rsidRPr="009012F6" w:rsidRDefault="00CB3A62" w:rsidP="00801DF9">
            <w:pPr>
              <w:spacing w:line="240" w:lineRule="auto"/>
              <w:jc w:val="center"/>
              <w:rPr>
                <w:rFonts w:ascii="Arial Narrow" w:hAnsi="Arial Narrow" w:cs="Arial"/>
                <w:b/>
              </w:rPr>
            </w:pPr>
          </w:p>
        </w:tc>
        <w:tc>
          <w:tcPr>
            <w:tcW w:w="770" w:type="pct"/>
          </w:tcPr>
          <w:p w14:paraId="14878E00"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Incorporate positive Māori relationships or perspectives into your course/ work. Know the correct procedures for approaching the right person</w:t>
            </w:r>
          </w:p>
        </w:tc>
        <w:tc>
          <w:tcPr>
            <w:tcW w:w="598" w:type="pct"/>
          </w:tcPr>
          <w:p w14:paraId="2F5F60C8"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Contract a Māori Lecturer to do some teaching on a particular course</w:t>
            </w:r>
          </w:p>
        </w:tc>
        <w:tc>
          <w:tcPr>
            <w:tcW w:w="767" w:type="pct"/>
          </w:tcPr>
          <w:p w14:paraId="791096C5"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Why do you want this? Or is it a requirement that needs to be done this way?</w:t>
            </w:r>
          </w:p>
        </w:tc>
        <w:tc>
          <w:tcPr>
            <w:tcW w:w="547" w:type="pct"/>
          </w:tcPr>
          <w:p w14:paraId="0C74F3AA"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The Kaitohutohu</w:t>
            </w:r>
          </w:p>
          <w:p w14:paraId="7DB46A0A" w14:textId="77777777" w:rsidR="00CB3A62" w:rsidRPr="009012F6" w:rsidRDefault="00CB3A62" w:rsidP="00801DF9">
            <w:pPr>
              <w:spacing w:line="240" w:lineRule="auto"/>
              <w:rPr>
                <w:rFonts w:ascii="Arial Narrow" w:hAnsi="Arial Narrow" w:cs="Arial"/>
              </w:rPr>
            </w:pPr>
          </w:p>
        </w:tc>
        <w:tc>
          <w:tcPr>
            <w:tcW w:w="697" w:type="pct"/>
          </w:tcPr>
          <w:p w14:paraId="0D55050F"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Often a small request is actually an indication of consultation at a larger level being needed</w:t>
            </w:r>
          </w:p>
        </w:tc>
        <w:tc>
          <w:tcPr>
            <w:tcW w:w="997" w:type="pct"/>
          </w:tcPr>
          <w:p w14:paraId="11AFDADB"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Where will you be able to source more information? Enrol in Mata a Ao papers on offer</w:t>
            </w:r>
          </w:p>
          <w:p w14:paraId="226BC533" w14:textId="77777777" w:rsidR="00CB3A62" w:rsidRPr="009012F6" w:rsidRDefault="00CB3A62" w:rsidP="00801DF9">
            <w:pPr>
              <w:spacing w:line="240" w:lineRule="auto"/>
              <w:rPr>
                <w:rFonts w:ascii="Arial Narrow" w:hAnsi="Arial Narrow" w:cs="Arial"/>
              </w:rPr>
            </w:pPr>
          </w:p>
        </w:tc>
      </w:tr>
      <w:tr w:rsidR="00CB3A62" w:rsidRPr="009012F6" w14:paraId="00992D5B" w14:textId="77777777" w:rsidTr="00CB3A62">
        <w:trPr>
          <w:trHeight w:val="1969"/>
        </w:trPr>
        <w:tc>
          <w:tcPr>
            <w:tcW w:w="624" w:type="pct"/>
            <w:vMerge/>
            <w:shd w:val="clear" w:color="auto" w:fill="76923C" w:themeFill="accent3" w:themeFillShade="BF"/>
          </w:tcPr>
          <w:p w14:paraId="093C1547" w14:textId="48384D88" w:rsidR="00CB3A62" w:rsidRPr="009012F6" w:rsidRDefault="00CB3A62" w:rsidP="00801DF9">
            <w:pPr>
              <w:spacing w:line="240" w:lineRule="auto"/>
              <w:jc w:val="center"/>
              <w:rPr>
                <w:rFonts w:ascii="Arial Narrow" w:hAnsi="Arial Narrow" w:cs="Arial"/>
              </w:rPr>
            </w:pPr>
          </w:p>
        </w:tc>
        <w:tc>
          <w:tcPr>
            <w:tcW w:w="770" w:type="pct"/>
          </w:tcPr>
          <w:p w14:paraId="61090D19"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Have established and incorporated positive Māori relationships or perspectives into your course/ work. Know the correct procedures for approaching the right person</w:t>
            </w:r>
          </w:p>
        </w:tc>
        <w:tc>
          <w:tcPr>
            <w:tcW w:w="598" w:type="pct"/>
          </w:tcPr>
          <w:p w14:paraId="33485CC9"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A welcome for new staff member</w:t>
            </w:r>
          </w:p>
        </w:tc>
        <w:tc>
          <w:tcPr>
            <w:tcW w:w="767" w:type="pct"/>
          </w:tcPr>
          <w:p w14:paraId="7A1C69A7"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Why do you want this and is it a mihi whakatau you are seeking?</w:t>
            </w:r>
          </w:p>
        </w:tc>
        <w:tc>
          <w:tcPr>
            <w:tcW w:w="547" w:type="pct"/>
          </w:tcPr>
          <w:p w14:paraId="2F0E1551"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The Kaitohutohu</w:t>
            </w:r>
          </w:p>
          <w:p w14:paraId="2BEF20E0" w14:textId="26BC6720" w:rsidR="00CB3A62" w:rsidRPr="009012F6" w:rsidRDefault="00CB3A62" w:rsidP="00801DF9">
            <w:pPr>
              <w:spacing w:line="240" w:lineRule="auto"/>
              <w:rPr>
                <w:rFonts w:ascii="Arial Narrow" w:hAnsi="Arial Narrow" w:cs="Arial"/>
              </w:rPr>
            </w:pPr>
            <w:r w:rsidRPr="009012F6">
              <w:rPr>
                <w:rFonts w:ascii="Arial Narrow" w:hAnsi="Arial Narrow" w:cs="Arial"/>
              </w:rPr>
              <w:t>Please refer to documents on Insite- Kaitohutohu Icon to see information about pōwhiri and mihi whakatau.</w:t>
            </w:r>
          </w:p>
        </w:tc>
        <w:tc>
          <w:tcPr>
            <w:tcW w:w="697" w:type="pct"/>
          </w:tcPr>
          <w:p w14:paraId="0FCD01ED"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Depending on the person and the position they are coming to,  the nature of the welcome may change if it is to be a mihi whakatau</w:t>
            </w:r>
          </w:p>
        </w:tc>
        <w:tc>
          <w:tcPr>
            <w:tcW w:w="997" w:type="pct"/>
          </w:tcPr>
          <w:p w14:paraId="46CF9EB0"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Enrol in Mata a Ao papers on offer</w:t>
            </w:r>
          </w:p>
          <w:p w14:paraId="2607AB9E" w14:textId="77777777" w:rsidR="00CB3A62" w:rsidRPr="009012F6" w:rsidRDefault="00CB3A62" w:rsidP="00801DF9">
            <w:pPr>
              <w:spacing w:line="240" w:lineRule="auto"/>
              <w:rPr>
                <w:rFonts w:ascii="Arial Narrow" w:hAnsi="Arial Narrow" w:cs="Arial"/>
              </w:rPr>
            </w:pPr>
          </w:p>
          <w:p w14:paraId="5866F385" w14:textId="77777777" w:rsidR="00CB3A62" w:rsidRPr="009012F6" w:rsidRDefault="00CB3A62" w:rsidP="009012F6">
            <w:pPr>
              <w:spacing w:line="240" w:lineRule="auto"/>
              <w:rPr>
                <w:rFonts w:ascii="Arial Narrow" w:hAnsi="Arial Narrow" w:cs="Arial"/>
              </w:rPr>
            </w:pPr>
          </w:p>
        </w:tc>
      </w:tr>
      <w:tr w:rsidR="00CB3A62" w:rsidRPr="009012F6" w14:paraId="0C184D95" w14:textId="77777777" w:rsidTr="00CB3A62">
        <w:tc>
          <w:tcPr>
            <w:tcW w:w="624" w:type="pct"/>
            <w:vMerge/>
            <w:shd w:val="clear" w:color="auto" w:fill="76923C" w:themeFill="accent3" w:themeFillShade="BF"/>
            <w:vAlign w:val="center"/>
          </w:tcPr>
          <w:p w14:paraId="3CA3F2A7" w14:textId="32A3E53E" w:rsidR="00CB3A62" w:rsidRPr="009012F6" w:rsidRDefault="00CB3A62" w:rsidP="00801DF9">
            <w:pPr>
              <w:spacing w:line="240" w:lineRule="auto"/>
              <w:jc w:val="center"/>
              <w:rPr>
                <w:rFonts w:ascii="Arial Narrow" w:hAnsi="Arial Narrow" w:cs="Arial"/>
                <w:b/>
                <w:color w:val="FFFFFF" w:themeColor="background1"/>
                <w:sz w:val="28"/>
                <w:szCs w:val="28"/>
              </w:rPr>
            </w:pPr>
          </w:p>
        </w:tc>
        <w:tc>
          <w:tcPr>
            <w:tcW w:w="770" w:type="pct"/>
          </w:tcPr>
          <w:p w14:paraId="78A0BA52"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What do you need to know before considering the request? Whose images are you wishing to have portrayed and why? Have you a relationship with Kai Tahu?</w:t>
            </w:r>
          </w:p>
        </w:tc>
        <w:tc>
          <w:tcPr>
            <w:tcW w:w="598" w:type="pct"/>
          </w:tcPr>
          <w:p w14:paraId="4918CAD5"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Decoration for an area</w:t>
            </w:r>
          </w:p>
        </w:tc>
        <w:tc>
          <w:tcPr>
            <w:tcW w:w="767" w:type="pct"/>
          </w:tcPr>
          <w:p w14:paraId="572A2E8F"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The purpose of the decoration would serve what need? Whose values do you want the decoration to convey?  What are you wanting to say in decorating an area?</w:t>
            </w:r>
          </w:p>
        </w:tc>
        <w:tc>
          <w:tcPr>
            <w:tcW w:w="547" w:type="pct"/>
          </w:tcPr>
          <w:p w14:paraId="08491458"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The Kaitohutohu</w:t>
            </w:r>
          </w:p>
        </w:tc>
        <w:tc>
          <w:tcPr>
            <w:tcW w:w="697" w:type="pct"/>
          </w:tcPr>
          <w:p w14:paraId="769E3920"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Local people need be involved in selecting local images and materials and need to feel the request is accompanied by more than a nice look.</w:t>
            </w:r>
          </w:p>
        </w:tc>
        <w:tc>
          <w:tcPr>
            <w:tcW w:w="997" w:type="pct"/>
          </w:tcPr>
          <w:p w14:paraId="2F027391" w14:textId="77777777" w:rsidR="00CB3A62" w:rsidRPr="009012F6" w:rsidRDefault="00CB3A62" w:rsidP="00801DF9">
            <w:pPr>
              <w:spacing w:line="240" w:lineRule="auto"/>
              <w:rPr>
                <w:rFonts w:ascii="Arial Narrow" w:hAnsi="Arial Narrow" w:cs="Arial"/>
                <w:b/>
              </w:rPr>
            </w:pPr>
            <w:r w:rsidRPr="009012F6">
              <w:rPr>
                <w:rFonts w:ascii="Arial Narrow" w:hAnsi="Arial Narrow" w:cs="Arial"/>
              </w:rPr>
              <w:t>Please find and read the OP Māori IP. How have you considered what is outlined in this policy? Remember this is about cultural  identity (whether iconic, artistic or other ) and has tikaka that governs its use and distribution. This differs from an invention  an iwi may have developed for public use/consumption</w:t>
            </w:r>
            <w:r w:rsidRPr="009012F6">
              <w:rPr>
                <w:rFonts w:ascii="Arial Narrow" w:hAnsi="Arial Narrow" w:cs="Arial"/>
                <w:b/>
              </w:rPr>
              <w:t xml:space="preserve"> </w:t>
            </w:r>
          </w:p>
        </w:tc>
      </w:tr>
      <w:tr w:rsidR="00CB3A62" w:rsidRPr="009012F6" w14:paraId="2FF8BC0C" w14:textId="77777777" w:rsidTr="00CB3A62">
        <w:tc>
          <w:tcPr>
            <w:tcW w:w="624" w:type="pct"/>
            <w:vMerge/>
            <w:shd w:val="clear" w:color="auto" w:fill="76923C" w:themeFill="accent3" w:themeFillShade="BF"/>
          </w:tcPr>
          <w:p w14:paraId="1B6500AF" w14:textId="77777777" w:rsidR="00CB3A62" w:rsidRPr="009012F6" w:rsidRDefault="00CB3A62" w:rsidP="00801DF9">
            <w:pPr>
              <w:spacing w:line="240" w:lineRule="auto"/>
              <w:rPr>
                <w:rFonts w:ascii="Arial Narrow" w:hAnsi="Arial Narrow" w:cs="Arial"/>
                <w:b/>
                <w:sz w:val="28"/>
                <w:szCs w:val="28"/>
              </w:rPr>
            </w:pPr>
          </w:p>
        </w:tc>
        <w:tc>
          <w:tcPr>
            <w:tcW w:w="770" w:type="pct"/>
          </w:tcPr>
          <w:p w14:paraId="0CD7EBDB"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Have you a relationship already underway or established</w:t>
            </w:r>
          </w:p>
        </w:tc>
        <w:tc>
          <w:tcPr>
            <w:tcW w:w="598" w:type="pct"/>
          </w:tcPr>
          <w:p w14:paraId="527FDF77"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New signage/titles</w:t>
            </w:r>
          </w:p>
        </w:tc>
        <w:tc>
          <w:tcPr>
            <w:tcW w:w="767" w:type="pct"/>
          </w:tcPr>
          <w:p w14:paraId="0EACA6D5"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Why would a Māori name be beneficial to you, your staff or your students? How will it reflect your relationship with Kai Tahu?</w:t>
            </w:r>
          </w:p>
        </w:tc>
        <w:tc>
          <w:tcPr>
            <w:tcW w:w="547" w:type="pct"/>
          </w:tcPr>
          <w:p w14:paraId="1089019D"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The Kaitohutohu</w:t>
            </w:r>
          </w:p>
        </w:tc>
        <w:tc>
          <w:tcPr>
            <w:tcW w:w="697" w:type="pct"/>
          </w:tcPr>
          <w:p w14:paraId="730F9B68"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The giving of names and titles needs to be carefully considered, and sometimes/most times  earned</w:t>
            </w:r>
          </w:p>
        </w:tc>
        <w:tc>
          <w:tcPr>
            <w:tcW w:w="997" w:type="pct"/>
          </w:tcPr>
          <w:p w14:paraId="38C9C78A"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MoU; MSF Role of te Komiti. Mata a Ao papers</w:t>
            </w:r>
          </w:p>
        </w:tc>
      </w:tr>
      <w:tr w:rsidR="00CB3A62" w:rsidRPr="009012F6" w14:paraId="237D9016" w14:textId="77777777" w:rsidTr="00CB3A62">
        <w:tc>
          <w:tcPr>
            <w:tcW w:w="624" w:type="pct"/>
            <w:vMerge/>
            <w:tcBorders>
              <w:bottom w:val="nil"/>
            </w:tcBorders>
            <w:shd w:val="clear" w:color="auto" w:fill="76923C" w:themeFill="accent3" w:themeFillShade="BF"/>
          </w:tcPr>
          <w:p w14:paraId="7452D3B3" w14:textId="77777777" w:rsidR="00CB3A62" w:rsidRPr="009012F6" w:rsidRDefault="00CB3A62" w:rsidP="00801DF9">
            <w:pPr>
              <w:spacing w:line="240" w:lineRule="auto"/>
              <w:rPr>
                <w:rFonts w:ascii="Arial Narrow" w:hAnsi="Arial Narrow" w:cs="Arial"/>
                <w:b/>
              </w:rPr>
            </w:pPr>
          </w:p>
        </w:tc>
        <w:tc>
          <w:tcPr>
            <w:tcW w:w="770" w:type="pct"/>
          </w:tcPr>
          <w:p w14:paraId="289074D6"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Processes and tikaka around welcomes</w:t>
            </w:r>
          </w:p>
        </w:tc>
        <w:tc>
          <w:tcPr>
            <w:tcW w:w="598" w:type="pct"/>
          </w:tcPr>
          <w:p w14:paraId="48DF047E"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A welcome for visiting scholars</w:t>
            </w:r>
          </w:p>
        </w:tc>
        <w:tc>
          <w:tcPr>
            <w:tcW w:w="767" w:type="pct"/>
          </w:tcPr>
          <w:p w14:paraId="2EBC2BF1"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Why have a Māori welcome? What purpose does it serve and what message does or might it convey to the guest?</w:t>
            </w:r>
          </w:p>
          <w:p w14:paraId="03EE920C"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Can you demonstrate this if asked?</w:t>
            </w:r>
          </w:p>
        </w:tc>
        <w:tc>
          <w:tcPr>
            <w:tcW w:w="547" w:type="pct"/>
          </w:tcPr>
          <w:p w14:paraId="72659380"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 xml:space="preserve">The Kaitohutohu  or </w:t>
            </w:r>
          </w:p>
          <w:p w14:paraId="3DD877BB"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Kāhui Kai Tahu</w:t>
            </w:r>
          </w:p>
          <w:p w14:paraId="5ADDBF41" w14:textId="244DCD92" w:rsidR="00CB3A62" w:rsidRPr="009012F6" w:rsidRDefault="00CB3A62" w:rsidP="00801DF9">
            <w:pPr>
              <w:spacing w:line="240" w:lineRule="auto"/>
              <w:rPr>
                <w:rFonts w:ascii="Arial Narrow" w:hAnsi="Arial Narrow" w:cs="Arial"/>
              </w:rPr>
            </w:pPr>
            <w:r w:rsidRPr="009012F6">
              <w:rPr>
                <w:rFonts w:ascii="Arial Narrow" w:hAnsi="Arial Narrow" w:cs="Arial"/>
              </w:rPr>
              <w:t>Please refer to documents on Insite- Kaitohutohu Icon to see information about pōwhiri and mihi whakatau.</w:t>
            </w:r>
          </w:p>
        </w:tc>
        <w:tc>
          <w:tcPr>
            <w:tcW w:w="697" w:type="pct"/>
          </w:tcPr>
          <w:p w14:paraId="07FF0971"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Depending on the person, the position they are coming to the nature of the welcome may change and local people need to do this following local tikaka..</w:t>
            </w:r>
          </w:p>
        </w:tc>
        <w:tc>
          <w:tcPr>
            <w:tcW w:w="997" w:type="pct"/>
          </w:tcPr>
          <w:p w14:paraId="5E19EBF2" w14:textId="77777777" w:rsidR="00CB3A62" w:rsidRPr="009012F6" w:rsidRDefault="00CB3A62" w:rsidP="00801DF9">
            <w:pPr>
              <w:spacing w:line="240" w:lineRule="auto"/>
              <w:rPr>
                <w:rFonts w:ascii="Arial Narrow" w:hAnsi="Arial Narrow" w:cs="Arial"/>
              </w:rPr>
            </w:pPr>
            <w:r w:rsidRPr="009012F6">
              <w:rPr>
                <w:rFonts w:ascii="Arial Narrow" w:hAnsi="Arial Narrow" w:cs="Arial"/>
              </w:rPr>
              <w:t>Be enrolled in Mata a Ao Māori papers</w:t>
            </w:r>
          </w:p>
        </w:tc>
      </w:tr>
      <w:tr w:rsidR="00CB3A62" w:rsidRPr="009012F6" w14:paraId="334AA873" w14:textId="77777777" w:rsidTr="00CB3A62">
        <w:tc>
          <w:tcPr>
            <w:tcW w:w="624" w:type="pct"/>
            <w:vMerge w:val="restart"/>
            <w:tcBorders>
              <w:top w:val="nil"/>
            </w:tcBorders>
            <w:shd w:val="clear" w:color="auto" w:fill="76923C" w:themeFill="accent3" w:themeFillShade="BF"/>
          </w:tcPr>
          <w:p w14:paraId="7EC0E9B3" w14:textId="77777777" w:rsidR="00801DF9" w:rsidRDefault="00801DF9" w:rsidP="00CB3A62">
            <w:pPr>
              <w:spacing w:line="240" w:lineRule="auto"/>
              <w:jc w:val="center"/>
              <w:rPr>
                <w:rFonts w:ascii="Arial Narrow" w:hAnsi="Arial Narrow" w:cs="Arial"/>
                <w:b/>
                <w:color w:val="FFFFFF" w:themeColor="background1"/>
                <w:sz w:val="28"/>
                <w:szCs w:val="28"/>
              </w:rPr>
            </w:pPr>
            <w:r w:rsidRPr="009012F6">
              <w:rPr>
                <w:rFonts w:ascii="Arial Narrow" w:hAnsi="Arial Narrow" w:cs="Arial"/>
                <w:b/>
                <w:color w:val="FFFFFF" w:themeColor="background1"/>
                <w:sz w:val="28"/>
                <w:szCs w:val="28"/>
              </w:rPr>
              <w:t>A Head of Department or service area</w:t>
            </w:r>
          </w:p>
          <w:p w14:paraId="49D262BA" w14:textId="77777777" w:rsidR="00CB3A62" w:rsidRDefault="00CB3A62" w:rsidP="00CB3A62">
            <w:pPr>
              <w:spacing w:line="240" w:lineRule="auto"/>
              <w:jc w:val="center"/>
              <w:rPr>
                <w:rFonts w:ascii="Arial Narrow" w:hAnsi="Arial Narrow" w:cs="Arial"/>
                <w:b/>
                <w:color w:val="FFFFFF" w:themeColor="background1"/>
                <w:sz w:val="28"/>
                <w:szCs w:val="28"/>
              </w:rPr>
            </w:pPr>
          </w:p>
          <w:p w14:paraId="27225D27" w14:textId="77777777" w:rsidR="00CB3A62" w:rsidRDefault="00CB3A62" w:rsidP="00CB3A62">
            <w:pPr>
              <w:spacing w:line="240" w:lineRule="auto"/>
              <w:jc w:val="center"/>
              <w:rPr>
                <w:rFonts w:ascii="Arial Narrow" w:hAnsi="Arial Narrow" w:cs="Arial"/>
                <w:b/>
                <w:color w:val="FFFFFF" w:themeColor="background1"/>
                <w:sz w:val="28"/>
                <w:szCs w:val="28"/>
              </w:rPr>
            </w:pPr>
          </w:p>
          <w:p w14:paraId="6C5C6400" w14:textId="77777777" w:rsidR="00CB3A62" w:rsidRDefault="00CB3A62" w:rsidP="00CB3A62">
            <w:pPr>
              <w:spacing w:line="240" w:lineRule="auto"/>
              <w:jc w:val="center"/>
              <w:rPr>
                <w:rFonts w:ascii="Arial Narrow" w:hAnsi="Arial Narrow" w:cs="Arial"/>
                <w:b/>
                <w:color w:val="FFFFFF" w:themeColor="background1"/>
                <w:sz w:val="28"/>
                <w:szCs w:val="28"/>
              </w:rPr>
            </w:pPr>
          </w:p>
          <w:p w14:paraId="2F75551A" w14:textId="77777777" w:rsidR="00CB3A62" w:rsidRDefault="00CB3A62" w:rsidP="00CB3A62">
            <w:pPr>
              <w:spacing w:line="240" w:lineRule="auto"/>
              <w:jc w:val="center"/>
              <w:rPr>
                <w:rFonts w:ascii="Arial Narrow" w:hAnsi="Arial Narrow" w:cs="Arial"/>
                <w:b/>
                <w:color w:val="FFFFFF" w:themeColor="background1"/>
                <w:sz w:val="28"/>
                <w:szCs w:val="28"/>
              </w:rPr>
            </w:pPr>
          </w:p>
          <w:p w14:paraId="434E9F16" w14:textId="77777777" w:rsidR="00CB3A62" w:rsidRDefault="00CB3A62" w:rsidP="00CB3A62">
            <w:pPr>
              <w:spacing w:line="240" w:lineRule="auto"/>
              <w:jc w:val="center"/>
              <w:rPr>
                <w:rFonts w:ascii="Arial Narrow" w:hAnsi="Arial Narrow" w:cs="Arial"/>
                <w:b/>
                <w:color w:val="FFFFFF" w:themeColor="background1"/>
                <w:sz w:val="28"/>
                <w:szCs w:val="28"/>
              </w:rPr>
            </w:pPr>
          </w:p>
          <w:p w14:paraId="3A39E443" w14:textId="77777777" w:rsidR="00CB3A62" w:rsidRDefault="00CB3A62" w:rsidP="00CB3A62">
            <w:pPr>
              <w:spacing w:line="240" w:lineRule="auto"/>
              <w:jc w:val="center"/>
              <w:rPr>
                <w:rFonts w:ascii="Arial Narrow" w:hAnsi="Arial Narrow" w:cs="Arial"/>
                <w:b/>
                <w:color w:val="FFFFFF" w:themeColor="background1"/>
                <w:sz w:val="28"/>
                <w:szCs w:val="28"/>
              </w:rPr>
            </w:pPr>
          </w:p>
          <w:p w14:paraId="59F6ACF0" w14:textId="77777777" w:rsidR="00CB3A62" w:rsidRDefault="00CB3A62" w:rsidP="00CB3A62">
            <w:pPr>
              <w:spacing w:line="240" w:lineRule="auto"/>
              <w:jc w:val="center"/>
              <w:rPr>
                <w:rFonts w:ascii="Arial Narrow" w:hAnsi="Arial Narrow" w:cs="Arial"/>
                <w:b/>
                <w:color w:val="FFFFFF" w:themeColor="background1"/>
                <w:sz w:val="28"/>
                <w:szCs w:val="28"/>
              </w:rPr>
            </w:pPr>
          </w:p>
          <w:p w14:paraId="675561C8" w14:textId="77777777" w:rsidR="00CB3A62" w:rsidRDefault="00CB3A62" w:rsidP="00CB3A62">
            <w:pPr>
              <w:spacing w:line="240" w:lineRule="auto"/>
              <w:jc w:val="center"/>
              <w:rPr>
                <w:rFonts w:ascii="Arial Narrow" w:hAnsi="Arial Narrow" w:cs="Arial"/>
                <w:b/>
                <w:color w:val="FFFFFF" w:themeColor="background1"/>
                <w:sz w:val="28"/>
                <w:szCs w:val="28"/>
              </w:rPr>
            </w:pPr>
          </w:p>
          <w:p w14:paraId="51951364" w14:textId="77777777" w:rsidR="00CB3A62" w:rsidRDefault="00CB3A62" w:rsidP="00CB3A62">
            <w:pPr>
              <w:spacing w:line="240" w:lineRule="auto"/>
              <w:jc w:val="center"/>
              <w:rPr>
                <w:rFonts w:ascii="Arial Narrow" w:hAnsi="Arial Narrow" w:cs="Arial"/>
                <w:b/>
                <w:color w:val="FFFFFF" w:themeColor="background1"/>
                <w:sz w:val="28"/>
                <w:szCs w:val="28"/>
              </w:rPr>
            </w:pPr>
          </w:p>
          <w:p w14:paraId="615CFCE7" w14:textId="77777777" w:rsidR="00CB3A62" w:rsidRDefault="00CB3A62" w:rsidP="00CB3A62">
            <w:pPr>
              <w:spacing w:line="240" w:lineRule="auto"/>
              <w:jc w:val="center"/>
              <w:rPr>
                <w:rFonts w:ascii="Arial Narrow" w:hAnsi="Arial Narrow" w:cs="Arial"/>
                <w:b/>
                <w:color w:val="FFFFFF" w:themeColor="background1"/>
                <w:sz w:val="28"/>
                <w:szCs w:val="28"/>
              </w:rPr>
            </w:pPr>
          </w:p>
          <w:p w14:paraId="475F0BA0" w14:textId="77777777" w:rsidR="00CB3A62" w:rsidRDefault="00CB3A62" w:rsidP="00CB3A62">
            <w:pPr>
              <w:spacing w:line="240" w:lineRule="auto"/>
              <w:jc w:val="center"/>
              <w:rPr>
                <w:rFonts w:ascii="Arial Narrow" w:hAnsi="Arial Narrow" w:cs="Arial"/>
                <w:b/>
                <w:color w:val="FFFFFF" w:themeColor="background1"/>
                <w:sz w:val="28"/>
                <w:szCs w:val="28"/>
              </w:rPr>
            </w:pPr>
          </w:p>
          <w:p w14:paraId="42DBDBDD" w14:textId="5F15C615" w:rsidR="00CB3A62" w:rsidRPr="009012F6" w:rsidRDefault="00CB3A62" w:rsidP="00CB3A62">
            <w:pPr>
              <w:spacing w:line="240" w:lineRule="auto"/>
              <w:jc w:val="center"/>
              <w:rPr>
                <w:rFonts w:ascii="Arial Narrow" w:hAnsi="Arial Narrow" w:cs="Arial"/>
                <w:b/>
                <w:color w:val="FFFFFF" w:themeColor="background1"/>
                <w:sz w:val="28"/>
                <w:szCs w:val="28"/>
              </w:rPr>
            </w:pPr>
            <w:r w:rsidRPr="009012F6">
              <w:rPr>
                <w:rFonts w:ascii="Arial Narrow" w:hAnsi="Arial Narrow" w:cs="Arial"/>
                <w:b/>
                <w:color w:val="FFFFFF" w:themeColor="background1"/>
                <w:sz w:val="28"/>
                <w:szCs w:val="28"/>
              </w:rPr>
              <w:t>A Head of Department or service area</w:t>
            </w:r>
          </w:p>
        </w:tc>
        <w:tc>
          <w:tcPr>
            <w:tcW w:w="770" w:type="pct"/>
          </w:tcPr>
          <w:p w14:paraId="078E7871"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Consider if you understand how Kai Tahu/iwi relate to place and whakapapa?</w:t>
            </w:r>
          </w:p>
        </w:tc>
        <w:tc>
          <w:tcPr>
            <w:tcW w:w="598" w:type="pct"/>
          </w:tcPr>
          <w:p w14:paraId="7FAF41A4"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Plan for a new or altered building, or its opening</w:t>
            </w:r>
          </w:p>
        </w:tc>
        <w:tc>
          <w:tcPr>
            <w:tcW w:w="767" w:type="pct"/>
          </w:tcPr>
          <w:p w14:paraId="0176326F"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Do you understand what whakawātea are? Do you know why Iwi undertake these? Do you understand the significance of this site?</w:t>
            </w:r>
          </w:p>
        </w:tc>
        <w:tc>
          <w:tcPr>
            <w:tcW w:w="547" w:type="pct"/>
          </w:tcPr>
          <w:p w14:paraId="2E79778F"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The Kaitohutohu</w:t>
            </w:r>
          </w:p>
        </w:tc>
        <w:tc>
          <w:tcPr>
            <w:tcW w:w="697" w:type="pct"/>
          </w:tcPr>
          <w:p w14:paraId="04EC7B60"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Local tikaka guides the protocol and people involved.</w:t>
            </w:r>
          </w:p>
        </w:tc>
        <w:tc>
          <w:tcPr>
            <w:tcW w:w="997" w:type="pct"/>
          </w:tcPr>
          <w:p w14:paraId="7F45C95B"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Enrol in Mata a Ao papers</w:t>
            </w:r>
          </w:p>
        </w:tc>
      </w:tr>
      <w:tr w:rsidR="00CB3A62" w:rsidRPr="009012F6" w14:paraId="6CB23397" w14:textId="77777777" w:rsidTr="00CB3A62">
        <w:tc>
          <w:tcPr>
            <w:tcW w:w="624" w:type="pct"/>
            <w:vMerge/>
            <w:shd w:val="clear" w:color="auto" w:fill="76923C" w:themeFill="accent3" w:themeFillShade="BF"/>
          </w:tcPr>
          <w:p w14:paraId="522D13BA" w14:textId="77777777" w:rsidR="00801DF9" w:rsidRPr="009012F6" w:rsidRDefault="00801DF9" w:rsidP="00801DF9">
            <w:pPr>
              <w:spacing w:line="240" w:lineRule="auto"/>
              <w:rPr>
                <w:rFonts w:ascii="Arial Narrow" w:hAnsi="Arial Narrow" w:cs="Arial"/>
              </w:rPr>
            </w:pPr>
          </w:p>
        </w:tc>
        <w:tc>
          <w:tcPr>
            <w:tcW w:w="770" w:type="pct"/>
          </w:tcPr>
          <w:p w14:paraId="265A9925"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Understand  and apply on your own professional journey of treaty –based relationships</w:t>
            </w:r>
          </w:p>
        </w:tc>
        <w:tc>
          <w:tcPr>
            <w:tcW w:w="598" w:type="pct"/>
          </w:tcPr>
          <w:p w14:paraId="7CB1DA5C"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Organise an After the Treaty workshop for your  department or service area</w:t>
            </w:r>
          </w:p>
        </w:tc>
        <w:tc>
          <w:tcPr>
            <w:tcW w:w="767" w:type="pct"/>
          </w:tcPr>
          <w:p w14:paraId="4E12E4EC"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What purpose will this workshop serve for you? your staff and how will Māori and other students benefit from you undertaking this training</w:t>
            </w:r>
          </w:p>
        </w:tc>
        <w:tc>
          <w:tcPr>
            <w:tcW w:w="547" w:type="pct"/>
          </w:tcPr>
          <w:p w14:paraId="45E501FC"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EDC and The Kaitohutohu</w:t>
            </w:r>
          </w:p>
        </w:tc>
        <w:tc>
          <w:tcPr>
            <w:tcW w:w="697" w:type="pct"/>
          </w:tcPr>
          <w:p w14:paraId="7D89E8A0"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The course exists that can be delivered specifically for you</w:t>
            </w:r>
          </w:p>
        </w:tc>
        <w:tc>
          <w:tcPr>
            <w:tcW w:w="997" w:type="pct"/>
          </w:tcPr>
          <w:p w14:paraId="2EAE384A"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Enrol in Mata a Ao papers to better prepare for the workshop</w:t>
            </w:r>
          </w:p>
        </w:tc>
      </w:tr>
      <w:tr w:rsidR="00CB3A62" w:rsidRPr="009012F6" w14:paraId="108275CA" w14:textId="77777777" w:rsidTr="00CB3A62">
        <w:tc>
          <w:tcPr>
            <w:tcW w:w="624" w:type="pct"/>
            <w:vMerge/>
            <w:shd w:val="clear" w:color="auto" w:fill="76923C" w:themeFill="accent3" w:themeFillShade="BF"/>
          </w:tcPr>
          <w:p w14:paraId="0B72175A" w14:textId="77777777" w:rsidR="00801DF9" w:rsidRPr="009012F6" w:rsidRDefault="00801DF9" w:rsidP="00801DF9">
            <w:pPr>
              <w:spacing w:line="240" w:lineRule="auto"/>
              <w:rPr>
                <w:rFonts w:ascii="Arial Narrow" w:hAnsi="Arial Narrow" w:cs="Arial"/>
              </w:rPr>
            </w:pPr>
          </w:p>
        </w:tc>
        <w:tc>
          <w:tcPr>
            <w:tcW w:w="770" w:type="pct"/>
          </w:tcPr>
          <w:p w14:paraId="32F695F6"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Have an already established relationship with Kai Tahu staff in their roles</w:t>
            </w:r>
          </w:p>
        </w:tc>
        <w:tc>
          <w:tcPr>
            <w:tcW w:w="598" w:type="pct"/>
          </w:tcPr>
          <w:p w14:paraId="38E3D609"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A Treaty workshop for your section</w:t>
            </w:r>
          </w:p>
        </w:tc>
        <w:tc>
          <w:tcPr>
            <w:tcW w:w="767" w:type="pct"/>
          </w:tcPr>
          <w:p w14:paraId="1796DEAE"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What are the preparations and commitments if/after this happens? How will it be demonstrated and what will the benefits be to students?</w:t>
            </w:r>
          </w:p>
        </w:tc>
        <w:tc>
          <w:tcPr>
            <w:tcW w:w="547" w:type="pct"/>
          </w:tcPr>
          <w:p w14:paraId="11E970A9"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EDC</w:t>
            </w:r>
          </w:p>
        </w:tc>
        <w:tc>
          <w:tcPr>
            <w:tcW w:w="697" w:type="pct"/>
          </w:tcPr>
          <w:p w14:paraId="4393C6C1"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The course exists and is advertised that can be delivered specifically for you</w:t>
            </w:r>
          </w:p>
        </w:tc>
        <w:tc>
          <w:tcPr>
            <w:tcW w:w="997" w:type="pct"/>
          </w:tcPr>
          <w:p w14:paraId="173CBF45"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Enrol in Mata a Ao papers See MoU; MSF</w:t>
            </w:r>
          </w:p>
        </w:tc>
      </w:tr>
      <w:tr w:rsidR="00CB3A62" w:rsidRPr="009012F6" w14:paraId="0DC3C8E2" w14:textId="77777777" w:rsidTr="00CB3A62">
        <w:tc>
          <w:tcPr>
            <w:tcW w:w="624" w:type="pct"/>
            <w:vMerge/>
            <w:shd w:val="clear" w:color="auto" w:fill="76923C" w:themeFill="accent3" w:themeFillShade="BF"/>
          </w:tcPr>
          <w:p w14:paraId="77ED70F0" w14:textId="77777777" w:rsidR="00801DF9" w:rsidRPr="009012F6" w:rsidRDefault="00801DF9" w:rsidP="00801DF9">
            <w:pPr>
              <w:spacing w:line="240" w:lineRule="auto"/>
              <w:rPr>
                <w:rFonts w:ascii="Arial Narrow" w:hAnsi="Arial Narrow" w:cs="Arial"/>
              </w:rPr>
            </w:pPr>
          </w:p>
        </w:tc>
        <w:tc>
          <w:tcPr>
            <w:tcW w:w="770" w:type="pct"/>
          </w:tcPr>
          <w:p w14:paraId="6B12ADFB"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Have an established relationship with iwi through Kai Tahu staff</w:t>
            </w:r>
          </w:p>
        </w:tc>
        <w:tc>
          <w:tcPr>
            <w:tcW w:w="598" w:type="pct"/>
          </w:tcPr>
          <w:p w14:paraId="46A96DB2"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A marae visit or hui as part of a course.</w:t>
            </w:r>
          </w:p>
        </w:tc>
        <w:tc>
          <w:tcPr>
            <w:tcW w:w="767" w:type="pct"/>
          </w:tcPr>
          <w:p w14:paraId="6CE214B6"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What are the preparations/ expectations and commitments if/after this happens of students?  How will Kai Tahu benefit from this? Have you the same expectations of yourself and staff that you have of your students? If numbers are high, be aware of extra costs needed to host and how you can budget for assistance in the kitchen. Begin your mihimihi preparation and be sure to use what has already been developed for use within OP when visiting marae and the tikaka surrounding this</w:t>
            </w:r>
          </w:p>
        </w:tc>
        <w:tc>
          <w:tcPr>
            <w:tcW w:w="547" w:type="pct"/>
          </w:tcPr>
          <w:p w14:paraId="38417C29"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The Kaitohutohu</w:t>
            </w:r>
          </w:p>
        </w:tc>
        <w:tc>
          <w:tcPr>
            <w:tcW w:w="697" w:type="pct"/>
          </w:tcPr>
          <w:p w14:paraId="4344F5E7"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 xml:space="preserve">The MOU requires you to use a </w:t>
            </w:r>
            <w:r w:rsidRPr="009012F6">
              <w:rPr>
                <w:rFonts w:ascii="Arial Narrow" w:hAnsi="Arial Narrow" w:cs="Arial"/>
                <w:b/>
              </w:rPr>
              <w:t>Papatipu</w:t>
            </w:r>
            <w:r w:rsidRPr="009012F6">
              <w:rPr>
                <w:rFonts w:ascii="Arial Narrow" w:hAnsi="Arial Narrow" w:cs="Arial"/>
              </w:rPr>
              <w:t xml:space="preserve"> marae - you will need to consult about the purpose, sponsor and overall relationships.</w:t>
            </w:r>
          </w:p>
        </w:tc>
        <w:tc>
          <w:tcPr>
            <w:tcW w:w="997" w:type="pct"/>
          </w:tcPr>
          <w:p w14:paraId="479A83EC" w14:textId="77777777" w:rsidR="00801DF9" w:rsidRPr="009012F6" w:rsidRDefault="00801DF9" w:rsidP="00801DF9">
            <w:pPr>
              <w:spacing w:line="240" w:lineRule="auto"/>
              <w:rPr>
                <w:rFonts w:ascii="Arial Narrow" w:hAnsi="Arial Narrow" w:cs="Arial"/>
              </w:rPr>
            </w:pPr>
            <w:r w:rsidRPr="009012F6">
              <w:rPr>
                <w:rFonts w:ascii="Arial Narrow" w:hAnsi="Arial Narrow" w:cs="Arial"/>
              </w:rPr>
              <w:t>Enrol in Mata a Ao papers, and have done your own Treaty training.</w:t>
            </w:r>
          </w:p>
        </w:tc>
      </w:tr>
    </w:tbl>
    <w:p w14:paraId="5EB99908" w14:textId="77777777" w:rsidR="002757AF" w:rsidRDefault="002757AF" w:rsidP="006E068F"/>
    <w:p w14:paraId="1130B8E7" w14:textId="77777777" w:rsidR="002757AF" w:rsidRDefault="002757AF" w:rsidP="006E068F"/>
    <w:p w14:paraId="181BCF2F" w14:textId="77777777" w:rsidR="003A1E3E" w:rsidRDefault="003A1E3E" w:rsidP="006E068F">
      <w:pPr>
        <w:sectPr w:rsidR="003A1E3E" w:rsidSect="00801DF9">
          <w:footnotePr>
            <w:pos w:val="beneathText"/>
          </w:footnotePr>
          <w:pgSz w:w="16840" w:h="11907" w:orient="landscape" w:code="9"/>
          <w:pgMar w:top="1701" w:right="1440" w:bottom="1247" w:left="1440" w:header="720" w:footer="720" w:gutter="0"/>
          <w:cols w:space="720"/>
          <w:docGrid w:linePitch="360"/>
        </w:sectPr>
      </w:pPr>
    </w:p>
    <w:p w14:paraId="3B0F12AC" w14:textId="224B2C82" w:rsidR="003A1E3E" w:rsidRPr="00EC347E" w:rsidRDefault="003A1E3E" w:rsidP="003A1E3E">
      <w:pPr>
        <w:pStyle w:val="Heading2"/>
      </w:pPr>
      <w:bookmarkStart w:id="392" w:name="_Appendix_:_Industry"/>
      <w:bookmarkStart w:id="393" w:name="_Ref423081467"/>
      <w:bookmarkStart w:id="394" w:name="_Toc424551953"/>
      <w:bookmarkStart w:id="395" w:name="_Toc430263574"/>
      <w:bookmarkEnd w:id="392"/>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t xml:space="preserve">Industry and Community Partners Represented </w:t>
      </w:r>
      <w:r w:rsidR="002757AF">
        <w:t xml:space="preserve">on the various </w:t>
      </w:r>
      <w:r>
        <w:t>Design PEACs 2010-14</w:t>
      </w:r>
      <w:bookmarkEnd w:id="393"/>
      <w:bookmarkEnd w:id="394"/>
      <w:bookmarkEnd w:id="3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tblGrid>
      <w:tr w:rsidR="00856F70" w:rsidRPr="00E62DBB" w14:paraId="0E683A94" w14:textId="77777777" w:rsidTr="00633EFE">
        <w:trPr>
          <w:trHeight w:hRule="exact" w:val="284"/>
        </w:trPr>
        <w:tc>
          <w:tcPr>
            <w:tcW w:w="7621" w:type="dxa"/>
            <w:noWrap/>
            <w:hideMark/>
          </w:tcPr>
          <w:p w14:paraId="21BDEE35" w14:textId="77777777" w:rsidR="00856F70" w:rsidRPr="00E62DBB" w:rsidRDefault="00856F70" w:rsidP="00633EFE">
            <w:pPr>
              <w:spacing w:after="200" w:line="276" w:lineRule="auto"/>
              <w:rPr>
                <w:rFonts w:cs="Arial"/>
              </w:rPr>
            </w:pPr>
            <w:r w:rsidRPr="00E62DBB">
              <w:rPr>
                <w:rFonts w:cs="Arial"/>
              </w:rPr>
              <w:t xml:space="preserve">University of Otago - Research and Enterprise Office </w:t>
            </w:r>
          </w:p>
        </w:tc>
      </w:tr>
      <w:tr w:rsidR="00856F70" w:rsidRPr="00E62DBB" w14:paraId="2CB8643B" w14:textId="77777777" w:rsidTr="00633EFE">
        <w:trPr>
          <w:trHeight w:hRule="exact" w:val="284"/>
        </w:trPr>
        <w:tc>
          <w:tcPr>
            <w:tcW w:w="7621" w:type="dxa"/>
            <w:noWrap/>
            <w:hideMark/>
          </w:tcPr>
          <w:p w14:paraId="4F9BF2A4" w14:textId="77777777" w:rsidR="00856F70" w:rsidRPr="00E62DBB" w:rsidRDefault="00856F70" w:rsidP="00633EFE">
            <w:pPr>
              <w:spacing w:after="200" w:line="276" w:lineRule="auto"/>
              <w:rPr>
                <w:rFonts w:cs="Arial"/>
              </w:rPr>
            </w:pPr>
            <w:r w:rsidRPr="00E62DBB">
              <w:rPr>
                <w:rFonts w:cs="Arial"/>
              </w:rPr>
              <w:t>Otago Museum</w:t>
            </w:r>
          </w:p>
        </w:tc>
      </w:tr>
      <w:tr w:rsidR="00856F70" w:rsidRPr="00E62DBB" w14:paraId="03F8EA31" w14:textId="77777777" w:rsidTr="00633EFE">
        <w:trPr>
          <w:trHeight w:hRule="exact" w:val="284"/>
        </w:trPr>
        <w:tc>
          <w:tcPr>
            <w:tcW w:w="7621" w:type="dxa"/>
            <w:noWrap/>
            <w:hideMark/>
          </w:tcPr>
          <w:p w14:paraId="38E9FF6E" w14:textId="77777777" w:rsidR="00856F70" w:rsidRPr="00E62DBB" w:rsidRDefault="00856F70" w:rsidP="00633EFE">
            <w:pPr>
              <w:spacing w:after="200" w:line="276" w:lineRule="auto"/>
              <w:rPr>
                <w:rFonts w:cs="Arial"/>
              </w:rPr>
            </w:pPr>
            <w:r w:rsidRPr="00E62DBB">
              <w:rPr>
                <w:rFonts w:cs="Arial"/>
              </w:rPr>
              <w:t>Brand Aid</w:t>
            </w:r>
          </w:p>
        </w:tc>
      </w:tr>
      <w:tr w:rsidR="00856F70" w:rsidRPr="00E62DBB" w14:paraId="664F9626" w14:textId="77777777" w:rsidTr="00633EFE">
        <w:trPr>
          <w:trHeight w:hRule="exact" w:val="284"/>
        </w:trPr>
        <w:tc>
          <w:tcPr>
            <w:tcW w:w="7621" w:type="dxa"/>
            <w:noWrap/>
            <w:hideMark/>
          </w:tcPr>
          <w:p w14:paraId="7F3D1B5C" w14:textId="77777777" w:rsidR="00856F70" w:rsidRPr="00E62DBB" w:rsidRDefault="00856F70" w:rsidP="00633EFE">
            <w:pPr>
              <w:spacing w:after="200" w:line="276" w:lineRule="auto"/>
              <w:rPr>
                <w:rFonts w:cs="Arial"/>
              </w:rPr>
            </w:pPr>
            <w:r w:rsidRPr="00E62DBB">
              <w:rPr>
                <w:rFonts w:cs="Arial"/>
              </w:rPr>
              <w:t>Runaway Play</w:t>
            </w:r>
          </w:p>
        </w:tc>
      </w:tr>
      <w:tr w:rsidR="00856F70" w:rsidRPr="00E62DBB" w14:paraId="364DDC1C" w14:textId="77777777" w:rsidTr="00633EFE">
        <w:trPr>
          <w:trHeight w:hRule="exact" w:val="284"/>
        </w:trPr>
        <w:tc>
          <w:tcPr>
            <w:tcW w:w="7621" w:type="dxa"/>
            <w:noWrap/>
          </w:tcPr>
          <w:p w14:paraId="16402811" w14:textId="77777777" w:rsidR="00856F70" w:rsidRPr="00E62DBB" w:rsidRDefault="00856F70" w:rsidP="00633EFE">
            <w:pPr>
              <w:spacing w:after="200" w:line="276" w:lineRule="auto"/>
              <w:rPr>
                <w:rFonts w:cs="Arial"/>
              </w:rPr>
            </w:pPr>
            <w:r w:rsidRPr="00E62DBB">
              <w:rPr>
                <w:rFonts w:cs="Arial"/>
              </w:rPr>
              <w:t>Third Eye Design and Graphics</w:t>
            </w:r>
          </w:p>
        </w:tc>
      </w:tr>
      <w:tr w:rsidR="00856F70" w:rsidRPr="00E62DBB" w14:paraId="36FC8626" w14:textId="77777777" w:rsidTr="00633EFE">
        <w:trPr>
          <w:trHeight w:hRule="exact" w:val="284"/>
        </w:trPr>
        <w:tc>
          <w:tcPr>
            <w:tcW w:w="7621" w:type="dxa"/>
            <w:noWrap/>
          </w:tcPr>
          <w:p w14:paraId="6401E008" w14:textId="77777777" w:rsidR="00856F70" w:rsidRPr="00E62DBB" w:rsidRDefault="00856F70" w:rsidP="00633EFE">
            <w:pPr>
              <w:spacing w:after="200" w:line="276" w:lineRule="auto"/>
              <w:rPr>
                <w:rFonts w:cs="Arial"/>
              </w:rPr>
            </w:pPr>
            <w:r w:rsidRPr="00E62DBB">
              <w:rPr>
                <w:rFonts w:cs="Arial"/>
              </w:rPr>
              <w:t>Designability</w:t>
            </w:r>
          </w:p>
        </w:tc>
      </w:tr>
      <w:tr w:rsidR="00856F70" w:rsidRPr="00E62DBB" w14:paraId="430E2AC6" w14:textId="77777777" w:rsidTr="00633EFE">
        <w:trPr>
          <w:trHeight w:hRule="exact" w:val="284"/>
        </w:trPr>
        <w:tc>
          <w:tcPr>
            <w:tcW w:w="7621" w:type="dxa"/>
            <w:noWrap/>
            <w:hideMark/>
          </w:tcPr>
          <w:p w14:paraId="10B32138" w14:textId="77777777" w:rsidR="00856F70" w:rsidRPr="00E62DBB" w:rsidRDefault="00856F70" w:rsidP="00633EFE">
            <w:pPr>
              <w:spacing w:after="200" w:line="276" w:lineRule="auto"/>
              <w:rPr>
                <w:rFonts w:cs="Arial"/>
              </w:rPr>
            </w:pPr>
            <w:r w:rsidRPr="00E62DBB">
              <w:rPr>
                <w:rFonts w:cs="Arial"/>
              </w:rPr>
              <w:t>Taylormade</w:t>
            </w:r>
          </w:p>
        </w:tc>
      </w:tr>
      <w:tr w:rsidR="00856F70" w:rsidRPr="00E62DBB" w14:paraId="3A8721B9" w14:textId="77777777" w:rsidTr="00633EFE">
        <w:trPr>
          <w:trHeight w:hRule="exact" w:val="284"/>
        </w:trPr>
        <w:tc>
          <w:tcPr>
            <w:tcW w:w="7621" w:type="dxa"/>
            <w:noWrap/>
            <w:hideMark/>
          </w:tcPr>
          <w:p w14:paraId="118BC812" w14:textId="77777777" w:rsidR="00856F70" w:rsidRPr="00E62DBB" w:rsidRDefault="00856F70" w:rsidP="00633EFE">
            <w:pPr>
              <w:spacing w:after="200" w:line="276" w:lineRule="auto"/>
              <w:rPr>
                <w:rFonts w:cs="Arial"/>
              </w:rPr>
            </w:pPr>
            <w:r w:rsidRPr="00E62DBB">
              <w:rPr>
                <w:rFonts w:cs="Arial"/>
              </w:rPr>
              <w:t>Firebrand</w:t>
            </w:r>
          </w:p>
        </w:tc>
      </w:tr>
      <w:tr w:rsidR="00856F70" w:rsidRPr="00E62DBB" w14:paraId="528A4B42" w14:textId="77777777" w:rsidTr="00633EFE">
        <w:trPr>
          <w:trHeight w:hRule="exact" w:val="284"/>
        </w:trPr>
        <w:tc>
          <w:tcPr>
            <w:tcW w:w="7621" w:type="dxa"/>
            <w:noWrap/>
            <w:hideMark/>
          </w:tcPr>
          <w:p w14:paraId="6D257F1C" w14:textId="77777777" w:rsidR="00856F70" w:rsidRPr="00E62DBB" w:rsidRDefault="00856F70" w:rsidP="00633EFE">
            <w:pPr>
              <w:spacing w:after="200" w:line="276" w:lineRule="auto"/>
              <w:rPr>
                <w:rFonts w:cs="Arial"/>
              </w:rPr>
            </w:pPr>
            <w:r w:rsidRPr="00E62DBB">
              <w:rPr>
                <w:rFonts w:cs="Arial"/>
              </w:rPr>
              <w:t>St Hilda’s Collegiate</w:t>
            </w:r>
          </w:p>
        </w:tc>
      </w:tr>
      <w:tr w:rsidR="00856F70" w:rsidRPr="00E62DBB" w14:paraId="30F79E03" w14:textId="77777777" w:rsidTr="00633EFE">
        <w:trPr>
          <w:trHeight w:hRule="exact" w:val="284"/>
        </w:trPr>
        <w:tc>
          <w:tcPr>
            <w:tcW w:w="7621" w:type="dxa"/>
            <w:noWrap/>
            <w:hideMark/>
          </w:tcPr>
          <w:p w14:paraId="1E760702" w14:textId="77777777" w:rsidR="00856F70" w:rsidRPr="00E62DBB" w:rsidRDefault="00856F70" w:rsidP="00633EFE">
            <w:pPr>
              <w:spacing w:after="200" w:line="276" w:lineRule="auto"/>
              <w:rPr>
                <w:rFonts w:cs="Arial"/>
              </w:rPr>
            </w:pPr>
            <w:r w:rsidRPr="00E62DBB">
              <w:rPr>
                <w:rFonts w:cs="Arial"/>
              </w:rPr>
              <w:t>College of Education</w:t>
            </w:r>
          </w:p>
        </w:tc>
      </w:tr>
      <w:tr w:rsidR="00856F70" w:rsidRPr="00E62DBB" w14:paraId="08CC0F43" w14:textId="77777777" w:rsidTr="00633EFE">
        <w:trPr>
          <w:trHeight w:hRule="exact" w:val="284"/>
        </w:trPr>
        <w:tc>
          <w:tcPr>
            <w:tcW w:w="7621" w:type="dxa"/>
            <w:noWrap/>
            <w:hideMark/>
          </w:tcPr>
          <w:p w14:paraId="26759B1B" w14:textId="77777777" w:rsidR="00856F70" w:rsidRPr="00E62DBB" w:rsidRDefault="00856F70" w:rsidP="00633EFE">
            <w:pPr>
              <w:spacing w:after="200" w:line="276" w:lineRule="auto"/>
              <w:rPr>
                <w:rFonts w:cs="Arial"/>
              </w:rPr>
            </w:pPr>
            <w:r w:rsidRPr="00E62DBB">
              <w:rPr>
                <w:rFonts w:cs="Arial"/>
              </w:rPr>
              <w:t>bellebird</w:t>
            </w:r>
          </w:p>
        </w:tc>
      </w:tr>
      <w:tr w:rsidR="00856F70" w:rsidRPr="00E62DBB" w14:paraId="13A209C6" w14:textId="77777777" w:rsidTr="00633EFE">
        <w:trPr>
          <w:trHeight w:hRule="exact" w:val="284"/>
        </w:trPr>
        <w:tc>
          <w:tcPr>
            <w:tcW w:w="7621" w:type="dxa"/>
            <w:noWrap/>
            <w:hideMark/>
          </w:tcPr>
          <w:p w14:paraId="17723683" w14:textId="77777777" w:rsidR="00856F70" w:rsidRPr="00E62DBB" w:rsidRDefault="00856F70" w:rsidP="00633EFE">
            <w:pPr>
              <w:spacing w:after="200" w:line="276" w:lineRule="auto"/>
              <w:rPr>
                <w:rFonts w:cs="Arial"/>
              </w:rPr>
            </w:pPr>
            <w:r w:rsidRPr="00E62DBB">
              <w:rPr>
                <w:rFonts w:cs="Arial"/>
              </w:rPr>
              <w:t>twenty-seven names</w:t>
            </w:r>
          </w:p>
        </w:tc>
      </w:tr>
      <w:tr w:rsidR="00856F70" w:rsidRPr="00E62DBB" w14:paraId="04764719" w14:textId="77777777" w:rsidTr="00633EFE">
        <w:trPr>
          <w:trHeight w:hRule="exact" w:val="284"/>
        </w:trPr>
        <w:tc>
          <w:tcPr>
            <w:tcW w:w="7621" w:type="dxa"/>
          </w:tcPr>
          <w:p w14:paraId="4A5D9DA9" w14:textId="77777777" w:rsidR="00856F70" w:rsidRPr="00E62DBB" w:rsidRDefault="00856F70" w:rsidP="00633EFE">
            <w:pPr>
              <w:spacing w:after="200" w:line="276" w:lineRule="auto"/>
              <w:rPr>
                <w:rFonts w:cs="Arial"/>
              </w:rPr>
            </w:pPr>
            <w:r w:rsidRPr="00E62DBB">
              <w:rPr>
                <w:rFonts w:cs="Arial"/>
              </w:rPr>
              <w:t>Adventure Outfitters</w:t>
            </w:r>
          </w:p>
        </w:tc>
      </w:tr>
      <w:tr w:rsidR="00856F70" w:rsidRPr="00E62DBB" w14:paraId="2B567F62" w14:textId="77777777" w:rsidTr="00633EFE">
        <w:trPr>
          <w:trHeight w:hRule="exact" w:val="284"/>
        </w:trPr>
        <w:tc>
          <w:tcPr>
            <w:tcW w:w="7621" w:type="dxa"/>
            <w:noWrap/>
            <w:hideMark/>
          </w:tcPr>
          <w:p w14:paraId="4892305F" w14:textId="77777777" w:rsidR="00856F70" w:rsidRPr="00E62DBB" w:rsidRDefault="00856F70" w:rsidP="00633EFE">
            <w:pPr>
              <w:spacing w:after="200" w:line="276" w:lineRule="auto"/>
              <w:rPr>
                <w:rFonts w:cs="Arial"/>
              </w:rPr>
            </w:pPr>
            <w:r w:rsidRPr="00E62DBB">
              <w:rPr>
                <w:rFonts w:cs="Arial"/>
              </w:rPr>
              <w:t>Otago Apparel Ltd</w:t>
            </w:r>
          </w:p>
        </w:tc>
      </w:tr>
      <w:tr w:rsidR="00856F70" w:rsidRPr="00E62DBB" w14:paraId="2D8603B5" w14:textId="77777777" w:rsidTr="00633EFE">
        <w:trPr>
          <w:trHeight w:hRule="exact" w:val="284"/>
        </w:trPr>
        <w:tc>
          <w:tcPr>
            <w:tcW w:w="7621" w:type="dxa"/>
            <w:noWrap/>
            <w:hideMark/>
          </w:tcPr>
          <w:p w14:paraId="3061A865" w14:textId="77777777" w:rsidR="00856F70" w:rsidRPr="00E62DBB" w:rsidRDefault="00856F70" w:rsidP="00633EFE">
            <w:pPr>
              <w:spacing w:after="200" w:line="276" w:lineRule="auto"/>
              <w:rPr>
                <w:rFonts w:cs="Arial"/>
              </w:rPr>
            </w:pPr>
            <w:r w:rsidRPr="00E62DBB">
              <w:rPr>
                <w:rFonts w:cs="Arial"/>
              </w:rPr>
              <w:t>Company of Strangers</w:t>
            </w:r>
          </w:p>
        </w:tc>
      </w:tr>
      <w:tr w:rsidR="00856F70" w:rsidRPr="00E62DBB" w14:paraId="51D7F6DB" w14:textId="77777777" w:rsidTr="00633EFE">
        <w:trPr>
          <w:trHeight w:hRule="exact" w:val="284"/>
        </w:trPr>
        <w:tc>
          <w:tcPr>
            <w:tcW w:w="7621" w:type="dxa"/>
            <w:noWrap/>
          </w:tcPr>
          <w:p w14:paraId="09490881" w14:textId="77777777" w:rsidR="00856F70" w:rsidRPr="00E62DBB" w:rsidRDefault="00856F70" w:rsidP="00633EFE">
            <w:pPr>
              <w:spacing w:after="200" w:line="276" w:lineRule="auto"/>
              <w:rPr>
                <w:rFonts w:cs="Arial"/>
              </w:rPr>
            </w:pPr>
            <w:r w:rsidRPr="00E62DBB">
              <w:rPr>
                <w:rFonts w:cs="Arial"/>
              </w:rPr>
              <w:t>Nom*D Ltd</w:t>
            </w:r>
          </w:p>
        </w:tc>
      </w:tr>
      <w:tr w:rsidR="00856F70" w:rsidRPr="00E62DBB" w14:paraId="02A778AD" w14:textId="77777777" w:rsidTr="00633EFE">
        <w:trPr>
          <w:trHeight w:hRule="exact" w:val="284"/>
        </w:trPr>
        <w:tc>
          <w:tcPr>
            <w:tcW w:w="7621" w:type="dxa"/>
            <w:noWrap/>
          </w:tcPr>
          <w:p w14:paraId="65262006" w14:textId="77777777" w:rsidR="00856F70" w:rsidRPr="00E62DBB" w:rsidRDefault="00856F70" w:rsidP="00633EFE">
            <w:pPr>
              <w:spacing w:after="200" w:line="276" w:lineRule="auto"/>
              <w:rPr>
                <w:rFonts w:cs="Arial"/>
              </w:rPr>
            </w:pPr>
            <w:r w:rsidRPr="00E62DBB">
              <w:rPr>
                <w:rFonts w:cs="Arial"/>
              </w:rPr>
              <w:t>Carlson Ltd</w:t>
            </w:r>
          </w:p>
        </w:tc>
      </w:tr>
      <w:tr w:rsidR="00856F70" w:rsidRPr="00E62DBB" w14:paraId="725BB7D4" w14:textId="77777777" w:rsidTr="00633EFE">
        <w:trPr>
          <w:trHeight w:hRule="exact" w:val="284"/>
        </w:trPr>
        <w:tc>
          <w:tcPr>
            <w:tcW w:w="7621" w:type="dxa"/>
            <w:noWrap/>
          </w:tcPr>
          <w:p w14:paraId="6DCD26F0" w14:textId="77777777" w:rsidR="00856F70" w:rsidRPr="00E62DBB" w:rsidRDefault="00856F70" w:rsidP="00633EFE">
            <w:pPr>
              <w:spacing w:after="200" w:line="276" w:lineRule="auto"/>
              <w:rPr>
                <w:rFonts w:cs="Arial"/>
              </w:rPr>
            </w:pPr>
            <w:r w:rsidRPr="00E62DBB">
              <w:rPr>
                <w:rFonts w:cs="Arial"/>
              </w:rPr>
              <w:t>McKinlays Footwear Ltd</w:t>
            </w:r>
          </w:p>
        </w:tc>
      </w:tr>
      <w:tr w:rsidR="00856F70" w:rsidRPr="00E62DBB" w14:paraId="25E016AF" w14:textId="77777777" w:rsidTr="00633EFE">
        <w:trPr>
          <w:trHeight w:hRule="exact" w:val="284"/>
        </w:trPr>
        <w:tc>
          <w:tcPr>
            <w:tcW w:w="7621" w:type="dxa"/>
            <w:noWrap/>
            <w:hideMark/>
          </w:tcPr>
          <w:p w14:paraId="43A82D56" w14:textId="77777777" w:rsidR="00856F70" w:rsidRPr="00E62DBB" w:rsidRDefault="00856F70" w:rsidP="00633EFE">
            <w:pPr>
              <w:spacing w:after="200" w:line="276" w:lineRule="auto"/>
              <w:rPr>
                <w:rFonts w:cs="Arial"/>
              </w:rPr>
            </w:pPr>
            <w:r w:rsidRPr="00E62DBB">
              <w:rPr>
                <w:rFonts w:cs="Arial"/>
              </w:rPr>
              <w:t>Lighthouse</w:t>
            </w:r>
          </w:p>
        </w:tc>
      </w:tr>
      <w:tr w:rsidR="00856F70" w:rsidRPr="00E62DBB" w14:paraId="57F1B37C" w14:textId="77777777" w:rsidTr="00633EFE">
        <w:trPr>
          <w:trHeight w:hRule="exact" w:val="284"/>
        </w:trPr>
        <w:tc>
          <w:tcPr>
            <w:tcW w:w="7621" w:type="dxa"/>
            <w:noWrap/>
            <w:hideMark/>
          </w:tcPr>
          <w:p w14:paraId="20D2F445" w14:textId="77777777" w:rsidR="00856F70" w:rsidRPr="00E62DBB" w:rsidRDefault="00856F70" w:rsidP="00633EFE">
            <w:pPr>
              <w:spacing w:after="200" w:line="276" w:lineRule="auto"/>
              <w:rPr>
                <w:rFonts w:cs="Arial"/>
              </w:rPr>
            </w:pPr>
            <w:r w:rsidRPr="00E62DBB">
              <w:rPr>
                <w:rFonts w:cs="Arial"/>
              </w:rPr>
              <w:t>Otago Furniture Ltd</w:t>
            </w:r>
          </w:p>
        </w:tc>
      </w:tr>
      <w:tr w:rsidR="00856F70" w:rsidRPr="00E62DBB" w14:paraId="2F4F83CC" w14:textId="77777777" w:rsidTr="00633EFE">
        <w:trPr>
          <w:trHeight w:hRule="exact" w:val="284"/>
        </w:trPr>
        <w:tc>
          <w:tcPr>
            <w:tcW w:w="7621" w:type="dxa"/>
            <w:noWrap/>
          </w:tcPr>
          <w:p w14:paraId="6E7F93A1" w14:textId="77777777" w:rsidR="00856F70" w:rsidRPr="00E62DBB" w:rsidRDefault="00856F70" w:rsidP="00633EFE">
            <w:pPr>
              <w:spacing w:after="200" w:line="276" w:lineRule="auto"/>
              <w:rPr>
                <w:rFonts w:cs="Arial"/>
              </w:rPr>
            </w:pPr>
            <w:r w:rsidRPr="00E62DBB">
              <w:rPr>
                <w:rFonts w:cs="Arial"/>
              </w:rPr>
              <w:t>Skope Industries</w:t>
            </w:r>
          </w:p>
        </w:tc>
      </w:tr>
      <w:tr w:rsidR="00856F70" w:rsidRPr="00E62DBB" w14:paraId="7E382166" w14:textId="77777777" w:rsidTr="00633EFE">
        <w:trPr>
          <w:trHeight w:hRule="exact" w:val="284"/>
        </w:trPr>
        <w:tc>
          <w:tcPr>
            <w:tcW w:w="7621" w:type="dxa"/>
            <w:noWrap/>
            <w:hideMark/>
          </w:tcPr>
          <w:p w14:paraId="187FE9C6" w14:textId="77777777" w:rsidR="00856F70" w:rsidRPr="00E62DBB" w:rsidRDefault="00856F70" w:rsidP="00633EFE">
            <w:pPr>
              <w:spacing w:after="200" w:line="276" w:lineRule="auto"/>
              <w:rPr>
                <w:rFonts w:cs="Arial"/>
              </w:rPr>
            </w:pPr>
            <w:r w:rsidRPr="00E62DBB">
              <w:rPr>
                <w:rFonts w:cs="Arial"/>
              </w:rPr>
              <w:t>Hybrid House Limited</w:t>
            </w:r>
          </w:p>
        </w:tc>
      </w:tr>
      <w:tr w:rsidR="00856F70" w:rsidRPr="00E62DBB" w14:paraId="511ADE4A" w14:textId="77777777" w:rsidTr="00633EFE">
        <w:trPr>
          <w:trHeight w:hRule="exact" w:val="284"/>
        </w:trPr>
        <w:tc>
          <w:tcPr>
            <w:tcW w:w="7621" w:type="dxa"/>
            <w:noWrap/>
            <w:hideMark/>
          </w:tcPr>
          <w:p w14:paraId="4A664967" w14:textId="77777777" w:rsidR="00856F70" w:rsidRPr="00E62DBB" w:rsidRDefault="00856F70" w:rsidP="00633EFE">
            <w:pPr>
              <w:spacing w:after="200" w:line="276" w:lineRule="auto"/>
              <w:rPr>
                <w:rFonts w:cs="Arial"/>
              </w:rPr>
            </w:pPr>
            <w:r w:rsidRPr="00E62DBB">
              <w:rPr>
                <w:rFonts w:cs="Arial"/>
              </w:rPr>
              <w:t>Opus International Consultants Ltd.</w:t>
            </w:r>
          </w:p>
        </w:tc>
      </w:tr>
      <w:tr w:rsidR="00856F70" w:rsidRPr="00E62DBB" w14:paraId="2A41BD4C" w14:textId="77777777" w:rsidTr="00633EFE">
        <w:trPr>
          <w:trHeight w:hRule="exact" w:val="284"/>
        </w:trPr>
        <w:tc>
          <w:tcPr>
            <w:tcW w:w="7621" w:type="dxa"/>
            <w:noWrap/>
            <w:hideMark/>
          </w:tcPr>
          <w:p w14:paraId="0ECEAFFA" w14:textId="77777777" w:rsidR="00856F70" w:rsidRPr="00E62DBB" w:rsidRDefault="00856F70" w:rsidP="00633EFE">
            <w:pPr>
              <w:spacing w:after="200" w:line="276" w:lineRule="auto"/>
              <w:rPr>
                <w:rFonts w:cs="Arial"/>
              </w:rPr>
            </w:pPr>
            <w:r w:rsidRPr="00E62DBB">
              <w:rPr>
                <w:rFonts w:cs="Arial"/>
              </w:rPr>
              <w:t>Miller Studios</w:t>
            </w:r>
          </w:p>
        </w:tc>
      </w:tr>
      <w:tr w:rsidR="00856F70" w:rsidRPr="00E62DBB" w14:paraId="43E7498C" w14:textId="77777777" w:rsidTr="00633EFE">
        <w:trPr>
          <w:trHeight w:hRule="exact" w:val="284"/>
        </w:trPr>
        <w:tc>
          <w:tcPr>
            <w:tcW w:w="7621" w:type="dxa"/>
            <w:noWrap/>
            <w:hideMark/>
          </w:tcPr>
          <w:p w14:paraId="3707DE48" w14:textId="77777777" w:rsidR="00856F70" w:rsidRPr="00E62DBB" w:rsidRDefault="00856F70" w:rsidP="00633EFE">
            <w:pPr>
              <w:spacing w:after="200" w:line="276" w:lineRule="auto"/>
              <w:rPr>
                <w:rFonts w:cs="Arial"/>
              </w:rPr>
            </w:pPr>
            <w:r w:rsidRPr="00E62DBB">
              <w:rPr>
                <w:rFonts w:cs="Arial"/>
              </w:rPr>
              <w:t xml:space="preserve">Dunedin City Council </w:t>
            </w:r>
          </w:p>
        </w:tc>
      </w:tr>
      <w:tr w:rsidR="00856F70" w:rsidRPr="00E62DBB" w14:paraId="02A96DC0" w14:textId="77777777" w:rsidTr="00633EFE">
        <w:trPr>
          <w:trHeight w:hRule="exact" w:val="284"/>
        </w:trPr>
        <w:tc>
          <w:tcPr>
            <w:tcW w:w="7621" w:type="dxa"/>
            <w:noWrap/>
          </w:tcPr>
          <w:p w14:paraId="1AFD4E16" w14:textId="77777777" w:rsidR="00856F70" w:rsidRPr="00E62DBB" w:rsidRDefault="00856F70" w:rsidP="00633EFE">
            <w:pPr>
              <w:spacing w:after="200" w:line="276" w:lineRule="auto"/>
              <w:rPr>
                <w:rFonts w:cs="Arial"/>
              </w:rPr>
            </w:pPr>
            <w:r w:rsidRPr="00E62DBB">
              <w:rPr>
                <w:rFonts w:cs="Arial"/>
              </w:rPr>
              <w:t>Radioworks Ltd</w:t>
            </w:r>
          </w:p>
        </w:tc>
      </w:tr>
      <w:tr w:rsidR="00856F70" w:rsidRPr="00E62DBB" w14:paraId="1E8844AC" w14:textId="77777777" w:rsidTr="00633EFE">
        <w:trPr>
          <w:trHeight w:hRule="exact" w:val="284"/>
        </w:trPr>
        <w:tc>
          <w:tcPr>
            <w:tcW w:w="7621" w:type="dxa"/>
            <w:noWrap/>
          </w:tcPr>
          <w:p w14:paraId="38E4045D" w14:textId="77777777" w:rsidR="00856F70" w:rsidRPr="00E62DBB" w:rsidRDefault="00856F70" w:rsidP="00633EFE">
            <w:pPr>
              <w:spacing w:after="200" w:line="276" w:lineRule="auto"/>
              <w:rPr>
                <w:rFonts w:cs="Arial"/>
              </w:rPr>
            </w:pPr>
            <w:r w:rsidRPr="00E62DBB">
              <w:rPr>
                <w:rFonts w:cs="Arial"/>
              </w:rPr>
              <w:t>Cadbury Confectionery Ltd</w:t>
            </w:r>
          </w:p>
        </w:tc>
      </w:tr>
      <w:tr w:rsidR="00856F70" w:rsidRPr="00E62DBB" w14:paraId="7FF96984" w14:textId="77777777" w:rsidTr="00633EFE">
        <w:trPr>
          <w:trHeight w:hRule="exact" w:val="284"/>
        </w:trPr>
        <w:tc>
          <w:tcPr>
            <w:tcW w:w="7621" w:type="dxa"/>
            <w:noWrap/>
            <w:hideMark/>
          </w:tcPr>
          <w:p w14:paraId="6CBF3FA4" w14:textId="77777777" w:rsidR="00856F70" w:rsidRPr="00E62DBB" w:rsidRDefault="00856F70" w:rsidP="00633EFE">
            <w:pPr>
              <w:spacing w:after="200" w:line="276" w:lineRule="auto"/>
              <w:rPr>
                <w:rFonts w:cs="Arial"/>
              </w:rPr>
            </w:pPr>
            <w:r w:rsidRPr="00E62DBB">
              <w:rPr>
                <w:rFonts w:cs="Arial"/>
              </w:rPr>
              <w:t>Active Furnishers</w:t>
            </w:r>
          </w:p>
        </w:tc>
      </w:tr>
      <w:tr w:rsidR="00856F70" w:rsidRPr="00E62DBB" w14:paraId="45ED4155" w14:textId="77777777" w:rsidTr="00633EFE">
        <w:trPr>
          <w:trHeight w:hRule="exact" w:val="284"/>
        </w:trPr>
        <w:tc>
          <w:tcPr>
            <w:tcW w:w="7621" w:type="dxa"/>
            <w:noWrap/>
            <w:hideMark/>
          </w:tcPr>
          <w:p w14:paraId="1E51DF39" w14:textId="77777777" w:rsidR="00856F70" w:rsidRPr="00E62DBB" w:rsidRDefault="00856F70" w:rsidP="00633EFE">
            <w:pPr>
              <w:spacing w:after="200" w:line="276" w:lineRule="auto"/>
              <w:rPr>
                <w:rFonts w:cs="Arial"/>
              </w:rPr>
            </w:pPr>
            <w:r w:rsidRPr="00E62DBB">
              <w:rPr>
                <w:rFonts w:cs="Arial"/>
              </w:rPr>
              <w:t>Kitchens and Appliances</w:t>
            </w:r>
          </w:p>
        </w:tc>
      </w:tr>
      <w:tr w:rsidR="00856F70" w:rsidRPr="00E62DBB" w14:paraId="4FDA418F" w14:textId="77777777" w:rsidTr="00633EFE">
        <w:trPr>
          <w:trHeight w:hRule="exact" w:val="284"/>
        </w:trPr>
        <w:tc>
          <w:tcPr>
            <w:tcW w:w="7621" w:type="dxa"/>
            <w:noWrap/>
          </w:tcPr>
          <w:p w14:paraId="39F0397D" w14:textId="77777777" w:rsidR="00856F70" w:rsidRPr="00E62DBB" w:rsidRDefault="00856F70" w:rsidP="00633EFE">
            <w:pPr>
              <w:spacing w:after="200" w:line="276" w:lineRule="auto"/>
              <w:rPr>
                <w:rFonts w:cs="Arial"/>
              </w:rPr>
            </w:pPr>
            <w:r w:rsidRPr="00E62DBB">
              <w:rPr>
                <w:rFonts w:cs="Arial"/>
              </w:rPr>
              <w:t>Virginia Fay Architect</w:t>
            </w:r>
          </w:p>
        </w:tc>
      </w:tr>
      <w:tr w:rsidR="00856F70" w:rsidRPr="00E62DBB" w14:paraId="5EE21DCE" w14:textId="77777777" w:rsidTr="00633EFE">
        <w:trPr>
          <w:trHeight w:hRule="exact" w:val="284"/>
        </w:trPr>
        <w:tc>
          <w:tcPr>
            <w:tcW w:w="7621" w:type="dxa"/>
            <w:noWrap/>
            <w:hideMark/>
          </w:tcPr>
          <w:p w14:paraId="0311D9ED" w14:textId="77777777" w:rsidR="00856F70" w:rsidRPr="00E62DBB" w:rsidRDefault="00856F70" w:rsidP="00633EFE">
            <w:pPr>
              <w:spacing w:after="200" w:line="276" w:lineRule="auto"/>
              <w:rPr>
                <w:rFonts w:cs="Arial"/>
              </w:rPr>
            </w:pPr>
            <w:r w:rsidRPr="00E62DBB">
              <w:rPr>
                <w:rFonts w:cs="Arial"/>
              </w:rPr>
              <w:t>Architecture Van Brandenburg</w:t>
            </w:r>
          </w:p>
        </w:tc>
      </w:tr>
      <w:tr w:rsidR="00856F70" w:rsidRPr="00E62DBB" w14:paraId="0C892D27" w14:textId="77777777" w:rsidTr="00633EFE">
        <w:trPr>
          <w:trHeight w:hRule="exact" w:val="284"/>
        </w:trPr>
        <w:tc>
          <w:tcPr>
            <w:tcW w:w="7621" w:type="dxa"/>
            <w:noWrap/>
            <w:hideMark/>
          </w:tcPr>
          <w:p w14:paraId="239E5755" w14:textId="77777777" w:rsidR="00856F70" w:rsidRPr="00E62DBB" w:rsidRDefault="00856F70" w:rsidP="00633EFE">
            <w:pPr>
              <w:spacing w:after="200" w:line="276" w:lineRule="auto"/>
              <w:rPr>
                <w:rFonts w:cs="Arial"/>
              </w:rPr>
            </w:pPr>
            <w:r w:rsidRPr="00E62DBB">
              <w:rPr>
                <w:rFonts w:cs="Arial"/>
              </w:rPr>
              <w:t>McCoy &amp; Wixon</w:t>
            </w:r>
          </w:p>
        </w:tc>
      </w:tr>
      <w:tr w:rsidR="00856F70" w:rsidRPr="00E62DBB" w14:paraId="60C23303" w14:textId="77777777" w:rsidTr="00633EFE">
        <w:trPr>
          <w:trHeight w:hRule="exact" w:val="284"/>
        </w:trPr>
        <w:tc>
          <w:tcPr>
            <w:tcW w:w="7621" w:type="dxa"/>
            <w:noWrap/>
            <w:hideMark/>
          </w:tcPr>
          <w:p w14:paraId="0595D969" w14:textId="77777777" w:rsidR="00856F70" w:rsidRPr="00E62DBB" w:rsidRDefault="00856F70" w:rsidP="00633EFE">
            <w:pPr>
              <w:spacing w:after="200" w:line="276" w:lineRule="auto"/>
              <w:rPr>
                <w:rFonts w:cs="Arial"/>
              </w:rPr>
            </w:pPr>
            <w:r w:rsidRPr="00E62DBB">
              <w:rPr>
                <w:rFonts w:cs="Arial"/>
              </w:rPr>
              <w:t>Architectural Ecology</w:t>
            </w:r>
          </w:p>
        </w:tc>
      </w:tr>
      <w:tr w:rsidR="00856F70" w:rsidRPr="00E62DBB" w14:paraId="4E039C68" w14:textId="77777777" w:rsidTr="00633EFE">
        <w:trPr>
          <w:trHeight w:hRule="exact" w:val="284"/>
        </w:trPr>
        <w:tc>
          <w:tcPr>
            <w:tcW w:w="7621" w:type="dxa"/>
            <w:noWrap/>
            <w:hideMark/>
          </w:tcPr>
          <w:p w14:paraId="152BD7D4" w14:textId="77777777" w:rsidR="00856F70" w:rsidRPr="00E62DBB" w:rsidRDefault="00856F70" w:rsidP="00633EFE">
            <w:pPr>
              <w:spacing w:after="200" w:line="276" w:lineRule="auto"/>
              <w:rPr>
                <w:rFonts w:cs="Arial"/>
              </w:rPr>
            </w:pPr>
            <w:r w:rsidRPr="00E62DBB">
              <w:rPr>
                <w:rFonts w:cs="Arial"/>
              </w:rPr>
              <w:t>ESCEA</w:t>
            </w:r>
          </w:p>
        </w:tc>
      </w:tr>
      <w:tr w:rsidR="00856F70" w:rsidRPr="00E62DBB" w14:paraId="7E4499CA" w14:textId="77777777" w:rsidTr="00633EFE">
        <w:trPr>
          <w:trHeight w:hRule="exact" w:val="284"/>
        </w:trPr>
        <w:tc>
          <w:tcPr>
            <w:tcW w:w="7621" w:type="dxa"/>
            <w:noWrap/>
            <w:hideMark/>
          </w:tcPr>
          <w:p w14:paraId="7B942B0D" w14:textId="77777777" w:rsidR="00856F70" w:rsidRPr="00E62DBB" w:rsidRDefault="00856F70" w:rsidP="00633EFE">
            <w:pPr>
              <w:spacing w:after="200" w:line="276" w:lineRule="auto"/>
              <w:rPr>
                <w:rFonts w:cs="Arial"/>
              </w:rPr>
            </w:pPr>
            <w:r w:rsidRPr="00E62DBB">
              <w:rPr>
                <w:rFonts w:cs="Arial"/>
              </w:rPr>
              <w:t>AJ Grant Ltd</w:t>
            </w:r>
          </w:p>
        </w:tc>
      </w:tr>
      <w:tr w:rsidR="00856F70" w:rsidRPr="00E62DBB" w14:paraId="551B878D" w14:textId="77777777" w:rsidTr="00633EFE">
        <w:trPr>
          <w:trHeight w:hRule="exact" w:val="284"/>
        </w:trPr>
        <w:tc>
          <w:tcPr>
            <w:tcW w:w="7621" w:type="dxa"/>
            <w:noWrap/>
            <w:hideMark/>
          </w:tcPr>
          <w:p w14:paraId="28CCD531" w14:textId="77777777" w:rsidR="00856F70" w:rsidRPr="00E62DBB" w:rsidRDefault="00856F70" w:rsidP="00633EFE">
            <w:pPr>
              <w:spacing w:after="200" w:line="276" w:lineRule="auto"/>
              <w:rPr>
                <w:rFonts w:cs="Arial"/>
              </w:rPr>
            </w:pPr>
            <w:r w:rsidRPr="00E62DBB">
              <w:rPr>
                <w:rFonts w:cs="Arial"/>
              </w:rPr>
              <w:t>JTech Plastics Ltd</w:t>
            </w:r>
          </w:p>
        </w:tc>
      </w:tr>
      <w:tr w:rsidR="00856F70" w:rsidRPr="00E62DBB" w14:paraId="5F648BD2" w14:textId="77777777" w:rsidTr="00633EFE">
        <w:trPr>
          <w:trHeight w:hRule="exact" w:val="284"/>
        </w:trPr>
        <w:tc>
          <w:tcPr>
            <w:tcW w:w="7621" w:type="dxa"/>
            <w:noWrap/>
            <w:hideMark/>
          </w:tcPr>
          <w:p w14:paraId="1C2C0265" w14:textId="77777777" w:rsidR="00856F70" w:rsidRPr="00E62DBB" w:rsidRDefault="00856F70" w:rsidP="00633EFE">
            <w:pPr>
              <w:spacing w:after="200" w:line="276" w:lineRule="auto"/>
              <w:rPr>
                <w:rFonts w:cs="Arial"/>
              </w:rPr>
            </w:pPr>
            <w:r w:rsidRPr="00E62DBB">
              <w:rPr>
                <w:rFonts w:cs="Arial"/>
              </w:rPr>
              <w:t>Powerhouse Wind Ltd</w:t>
            </w:r>
          </w:p>
        </w:tc>
      </w:tr>
      <w:tr w:rsidR="00856F70" w:rsidRPr="00E62DBB" w14:paraId="655A7FFA" w14:textId="77777777" w:rsidTr="00633EFE">
        <w:trPr>
          <w:trHeight w:hRule="exact" w:val="284"/>
        </w:trPr>
        <w:tc>
          <w:tcPr>
            <w:tcW w:w="7621" w:type="dxa"/>
            <w:noWrap/>
            <w:hideMark/>
          </w:tcPr>
          <w:p w14:paraId="2F54DACC" w14:textId="77777777" w:rsidR="00856F70" w:rsidRPr="00E62DBB" w:rsidRDefault="00856F70" w:rsidP="00633EFE">
            <w:pPr>
              <w:spacing w:after="200" w:line="276" w:lineRule="auto"/>
              <w:rPr>
                <w:rFonts w:cs="Arial"/>
              </w:rPr>
            </w:pPr>
            <w:r w:rsidRPr="00E62DBB">
              <w:rPr>
                <w:rFonts w:cs="Arial"/>
              </w:rPr>
              <w:t>Vanilla Design Ltd</w:t>
            </w:r>
          </w:p>
        </w:tc>
      </w:tr>
      <w:tr w:rsidR="00856F70" w:rsidRPr="00E62DBB" w14:paraId="19DE8367" w14:textId="77777777" w:rsidTr="00633EFE">
        <w:trPr>
          <w:trHeight w:hRule="exact" w:val="284"/>
        </w:trPr>
        <w:tc>
          <w:tcPr>
            <w:tcW w:w="7621" w:type="dxa"/>
            <w:noWrap/>
            <w:hideMark/>
          </w:tcPr>
          <w:p w14:paraId="5BEC78AE" w14:textId="77777777" w:rsidR="00856F70" w:rsidRPr="00E62DBB" w:rsidRDefault="00856F70" w:rsidP="00633EFE">
            <w:pPr>
              <w:spacing w:after="200" w:line="276" w:lineRule="auto"/>
              <w:rPr>
                <w:rFonts w:cs="Arial"/>
              </w:rPr>
            </w:pPr>
            <w:r w:rsidRPr="00E62DBB">
              <w:rPr>
                <w:rFonts w:cs="Arial"/>
              </w:rPr>
              <w:t>Fisher and Paykel</w:t>
            </w:r>
          </w:p>
        </w:tc>
      </w:tr>
      <w:tr w:rsidR="00856F70" w:rsidRPr="00E62DBB" w14:paraId="796B837C" w14:textId="77777777" w:rsidTr="00633EFE">
        <w:trPr>
          <w:trHeight w:hRule="exact" w:val="284"/>
        </w:trPr>
        <w:tc>
          <w:tcPr>
            <w:tcW w:w="7621" w:type="dxa"/>
            <w:noWrap/>
            <w:hideMark/>
          </w:tcPr>
          <w:p w14:paraId="0863D83E" w14:textId="77777777" w:rsidR="00856F70" w:rsidRPr="00E62DBB" w:rsidRDefault="00856F70" w:rsidP="00633EFE">
            <w:pPr>
              <w:spacing w:after="200" w:line="276" w:lineRule="auto"/>
              <w:rPr>
                <w:rFonts w:cs="Arial"/>
              </w:rPr>
            </w:pPr>
            <w:r w:rsidRPr="00E62DBB">
              <w:rPr>
                <w:rFonts w:cs="Arial"/>
              </w:rPr>
              <w:t>Ivan Bulling Furniture&amp; Interiors Designers</w:t>
            </w:r>
          </w:p>
        </w:tc>
      </w:tr>
      <w:tr w:rsidR="00856F70" w:rsidRPr="00E62DBB" w14:paraId="14D4A732" w14:textId="77777777" w:rsidTr="00633EFE">
        <w:trPr>
          <w:trHeight w:hRule="exact" w:val="284"/>
        </w:trPr>
        <w:tc>
          <w:tcPr>
            <w:tcW w:w="7621" w:type="dxa"/>
            <w:noWrap/>
            <w:hideMark/>
          </w:tcPr>
          <w:p w14:paraId="2CA01865" w14:textId="77777777" w:rsidR="00856F70" w:rsidRPr="00E62DBB" w:rsidRDefault="00856F70" w:rsidP="00633EFE">
            <w:pPr>
              <w:spacing w:after="200" w:line="276" w:lineRule="auto"/>
              <w:rPr>
                <w:rFonts w:cs="Arial"/>
              </w:rPr>
            </w:pPr>
            <w:r w:rsidRPr="00E62DBB">
              <w:rPr>
                <w:rFonts w:cs="Arial"/>
              </w:rPr>
              <w:t>NewSplash and workSpace (Otago Polytechnic commercial design studio)</w:t>
            </w:r>
          </w:p>
        </w:tc>
      </w:tr>
      <w:tr w:rsidR="00856F70" w:rsidRPr="00E62DBB" w14:paraId="66A1131D" w14:textId="77777777" w:rsidTr="00633EFE">
        <w:trPr>
          <w:trHeight w:hRule="exact" w:val="284"/>
        </w:trPr>
        <w:tc>
          <w:tcPr>
            <w:tcW w:w="7621" w:type="dxa"/>
            <w:noWrap/>
            <w:hideMark/>
          </w:tcPr>
          <w:p w14:paraId="3D1EEE19" w14:textId="77777777" w:rsidR="00856F70" w:rsidRPr="00E62DBB" w:rsidRDefault="00856F70" w:rsidP="00633EFE">
            <w:pPr>
              <w:spacing w:after="200" w:line="276" w:lineRule="auto"/>
              <w:rPr>
                <w:rFonts w:cs="Arial"/>
              </w:rPr>
            </w:pPr>
            <w:r w:rsidRPr="00E62DBB">
              <w:rPr>
                <w:rFonts w:cs="Arial"/>
              </w:rPr>
              <w:t>Valley Industries</w:t>
            </w:r>
          </w:p>
        </w:tc>
      </w:tr>
    </w:tbl>
    <w:p w14:paraId="2F891C20" w14:textId="77777777" w:rsidR="00856F70" w:rsidRDefault="00856F70" w:rsidP="006E068F"/>
    <w:p w14:paraId="45D3D1D8" w14:textId="77777777" w:rsidR="00415039" w:rsidRDefault="00415039" w:rsidP="006E068F">
      <w:pPr>
        <w:sectPr w:rsidR="00415039" w:rsidSect="00E047AE">
          <w:headerReference w:type="default" r:id="rId92"/>
          <w:footnotePr>
            <w:pos w:val="beneathText"/>
          </w:footnotePr>
          <w:pgSz w:w="11907" w:h="16840" w:code="9"/>
          <w:pgMar w:top="1440" w:right="1247" w:bottom="1440" w:left="1701" w:header="720" w:footer="720" w:gutter="0"/>
          <w:cols w:space="720"/>
          <w:docGrid w:linePitch="360"/>
        </w:sectPr>
      </w:pPr>
    </w:p>
    <w:p w14:paraId="20789148" w14:textId="27B1571C" w:rsidR="00415039" w:rsidRPr="00EC347E" w:rsidRDefault="00415039" w:rsidP="00415039">
      <w:pPr>
        <w:pStyle w:val="Heading2"/>
      </w:pPr>
      <w:bookmarkStart w:id="396" w:name="_Appendix_:_Learner"/>
      <w:bookmarkStart w:id="397" w:name="_Ref423081495"/>
      <w:bookmarkStart w:id="398" w:name="_Toc424551954"/>
      <w:bookmarkStart w:id="399" w:name="_Toc430263575"/>
      <w:bookmarkEnd w:id="396"/>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t>Learner Capabilities, Skill Gaps and Transferable Skills</w:t>
      </w:r>
      <w:bookmarkEnd w:id="397"/>
      <w:bookmarkEnd w:id="398"/>
      <w:bookmarkEnd w:id="399"/>
    </w:p>
    <w:p w14:paraId="77F58054" w14:textId="77777777" w:rsidR="00856F70" w:rsidRDefault="00856F70" w:rsidP="00856F70">
      <w:pPr>
        <w:rPr>
          <w:rFonts w:cs="Arial"/>
          <w:b/>
        </w:rPr>
      </w:pPr>
    </w:p>
    <w:p w14:paraId="6FE247BC" w14:textId="77777777" w:rsidR="00856F70" w:rsidRPr="00713545" w:rsidRDefault="00856F70" w:rsidP="00856F70">
      <w:pPr>
        <w:rPr>
          <w:rFonts w:cs="Arial"/>
          <w:b/>
        </w:rPr>
      </w:pPr>
      <w:r w:rsidRPr="00713545">
        <w:rPr>
          <w:rFonts w:cs="Arial"/>
          <w:b/>
        </w:rPr>
        <w:t>List of Learner Capabilities</w:t>
      </w:r>
      <w:r>
        <w:rPr>
          <w:rFonts w:cs="Arial"/>
          <w:b/>
        </w:rPr>
        <w:t>, Skill Gaps</w:t>
      </w:r>
      <w:r w:rsidRPr="00713545">
        <w:rPr>
          <w:rFonts w:cs="Arial"/>
          <w:b/>
        </w:rPr>
        <w:t xml:space="preserve"> and</w:t>
      </w:r>
      <w:r>
        <w:rPr>
          <w:rFonts w:cs="Arial"/>
          <w:b/>
        </w:rPr>
        <w:t xml:space="preserve"> </w:t>
      </w:r>
      <w:r w:rsidRPr="00713545">
        <w:rPr>
          <w:rFonts w:cs="Arial"/>
          <w:b/>
        </w:rPr>
        <w:t>Transferable Skills</w:t>
      </w:r>
      <w:r>
        <w:rPr>
          <w:rFonts w:cs="Arial"/>
          <w:b/>
        </w:rPr>
        <w:t xml:space="preserve"> required of Design graduates</w:t>
      </w:r>
    </w:p>
    <w:p w14:paraId="56E6F4CD" w14:textId="77777777" w:rsidR="00856F70" w:rsidRPr="00856F70" w:rsidRDefault="00856F70" w:rsidP="00856F70">
      <w:pPr>
        <w:spacing w:after="120"/>
        <w:rPr>
          <w:rFonts w:cs="Arial"/>
          <w:sz w:val="18"/>
        </w:rPr>
      </w:pPr>
      <w:r w:rsidRPr="00856F70">
        <w:rPr>
          <w:rFonts w:cs="Arial"/>
          <w:sz w:val="18"/>
        </w:rPr>
        <w:t>as discussed at a Combined School of Design PEAC meeting held 29.10.14</w:t>
      </w:r>
    </w:p>
    <w:p w14:paraId="754A3FE6" w14:textId="77777777" w:rsidR="00856F70" w:rsidRPr="00856F70" w:rsidRDefault="00856F70" w:rsidP="00856F70">
      <w:pPr>
        <w:spacing w:before="240"/>
        <w:rPr>
          <w:rFonts w:cs="Arial"/>
          <w:b/>
        </w:rPr>
      </w:pPr>
      <w:r w:rsidRPr="00856F70">
        <w:rPr>
          <w:rFonts w:cs="Arial"/>
          <w:b/>
          <w:u w:val="single"/>
        </w:rPr>
        <w:t>Skills Gaps and Transferable Skills</w:t>
      </w:r>
    </w:p>
    <w:p w14:paraId="3C825C2E" w14:textId="77777777" w:rsidR="00856F70" w:rsidRPr="00713545" w:rsidRDefault="00856F70" w:rsidP="008F297A">
      <w:pPr>
        <w:numPr>
          <w:ilvl w:val="0"/>
          <w:numId w:val="41"/>
        </w:numPr>
        <w:suppressAutoHyphens w:val="0"/>
        <w:spacing w:after="60"/>
        <w:rPr>
          <w:rFonts w:cs="Arial"/>
        </w:rPr>
      </w:pPr>
      <w:r w:rsidRPr="00713545">
        <w:rPr>
          <w:rFonts w:cs="Arial"/>
        </w:rPr>
        <w:t>“Cloud”-based skills in industry eg point of sale etc.</w:t>
      </w:r>
    </w:p>
    <w:p w14:paraId="701733B0" w14:textId="77777777" w:rsidR="00856F70" w:rsidRPr="00713545" w:rsidRDefault="00856F70" w:rsidP="008F297A">
      <w:pPr>
        <w:numPr>
          <w:ilvl w:val="0"/>
          <w:numId w:val="41"/>
        </w:numPr>
        <w:suppressAutoHyphens w:val="0"/>
        <w:spacing w:after="60"/>
        <w:rPr>
          <w:rFonts w:cs="Arial"/>
        </w:rPr>
      </w:pPr>
      <w:r w:rsidRPr="00713545">
        <w:rPr>
          <w:rFonts w:cs="Arial"/>
        </w:rPr>
        <w:t>Being able to self-learn different software packages important (saves time and money)</w:t>
      </w:r>
    </w:p>
    <w:p w14:paraId="4526E51E" w14:textId="77777777" w:rsidR="00856F70" w:rsidRPr="00713545" w:rsidRDefault="00856F70" w:rsidP="008F297A">
      <w:pPr>
        <w:numPr>
          <w:ilvl w:val="0"/>
          <w:numId w:val="41"/>
        </w:numPr>
        <w:suppressAutoHyphens w:val="0"/>
        <w:spacing w:after="60"/>
        <w:rPr>
          <w:rFonts w:cs="Arial"/>
        </w:rPr>
      </w:pPr>
      <w:r w:rsidRPr="00713545">
        <w:rPr>
          <w:rFonts w:cs="Arial"/>
        </w:rPr>
        <w:t>Being unique and original is vitally important – small designer now less lucrative</w:t>
      </w:r>
    </w:p>
    <w:p w14:paraId="0030853F" w14:textId="77777777" w:rsidR="00856F70" w:rsidRPr="00713545" w:rsidRDefault="00856F70" w:rsidP="008F297A">
      <w:pPr>
        <w:numPr>
          <w:ilvl w:val="0"/>
          <w:numId w:val="41"/>
        </w:numPr>
        <w:suppressAutoHyphens w:val="0"/>
        <w:spacing w:after="60"/>
        <w:rPr>
          <w:rFonts w:cs="Arial"/>
        </w:rPr>
      </w:pPr>
      <w:r w:rsidRPr="00713545">
        <w:rPr>
          <w:rFonts w:cs="Arial"/>
        </w:rPr>
        <w:t>Showing initiative</w:t>
      </w:r>
    </w:p>
    <w:p w14:paraId="60747117" w14:textId="77777777" w:rsidR="00856F70" w:rsidRPr="00713545" w:rsidRDefault="00856F70" w:rsidP="008F297A">
      <w:pPr>
        <w:numPr>
          <w:ilvl w:val="0"/>
          <w:numId w:val="41"/>
        </w:numPr>
        <w:suppressAutoHyphens w:val="0"/>
        <w:spacing w:after="60"/>
        <w:rPr>
          <w:rFonts w:cs="Arial"/>
        </w:rPr>
      </w:pPr>
      <w:r w:rsidRPr="00713545">
        <w:rPr>
          <w:rFonts w:cs="Arial"/>
        </w:rPr>
        <w:t>E-Commerce skills – MyTime, Vend, Shopify etc</w:t>
      </w:r>
    </w:p>
    <w:p w14:paraId="6E2369D4" w14:textId="77777777" w:rsidR="00856F70" w:rsidRPr="00713545" w:rsidRDefault="00856F70" w:rsidP="008F297A">
      <w:pPr>
        <w:numPr>
          <w:ilvl w:val="0"/>
          <w:numId w:val="41"/>
        </w:numPr>
        <w:suppressAutoHyphens w:val="0"/>
        <w:spacing w:after="60"/>
        <w:rPr>
          <w:rFonts w:cs="Arial"/>
        </w:rPr>
      </w:pPr>
      <w:r w:rsidRPr="00713545">
        <w:rPr>
          <w:rFonts w:cs="Arial"/>
        </w:rPr>
        <w:t>Understanding the whole process and that everyone has a critical role to play</w:t>
      </w:r>
    </w:p>
    <w:p w14:paraId="5F9FD683" w14:textId="77777777" w:rsidR="00856F70" w:rsidRPr="00713545" w:rsidRDefault="00856F70" w:rsidP="008F297A">
      <w:pPr>
        <w:numPr>
          <w:ilvl w:val="0"/>
          <w:numId w:val="41"/>
        </w:numPr>
        <w:suppressAutoHyphens w:val="0"/>
        <w:spacing w:after="60"/>
        <w:rPr>
          <w:rFonts w:cs="Arial"/>
        </w:rPr>
      </w:pPr>
      <w:r w:rsidRPr="00713545">
        <w:rPr>
          <w:rFonts w:cs="Arial"/>
        </w:rPr>
        <w:t>Being able to analyse what is right for programme</w:t>
      </w:r>
    </w:p>
    <w:p w14:paraId="11F53A08" w14:textId="77777777" w:rsidR="00856F70" w:rsidRPr="00713545" w:rsidRDefault="00856F70" w:rsidP="008F297A">
      <w:pPr>
        <w:numPr>
          <w:ilvl w:val="0"/>
          <w:numId w:val="41"/>
        </w:numPr>
        <w:suppressAutoHyphens w:val="0"/>
        <w:spacing w:after="60"/>
        <w:rPr>
          <w:rFonts w:cs="Arial"/>
        </w:rPr>
      </w:pPr>
      <w:r w:rsidRPr="00713545">
        <w:rPr>
          <w:rFonts w:cs="Arial"/>
        </w:rPr>
        <w:t>Able to be sent/attend a client meeting</w:t>
      </w:r>
    </w:p>
    <w:p w14:paraId="07C0019A" w14:textId="77777777" w:rsidR="00856F70" w:rsidRPr="00713545" w:rsidRDefault="00856F70" w:rsidP="008F297A">
      <w:pPr>
        <w:numPr>
          <w:ilvl w:val="0"/>
          <w:numId w:val="41"/>
        </w:numPr>
        <w:suppressAutoHyphens w:val="0"/>
        <w:spacing w:after="60"/>
        <w:rPr>
          <w:rFonts w:cs="Arial"/>
        </w:rPr>
      </w:pPr>
      <w:r w:rsidRPr="00713545">
        <w:rPr>
          <w:rFonts w:cs="Arial"/>
        </w:rPr>
        <w:t>Front end development</w:t>
      </w:r>
    </w:p>
    <w:p w14:paraId="6C0A295D" w14:textId="77777777" w:rsidR="00856F70" w:rsidRPr="00713545" w:rsidRDefault="00856F70" w:rsidP="008F297A">
      <w:pPr>
        <w:numPr>
          <w:ilvl w:val="0"/>
          <w:numId w:val="41"/>
        </w:numPr>
        <w:suppressAutoHyphens w:val="0"/>
        <w:spacing w:after="60"/>
        <w:rPr>
          <w:rFonts w:cs="Arial"/>
        </w:rPr>
      </w:pPr>
      <w:r w:rsidRPr="00713545">
        <w:rPr>
          <w:rFonts w:cs="Arial"/>
        </w:rPr>
        <w:t>Employers often find the “stickability” of locals better than employees who have come to Dunedin from elsewhere</w:t>
      </w:r>
    </w:p>
    <w:p w14:paraId="5CE1CC5F" w14:textId="77777777" w:rsidR="00856F70" w:rsidRPr="00713545" w:rsidRDefault="00856F70" w:rsidP="008F297A">
      <w:pPr>
        <w:numPr>
          <w:ilvl w:val="0"/>
          <w:numId w:val="41"/>
        </w:numPr>
        <w:suppressAutoHyphens w:val="0"/>
        <w:spacing w:after="60"/>
        <w:rPr>
          <w:rFonts w:cs="Arial"/>
        </w:rPr>
      </w:pPr>
      <w:r w:rsidRPr="00713545">
        <w:rPr>
          <w:rFonts w:cs="Arial"/>
        </w:rPr>
        <w:t>Understanding general business practices and terminology</w:t>
      </w:r>
    </w:p>
    <w:p w14:paraId="5D6A2E74" w14:textId="77777777" w:rsidR="00856F70" w:rsidRPr="00713545" w:rsidRDefault="00856F70" w:rsidP="008F297A">
      <w:pPr>
        <w:numPr>
          <w:ilvl w:val="0"/>
          <w:numId w:val="41"/>
        </w:numPr>
        <w:suppressAutoHyphens w:val="0"/>
        <w:spacing w:after="60"/>
        <w:rPr>
          <w:rFonts w:cs="Arial"/>
        </w:rPr>
      </w:pPr>
      <w:r w:rsidRPr="00713545">
        <w:rPr>
          <w:rFonts w:cs="Arial"/>
        </w:rPr>
        <w:t>Ability to get into the head of the client – seeing final product from the client/user point of view</w:t>
      </w:r>
    </w:p>
    <w:p w14:paraId="4D84FF17" w14:textId="77777777" w:rsidR="00856F70" w:rsidRPr="00713545" w:rsidRDefault="00856F70" w:rsidP="008F297A">
      <w:pPr>
        <w:numPr>
          <w:ilvl w:val="0"/>
          <w:numId w:val="41"/>
        </w:numPr>
        <w:suppressAutoHyphens w:val="0"/>
        <w:spacing w:after="60"/>
        <w:rPr>
          <w:rFonts w:cs="Arial"/>
        </w:rPr>
      </w:pPr>
      <w:r w:rsidRPr="00713545">
        <w:rPr>
          <w:rFonts w:cs="Arial"/>
        </w:rPr>
        <w:t>Creativity – able to be commercial</w:t>
      </w:r>
    </w:p>
    <w:p w14:paraId="023B053A" w14:textId="77777777" w:rsidR="00856F70" w:rsidRPr="00713545" w:rsidRDefault="00856F70" w:rsidP="008F297A">
      <w:pPr>
        <w:numPr>
          <w:ilvl w:val="0"/>
          <w:numId w:val="41"/>
        </w:numPr>
        <w:suppressAutoHyphens w:val="0"/>
        <w:spacing w:after="60"/>
        <w:rPr>
          <w:rFonts w:cs="Arial"/>
        </w:rPr>
      </w:pPr>
      <w:r w:rsidRPr="00713545">
        <w:rPr>
          <w:rFonts w:cs="Arial"/>
        </w:rPr>
        <w:t>Time and cost effective</w:t>
      </w:r>
    </w:p>
    <w:p w14:paraId="2D443CD1" w14:textId="77777777" w:rsidR="00856F70" w:rsidRPr="00713545" w:rsidRDefault="00856F70" w:rsidP="008F297A">
      <w:pPr>
        <w:numPr>
          <w:ilvl w:val="0"/>
          <w:numId w:val="41"/>
        </w:numPr>
        <w:suppressAutoHyphens w:val="0"/>
        <w:spacing w:after="60"/>
        <w:rPr>
          <w:rFonts w:cs="Arial"/>
        </w:rPr>
      </w:pPr>
      <w:r w:rsidRPr="00713545">
        <w:rPr>
          <w:rFonts w:cs="Arial"/>
        </w:rPr>
        <w:t>Internship</w:t>
      </w:r>
    </w:p>
    <w:p w14:paraId="2DDDE0FE" w14:textId="77777777" w:rsidR="00856F70" w:rsidRPr="00713545" w:rsidRDefault="00856F70" w:rsidP="008F297A">
      <w:pPr>
        <w:numPr>
          <w:ilvl w:val="0"/>
          <w:numId w:val="41"/>
        </w:numPr>
        <w:suppressAutoHyphens w:val="0"/>
        <w:spacing w:after="60"/>
        <w:rPr>
          <w:rFonts w:cs="Arial"/>
        </w:rPr>
      </w:pPr>
      <w:r w:rsidRPr="00713545">
        <w:rPr>
          <w:rFonts w:cs="Arial"/>
        </w:rPr>
        <w:t>Able to take criticism as well as praise – seeking critique</w:t>
      </w:r>
    </w:p>
    <w:p w14:paraId="340D2A32" w14:textId="77777777" w:rsidR="00856F70" w:rsidRPr="00713545" w:rsidRDefault="00856F70" w:rsidP="008F297A">
      <w:pPr>
        <w:numPr>
          <w:ilvl w:val="0"/>
          <w:numId w:val="41"/>
        </w:numPr>
        <w:suppressAutoHyphens w:val="0"/>
        <w:spacing w:after="60"/>
        <w:rPr>
          <w:rFonts w:cs="Arial"/>
        </w:rPr>
      </w:pPr>
      <w:r w:rsidRPr="00713545">
        <w:rPr>
          <w:rFonts w:cs="Arial"/>
        </w:rPr>
        <w:t>Project management</w:t>
      </w:r>
    </w:p>
    <w:p w14:paraId="7818834C" w14:textId="77777777" w:rsidR="00856F70" w:rsidRPr="00713545" w:rsidRDefault="00856F70" w:rsidP="008F297A">
      <w:pPr>
        <w:numPr>
          <w:ilvl w:val="0"/>
          <w:numId w:val="41"/>
        </w:numPr>
        <w:suppressAutoHyphens w:val="0"/>
        <w:spacing w:after="60"/>
        <w:rPr>
          <w:rFonts w:cs="Arial"/>
        </w:rPr>
      </w:pPr>
      <w:r w:rsidRPr="00713545">
        <w:rPr>
          <w:rFonts w:cs="Arial"/>
        </w:rPr>
        <w:t>Passion</w:t>
      </w:r>
    </w:p>
    <w:p w14:paraId="5F71F138" w14:textId="77777777" w:rsidR="00856F70" w:rsidRPr="00713545" w:rsidRDefault="00856F70" w:rsidP="008F297A">
      <w:pPr>
        <w:numPr>
          <w:ilvl w:val="0"/>
          <w:numId w:val="41"/>
        </w:numPr>
        <w:suppressAutoHyphens w:val="0"/>
        <w:spacing w:after="60"/>
        <w:rPr>
          <w:rFonts w:cs="Arial"/>
        </w:rPr>
      </w:pPr>
      <w:r w:rsidRPr="00713545">
        <w:rPr>
          <w:rFonts w:cs="Arial"/>
        </w:rPr>
        <w:t>Collaboration</w:t>
      </w:r>
    </w:p>
    <w:p w14:paraId="313FDFDD" w14:textId="77777777" w:rsidR="00856F70" w:rsidRPr="00713545" w:rsidRDefault="00856F70" w:rsidP="008F297A">
      <w:pPr>
        <w:numPr>
          <w:ilvl w:val="0"/>
          <w:numId w:val="41"/>
        </w:numPr>
        <w:suppressAutoHyphens w:val="0"/>
        <w:spacing w:after="60"/>
        <w:rPr>
          <w:rFonts w:cs="Arial"/>
        </w:rPr>
      </w:pPr>
      <w:r w:rsidRPr="00713545">
        <w:rPr>
          <w:rFonts w:cs="Arial"/>
        </w:rPr>
        <w:t>Being a team player and team fit very important</w:t>
      </w:r>
    </w:p>
    <w:p w14:paraId="7A7BF80D" w14:textId="77777777" w:rsidR="00856F70" w:rsidRPr="00713545" w:rsidRDefault="00856F70" w:rsidP="008F297A">
      <w:pPr>
        <w:numPr>
          <w:ilvl w:val="0"/>
          <w:numId w:val="41"/>
        </w:numPr>
        <w:suppressAutoHyphens w:val="0"/>
        <w:spacing w:after="60"/>
        <w:rPr>
          <w:rFonts w:cs="Arial"/>
        </w:rPr>
      </w:pPr>
      <w:r w:rsidRPr="00713545">
        <w:rPr>
          <w:rFonts w:cs="Arial"/>
        </w:rPr>
        <w:t>Identify your market/audience and then design product/film/game to meet their requirements</w:t>
      </w:r>
    </w:p>
    <w:p w14:paraId="00E7F19A" w14:textId="77777777" w:rsidR="00856F70" w:rsidRPr="00713545" w:rsidRDefault="00856F70" w:rsidP="008F297A">
      <w:pPr>
        <w:numPr>
          <w:ilvl w:val="0"/>
          <w:numId w:val="41"/>
        </w:numPr>
        <w:suppressAutoHyphens w:val="0"/>
        <w:spacing w:after="60"/>
        <w:rPr>
          <w:rFonts w:cs="Arial"/>
        </w:rPr>
      </w:pPr>
      <w:r w:rsidRPr="00713545">
        <w:rPr>
          <w:rFonts w:cs="Arial"/>
        </w:rPr>
        <w:t>User focussed and measurable</w:t>
      </w:r>
    </w:p>
    <w:p w14:paraId="5D2C638E" w14:textId="77777777" w:rsidR="00856F70" w:rsidRPr="008F5270" w:rsidRDefault="00856F70" w:rsidP="008F297A">
      <w:pPr>
        <w:numPr>
          <w:ilvl w:val="0"/>
          <w:numId w:val="41"/>
        </w:numPr>
        <w:suppressAutoHyphens w:val="0"/>
        <w:spacing w:after="60"/>
        <w:rPr>
          <w:rFonts w:cs="Arial"/>
        </w:rPr>
      </w:pPr>
      <w:r w:rsidRPr="00713545">
        <w:rPr>
          <w:rFonts w:cs="Arial"/>
        </w:rPr>
        <w:t>Peer review</w:t>
      </w:r>
    </w:p>
    <w:p w14:paraId="0AF42ACA" w14:textId="77777777" w:rsidR="00856F70" w:rsidRPr="00856F70" w:rsidRDefault="00856F70" w:rsidP="00856F70">
      <w:pPr>
        <w:spacing w:before="240" w:after="120"/>
        <w:rPr>
          <w:rFonts w:cs="Arial"/>
          <w:b/>
        </w:rPr>
      </w:pPr>
      <w:r w:rsidRPr="00856F70">
        <w:rPr>
          <w:rFonts w:cs="Arial"/>
          <w:b/>
          <w:u w:val="single"/>
        </w:rPr>
        <w:t>Important Changes/Trends within Industry</w:t>
      </w:r>
      <w:r w:rsidRPr="00856F70">
        <w:rPr>
          <w:rFonts w:cs="Arial"/>
          <w:b/>
        </w:rPr>
        <w:t xml:space="preserve"> – what do employers need</w:t>
      </w:r>
    </w:p>
    <w:p w14:paraId="541A2B0C" w14:textId="77777777" w:rsidR="00856F70" w:rsidRPr="00713545" w:rsidRDefault="00856F70" w:rsidP="008F297A">
      <w:pPr>
        <w:numPr>
          <w:ilvl w:val="0"/>
          <w:numId w:val="41"/>
        </w:numPr>
        <w:suppressAutoHyphens w:val="0"/>
        <w:spacing w:after="60"/>
        <w:rPr>
          <w:rFonts w:cs="Arial"/>
        </w:rPr>
      </w:pPr>
      <w:r w:rsidRPr="00713545">
        <w:rPr>
          <w:rFonts w:cs="Arial"/>
        </w:rPr>
        <w:t>Software – person who is able to adapt quickly</w:t>
      </w:r>
    </w:p>
    <w:p w14:paraId="0AF256E3" w14:textId="77777777" w:rsidR="00856F70" w:rsidRPr="00713545" w:rsidRDefault="00856F70" w:rsidP="008F297A">
      <w:pPr>
        <w:numPr>
          <w:ilvl w:val="0"/>
          <w:numId w:val="41"/>
        </w:numPr>
        <w:suppressAutoHyphens w:val="0"/>
        <w:spacing w:after="60"/>
        <w:rPr>
          <w:rFonts w:cs="Arial"/>
        </w:rPr>
      </w:pPr>
      <w:r w:rsidRPr="00713545">
        <w:rPr>
          <w:rFonts w:cs="Arial"/>
        </w:rPr>
        <w:t>Ability to problem-solve – push the limits</w:t>
      </w:r>
    </w:p>
    <w:p w14:paraId="0DFBE8AF" w14:textId="77777777" w:rsidR="00856F70" w:rsidRPr="00713545" w:rsidRDefault="00856F70" w:rsidP="008F297A">
      <w:pPr>
        <w:numPr>
          <w:ilvl w:val="0"/>
          <w:numId w:val="41"/>
        </w:numPr>
        <w:suppressAutoHyphens w:val="0"/>
        <w:spacing w:after="60"/>
        <w:rPr>
          <w:rFonts w:cs="Arial"/>
        </w:rPr>
      </w:pPr>
      <w:r w:rsidRPr="00713545">
        <w:rPr>
          <w:rFonts w:cs="Arial"/>
        </w:rPr>
        <w:t>Wanting to excel and push the boundaries</w:t>
      </w:r>
    </w:p>
    <w:p w14:paraId="141A271E" w14:textId="77777777" w:rsidR="00856F70" w:rsidRPr="00713545" w:rsidRDefault="00856F70" w:rsidP="008F297A">
      <w:pPr>
        <w:numPr>
          <w:ilvl w:val="0"/>
          <w:numId w:val="41"/>
        </w:numPr>
        <w:suppressAutoHyphens w:val="0"/>
        <w:spacing w:after="60"/>
        <w:rPr>
          <w:rFonts w:cs="Arial"/>
        </w:rPr>
      </w:pPr>
      <w:r w:rsidRPr="00713545">
        <w:rPr>
          <w:rFonts w:cs="Arial"/>
        </w:rPr>
        <w:t>Upskilling – understanding basic skills</w:t>
      </w:r>
    </w:p>
    <w:p w14:paraId="4A5B5D73" w14:textId="77777777" w:rsidR="00856F70" w:rsidRPr="00713545" w:rsidRDefault="00856F70" w:rsidP="008F297A">
      <w:pPr>
        <w:numPr>
          <w:ilvl w:val="0"/>
          <w:numId w:val="41"/>
        </w:numPr>
        <w:suppressAutoHyphens w:val="0"/>
        <w:spacing w:after="60"/>
        <w:rPr>
          <w:rFonts w:cs="Arial"/>
        </w:rPr>
      </w:pPr>
      <w:r w:rsidRPr="00713545">
        <w:rPr>
          <w:rFonts w:cs="Arial"/>
        </w:rPr>
        <w:t>Making something now that will still be relevant in 10 years time</w:t>
      </w:r>
    </w:p>
    <w:p w14:paraId="2E1CDD6B" w14:textId="77777777" w:rsidR="00856F70" w:rsidRPr="00713545" w:rsidRDefault="00856F70" w:rsidP="008F297A">
      <w:pPr>
        <w:numPr>
          <w:ilvl w:val="0"/>
          <w:numId w:val="41"/>
        </w:numPr>
        <w:suppressAutoHyphens w:val="0"/>
        <w:spacing w:after="60"/>
        <w:rPr>
          <w:rFonts w:cs="Arial"/>
        </w:rPr>
      </w:pPr>
      <w:r w:rsidRPr="00713545">
        <w:rPr>
          <w:rFonts w:cs="Arial"/>
        </w:rPr>
        <w:t>Measure KPIs regularly</w:t>
      </w:r>
    </w:p>
    <w:p w14:paraId="6A262BE6" w14:textId="482CC104" w:rsidR="00415039" w:rsidRDefault="00856F70" w:rsidP="008F297A">
      <w:pPr>
        <w:numPr>
          <w:ilvl w:val="0"/>
          <w:numId w:val="41"/>
        </w:numPr>
        <w:suppressAutoHyphens w:val="0"/>
        <w:spacing w:after="60"/>
      </w:pPr>
      <w:r w:rsidRPr="00856F70">
        <w:rPr>
          <w:rFonts w:cs="Arial"/>
        </w:rPr>
        <w:t>Sustainability, particularly in fashion needs to be given greater emphasis</w:t>
      </w:r>
    </w:p>
    <w:p w14:paraId="425A0F52" w14:textId="77777777" w:rsidR="00E845FA" w:rsidRDefault="00E845FA" w:rsidP="00856F70">
      <w:pPr>
        <w:spacing w:after="60"/>
        <w:sectPr w:rsidR="00E845FA" w:rsidSect="00E047AE">
          <w:footnotePr>
            <w:pos w:val="beneathText"/>
          </w:footnotePr>
          <w:pgSz w:w="11907" w:h="16840" w:code="9"/>
          <w:pgMar w:top="1440" w:right="1247" w:bottom="1440" w:left="1701" w:header="720" w:footer="720" w:gutter="0"/>
          <w:cols w:space="720"/>
          <w:docGrid w:linePitch="360"/>
        </w:sectPr>
      </w:pPr>
    </w:p>
    <w:p w14:paraId="31AE755D" w14:textId="5F07BAF6" w:rsidR="00E845FA" w:rsidRPr="00EC347E" w:rsidRDefault="00E845FA" w:rsidP="00E845FA">
      <w:pPr>
        <w:pStyle w:val="Heading2"/>
      </w:pPr>
      <w:bookmarkStart w:id="400" w:name="_Appendix_:_Consultation"/>
      <w:bookmarkStart w:id="401" w:name="_Ref423081497"/>
      <w:bookmarkStart w:id="402" w:name="_Toc424551955"/>
      <w:bookmarkStart w:id="403" w:name="_Toc430263576"/>
      <w:bookmarkEnd w:id="400"/>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t>Consultation Letter- PG Suite</w:t>
      </w:r>
      <w:bookmarkEnd w:id="401"/>
      <w:bookmarkEnd w:id="402"/>
      <w:bookmarkEnd w:id="403"/>
    </w:p>
    <w:p w14:paraId="6A9534D1" w14:textId="77777777" w:rsidR="00856F70" w:rsidRDefault="00856F70" w:rsidP="003D0D30">
      <w:pPr>
        <w:tabs>
          <w:tab w:val="left" w:pos="5529"/>
        </w:tabs>
        <w:jc w:val="both"/>
        <w:rPr>
          <w:rFonts w:cs="Arial"/>
          <w:sz w:val="18"/>
        </w:rPr>
      </w:pPr>
    </w:p>
    <w:p w14:paraId="791818E7" w14:textId="77777777" w:rsidR="00856F70" w:rsidRDefault="00856F70" w:rsidP="003D0D30">
      <w:pPr>
        <w:tabs>
          <w:tab w:val="left" w:pos="5529"/>
        </w:tabs>
        <w:jc w:val="both"/>
        <w:rPr>
          <w:rFonts w:cs="Arial"/>
          <w:sz w:val="18"/>
        </w:rPr>
      </w:pPr>
    </w:p>
    <w:p w14:paraId="2C805419" w14:textId="77777777" w:rsidR="00856F70" w:rsidRDefault="00856F70" w:rsidP="003D0D30">
      <w:pPr>
        <w:tabs>
          <w:tab w:val="left" w:pos="5529"/>
        </w:tabs>
        <w:jc w:val="both"/>
        <w:rPr>
          <w:rFonts w:cs="Arial"/>
          <w:sz w:val="18"/>
        </w:rPr>
      </w:pPr>
    </w:p>
    <w:p w14:paraId="5227186D" w14:textId="77777777" w:rsidR="00856F70" w:rsidRDefault="00856F70" w:rsidP="003D0D30">
      <w:pPr>
        <w:tabs>
          <w:tab w:val="left" w:pos="5529"/>
        </w:tabs>
        <w:jc w:val="both"/>
        <w:rPr>
          <w:rFonts w:cs="Arial"/>
          <w:sz w:val="18"/>
        </w:rPr>
      </w:pPr>
    </w:p>
    <w:p w14:paraId="40E0E32B" w14:textId="77777777" w:rsidR="00856F70" w:rsidRDefault="00856F70" w:rsidP="003D0D30">
      <w:pPr>
        <w:tabs>
          <w:tab w:val="left" w:pos="5529"/>
        </w:tabs>
        <w:jc w:val="both"/>
        <w:rPr>
          <w:rFonts w:cs="Arial"/>
          <w:sz w:val="18"/>
        </w:rPr>
      </w:pPr>
    </w:p>
    <w:p w14:paraId="58EA39B2" w14:textId="77777777" w:rsidR="003D0D30" w:rsidRPr="003D0D30" w:rsidRDefault="003D0D30" w:rsidP="003D0D30">
      <w:pPr>
        <w:tabs>
          <w:tab w:val="left" w:pos="5529"/>
        </w:tabs>
        <w:jc w:val="both"/>
        <w:rPr>
          <w:rFonts w:cs="Arial"/>
          <w:sz w:val="18"/>
        </w:rPr>
      </w:pPr>
      <w:r w:rsidRPr="003D0D30">
        <w:rPr>
          <w:rFonts w:cs="Arial"/>
          <w:noProof/>
          <w:sz w:val="18"/>
          <w:lang w:val="en-US" w:eastAsia="en-US"/>
        </w:rPr>
        <w:drawing>
          <wp:anchor distT="0" distB="0" distL="114300" distR="114300" simplePos="0" relativeHeight="251724288" behindDoc="0" locked="0" layoutInCell="1" allowOverlap="1" wp14:anchorId="356283B4" wp14:editId="1F635F11">
            <wp:simplePos x="0" y="0"/>
            <wp:positionH relativeFrom="column">
              <wp:posOffset>4641854</wp:posOffset>
            </wp:positionH>
            <wp:positionV relativeFrom="paragraph">
              <wp:posOffset>-1173479</wp:posOffset>
            </wp:positionV>
            <wp:extent cx="1111246" cy="1318260"/>
            <wp:effectExtent l="0" t="0" r="0" b="0"/>
            <wp:wrapNone/>
            <wp:docPr id="288" name="Picture 288" descr="OP_logo_V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_logo_V_cmy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12993" cy="1320333"/>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0D30">
        <w:rPr>
          <w:rFonts w:cs="Arial"/>
          <w:sz w:val="18"/>
        </w:rPr>
        <w:t>22 June, 2015</w:t>
      </w:r>
    </w:p>
    <w:p w14:paraId="2CB442EC" w14:textId="77777777" w:rsidR="003D0D30" w:rsidRPr="003D0D30" w:rsidRDefault="003D0D30" w:rsidP="003D0D30">
      <w:pPr>
        <w:tabs>
          <w:tab w:val="right" w:pos="9497"/>
        </w:tabs>
        <w:jc w:val="both"/>
        <w:rPr>
          <w:rFonts w:cs="Arial"/>
          <w:b/>
          <w:sz w:val="18"/>
        </w:rPr>
      </w:pPr>
    </w:p>
    <w:p w14:paraId="1A7828BC" w14:textId="77777777" w:rsidR="003D0D30" w:rsidRPr="003D0D30" w:rsidRDefault="003D0D30" w:rsidP="003D0D30">
      <w:pPr>
        <w:rPr>
          <w:rFonts w:ascii="Calibri" w:eastAsia="Calibri" w:hAnsi="Calibri" w:cs="Calibri"/>
          <w:color w:val="376092"/>
          <w:sz w:val="18"/>
          <w:lang w:val="en-AU" w:eastAsia="en-US"/>
        </w:rPr>
      </w:pPr>
    </w:p>
    <w:p w14:paraId="0EBF7557" w14:textId="77777777" w:rsidR="003D0D30" w:rsidRPr="003D0D30" w:rsidRDefault="003D0D30" w:rsidP="003D0D30">
      <w:pPr>
        <w:spacing w:after="120" w:line="276" w:lineRule="auto"/>
        <w:rPr>
          <w:rFonts w:eastAsiaTheme="minorHAnsi" w:cs="Arial"/>
          <w:sz w:val="18"/>
          <w:lang w:val="en-AU" w:eastAsia="en-US"/>
        </w:rPr>
      </w:pPr>
      <w:r w:rsidRPr="003D0D30">
        <w:rPr>
          <w:rFonts w:eastAsiaTheme="minorHAnsi" w:cs="Arial"/>
          <w:sz w:val="18"/>
          <w:lang w:val="en-AU" w:eastAsia="en-US"/>
        </w:rPr>
        <w:t>Dear colleague,</w:t>
      </w:r>
    </w:p>
    <w:p w14:paraId="62053131" w14:textId="77777777" w:rsidR="003D0D30" w:rsidRPr="003D0D30" w:rsidRDefault="003D0D30" w:rsidP="003D0D30">
      <w:pPr>
        <w:spacing w:after="120" w:line="276" w:lineRule="auto"/>
        <w:rPr>
          <w:rFonts w:eastAsiaTheme="minorHAnsi" w:cs="Arial"/>
          <w:sz w:val="18"/>
          <w:lang w:val="en-AU" w:eastAsia="en-US"/>
        </w:rPr>
      </w:pPr>
      <w:r w:rsidRPr="003D0D30">
        <w:rPr>
          <w:rFonts w:eastAsiaTheme="minorHAnsi" w:cs="Arial"/>
          <w:sz w:val="18"/>
          <w:lang w:val="en-AU" w:eastAsia="en-US"/>
        </w:rPr>
        <w:t>We are seeking your feedback on a proposed postgraduate suite of programmes in Design at Otago Polytechnic and the following information provides a context for this development:</w:t>
      </w:r>
    </w:p>
    <w:p w14:paraId="7C3D138B" w14:textId="77777777" w:rsidR="003D0D30" w:rsidRPr="003D0D30" w:rsidRDefault="003D0D30" w:rsidP="003D0D30">
      <w:pPr>
        <w:spacing w:after="120" w:line="276" w:lineRule="auto"/>
        <w:rPr>
          <w:rFonts w:eastAsiaTheme="minorHAnsi" w:cs="Arial"/>
          <w:sz w:val="18"/>
          <w:lang w:val="en-AU" w:eastAsia="en-US"/>
        </w:rPr>
      </w:pPr>
      <w:r w:rsidRPr="003D0D30">
        <w:rPr>
          <w:rFonts w:eastAsiaTheme="minorHAnsi" w:cs="Arial"/>
          <w:sz w:val="18"/>
          <w:lang w:val="en-AU" w:eastAsia="en-US"/>
        </w:rPr>
        <w:t>The School of Design offers a well-established Bachelor of Design with four specialties (Communication, Fashion, Interiors and Product Design), as well as 180 credit Master of Design Enterprise. This proposed postgraduate suite of programmes complements and works alongside the Master of Design Enterprise with some common content and delivery. It will provide enhanced, flexible options to enable graduates of the Bachelor of Design, Bachelor of Culinary Arts, or Bachelor of Visual Arts degrees (or an equivalent qualification from an allied field of study) to carry out higher level and research-based study. Students will develop capabilities in design, creativity, sustainability, and problem-solving and will be future-focused and work-ready. The suite will cater for the independent learner, but also support those who require more guidance with engagement in self-directed, research-based learning.</w:t>
      </w:r>
      <w:r w:rsidRPr="003D0D30">
        <w:rPr>
          <w:rFonts w:eastAsiaTheme="minorHAnsi" w:cs="Arial"/>
          <w:sz w:val="18"/>
          <w:lang w:val="en-US" w:eastAsia="en-US"/>
        </w:rPr>
        <w:t xml:space="preserve"> </w:t>
      </w:r>
      <w:r w:rsidRPr="003D0D30">
        <w:rPr>
          <w:rFonts w:eastAsiaTheme="minorHAnsi" w:cs="Arial"/>
          <w:sz w:val="18"/>
          <w:lang w:val="en-AU" w:eastAsia="en-US"/>
        </w:rPr>
        <w:t>Experiential learning is fundamental to design education and to all programmes in this suite. Students engage in action-reflection-action making and doing based on the theoretical underpinnings of design research methods and professional design practices in a studio or workplace environment.</w:t>
      </w:r>
    </w:p>
    <w:p w14:paraId="4E23A72B" w14:textId="77777777" w:rsidR="003D0D30" w:rsidRPr="003D0D30" w:rsidRDefault="003D0D30" w:rsidP="003D0D30">
      <w:pPr>
        <w:spacing w:after="120" w:line="276" w:lineRule="auto"/>
        <w:rPr>
          <w:rFonts w:eastAsiaTheme="minorHAnsi" w:cs="Arial"/>
          <w:sz w:val="18"/>
          <w:lang w:val="en-AU" w:eastAsia="en-US"/>
        </w:rPr>
      </w:pPr>
      <w:r w:rsidRPr="003D0D30">
        <w:rPr>
          <w:rFonts w:eastAsiaTheme="minorHAnsi" w:cs="Arial"/>
          <w:sz w:val="18"/>
          <w:lang w:val="en-AU" w:eastAsia="en-US"/>
        </w:rPr>
        <w:t>The programmes currently under development are a Postgraduate Certificate (60 credits), Postgraduate Diploma (120 credits), Bachelor (Honours) (120 credits), and/or a Masters (120 credits). The suite is constructed to provide a sound and balanced design education with theoretical and practice-based scholarship and exploration and an emphasis on sustainability.</w:t>
      </w:r>
      <w:r w:rsidRPr="003D0D30">
        <w:rPr>
          <w:sz w:val="18"/>
        </w:rPr>
        <w:t xml:space="preserve"> </w:t>
      </w:r>
      <w:r w:rsidRPr="003D0D30">
        <w:rPr>
          <w:rFonts w:eastAsiaTheme="minorHAnsi" w:cs="Arial"/>
          <w:sz w:val="18"/>
          <w:lang w:val="en-US" w:eastAsia="en-US"/>
        </w:rPr>
        <w:t xml:space="preserve">Both the Postgraduate Certificate and Diploma are open to graduates who wish to build on attainment in their prior degree, or to those who have been able to demonstrate extensive practical, professional, or scholarly experience. The Bachelor of Design (Honours) is open to graduates who have achieved excellence at level 7 in a Bachelors degree (either as part of an integrated honours degree or as a separate qualification). Students use these qualifications for employment purposes as evidence of a higher level of learning or practice in a discipline that extends their undergraduate qualification. Postgraduate Diploma graduates are able to apply for entry to the Master of Design programme and graduates of the Bachelor of Design (Honours) may be permitted to progress to a Masters degree or a Doctoral degree. </w:t>
      </w:r>
    </w:p>
    <w:p w14:paraId="48D0F736" w14:textId="77777777" w:rsidR="003D0D30" w:rsidRPr="003D0D30" w:rsidRDefault="003D0D30" w:rsidP="003D0D30">
      <w:pPr>
        <w:spacing w:after="120" w:line="276" w:lineRule="auto"/>
        <w:rPr>
          <w:rFonts w:eastAsiaTheme="minorHAnsi" w:cs="Arial"/>
          <w:sz w:val="18"/>
          <w:lang w:val="en-AU" w:eastAsia="en-US"/>
        </w:rPr>
      </w:pPr>
      <w:r w:rsidRPr="003D0D30">
        <w:rPr>
          <w:rFonts w:eastAsiaTheme="minorHAnsi" w:cs="Arial"/>
          <w:sz w:val="18"/>
          <w:lang w:val="en-AU" w:eastAsia="en-US"/>
        </w:rPr>
        <w:t>This proposed suite of programmes must comply with all criteria set for postgraduate programmes as defined by the New Zealand Register of Quality Assured Qualifications.</w:t>
      </w:r>
    </w:p>
    <w:p w14:paraId="13A89D40" w14:textId="77777777" w:rsidR="003D0D30" w:rsidRPr="003D0D30" w:rsidRDefault="003D0D30" w:rsidP="003D0D30">
      <w:pPr>
        <w:spacing w:after="120" w:line="276" w:lineRule="auto"/>
        <w:rPr>
          <w:rFonts w:eastAsiaTheme="minorHAnsi" w:cs="Arial"/>
          <w:sz w:val="18"/>
          <w:lang w:val="en-AU" w:eastAsia="en-US"/>
        </w:rPr>
      </w:pPr>
      <w:r w:rsidRPr="003D0D30">
        <w:rPr>
          <w:rFonts w:eastAsiaTheme="minorHAnsi" w:cs="Arial"/>
          <w:sz w:val="18"/>
          <w:lang w:val="en-AU" w:eastAsia="en-US"/>
        </w:rPr>
        <w:t>Attached is an overview of the programme structure and content. As always we are under time pressure to complete this development and would appreciate your feedback on the following:</w:t>
      </w:r>
    </w:p>
    <w:p w14:paraId="46A5506E" w14:textId="77777777" w:rsidR="003D0D30" w:rsidRPr="003D0D30" w:rsidRDefault="003D0D30" w:rsidP="008F297A">
      <w:pPr>
        <w:pStyle w:val="ListParagraph"/>
        <w:numPr>
          <w:ilvl w:val="0"/>
          <w:numId w:val="40"/>
        </w:numPr>
        <w:spacing w:after="120" w:line="276" w:lineRule="auto"/>
        <w:rPr>
          <w:rFonts w:eastAsiaTheme="minorHAnsi" w:cs="Arial"/>
          <w:sz w:val="18"/>
          <w:szCs w:val="20"/>
          <w:lang w:val="en-AU"/>
        </w:rPr>
      </w:pPr>
      <w:r w:rsidRPr="003D0D30">
        <w:rPr>
          <w:rFonts w:eastAsiaTheme="minorHAnsi" w:cs="Arial"/>
          <w:sz w:val="18"/>
          <w:szCs w:val="20"/>
          <w:lang w:val="en-AU"/>
        </w:rPr>
        <w:t xml:space="preserve">Structure and delivery </w:t>
      </w:r>
    </w:p>
    <w:p w14:paraId="4F0B5DEF" w14:textId="77777777" w:rsidR="003D0D30" w:rsidRPr="003D0D30" w:rsidRDefault="003D0D30" w:rsidP="008F297A">
      <w:pPr>
        <w:pStyle w:val="ListParagraph"/>
        <w:numPr>
          <w:ilvl w:val="0"/>
          <w:numId w:val="40"/>
        </w:numPr>
        <w:spacing w:after="120" w:line="276" w:lineRule="auto"/>
        <w:rPr>
          <w:rFonts w:eastAsiaTheme="minorHAnsi" w:cs="Arial"/>
          <w:sz w:val="18"/>
          <w:szCs w:val="20"/>
          <w:lang w:val="en-AU"/>
        </w:rPr>
      </w:pPr>
      <w:r w:rsidRPr="003D0D30">
        <w:rPr>
          <w:rFonts w:eastAsiaTheme="minorHAnsi" w:cs="Arial"/>
          <w:sz w:val="18"/>
          <w:szCs w:val="20"/>
          <w:lang w:val="en-AU"/>
        </w:rPr>
        <w:t xml:space="preserve">Content </w:t>
      </w:r>
    </w:p>
    <w:p w14:paraId="021F68BA" w14:textId="77777777" w:rsidR="003D0D30" w:rsidRPr="003D0D30" w:rsidRDefault="003D0D30" w:rsidP="008F297A">
      <w:pPr>
        <w:pStyle w:val="ListParagraph"/>
        <w:numPr>
          <w:ilvl w:val="0"/>
          <w:numId w:val="40"/>
        </w:numPr>
        <w:spacing w:after="120" w:line="276" w:lineRule="auto"/>
        <w:rPr>
          <w:rFonts w:eastAsiaTheme="minorHAnsi" w:cs="Arial"/>
          <w:sz w:val="18"/>
          <w:szCs w:val="20"/>
          <w:lang w:val="en-AU"/>
        </w:rPr>
      </w:pPr>
      <w:r w:rsidRPr="003D0D30">
        <w:rPr>
          <w:rFonts w:eastAsiaTheme="minorHAnsi" w:cs="Arial"/>
          <w:sz w:val="18"/>
          <w:szCs w:val="20"/>
          <w:lang w:val="en-AU"/>
        </w:rPr>
        <w:t>Relevance and value</w:t>
      </w:r>
    </w:p>
    <w:p w14:paraId="0A016551" w14:textId="77777777" w:rsidR="003D0D30" w:rsidRPr="003D0D30" w:rsidRDefault="003D0D30" w:rsidP="008F297A">
      <w:pPr>
        <w:pStyle w:val="ListParagraph"/>
        <w:numPr>
          <w:ilvl w:val="0"/>
          <w:numId w:val="40"/>
        </w:numPr>
        <w:spacing w:after="120" w:line="276" w:lineRule="auto"/>
        <w:rPr>
          <w:rFonts w:eastAsiaTheme="minorHAnsi" w:cs="Arial"/>
          <w:sz w:val="18"/>
          <w:szCs w:val="20"/>
          <w:lang w:val="en-AU"/>
        </w:rPr>
      </w:pPr>
      <w:r w:rsidRPr="003D0D30">
        <w:rPr>
          <w:rFonts w:eastAsiaTheme="minorHAnsi" w:cs="Arial"/>
          <w:sz w:val="18"/>
          <w:szCs w:val="20"/>
          <w:lang w:val="en-AU"/>
        </w:rPr>
        <w:t>Any other feedback</w:t>
      </w:r>
    </w:p>
    <w:p w14:paraId="72987B50" w14:textId="77777777" w:rsidR="003D0D30" w:rsidRPr="009F2CB1" w:rsidRDefault="003D0D30" w:rsidP="003D0D30">
      <w:pPr>
        <w:tabs>
          <w:tab w:val="right" w:pos="9497"/>
        </w:tabs>
        <w:jc w:val="both"/>
        <w:rPr>
          <w:rFonts w:cs="Arial"/>
        </w:rPr>
      </w:pPr>
      <w:r w:rsidRPr="009F2CB1">
        <w:rPr>
          <w:rFonts w:cs="Arial"/>
          <w:noProof/>
          <w:lang w:val="en-US" w:eastAsia="en-US"/>
        </w:rPr>
        <w:drawing>
          <wp:inline distT="0" distB="0" distL="0" distR="0" wp14:anchorId="4242DE60" wp14:editId="1A59E27E">
            <wp:extent cx="1436299" cy="411480"/>
            <wp:effectExtent l="0" t="0" r="0" b="7620"/>
            <wp:docPr id="289" name="Picture 289" descr="Caroline 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oline signatur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31656" cy="410150"/>
                    </a:xfrm>
                    <a:prstGeom prst="rect">
                      <a:avLst/>
                    </a:prstGeom>
                    <a:noFill/>
                    <a:ln>
                      <a:noFill/>
                    </a:ln>
                  </pic:spPr>
                </pic:pic>
              </a:graphicData>
            </a:graphic>
          </wp:inline>
        </w:drawing>
      </w:r>
    </w:p>
    <w:p w14:paraId="5EBFA74F" w14:textId="77777777" w:rsidR="003D0D30" w:rsidRPr="00430C6A" w:rsidRDefault="003D0D30" w:rsidP="003D0D30">
      <w:pPr>
        <w:tabs>
          <w:tab w:val="right" w:pos="9497"/>
        </w:tabs>
        <w:rPr>
          <w:rFonts w:cs="Arial"/>
          <w:sz w:val="16"/>
          <w:szCs w:val="16"/>
        </w:rPr>
      </w:pPr>
      <w:r w:rsidRPr="00430C6A">
        <w:rPr>
          <w:rFonts w:cs="Arial"/>
          <w:sz w:val="16"/>
          <w:szCs w:val="16"/>
        </w:rPr>
        <w:t>Caroline Terpstra</w:t>
      </w:r>
    </w:p>
    <w:p w14:paraId="79826AF8" w14:textId="77777777" w:rsidR="003D0D30" w:rsidRPr="00430C6A" w:rsidRDefault="003D0D30" w:rsidP="003D0D30">
      <w:pPr>
        <w:tabs>
          <w:tab w:val="right" w:pos="9497"/>
        </w:tabs>
        <w:rPr>
          <w:rFonts w:cs="Arial"/>
          <w:sz w:val="16"/>
          <w:szCs w:val="16"/>
        </w:rPr>
      </w:pPr>
      <w:r w:rsidRPr="00430C6A">
        <w:rPr>
          <w:rFonts w:cs="Arial"/>
          <w:sz w:val="16"/>
          <w:szCs w:val="16"/>
        </w:rPr>
        <w:t>Head of School</w:t>
      </w:r>
    </w:p>
    <w:p w14:paraId="1B4EB42B" w14:textId="77777777" w:rsidR="003D0D30" w:rsidRDefault="003D0D30" w:rsidP="003D0D30">
      <w:pPr>
        <w:tabs>
          <w:tab w:val="right" w:pos="9497"/>
        </w:tabs>
        <w:rPr>
          <w:rFonts w:ascii="Arial Narrow" w:hAnsi="Arial Narrow"/>
        </w:rPr>
      </w:pPr>
      <w:r w:rsidRPr="000501AD">
        <w:rPr>
          <w:rFonts w:cs="Arial"/>
          <w:noProof/>
          <w:lang w:val="en-US" w:eastAsia="en-US"/>
        </w:rPr>
        <mc:AlternateContent>
          <mc:Choice Requires="wpg">
            <w:drawing>
              <wp:anchor distT="0" distB="0" distL="114300" distR="114300" simplePos="0" relativeHeight="251723264" behindDoc="0" locked="0" layoutInCell="1" allowOverlap="1" wp14:anchorId="0552B88B" wp14:editId="517E6BE2">
                <wp:simplePos x="0" y="0"/>
                <wp:positionH relativeFrom="column">
                  <wp:posOffset>-106680</wp:posOffset>
                </wp:positionH>
                <wp:positionV relativeFrom="paragraph">
                  <wp:posOffset>-635</wp:posOffset>
                </wp:positionV>
                <wp:extent cx="5895975" cy="849630"/>
                <wp:effectExtent l="0" t="0" r="9525" b="762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5975" cy="849630"/>
                          <a:chOff x="1275" y="14940"/>
                          <a:chExt cx="9285" cy="1338"/>
                        </a:xfrm>
                      </wpg:grpSpPr>
                      <wpg:grpSp>
                        <wpg:cNvPr id="90" name="Group 90"/>
                        <wpg:cNvGrpSpPr>
                          <a:grpSpLocks/>
                        </wpg:cNvGrpSpPr>
                        <wpg:grpSpPr bwMode="auto">
                          <a:xfrm>
                            <a:off x="1275" y="14940"/>
                            <a:ext cx="9285" cy="1338"/>
                            <a:chOff x="1260" y="14910"/>
                            <a:chExt cx="9285" cy="1338"/>
                          </a:xfrm>
                        </wpg:grpSpPr>
                        <wps:wsp>
                          <wps:cNvPr id="91" name="Text Box 91"/>
                          <wps:cNvSpPr txBox="1">
                            <a:spLocks noChangeArrowheads="1"/>
                          </wps:cNvSpPr>
                          <wps:spPr bwMode="auto">
                            <a:xfrm>
                              <a:off x="1260" y="15252"/>
                              <a:ext cx="9285" cy="99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29980D8" w14:textId="77777777" w:rsidR="00DC757E" w:rsidRPr="0012210E" w:rsidRDefault="00DC757E" w:rsidP="003D0D30">
                                <w:pPr>
                                  <w:tabs>
                                    <w:tab w:val="left" w:pos="2880"/>
                                    <w:tab w:val="left" w:pos="5220"/>
                                    <w:tab w:val="left" w:pos="7200"/>
                                  </w:tabs>
                                  <w:rPr>
                                    <w:sz w:val="14"/>
                                    <w:szCs w:val="14"/>
                                    <w:u w:val="single"/>
                                  </w:rPr>
                                </w:pPr>
                                <w:r>
                                  <w:rPr>
                                    <w:b/>
                                    <w:sz w:val="14"/>
                                    <w:szCs w:val="14"/>
                                  </w:rPr>
                                  <w:t>School of Design</w:t>
                                </w:r>
                                <w:r>
                                  <w:rPr>
                                    <w:sz w:val="14"/>
                                    <w:szCs w:val="14"/>
                                  </w:rPr>
                                  <w:tab/>
                                </w:r>
                                <w:r w:rsidRPr="008A4785">
                                  <w:rPr>
                                    <w:sz w:val="14"/>
                                    <w:szCs w:val="14"/>
                                  </w:rPr>
                                  <w:t>Private Bag 1910</w:t>
                                </w:r>
                                <w:r w:rsidRPr="008A4785">
                                  <w:rPr>
                                    <w:sz w:val="14"/>
                                    <w:szCs w:val="14"/>
                                  </w:rPr>
                                  <w:tab/>
                                  <w:t>Freephone 0800 762 786</w:t>
                                </w:r>
                                <w:r w:rsidRPr="008A4785">
                                  <w:rPr>
                                    <w:sz w:val="14"/>
                                    <w:szCs w:val="14"/>
                                  </w:rPr>
                                  <w:tab/>
                                </w:r>
                                <w:hyperlink r:id="rId95" w:history="1">
                                  <w:r w:rsidRPr="00871F62">
                                    <w:rPr>
                                      <w:rStyle w:val="Hyperlink"/>
                                      <w:sz w:val="14"/>
                                      <w:szCs w:val="14"/>
                                    </w:rPr>
                                    <w:t>caroline.terpstra@op.ac.nz</w:t>
                                  </w:r>
                                </w:hyperlink>
                              </w:p>
                              <w:p w14:paraId="35F0B709" w14:textId="77777777" w:rsidR="00DC757E" w:rsidRPr="00515FBA" w:rsidRDefault="00DC757E" w:rsidP="003D0D30">
                                <w:pPr>
                                  <w:tabs>
                                    <w:tab w:val="left" w:pos="2880"/>
                                    <w:tab w:val="left" w:pos="5220"/>
                                    <w:tab w:val="left" w:pos="7200"/>
                                  </w:tabs>
                                  <w:rPr>
                                    <w:sz w:val="14"/>
                                    <w:szCs w:val="14"/>
                                  </w:rPr>
                                </w:pPr>
                                <w:r w:rsidRPr="008A4785">
                                  <w:rPr>
                                    <w:sz w:val="14"/>
                                    <w:szCs w:val="14"/>
                                  </w:rPr>
                                  <w:tab/>
                                  <w:t>Dunedin 9054</w:t>
                                </w:r>
                                <w:r w:rsidRPr="008A4785">
                                  <w:rPr>
                                    <w:sz w:val="14"/>
                                    <w:szCs w:val="14"/>
                                  </w:rPr>
                                  <w:tab/>
                                </w:r>
                                <w:r>
                                  <w:rPr>
                                    <w:sz w:val="14"/>
                                    <w:szCs w:val="14"/>
                                  </w:rPr>
                                  <w:t>Cell 021 735 489</w:t>
                                </w:r>
                                <w:r w:rsidRPr="008A4785">
                                  <w:rPr>
                                    <w:sz w:val="14"/>
                                    <w:szCs w:val="14"/>
                                  </w:rPr>
                                  <w:tab/>
                                </w:r>
                                <w:hyperlink r:id="rId96" w:history="1">
                                  <w:r w:rsidRPr="00821522">
                                    <w:rPr>
                                      <w:rStyle w:val="Hyperlink"/>
                                      <w:sz w:val="14"/>
                                      <w:szCs w:val="14"/>
                                    </w:rPr>
                                    <w:t>www.otagopolytechnic.ac.nz</w:t>
                                  </w:r>
                                </w:hyperlink>
                              </w:p>
                              <w:p w14:paraId="6EAAA291" w14:textId="77777777" w:rsidR="00DC757E" w:rsidRDefault="00DC757E" w:rsidP="003D0D30">
                                <w:pPr>
                                  <w:tabs>
                                    <w:tab w:val="left" w:pos="2880"/>
                                    <w:tab w:val="left" w:pos="5220"/>
                                    <w:tab w:val="left" w:pos="7200"/>
                                  </w:tabs>
                                  <w:rPr>
                                    <w:sz w:val="14"/>
                                    <w:szCs w:val="14"/>
                                  </w:rPr>
                                </w:pPr>
                                <w:r>
                                  <w:rPr>
                                    <w:sz w:val="14"/>
                                    <w:szCs w:val="14"/>
                                  </w:rPr>
                                  <w:tab/>
                                </w:r>
                                <w:r>
                                  <w:rPr>
                                    <w:sz w:val="14"/>
                                    <w:szCs w:val="14"/>
                                  </w:rPr>
                                  <w:tab/>
                                </w:r>
                              </w:p>
                            </w:txbxContent>
                          </wps:txbx>
                          <wps:bodyPr rot="0" vert="horz" wrap="square" lIns="91440" tIns="45720" rIns="91440" bIns="45720" anchor="t" anchorCtr="0" upright="1">
                            <a:noAutofit/>
                          </wps:bodyPr>
                        </wps:wsp>
                        <wpg:grpSp>
                          <wpg:cNvPr id="92" name="Group 92"/>
                          <wpg:cNvGrpSpPr>
                            <a:grpSpLocks/>
                          </wpg:cNvGrpSpPr>
                          <wpg:grpSpPr bwMode="auto">
                            <a:xfrm>
                              <a:off x="1410" y="14910"/>
                              <a:ext cx="9000" cy="339"/>
                              <a:chOff x="1410" y="14985"/>
                              <a:chExt cx="9000" cy="339"/>
                            </a:xfrm>
                          </wpg:grpSpPr>
                          <wps:wsp>
                            <wps:cNvPr id="93" name="Text Box 93"/>
                            <wps:cNvSpPr txBox="1">
                              <a:spLocks noChangeArrowheads="1"/>
                            </wps:cNvSpPr>
                            <wps:spPr bwMode="auto">
                              <a:xfrm>
                                <a:off x="4140" y="14985"/>
                                <a:ext cx="420" cy="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2B8DC3" w14:textId="77777777" w:rsidR="00DC757E" w:rsidRPr="008D079B" w:rsidRDefault="00DC757E" w:rsidP="003D0D30">
                                  <w:pPr>
                                    <w:rPr>
                                      <w:sz w:val="16"/>
                                      <w:szCs w:val="16"/>
                                    </w:rPr>
                                  </w:pPr>
                                </w:p>
                              </w:txbxContent>
                            </wps:txbx>
                            <wps:bodyPr rot="0" vert="horz" wrap="square" lIns="91440" tIns="45720" rIns="91440" bIns="45720" anchor="t" anchorCtr="0" upright="1">
                              <a:noAutofit/>
                            </wps:bodyPr>
                          </wps:wsp>
                          <wps:wsp>
                            <wps:cNvPr id="94" name="AutoShape 8"/>
                            <wps:cNvCnPr>
                              <a:cxnSpLocks noChangeShapeType="1"/>
                            </wps:cNvCnPr>
                            <wps:spPr bwMode="auto">
                              <a:xfrm>
                                <a:off x="1410" y="15225"/>
                                <a:ext cx="9000"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95" name="AutoShape 9"/>
                        <wps:cNvCnPr>
                          <a:cxnSpLocks noChangeShapeType="1"/>
                        </wps:cNvCnPr>
                        <wps:spPr bwMode="auto">
                          <a:xfrm>
                            <a:off x="1425" y="16050"/>
                            <a:ext cx="9000"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9" o:spid="_x0000_s1035" style="position:absolute;margin-left:-8.4pt;margin-top:-.05pt;width:464.25pt;height:66.9pt;z-index:251723264" coordorigin="1275,14940" coordsize="9285,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">
                <v:group id="Group 90" o:spid="_x0000_s1036" style="position:absolute;left:1275;top:14940;width:9285;height:1338" coordorigin="1260,14910" coordsize="9285,13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Text Box 91" o:spid="_x0000_s1037" type="#_x0000_t202" style="position:absolute;left:1260;top:15252;width:9285;height: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feMIA&#10;AADbAAAADwAAAGRycy9kb3ducmV2LnhtbESPQWvCQBSE74X+h+UVequbFCkas0opFHoSTDTnR/aZ&#10;DWbfht2tRn99Vyh4HGbmG6bcTHYQZ/Khd6wgn2UgiFune+4U7OvvtwWIEJE1Do5JwZUCbNbPTyUW&#10;2l14R+cqdiJBOBSowMQ4FlKG1pDFMHMjcfKOzluMSfpOao+XBLeDfM+yD2mx57RgcKQvQ+2p+rUK&#10;ms7emkM+eqPtMOft7VrvXa/U68v0uQIRaYqP8H/7RytY5nD/k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F94wgAAANsAAAAPAAAAAAAAAAAAAAAAAJgCAABkcnMvZG93&#10;bnJldi54bWxQSwUGAAAAAAQABAD1AAAAhwMAAAAA&#10;" stroked="f" strokeweight=".5pt">
                    <v:textbox>
                      <w:txbxContent>
                        <w:p w14:paraId="629980D8" w14:textId="77777777" w:rsidR="00DC757E" w:rsidRPr="0012210E" w:rsidRDefault="00DC757E" w:rsidP="003D0D30">
                          <w:pPr>
                            <w:tabs>
                              <w:tab w:val="left" w:pos="2880"/>
                              <w:tab w:val="left" w:pos="5220"/>
                              <w:tab w:val="left" w:pos="7200"/>
                            </w:tabs>
                            <w:rPr>
                              <w:sz w:val="14"/>
                              <w:szCs w:val="14"/>
                              <w:u w:val="single"/>
                            </w:rPr>
                          </w:pPr>
                          <w:r>
                            <w:rPr>
                              <w:b/>
                              <w:sz w:val="14"/>
                              <w:szCs w:val="14"/>
                            </w:rPr>
                            <w:t>School of Design</w:t>
                          </w:r>
                          <w:r>
                            <w:rPr>
                              <w:sz w:val="14"/>
                              <w:szCs w:val="14"/>
                            </w:rPr>
                            <w:tab/>
                          </w:r>
                          <w:r w:rsidRPr="008A4785">
                            <w:rPr>
                              <w:sz w:val="14"/>
                              <w:szCs w:val="14"/>
                            </w:rPr>
                            <w:t>Private Bag 1910</w:t>
                          </w:r>
                          <w:r w:rsidRPr="008A4785">
                            <w:rPr>
                              <w:sz w:val="14"/>
                              <w:szCs w:val="14"/>
                            </w:rPr>
                            <w:tab/>
                            <w:t>Freephone 0800 762 786</w:t>
                          </w:r>
                          <w:r w:rsidRPr="008A4785">
                            <w:rPr>
                              <w:sz w:val="14"/>
                              <w:szCs w:val="14"/>
                            </w:rPr>
                            <w:tab/>
                          </w:r>
                          <w:hyperlink r:id="rId99" w:history="1">
                            <w:r w:rsidRPr="00871F62">
                              <w:rPr>
                                <w:rStyle w:val="Hyperlink"/>
                                <w:sz w:val="14"/>
                                <w:szCs w:val="14"/>
                              </w:rPr>
                              <w:t>caroline.terpstra@op.ac.nz</w:t>
                            </w:r>
                          </w:hyperlink>
                        </w:p>
                        <w:p w14:paraId="35F0B709" w14:textId="77777777" w:rsidR="00DC757E" w:rsidRPr="00515FBA" w:rsidRDefault="00DC757E" w:rsidP="003D0D30">
                          <w:pPr>
                            <w:tabs>
                              <w:tab w:val="left" w:pos="2880"/>
                              <w:tab w:val="left" w:pos="5220"/>
                              <w:tab w:val="left" w:pos="7200"/>
                            </w:tabs>
                            <w:rPr>
                              <w:sz w:val="14"/>
                              <w:szCs w:val="14"/>
                            </w:rPr>
                          </w:pPr>
                          <w:r w:rsidRPr="008A4785">
                            <w:rPr>
                              <w:sz w:val="14"/>
                              <w:szCs w:val="14"/>
                            </w:rPr>
                            <w:tab/>
                            <w:t>Dunedin 9054</w:t>
                          </w:r>
                          <w:r w:rsidRPr="008A4785">
                            <w:rPr>
                              <w:sz w:val="14"/>
                              <w:szCs w:val="14"/>
                            </w:rPr>
                            <w:tab/>
                          </w:r>
                          <w:r>
                            <w:rPr>
                              <w:sz w:val="14"/>
                              <w:szCs w:val="14"/>
                            </w:rPr>
                            <w:t>Cell 021 735 489</w:t>
                          </w:r>
                          <w:r w:rsidRPr="008A4785">
                            <w:rPr>
                              <w:sz w:val="14"/>
                              <w:szCs w:val="14"/>
                            </w:rPr>
                            <w:tab/>
                          </w:r>
                          <w:hyperlink r:id="rId100" w:history="1">
                            <w:r w:rsidRPr="00821522">
                              <w:rPr>
                                <w:rStyle w:val="Hyperlink"/>
                                <w:sz w:val="14"/>
                                <w:szCs w:val="14"/>
                              </w:rPr>
                              <w:t>www.otagopolytechnic.ac.nz</w:t>
                            </w:r>
                          </w:hyperlink>
                        </w:p>
                        <w:p w14:paraId="6EAAA291" w14:textId="77777777" w:rsidR="00DC757E" w:rsidRDefault="00DC757E" w:rsidP="003D0D30">
                          <w:pPr>
                            <w:tabs>
                              <w:tab w:val="left" w:pos="2880"/>
                              <w:tab w:val="left" w:pos="5220"/>
                              <w:tab w:val="left" w:pos="7200"/>
                            </w:tabs>
                            <w:rPr>
                              <w:sz w:val="14"/>
                              <w:szCs w:val="14"/>
                            </w:rPr>
                          </w:pPr>
                          <w:r>
                            <w:rPr>
                              <w:sz w:val="14"/>
                              <w:szCs w:val="14"/>
                            </w:rPr>
                            <w:tab/>
                          </w:r>
                          <w:r>
                            <w:rPr>
                              <w:sz w:val="14"/>
                              <w:szCs w:val="14"/>
                            </w:rPr>
                            <w:tab/>
                          </w:r>
                        </w:p>
                      </w:txbxContent>
                    </v:textbox>
                  </v:shape>
                  <v:group id="Group 92" o:spid="_x0000_s1038" style="position:absolute;left:1410;top:14910;width:9000;height:339" coordorigin="1410,14985" coordsize="9000,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Text Box 93" o:spid="_x0000_s1039" type="#_x0000_t202" style="position:absolute;left:4140;top:14985;width:420;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mUMEA&#10;AADbAAAADwAAAGRycy9kb3ducmV2LnhtbESP3YrCMBSE74V9h3AWvBFN13+rUVRQvPXnAY7NsS02&#10;J6XJ2vr2RhC8HGbmG2axakwhHlS53LKCv14EgjixOudUweW8605BOI+ssbBMCp7kYLX8aS0w1rbm&#10;Iz1OPhUBwi5GBZn3ZSylSzIy6Hq2JA7ezVYGfZBVKnWFdYCbQvajaCwN5hwWMixpm1FyP/0bBbdD&#10;3RnN6uveXybH4XiD+eRqn0q1f5v1HISnxn/Dn/ZBK5gN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gZlDBAAAA2wAAAA8AAAAAAAAAAAAAAAAAmAIAAGRycy9kb3du&#10;cmV2LnhtbFBLBQYAAAAABAAEAPUAAACGAwAAAAA=&#10;" stroked="f">
                      <v:textbox>
                        <w:txbxContent>
                          <w:p w14:paraId="232B8DC3" w14:textId="77777777" w:rsidR="00DC757E" w:rsidRPr="008D079B" w:rsidRDefault="00DC757E" w:rsidP="003D0D30">
                            <w:pPr>
                              <w:rPr>
                                <w:sz w:val="16"/>
                                <w:szCs w:val="16"/>
                              </w:rPr>
                            </w:pPr>
                          </w:p>
                        </w:txbxContent>
                      </v:textbox>
                    </v:shape>
                    <v:shapetype id="_x0000_t32" coordsize="21600,21600" o:spt="32" o:oned="t" path="m,l21600,21600e" filled="f">
                      <v:path arrowok="t" fillok="f" o:connecttype="none"/>
                      <o:lock v:ext="edit" shapetype="t"/>
                    </v:shapetype>
                    <v:shape id="AutoShape 8" o:spid="_x0000_s1040" type="#_x0000_t32" style="position:absolute;left:1410;top:15225;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O6xsQAAADbAAAADwAAAGRycy9kb3ducmV2LnhtbESPQWsCMRSE7wX/Q3hCbzVbkdKuRhHF&#10;0gpFanvw+Ni8bqKblyWJ6/bfG6HQ4zAz3zCzRe8a0VGI1rOCx1EBgrjy2nKt4Ptr8/AMIiZkjY1n&#10;UvBLERbzwd0MS+0v/EndPtUiQziWqMCk1JZSxsqQwzjyLXH2fnxwmLIMtdQBLxnuGjkuiifp0HJe&#10;MNjSylB12p+dgvVxa5fvu+3kYM/H8Ppx6juDRqn7Yb+cgkjUp//wX/tNK3iZwO1L/gF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E7rGxAAAANsAAAAPAAAAAAAAAAAA&#10;AAAAAKECAABkcnMvZG93bnJldi54bWxQSwUGAAAAAAQABAD5AAAAkgMAAAAA&#10;" strokeweight=".5pt"/>
                  </v:group>
                </v:group>
                <v:shape id="AutoShape 9" o:spid="_x0000_s1041" type="#_x0000_t32" style="position:absolute;left:1425;top:16050;width:9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LMT8MAAADbAAAADwAAAGRycy9kb3ducmV2LnhtbESPW4vCMBSE3xf8D+EIvq2pi9dqFFmQ&#10;XQRXvKCvh+bYFpuT0sRa/70RhH0cZuYbZrZoTCFqqlxuWUGvG4EgTqzOOVVwPKw+xyCcR9ZYWCYF&#10;D3KwmLc+Zhhre+cd1XufigBhF6OCzPsyltIlGRl0XVsSB+9iK4M+yCqVusJ7gJtCfkXRUBrMOSxk&#10;WNJ3Rsl1fzMK6u3pb7Qq65+tT0/93bo/OaPZKNVpN8spCE+N/w+/279awWQAry/hB8j5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SzE/DAAAA2wAAAA8AAAAAAAAAAAAA&#10;AAAAoQIAAGRycy9kb3ducmV2LnhtbFBLBQYAAAAABAAEAPkAAACRAwAAAAA=&#10;" strokeweight="2pt"/>
              </v:group>
            </w:pict>
          </mc:Fallback>
        </mc:AlternateContent>
      </w:r>
      <w:r w:rsidRPr="00430C6A">
        <w:rPr>
          <w:rFonts w:cs="Arial"/>
          <w:sz w:val="16"/>
          <w:szCs w:val="16"/>
        </w:rPr>
        <w:t>School of Design</w:t>
      </w:r>
    </w:p>
    <w:p w14:paraId="556F0DFD" w14:textId="2FD61115" w:rsidR="00415039" w:rsidRDefault="00415039" w:rsidP="006E068F"/>
    <w:p w14:paraId="140A9B94" w14:textId="77777777" w:rsidR="00E845FA" w:rsidRDefault="00E845FA" w:rsidP="006E068F"/>
    <w:p w14:paraId="752A027E" w14:textId="77777777" w:rsidR="00E845FA" w:rsidRDefault="00E845FA" w:rsidP="006E068F">
      <w:pPr>
        <w:sectPr w:rsidR="00E845FA" w:rsidSect="00E047AE">
          <w:footnotePr>
            <w:pos w:val="beneathText"/>
          </w:footnotePr>
          <w:pgSz w:w="11907" w:h="16840" w:code="9"/>
          <w:pgMar w:top="1440" w:right="1247" w:bottom="1440" w:left="1701" w:header="720" w:footer="720" w:gutter="0"/>
          <w:cols w:space="720"/>
          <w:docGrid w:linePitch="360"/>
        </w:sectPr>
      </w:pPr>
    </w:p>
    <w:p w14:paraId="67AE87E5" w14:textId="4E0F9FC3" w:rsidR="00E845FA" w:rsidRPr="00EC347E" w:rsidRDefault="00E845FA" w:rsidP="00E845FA">
      <w:pPr>
        <w:pStyle w:val="Heading2"/>
      </w:pPr>
      <w:bookmarkStart w:id="404" w:name="_Appendix_:_Consultation_1"/>
      <w:bookmarkStart w:id="405" w:name="_Ref423081499"/>
      <w:bookmarkStart w:id="406" w:name="_Toc424551956"/>
      <w:bookmarkStart w:id="407" w:name="_Toc430263577"/>
      <w:bookmarkEnd w:id="404"/>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t>Consultation Model – PG Suite</w:t>
      </w:r>
      <w:bookmarkEnd w:id="405"/>
      <w:bookmarkEnd w:id="406"/>
      <w:bookmarkEnd w:id="407"/>
    </w:p>
    <w:p w14:paraId="75FF279F" w14:textId="469C4C5A" w:rsidR="00E845FA" w:rsidRDefault="00E845FA" w:rsidP="006E068F"/>
    <w:p w14:paraId="26FA5C92" w14:textId="77777777" w:rsidR="003D0D30" w:rsidRDefault="003D0D30" w:rsidP="003D0D30">
      <w:pPr>
        <w:spacing w:line="269" w:lineRule="atLeast"/>
        <w:jc w:val="center"/>
        <w:rPr>
          <w:rFonts w:ascii="Helvetica" w:hAnsi="Helvetica"/>
          <w:b/>
          <w:color w:val="404040" w:themeColor="text1" w:themeTint="BF"/>
          <w:sz w:val="18"/>
          <w:szCs w:val="18"/>
        </w:rPr>
      </w:pPr>
      <w:r>
        <w:rPr>
          <w:rFonts w:ascii="Helvetica" w:hAnsi="Helvetica"/>
          <w:b/>
          <w:color w:val="404040" w:themeColor="text1" w:themeTint="BF"/>
          <w:sz w:val="18"/>
          <w:szCs w:val="18"/>
        </w:rPr>
        <w:t>PROPOSED POSTGRADUATE SUITE OF PROGRAMMES – SCHOOL OF DESIGN, OTAGO POLYTECHNIC</w:t>
      </w:r>
      <w:r>
        <w:rPr>
          <w:rFonts w:ascii="Helvetica" w:hAnsi="Helvetica"/>
          <w:b/>
          <w:color w:val="404040" w:themeColor="text1" w:themeTint="BF"/>
          <w:sz w:val="18"/>
          <w:szCs w:val="18"/>
        </w:rPr>
        <w:tab/>
      </w:r>
      <w:r w:rsidRPr="007A09BB">
        <w:rPr>
          <w:rFonts w:ascii="Helvetica" w:hAnsi="Helvetica"/>
          <w:b/>
          <w:color w:val="404040" w:themeColor="text1" w:themeTint="BF"/>
          <w:sz w:val="18"/>
          <w:szCs w:val="18"/>
        </w:rPr>
        <w:t>June 2015</w:t>
      </w:r>
    </w:p>
    <w:tbl>
      <w:tblPr>
        <w:tblStyle w:val="TableGrid"/>
        <w:tblW w:w="12616" w:type="dxa"/>
        <w:tblInd w:w="392" w:type="dxa"/>
        <w:tblLayout w:type="fixed"/>
        <w:tblLook w:val="04A0" w:firstRow="1" w:lastRow="0" w:firstColumn="1" w:lastColumn="0" w:noHBand="0" w:noVBand="1"/>
      </w:tblPr>
      <w:tblGrid>
        <w:gridCol w:w="4204"/>
        <w:gridCol w:w="4206"/>
        <w:gridCol w:w="4206"/>
      </w:tblGrid>
      <w:tr w:rsidR="004E0F7D" w:rsidRPr="004E0F7D" w14:paraId="00B52D14" w14:textId="77777777" w:rsidTr="004E0F7D">
        <w:trPr>
          <w:trHeight w:val="57"/>
        </w:trPr>
        <w:tc>
          <w:tcPr>
            <w:tcW w:w="4204" w:type="dxa"/>
            <w:vAlign w:val="center"/>
          </w:tcPr>
          <w:p w14:paraId="6DBE0BFA" w14:textId="77777777" w:rsidR="003D0D30" w:rsidRPr="004E0F7D" w:rsidRDefault="003D0D30" w:rsidP="00633EFE">
            <w:pPr>
              <w:spacing w:after="240" w:line="269" w:lineRule="atLeast"/>
              <w:jc w:val="center"/>
              <w:rPr>
                <w:rFonts w:ascii="Helvetica" w:hAnsi="Helvetica"/>
                <w:b/>
                <w:sz w:val="18"/>
                <w:szCs w:val="18"/>
              </w:rPr>
            </w:pPr>
            <w:r w:rsidRPr="004E0F7D">
              <w:rPr>
                <w:rFonts w:ascii="Helvetica" w:hAnsi="Helvetica"/>
                <w:b/>
                <w:sz w:val="18"/>
                <w:szCs w:val="18"/>
              </w:rPr>
              <w:t>Postgraduate Certificate in Design 60 credits</w:t>
            </w:r>
          </w:p>
        </w:tc>
        <w:tc>
          <w:tcPr>
            <w:tcW w:w="4206" w:type="dxa"/>
            <w:vAlign w:val="center"/>
          </w:tcPr>
          <w:p w14:paraId="2EDE65D7" w14:textId="77777777" w:rsidR="003D0D30" w:rsidRPr="004E0F7D" w:rsidRDefault="003D0D30" w:rsidP="00633EFE">
            <w:pPr>
              <w:spacing w:after="240" w:line="269" w:lineRule="atLeast"/>
              <w:jc w:val="center"/>
              <w:rPr>
                <w:rFonts w:ascii="Helvetica" w:hAnsi="Helvetica"/>
                <w:b/>
                <w:sz w:val="18"/>
                <w:szCs w:val="18"/>
              </w:rPr>
            </w:pPr>
            <w:r w:rsidRPr="004E0F7D">
              <w:rPr>
                <w:rFonts w:ascii="Helvetica" w:hAnsi="Helvetica"/>
                <w:b/>
                <w:sz w:val="18"/>
                <w:szCs w:val="18"/>
              </w:rPr>
              <w:t>Postgraduate Diploma in Design – 120 credits</w:t>
            </w:r>
          </w:p>
        </w:tc>
        <w:tc>
          <w:tcPr>
            <w:tcW w:w="4206" w:type="dxa"/>
            <w:vAlign w:val="center"/>
          </w:tcPr>
          <w:p w14:paraId="24F5B1DD" w14:textId="77777777" w:rsidR="003D0D30" w:rsidRPr="004E0F7D" w:rsidRDefault="003D0D30" w:rsidP="00633EFE">
            <w:pPr>
              <w:spacing w:after="240" w:line="269" w:lineRule="atLeast"/>
              <w:jc w:val="center"/>
              <w:rPr>
                <w:rFonts w:ascii="Helvetica" w:hAnsi="Helvetica"/>
                <w:b/>
                <w:sz w:val="18"/>
                <w:szCs w:val="18"/>
              </w:rPr>
            </w:pPr>
            <w:r w:rsidRPr="004E0F7D">
              <w:rPr>
                <w:rFonts w:ascii="Helvetica" w:hAnsi="Helvetica"/>
                <w:b/>
                <w:sz w:val="18"/>
                <w:szCs w:val="18"/>
              </w:rPr>
              <w:t>BDes (Honours) - 120 credits</w:t>
            </w:r>
          </w:p>
        </w:tc>
      </w:tr>
      <w:tr w:rsidR="004E0F7D" w:rsidRPr="004E0F7D" w14:paraId="609C9C2B" w14:textId="77777777" w:rsidTr="004E0F7D">
        <w:trPr>
          <w:trHeight w:val="1886"/>
        </w:trPr>
        <w:tc>
          <w:tcPr>
            <w:tcW w:w="4204" w:type="dxa"/>
          </w:tcPr>
          <w:p w14:paraId="418EF7D0" w14:textId="77777777" w:rsidR="003D0D30" w:rsidRPr="004E0F7D" w:rsidRDefault="003D0D30" w:rsidP="00633EFE">
            <w:pPr>
              <w:spacing w:line="269" w:lineRule="atLeast"/>
              <w:jc w:val="center"/>
              <w:rPr>
                <w:rFonts w:ascii="Helvetica" w:hAnsi="Helvetica"/>
                <w:b/>
                <w:sz w:val="18"/>
                <w:szCs w:val="18"/>
              </w:rPr>
            </w:pPr>
            <w:r w:rsidRPr="004E0F7D">
              <w:rPr>
                <w:rFonts w:ascii="Helvetica" w:hAnsi="Helvetica"/>
                <w:b/>
                <w:sz w:val="18"/>
                <w:szCs w:val="18"/>
              </w:rPr>
              <w:t xml:space="preserve">Professional Design Practice </w:t>
            </w:r>
          </w:p>
          <w:p w14:paraId="24C5AC19" w14:textId="77777777" w:rsidR="003D0D30" w:rsidRPr="004E0F7D" w:rsidRDefault="003D0D30" w:rsidP="00633EFE">
            <w:pPr>
              <w:spacing w:after="120" w:line="269" w:lineRule="atLeast"/>
              <w:jc w:val="both"/>
              <w:rPr>
                <w:rFonts w:ascii="Helvetica" w:hAnsi="Helvetica"/>
                <w:b/>
                <w:sz w:val="16"/>
                <w:szCs w:val="16"/>
              </w:rPr>
            </w:pPr>
            <w:r w:rsidRPr="004E0F7D">
              <w:rPr>
                <w:rFonts w:ascii="Helvetica" w:hAnsi="Helvetica"/>
                <w:b/>
                <w:noProof/>
                <w:sz w:val="18"/>
                <w:szCs w:val="18"/>
                <w:lang w:val="en-US" w:eastAsia="en-US"/>
              </w:rPr>
              <mc:AlternateContent>
                <mc:Choice Requires="wps">
                  <w:drawing>
                    <wp:anchor distT="0" distB="0" distL="114300" distR="114300" simplePos="0" relativeHeight="251719168" behindDoc="0" locked="0" layoutInCell="1" allowOverlap="1" wp14:anchorId="0F689822" wp14:editId="3AA112F7">
                      <wp:simplePos x="0" y="0"/>
                      <wp:positionH relativeFrom="column">
                        <wp:posOffset>-792796</wp:posOffset>
                      </wp:positionH>
                      <wp:positionV relativeFrom="paragraph">
                        <wp:posOffset>780732</wp:posOffset>
                      </wp:positionV>
                      <wp:extent cx="1202055" cy="342900"/>
                      <wp:effectExtent l="0" t="0" r="0" b="0"/>
                      <wp:wrapNone/>
                      <wp:docPr id="64" name="Text Box 64"/>
                      <wp:cNvGraphicFramePr/>
                      <a:graphic xmlns:a="http://schemas.openxmlformats.org/drawingml/2006/main">
                        <a:graphicData uri="http://schemas.microsoft.com/office/word/2010/wordprocessingShape">
                          <wps:wsp>
                            <wps:cNvSpPr txBox="1"/>
                            <wps:spPr>
                              <a:xfrm rot="16200000">
                                <a:off x="0" y="0"/>
                                <a:ext cx="120205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C1A72CE" w14:textId="77777777" w:rsidR="00DC757E" w:rsidRPr="003D0D30" w:rsidRDefault="00DC757E" w:rsidP="003D0D30">
                                  <w:pPr>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pPr>
                                  <w:r w:rsidRPr="003D0D30">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 xml:space="preserve">1st semester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4" o:spid="_x0000_s1042" type="#_x0000_t202" style="position:absolute;left:0;text-align:left;margin-left:-62.4pt;margin-top:61.45pt;width:94.65pt;height:27pt;rotation:-90;z-index:251719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" filled="f" stroked="f">
                      <v:textbox>
                        <w:txbxContent>
                          <w:p w14:paraId="5C1A72CE" w14:textId="77777777" w:rsidR="00DC757E" w:rsidRPr="003D0D30" w:rsidRDefault="00DC757E" w:rsidP="003D0D30">
                            <w:pPr>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pPr>
                            <w:r w:rsidRPr="003D0D30">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 xml:space="preserve">1st semester </w:t>
                            </w:r>
                          </w:p>
                        </w:txbxContent>
                      </v:textbox>
                    </v:shape>
                  </w:pict>
                </mc:Fallback>
              </mc:AlternateContent>
            </w:r>
            <w:r w:rsidRPr="004E0F7D">
              <w:rPr>
                <w:rFonts w:ascii="Helvetica" w:hAnsi="Helvetica"/>
                <w:b/>
                <w:noProof/>
                <w:sz w:val="18"/>
                <w:szCs w:val="18"/>
                <w:lang w:val="en-US" w:eastAsia="en-US"/>
              </w:rPr>
              <mc:AlternateContent>
                <mc:Choice Requires="wps">
                  <w:drawing>
                    <wp:anchor distT="0" distB="0" distL="114300" distR="114300" simplePos="0" relativeHeight="251705856" behindDoc="0" locked="0" layoutInCell="1" allowOverlap="1" wp14:anchorId="50615390" wp14:editId="40CFA03E">
                      <wp:simplePos x="0" y="0"/>
                      <wp:positionH relativeFrom="column">
                        <wp:posOffset>1951355</wp:posOffset>
                      </wp:positionH>
                      <wp:positionV relativeFrom="page">
                        <wp:posOffset>1073785</wp:posOffset>
                      </wp:positionV>
                      <wp:extent cx="723900" cy="3352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5C4338A6" w14:textId="77777777" w:rsidR="00DC757E" w:rsidRPr="007A09BB" w:rsidRDefault="00DC757E" w:rsidP="003D0D30">
                                  <w:pPr>
                                    <w:rPr>
                                      <w:rFonts w:cs="Arial"/>
                                      <w:b/>
                                      <w:color w:val="C00000"/>
                                      <w:sz w:val="16"/>
                                      <w:szCs w:val="16"/>
                                    </w:rPr>
                                  </w:pPr>
                                  <w:r w:rsidRPr="007A09BB">
                                    <w:rPr>
                                      <w:rFonts w:cs="Arial"/>
                                      <w:b/>
                                      <w:color w:val="C00000"/>
                                      <w:sz w:val="16"/>
                                      <w:szCs w:val="16"/>
                                    </w:rPr>
                                    <w:t>30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43" type="#_x0000_t202" style="position:absolute;left:0;text-align:left;margin-left:153.65pt;margin-top:84.55pt;width:57pt;height:26.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" filled="f" stroked="f">
                      <v:textbox>
                        <w:txbxContent>
                          <w:p w14:paraId="5C4338A6" w14:textId="77777777" w:rsidR="00DC757E" w:rsidRPr="007A09BB" w:rsidRDefault="00DC757E" w:rsidP="003D0D30">
                            <w:pPr>
                              <w:rPr>
                                <w:rFonts w:cs="Arial"/>
                                <w:b/>
                                <w:color w:val="C00000"/>
                                <w:sz w:val="16"/>
                                <w:szCs w:val="16"/>
                              </w:rPr>
                            </w:pPr>
                            <w:r w:rsidRPr="007A09BB">
                              <w:rPr>
                                <w:rFonts w:cs="Arial"/>
                                <w:b/>
                                <w:color w:val="C00000"/>
                                <w:sz w:val="16"/>
                                <w:szCs w:val="16"/>
                              </w:rPr>
                              <w:t>30 credits</w:t>
                            </w:r>
                          </w:p>
                        </w:txbxContent>
                      </v:textbox>
                      <w10:wrap anchory="page"/>
                    </v:shape>
                  </w:pict>
                </mc:Fallback>
              </mc:AlternateContent>
            </w:r>
            <w:r w:rsidRPr="004E0F7D">
              <w:rPr>
                <w:rFonts w:ascii="Helvetica" w:hAnsi="Helvetica"/>
                <w:sz w:val="16"/>
                <w:szCs w:val="16"/>
              </w:rPr>
              <w:t xml:space="preserve">Professional design practices and conventions, professional and legislative frameworks, intellectual and cultural property, ethics and values in a professional environment impact assessment, sustainability and its relationship to design, collaborative and team-based methodologies. Can include internship. </w:t>
            </w:r>
          </w:p>
        </w:tc>
        <w:tc>
          <w:tcPr>
            <w:tcW w:w="4206" w:type="dxa"/>
          </w:tcPr>
          <w:p w14:paraId="4E680F9A" w14:textId="77777777" w:rsidR="003D0D30" w:rsidRPr="004E0F7D" w:rsidRDefault="003D0D30" w:rsidP="00633EFE">
            <w:pPr>
              <w:spacing w:line="269" w:lineRule="atLeast"/>
              <w:jc w:val="center"/>
              <w:rPr>
                <w:rFonts w:ascii="Helvetica" w:hAnsi="Helvetica"/>
                <w:b/>
                <w:sz w:val="18"/>
                <w:szCs w:val="18"/>
              </w:rPr>
            </w:pPr>
            <w:r w:rsidRPr="004E0F7D">
              <w:rPr>
                <w:rFonts w:ascii="Helvetica" w:hAnsi="Helvetica"/>
                <w:b/>
                <w:sz w:val="18"/>
                <w:szCs w:val="18"/>
              </w:rPr>
              <w:t xml:space="preserve">Professional Design Practice </w:t>
            </w:r>
          </w:p>
          <w:p w14:paraId="092B5C98" w14:textId="77777777" w:rsidR="003D0D30" w:rsidRPr="004E0F7D" w:rsidRDefault="003D0D30" w:rsidP="00633EFE">
            <w:pPr>
              <w:spacing w:after="120" w:line="269" w:lineRule="atLeast"/>
              <w:rPr>
                <w:rFonts w:ascii="Helvetica" w:hAnsi="Helvetica"/>
                <w:b/>
                <w:sz w:val="16"/>
                <w:szCs w:val="16"/>
              </w:rPr>
            </w:pPr>
            <w:r w:rsidRPr="004E0F7D">
              <w:rPr>
                <w:rFonts w:ascii="Helvetica" w:hAnsi="Helvetica"/>
                <w:b/>
                <w:noProof/>
                <w:sz w:val="18"/>
                <w:szCs w:val="18"/>
                <w:lang w:val="en-US" w:eastAsia="en-US"/>
              </w:rPr>
              <mc:AlternateContent>
                <mc:Choice Requires="wps">
                  <w:drawing>
                    <wp:anchor distT="0" distB="0" distL="114300" distR="114300" simplePos="0" relativeHeight="251710976" behindDoc="0" locked="0" layoutInCell="1" allowOverlap="1" wp14:anchorId="784337B2" wp14:editId="45BCAB50">
                      <wp:simplePos x="0" y="0"/>
                      <wp:positionH relativeFrom="column">
                        <wp:posOffset>1957070</wp:posOffset>
                      </wp:positionH>
                      <wp:positionV relativeFrom="paragraph">
                        <wp:posOffset>901700</wp:posOffset>
                      </wp:positionV>
                      <wp:extent cx="723900" cy="335280"/>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6B11A0A5" w14:textId="77777777" w:rsidR="00DC757E" w:rsidRPr="007A09BB" w:rsidRDefault="00DC757E" w:rsidP="003D0D30">
                                  <w:pPr>
                                    <w:rPr>
                                      <w:rFonts w:cs="Arial"/>
                                      <w:b/>
                                      <w:color w:val="C00000"/>
                                      <w:sz w:val="16"/>
                                      <w:szCs w:val="16"/>
                                    </w:rPr>
                                  </w:pPr>
                                  <w:r w:rsidRPr="007A09BB">
                                    <w:rPr>
                                      <w:rFonts w:cs="Arial"/>
                                      <w:b/>
                                      <w:color w:val="C00000"/>
                                      <w:sz w:val="16"/>
                                      <w:szCs w:val="16"/>
                                    </w:rPr>
                                    <w:t>30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54.1pt;margin-top:71pt;width:57pt;height:26.4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" filled="f" stroked="f">
                      <v:textbox>
                        <w:txbxContent>
                          <w:p w14:paraId="6B11A0A5" w14:textId="77777777" w:rsidR="00DC757E" w:rsidRPr="007A09BB" w:rsidRDefault="00DC757E" w:rsidP="003D0D30">
                            <w:pPr>
                              <w:rPr>
                                <w:rFonts w:cs="Arial"/>
                                <w:b/>
                                <w:color w:val="C00000"/>
                                <w:sz w:val="16"/>
                                <w:szCs w:val="16"/>
                              </w:rPr>
                            </w:pPr>
                            <w:r w:rsidRPr="007A09BB">
                              <w:rPr>
                                <w:rFonts w:cs="Arial"/>
                                <w:b/>
                                <w:color w:val="C00000"/>
                                <w:sz w:val="16"/>
                                <w:szCs w:val="16"/>
                              </w:rPr>
                              <w:t>30 credits</w:t>
                            </w:r>
                          </w:p>
                        </w:txbxContent>
                      </v:textbox>
                    </v:shape>
                  </w:pict>
                </mc:Fallback>
              </mc:AlternateContent>
            </w:r>
            <w:r w:rsidRPr="004E0F7D">
              <w:rPr>
                <w:rFonts w:ascii="Helvetica" w:hAnsi="Helvetica"/>
                <w:sz w:val="16"/>
                <w:szCs w:val="16"/>
              </w:rPr>
              <w:t>Professional design practices and conventions, professional and legislative frameworks, intellectual and cultural property, ethics and values in a professional environment impact assessment, sustainability and its relationship to design, collaborative and team-based methodologies.</w:t>
            </w:r>
            <w:r w:rsidRPr="004E0F7D">
              <w:rPr>
                <w:rFonts w:ascii="Helvetica" w:hAnsi="Helvetica"/>
                <w:b/>
                <w:noProof/>
                <w:sz w:val="16"/>
                <w:szCs w:val="16"/>
              </w:rPr>
              <w:t xml:space="preserve"> </w:t>
            </w:r>
            <w:r w:rsidRPr="004E0F7D">
              <w:rPr>
                <w:rFonts w:ascii="Helvetica" w:hAnsi="Helvetica"/>
                <w:noProof/>
                <w:sz w:val="16"/>
                <w:szCs w:val="16"/>
              </w:rPr>
              <w:t>Can include internship.</w:t>
            </w:r>
          </w:p>
        </w:tc>
        <w:tc>
          <w:tcPr>
            <w:tcW w:w="4206" w:type="dxa"/>
          </w:tcPr>
          <w:p w14:paraId="5F8BD7EF" w14:textId="77777777" w:rsidR="003D0D30" w:rsidRPr="004E0F7D" w:rsidRDefault="003D0D30" w:rsidP="00633EFE">
            <w:pPr>
              <w:spacing w:line="269" w:lineRule="atLeast"/>
              <w:jc w:val="center"/>
              <w:rPr>
                <w:rFonts w:ascii="Helvetica" w:hAnsi="Helvetica"/>
                <w:b/>
                <w:sz w:val="18"/>
                <w:szCs w:val="18"/>
              </w:rPr>
            </w:pPr>
            <w:r w:rsidRPr="004E0F7D">
              <w:rPr>
                <w:rFonts w:ascii="Helvetica" w:hAnsi="Helvetica"/>
                <w:b/>
                <w:sz w:val="18"/>
                <w:szCs w:val="18"/>
              </w:rPr>
              <w:t xml:space="preserve">Professional Design Practice </w:t>
            </w:r>
          </w:p>
          <w:p w14:paraId="12E7C5D1" w14:textId="77777777" w:rsidR="003D0D30" w:rsidRPr="004E0F7D" w:rsidRDefault="003D0D30" w:rsidP="00633EFE">
            <w:pPr>
              <w:spacing w:after="120" w:line="269" w:lineRule="atLeast"/>
              <w:rPr>
                <w:rFonts w:ascii="Helvetica" w:hAnsi="Helvetica"/>
                <w:b/>
                <w:sz w:val="16"/>
                <w:szCs w:val="16"/>
              </w:rPr>
            </w:pPr>
            <w:r w:rsidRPr="004E0F7D">
              <w:rPr>
                <w:rFonts w:ascii="Helvetica" w:hAnsi="Helvetica"/>
                <w:b/>
                <w:noProof/>
                <w:sz w:val="18"/>
                <w:szCs w:val="18"/>
                <w:lang w:val="en-US" w:eastAsia="en-US"/>
              </w:rPr>
              <mc:AlternateContent>
                <mc:Choice Requires="wps">
                  <w:drawing>
                    <wp:anchor distT="0" distB="0" distL="114300" distR="114300" simplePos="0" relativeHeight="251712000" behindDoc="0" locked="0" layoutInCell="1" allowOverlap="1" wp14:anchorId="7204FB72" wp14:editId="442F2705">
                      <wp:simplePos x="0" y="0"/>
                      <wp:positionH relativeFrom="column">
                        <wp:posOffset>1957070</wp:posOffset>
                      </wp:positionH>
                      <wp:positionV relativeFrom="paragraph">
                        <wp:posOffset>899795</wp:posOffset>
                      </wp:positionV>
                      <wp:extent cx="723900" cy="33528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0326288A" w14:textId="77777777" w:rsidR="00DC757E" w:rsidRPr="007A09BB" w:rsidRDefault="00DC757E" w:rsidP="003D0D30">
                                  <w:pPr>
                                    <w:rPr>
                                      <w:rFonts w:cs="Arial"/>
                                      <w:b/>
                                      <w:color w:val="C00000"/>
                                      <w:sz w:val="16"/>
                                      <w:szCs w:val="16"/>
                                    </w:rPr>
                                  </w:pPr>
                                  <w:r w:rsidRPr="007A09BB">
                                    <w:rPr>
                                      <w:rFonts w:cs="Arial"/>
                                      <w:b/>
                                      <w:color w:val="C00000"/>
                                      <w:sz w:val="16"/>
                                      <w:szCs w:val="16"/>
                                    </w:rPr>
                                    <w:t>30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54.1pt;margin-top:70.85pt;width:57pt;height:26.4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" filled="f" stroked="f">
                      <v:textbox>
                        <w:txbxContent>
                          <w:p w14:paraId="0326288A" w14:textId="77777777" w:rsidR="00DC757E" w:rsidRPr="007A09BB" w:rsidRDefault="00DC757E" w:rsidP="003D0D30">
                            <w:pPr>
                              <w:rPr>
                                <w:rFonts w:cs="Arial"/>
                                <w:b/>
                                <w:color w:val="C00000"/>
                                <w:sz w:val="16"/>
                                <w:szCs w:val="16"/>
                              </w:rPr>
                            </w:pPr>
                            <w:r w:rsidRPr="007A09BB">
                              <w:rPr>
                                <w:rFonts w:cs="Arial"/>
                                <w:b/>
                                <w:color w:val="C00000"/>
                                <w:sz w:val="16"/>
                                <w:szCs w:val="16"/>
                              </w:rPr>
                              <w:t>30 credits</w:t>
                            </w:r>
                          </w:p>
                        </w:txbxContent>
                      </v:textbox>
                    </v:shape>
                  </w:pict>
                </mc:Fallback>
              </mc:AlternateContent>
            </w:r>
            <w:r w:rsidRPr="004E0F7D">
              <w:rPr>
                <w:rFonts w:ascii="Helvetica" w:hAnsi="Helvetica"/>
                <w:sz w:val="16"/>
                <w:szCs w:val="16"/>
              </w:rPr>
              <w:t>Professional design practices and conventions, professional and legislative frameworks, intellectual and cultural property, ethics and values in a professional environment impact assessment, sustainability and its relationship to design, collaborative and team-based methodologies.</w:t>
            </w:r>
            <w:r w:rsidRPr="004E0F7D">
              <w:rPr>
                <w:rFonts w:ascii="Helvetica" w:hAnsi="Helvetica"/>
                <w:b/>
                <w:noProof/>
                <w:sz w:val="16"/>
                <w:szCs w:val="16"/>
              </w:rPr>
              <w:t xml:space="preserve"> </w:t>
            </w:r>
            <w:r w:rsidRPr="004E0F7D">
              <w:rPr>
                <w:rFonts w:ascii="Helvetica" w:hAnsi="Helvetica"/>
                <w:sz w:val="16"/>
                <w:szCs w:val="16"/>
              </w:rPr>
              <w:t>Can include internship.</w:t>
            </w:r>
          </w:p>
        </w:tc>
      </w:tr>
      <w:tr w:rsidR="004E0F7D" w:rsidRPr="004E0F7D" w14:paraId="5F694FEF" w14:textId="77777777" w:rsidTr="004E0F7D">
        <w:trPr>
          <w:trHeight w:val="953"/>
        </w:trPr>
        <w:tc>
          <w:tcPr>
            <w:tcW w:w="4204" w:type="dxa"/>
          </w:tcPr>
          <w:p w14:paraId="73201521" w14:textId="77777777" w:rsidR="003D0D30" w:rsidRPr="004E0F7D" w:rsidRDefault="003D0D30" w:rsidP="00633EFE">
            <w:pPr>
              <w:pBdr>
                <w:top w:val="single" w:sz="4" w:space="1" w:color="auto"/>
                <w:right w:val="single" w:sz="4" w:space="4" w:color="auto"/>
              </w:pBdr>
              <w:spacing w:line="269" w:lineRule="atLeast"/>
              <w:jc w:val="center"/>
              <w:rPr>
                <w:rFonts w:ascii="Helvetica" w:hAnsi="Helvetica"/>
                <w:b/>
                <w:sz w:val="18"/>
                <w:szCs w:val="18"/>
              </w:rPr>
            </w:pPr>
            <w:r w:rsidRPr="004E0F7D">
              <w:rPr>
                <w:rFonts w:ascii="Helvetica" w:hAnsi="Helvetica"/>
                <w:b/>
                <w:sz w:val="18"/>
                <w:szCs w:val="18"/>
              </w:rPr>
              <w:t>Applied Design Project 1 (ADP1)</w:t>
            </w:r>
          </w:p>
          <w:p w14:paraId="30D78854" w14:textId="77777777" w:rsidR="003D0D30" w:rsidRPr="004E0F7D" w:rsidRDefault="003D0D30" w:rsidP="00633EFE">
            <w:pPr>
              <w:pBdr>
                <w:top w:val="single" w:sz="4" w:space="1" w:color="auto"/>
                <w:right w:val="single" w:sz="4" w:space="4" w:color="auto"/>
              </w:pBdr>
              <w:spacing w:after="120" w:line="269" w:lineRule="atLeast"/>
              <w:rPr>
                <w:rFonts w:ascii="Helvetica" w:hAnsi="Helvetica"/>
                <w:b/>
                <w:sz w:val="18"/>
                <w:szCs w:val="18"/>
              </w:rPr>
            </w:pPr>
            <w:r w:rsidRPr="004E0F7D">
              <w:rPr>
                <w:rFonts w:ascii="Helvetica" w:hAnsi="Helvetica"/>
                <w:b/>
                <w:noProof/>
                <w:sz w:val="18"/>
                <w:szCs w:val="18"/>
                <w:lang w:val="en-US" w:eastAsia="en-US"/>
              </w:rPr>
              <mc:AlternateContent>
                <mc:Choice Requires="wps">
                  <w:drawing>
                    <wp:anchor distT="0" distB="0" distL="114300" distR="114300" simplePos="0" relativeHeight="251713024" behindDoc="0" locked="0" layoutInCell="1" allowOverlap="1" wp14:anchorId="5FF8C627" wp14:editId="65D6B01D">
                      <wp:simplePos x="0" y="0"/>
                      <wp:positionH relativeFrom="column">
                        <wp:posOffset>1979930</wp:posOffset>
                      </wp:positionH>
                      <wp:positionV relativeFrom="page">
                        <wp:posOffset>1757680</wp:posOffset>
                      </wp:positionV>
                      <wp:extent cx="723900" cy="335280"/>
                      <wp:effectExtent l="0" t="0" r="0" b="0"/>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68726879" w14:textId="77777777" w:rsidR="00DC757E" w:rsidRPr="000F33C1" w:rsidRDefault="00DC757E" w:rsidP="003D0D30">
                                  <w:pPr>
                                    <w:rPr>
                                      <w:rFonts w:cs="Arial"/>
                                      <w:b/>
                                      <w:color w:val="C00000"/>
                                      <w:sz w:val="16"/>
                                      <w:szCs w:val="16"/>
                                    </w:rPr>
                                  </w:pPr>
                                  <w:r>
                                    <w:rPr>
                                      <w:rFonts w:cs="Arial"/>
                                      <w:b/>
                                      <w:color w:val="C00000"/>
                                      <w:sz w:val="16"/>
                                      <w:szCs w:val="16"/>
                                    </w:rPr>
                                    <w:t>30</w:t>
                                  </w:r>
                                  <w:r w:rsidRPr="000F33C1">
                                    <w:rPr>
                                      <w:rFonts w:cs="Arial"/>
                                      <w:b/>
                                      <w:color w:val="C00000"/>
                                      <w:sz w:val="16"/>
                                      <w:szCs w:val="16"/>
                                    </w:rPr>
                                    <w:t xml:space="preserve">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55.9pt;margin-top:138.4pt;width:57pt;height:26.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" filled="f" stroked="f">
                      <v:textbox>
                        <w:txbxContent>
                          <w:p w14:paraId="68726879" w14:textId="77777777" w:rsidR="00DC757E" w:rsidRPr="000F33C1" w:rsidRDefault="00DC757E" w:rsidP="003D0D30">
                            <w:pPr>
                              <w:rPr>
                                <w:rFonts w:cs="Arial"/>
                                <w:b/>
                                <w:color w:val="C00000"/>
                                <w:sz w:val="16"/>
                                <w:szCs w:val="16"/>
                              </w:rPr>
                            </w:pPr>
                            <w:r>
                              <w:rPr>
                                <w:rFonts w:cs="Arial"/>
                                <w:b/>
                                <w:color w:val="C00000"/>
                                <w:sz w:val="16"/>
                                <w:szCs w:val="16"/>
                              </w:rPr>
                              <w:t>30</w:t>
                            </w:r>
                            <w:r w:rsidRPr="000F33C1">
                              <w:rPr>
                                <w:rFonts w:cs="Arial"/>
                                <w:b/>
                                <w:color w:val="C00000"/>
                                <w:sz w:val="16"/>
                                <w:szCs w:val="16"/>
                              </w:rPr>
                              <w:t xml:space="preserve"> credits</w:t>
                            </w:r>
                          </w:p>
                        </w:txbxContent>
                      </v:textbox>
                      <w10:wrap anchory="page"/>
                    </v:shape>
                  </w:pict>
                </mc:Fallback>
              </mc:AlternateContent>
            </w:r>
            <w:r w:rsidRPr="004E0F7D">
              <w:rPr>
                <w:rFonts w:ascii="Helvetica" w:hAnsi="Helvetica"/>
                <w:sz w:val="16"/>
                <w:szCs w:val="16"/>
                <w:lang w:val="en-AU"/>
              </w:rPr>
              <w:t>An individual or team-based, student or client driven, project that is informed by design, employs relevant skills and techniques and explores ideas and issues relevant to the design discipline. Students will analyse information from a range of sources and incorporate critique to arrive at a resolved final design outcome. Sustainability will be addressed throughout the applied research process from multiple perspectives.</w:t>
            </w:r>
            <w:r w:rsidRPr="004E0F7D">
              <w:rPr>
                <w:rFonts w:ascii="Helvetica" w:hAnsi="Helvetica"/>
                <w:b/>
                <w:noProof/>
                <w:sz w:val="18"/>
                <w:szCs w:val="18"/>
              </w:rPr>
              <w:t xml:space="preserve"> </w:t>
            </w:r>
          </w:p>
        </w:tc>
        <w:tc>
          <w:tcPr>
            <w:tcW w:w="4206" w:type="dxa"/>
          </w:tcPr>
          <w:p w14:paraId="5795C339" w14:textId="77777777" w:rsidR="003D0D30" w:rsidRPr="004E0F7D" w:rsidRDefault="003D0D30" w:rsidP="00633EFE">
            <w:pPr>
              <w:pBdr>
                <w:top w:val="single" w:sz="4" w:space="1" w:color="auto"/>
                <w:right w:val="single" w:sz="4" w:space="4" w:color="auto"/>
              </w:pBdr>
              <w:spacing w:line="269" w:lineRule="atLeast"/>
              <w:jc w:val="center"/>
              <w:rPr>
                <w:rFonts w:ascii="Helvetica" w:hAnsi="Helvetica"/>
                <w:b/>
                <w:sz w:val="18"/>
                <w:szCs w:val="18"/>
              </w:rPr>
            </w:pPr>
            <w:r w:rsidRPr="004E0F7D">
              <w:rPr>
                <w:rFonts w:ascii="Helvetica" w:hAnsi="Helvetica"/>
                <w:b/>
                <w:sz w:val="18"/>
                <w:szCs w:val="18"/>
              </w:rPr>
              <w:t>Applied Design Project 1 (APD1)</w:t>
            </w:r>
          </w:p>
          <w:p w14:paraId="276F5134" w14:textId="77777777" w:rsidR="003D0D30" w:rsidRPr="004E0F7D" w:rsidRDefault="003D0D30" w:rsidP="00633EFE">
            <w:pPr>
              <w:pBdr>
                <w:top w:val="single" w:sz="4" w:space="1" w:color="auto"/>
                <w:right w:val="single" w:sz="4" w:space="4" w:color="auto"/>
              </w:pBdr>
              <w:spacing w:line="269" w:lineRule="atLeast"/>
              <w:rPr>
                <w:rFonts w:ascii="Helvetica" w:hAnsi="Helvetica"/>
                <w:b/>
                <w:sz w:val="18"/>
                <w:szCs w:val="18"/>
              </w:rPr>
            </w:pPr>
            <w:r w:rsidRPr="004E0F7D">
              <w:rPr>
                <w:rFonts w:ascii="Helvetica" w:hAnsi="Helvetica"/>
                <w:b/>
                <w:noProof/>
                <w:sz w:val="18"/>
                <w:szCs w:val="18"/>
                <w:lang w:val="en-US" w:eastAsia="en-US"/>
              </w:rPr>
              <mc:AlternateContent>
                <mc:Choice Requires="wps">
                  <w:drawing>
                    <wp:anchor distT="0" distB="0" distL="114300" distR="114300" simplePos="0" relativeHeight="251707904" behindDoc="0" locked="0" layoutInCell="1" allowOverlap="1" wp14:anchorId="782F4297" wp14:editId="481A96F0">
                      <wp:simplePos x="0" y="0"/>
                      <wp:positionH relativeFrom="column">
                        <wp:posOffset>1977390</wp:posOffset>
                      </wp:positionH>
                      <wp:positionV relativeFrom="page">
                        <wp:posOffset>1761490</wp:posOffset>
                      </wp:positionV>
                      <wp:extent cx="723900" cy="335280"/>
                      <wp:effectExtent l="0" t="0" r="0" b="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20A32B44" w14:textId="77777777" w:rsidR="00DC757E" w:rsidRPr="000F33C1" w:rsidRDefault="00DC757E" w:rsidP="003D0D30">
                                  <w:pPr>
                                    <w:rPr>
                                      <w:rFonts w:cs="Arial"/>
                                      <w:b/>
                                      <w:color w:val="C00000"/>
                                      <w:sz w:val="16"/>
                                      <w:szCs w:val="16"/>
                                    </w:rPr>
                                  </w:pPr>
                                  <w:r>
                                    <w:rPr>
                                      <w:rFonts w:cs="Arial"/>
                                      <w:b/>
                                      <w:color w:val="C00000"/>
                                      <w:sz w:val="16"/>
                                      <w:szCs w:val="16"/>
                                    </w:rPr>
                                    <w:t>30</w:t>
                                  </w:r>
                                  <w:r w:rsidRPr="000F33C1">
                                    <w:rPr>
                                      <w:rFonts w:cs="Arial"/>
                                      <w:b/>
                                      <w:color w:val="C00000"/>
                                      <w:sz w:val="16"/>
                                      <w:szCs w:val="16"/>
                                    </w:rPr>
                                    <w:t xml:space="preserve">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55.7pt;margin-top:138.7pt;width:57pt;height:26.4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" filled="f" stroked="f">
                      <v:textbox>
                        <w:txbxContent>
                          <w:p w14:paraId="20A32B44" w14:textId="77777777" w:rsidR="00DC757E" w:rsidRPr="000F33C1" w:rsidRDefault="00DC757E" w:rsidP="003D0D30">
                            <w:pPr>
                              <w:rPr>
                                <w:rFonts w:cs="Arial"/>
                                <w:b/>
                                <w:color w:val="C00000"/>
                                <w:sz w:val="16"/>
                                <w:szCs w:val="16"/>
                              </w:rPr>
                            </w:pPr>
                            <w:r>
                              <w:rPr>
                                <w:rFonts w:cs="Arial"/>
                                <w:b/>
                                <w:color w:val="C00000"/>
                                <w:sz w:val="16"/>
                                <w:szCs w:val="16"/>
                              </w:rPr>
                              <w:t>30</w:t>
                            </w:r>
                            <w:r w:rsidRPr="000F33C1">
                              <w:rPr>
                                <w:rFonts w:cs="Arial"/>
                                <w:b/>
                                <w:color w:val="C00000"/>
                                <w:sz w:val="16"/>
                                <w:szCs w:val="16"/>
                              </w:rPr>
                              <w:t xml:space="preserve"> credits</w:t>
                            </w:r>
                          </w:p>
                        </w:txbxContent>
                      </v:textbox>
                      <w10:wrap anchory="page"/>
                    </v:shape>
                  </w:pict>
                </mc:Fallback>
              </mc:AlternateContent>
            </w:r>
            <w:r w:rsidRPr="004E0F7D">
              <w:rPr>
                <w:rFonts w:ascii="Helvetica" w:hAnsi="Helvetica"/>
                <w:sz w:val="16"/>
                <w:szCs w:val="16"/>
                <w:lang w:val="en-AU"/>
              </w:rPr>
              <w:t>An individual or team-based, student or client driven, project that is informed by design, employs relevant skills and techniques and explores ideas and issues relevant to the design discipline. Students will analyse information from a range of sources and incorporate critique to arrive at a resolved final design outcome. Sustainability will be addressed throughout the applied research process from multiple perspectives. ADP1 and APD2 can be treated as one larger continuous project with staged assessment.</w:t>
            </w:r>
          </w:p>
        </w:tc>
        <w:tc>
          <w:tcPr>
            <w:tcW w:w="4206" w:type="dxa"/>
          </w:tcPr>
          <w:p w14:paraId="748AF627" w14:textId="77777777" w:rsidR="003D0D30" w:rsidRPr="004E0F7D" w:rsidRDefault="003D0D30" w:rsidP="00633EFE">
            <w:pPr>
              <w:pBdr>
                <w:top w:val="single" w:sz="4" w:space="1" w:color="auto"/>
                <w:right w:val="single" w:sz="4" w:space="4" w:color="auto"/>
              </w:pBdr>
              <w:spacing w:line="269" w:lineRule="atLeast"/>
              <w:jc w:val="center"/>
              <w:rPr>
                <w:rFonts w:ascii="Helvetica" w:hAnsi="Helvetica"/>
                <w:b/>
                <w:sz w:val="18"/>
                <w:szCs w:val="18"/>
              </w:rPr>
            </w:pPr>
            <w:r w:rsidRPr="004E0F7D">
              <w:rPr>
                <w:rFonts w:ascii="Helvetica" w:hAnsi="Helvetica"/>
                <w:b/>
                <w:sz w:val="18"/>
                <w:szCs w:val="18"/>
              </w:rPr>
              <w:t>Applied Design Project 1 (ADP1)</w:t>
            </w:r>
          </w:p>
          <w:p w14:paraId="12123433" w14:textId="77777777" w:rsidR="003D0D30" w:rsidRPr="004E0F7D" w:rsidRDefault="003D0D30" w:rsidP="00633EFE">
            <w:pPr>
              <w:spacing w:after="120" w:line="269" w:lineRule="atLeast"/>
              <w:rPr>
                <w:rFonts w:ascii="Helvetica" w:hAnsi="Helvetica"/>
                <w:b/>
                <w:sz w:val="18"/>
                <w:szCs w:val="18"/>
              </w:rPr>
            </w:pPr>
            <w:r w:rsidRPr="004E0F7D">
              <w:rPr>
                <w:rFonts w:ascii="Helvetica" w:hAnsi="Helvetica"/>
                <w:b/>
                <w:noProof/>
                <w:sz w:val="18"/>
                <w:szCs w:val="18"/>
                <w:lang w:val="en-US" w:eastAsia="en-US"/>
              </w:rPr>
              <mc:AlternateContent>
                <mc:Choice Requires="wps">
                  <w:drawing>
                    <wp:anchor distT="0" distB="0" distL="114300" distR="114300" simplePos="0" relativeHeight="251716096" behindDoc="0" locked="0" layoutInCell="1" allowOverlap="1" wp14:anchorId="3F1D473C" wp14:editId="61429EAA">
                      <wp:simplePos x="0" y="0"/>
                      <wp:positionH relativeFrom="margin">
                        <wp:posOffset>1536065</wp:posOffset>
                      </wp:positionH>
                      <wp:positionV relativeFrom="paragraph">
                        <wp:posOffset>1415415</wp:posOffset>
                      </wp:positionV>
                      <wp:extent cx="2374265" cy="637540"/>
                      <wp:effectExtent l="12065"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74265" cy="637540"/>
                              </a:xfrm>
                              <a:prstGeom prst="rect">
                                <a:avLst/>
                              </a:prstGeom>
                              <a:noFill/>
                              <a:ln w="9525">
                                <a:noFill/>
                                <a:miter lim="800000"/>
                                <a:headEnd/>
                                <a:tailEnd/>
                              </a:ln>
                            </wps:spPr>
                            <wps:txbx>
                              <w:txbxContent>
                                <w:p w14:paraId="04A806EC" w14:textId="77777777" w:rsidR="00DC757E" w:rsidRPr="008A5B65" w:rsidRDefault="00DC757E" w:rsidP="003D0D30">
                                  <w:pPr>
                                    <w:jc w:val="center"/>
                                    <w:rPr>
                                      <w:rFonts w:ascii="Helvetica" w:hAnsi="Helvetica"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8A5B65">
                                    <w:rPr>
                                      <w:rFonts w:ascii="Helvetica" w:hAnsi="Helvetica"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Level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120.95pt;margin-top:111.45pt;width:186.95pt;height:50.2pt;rotation:90;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" filled="f" stroked="f">
                      <v:textbox style="mso-fit-shape-to-text:t">
                        <w:txbxContent>
                          <w:p w14:paraId="04A806EC" w14:textId="77777777" w:rsidR="00DC757E" w:rsidRPr="008A5B65" w:rsidRDefault="00DC757E" w:rsidP="003D0D30">
                            <w:pPr>
                              <w:jc w:val="center"/>
                              <w:rPr>
                                <w:rFonts w:ascii="Helvetica" w:hAnsi="Helvetica"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8A5B65">
                              <w:rPr>
                                <w:rFonts w:ascii="Helvetica" w:hAnsi="Helvetica"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Level 8</w:t>
                            </w:r>
                          </w:p>
                        </w:txbxContent>
                      </v:textbox>
                      <w10:wrap anchorx="margin"/>
                    </v:shape>
                  </w:pict>
                </mc:Fallback>
              </mc:AlternateContent>
            </w:r>
            <w:r w:rsidRPr="004E0F7D">
              <w:rPr>
                <w:rFonts w:ascii="Helvetica" w:hAnsi="Helvetica"/>
                <w:b/>
                <w:noProof/>
                <w:sz w:val="18"/>
                <w:szCs w:val="18"/>
                <w:lang w:val="en-US" w:eastAsia="en-US"/>
              </w:rPr>
              <mc:AlternateContent>
                <mc:Choice Requires="wps">
                  <w:drawing>
                    <wp:anchor distT="0" distB="0" distL="114300" distR="114300" simplePos="0" relativeHeight="251708928" behindDoc="0" locked="0" layoutInCell="1" allowOverlap="1" wp14:anchorId="53CDBFBD" wp14:editId="1741A9A7">
                      <wp:simplePos x="0" y="0"/>
                      <wp:positionH relativeFrom="column">
                        <wp:posOffset>1954530</wp:posOffset>
                      </wp:positionH>
                      <wp:positionV relativeFrom="page">
                        <wp:posOffset>1757680</wp:posOffset>
                      </wp:positionV>
                      <wp:extent cx="723900" cy="358140"/>
                      <wp:effectExtent l="0" t="0" r="0" b="381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58140"/>
                              </a:xfrm>
                              <a:prstGeom prst="rect">
                                <a:avLst/>
                              </a:prstGeom>
                              <a:noFill/>
                              <a:ln w="9525">
                                <a:noFill/>
                                <a:miter lim="800000"/>
                                <a:headEnd/>
                                <a:tailEnd/>
                              </a:ln>
                            </wps:spPr>
                            <wps:txbx>
                              <w:txbxContent>
                                <w:p w14:paraId="4A3865A3" w14:textId="77777777" w:rsidR="00DC757E" w:rsidRDefault="00DC757E" w:rsidP="003D0D30">
                                  <w:pPr>
                                    <w:rPr>
                                      <w:rFonts w:cs="Arial"/>
                                      <w:b/>
                                      <w:color w:val="C00000"/>
                                      <w:sz w:val="16"/>
                                      <w:szCs w:val="16"/>
                                    </w:rPr>
                                  </w:pPr>
                                  <w:r>
                                    <w:rPr>
                                      <w:rFonts w:cs="Arial"/>
                                      <w:b/>
                                      <w:color w:val="C00000"/>
                                      <w:sz w:val="16"/>
                                      <w:szCs w:val="16"/>
                                    </w:rPr>
                                    <w:t>30 credits</w:t>
                                  </w:r>
                                </w:p>
                                <w:p w14:paraId="709FF9B3" w14:textId="77777777" w:rsidR="00DC757E" w:rsidRPr="000F33C1" w:rsidRDefault="00DC757E" w:rsidP="003D0D30">
                                  <w:pPr>
                                    <w:rPr>
                                      <w:rFonts w:cs="Arial"/>
                                      <w:b/>
                                      <w:color w:val="C00000"/>
                                      <w:sz w:val="16"/>
                                      <w:szCs w:val="16"/>
                                    </w:rPr>
                                  </w:pPr>
                                  <w:r>
                                    <w:rPr>
                                      <w:rFonts w:cs="Arial"/>
                                      <w:b/>
                                      <w:color w:val="C00000"/>
                                      <w:sz w:val="16"/>
                                      <w:szCs w:val="16"/>
                                    </w:rPr>
                                    <w:t>0 credits0</w:t>
                                  </w:r>
                                  <w:r w:rsidRPr="000F33C1">
                                    <w:rPr>
                                      <w:rFonts w:cs="Arial"/>
                                      <w:b/>
                                      <w:color w:val="C00000"/>
                                      <w:sz w:val="16"/>
                                      <w:szCs w:val="16"/>
                                    </w:rPr>
                                    <w:t xml:space="preserve">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53.9pt;margin-top:138.4pt;width:57pt;height:28.2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" filled="f" stroked="f">
                      <v:textbox>
                        <w:txbxContent>
                          <w:p w14:paraId="4A3865A3" w14:textId="77777777" w:rsidR="00DC757E" w:rsidRDefault="00DC757E" w:rsidP="003D0D30">
                            <w:pPr>
                              <w:rPr>
                                <w:rFonts w:cs="Arial"/>
                                <w:b/>
                                <w:color w:val="C00000"/>
                                <w:sz w:val="16"/>
                                <w:szCs w:val="16"/>
                              </w:rPr>
                            </w:pPr>
                            <w:r>
                              <w:rPr>
                                <w:rFonts w:cs="Arial"/>
                                <w:b/>
                                <w:color w:val="C00000"/>
                                <w:sz w:val="16"/>
                                <w:szCs w:val="16"/>
                              </w:rPr>
                              <w:t>30 credits</w:t>
                            </w:r>
                          </w:p>
                          <w:p w14:paraId="709FF9B3" w14:textId="77777777" w:rsidR="00DC757E" w:rsidRPr="000F33C1" w:rsidRDefault="00DC757E" w:rsidP="003D0D30">
                            <w:pPr>
                              <w:rPr>
                                <w:rFonts w:cs="Arial"/>
                                <w:b/>
                                <w:color w:val="C00000"/>
                                <w:sz w:val="16"/>
                                <w:szCs w:val="16"/>
                              </w:rPr>
                            </w:pPr>
                            <w:r>
                              <w:rPr>
                                <w:rFonts w:cs="Arial"/>
                                <w:b/>
                                <w:color w:val="C00000"/>
                                <w:sz w:val="16"/>
                                <w:szCs w:val="16"/>
                              </w:rPr>
                              <w:t>0 credits0</w:t>
                            </w:r>
                            <w:r w:rsidRPr="000F33C1">
                              <w:rPr>
                                <w:rFonts w:cs="Arial"/>
                                <w:b/>
                                <w:color w:val="C00000"/>
                                <w:sz w:val="16"/>
                                <w:szCs w:val="16"/>
                              </w:rPr>
                              <w:t xml:space="preserve"> credits</w:t>
                            </w:r>
                          </w:p>
                        </w:txbxContent>
                      </v:textbox>
                      <w10:wrap anchory="page"/>
                    </v:shape>
                  </w:pict>
                </mc:Fallback>
              </mc:AlternateContent>
            </w:r>
            <w:r w:rsidRPr="004E0F7D">
              <w:rPr>
                <w:rFonts w:ascii="Helvetica" w:hAnsi="Helvetica"/>
                <w:sz w:val="16"/>
                <w:szCs w:val="16"/>
                <w:lang w:val="en-AU"/>
              </w:rPr>
              <w:t>An individual or team-based, student or client driven project that is informed by design, employs relevant skills and techniques and explores ideas and issues relevant to the design discipline. Students will analyse information from a range of sources and incorporate critique to arrive at a resolved final design outcome. Sustainability will be addressed throughout the applied research process from multiple perspectives.</w:t>
            </w:r>
            <w:r w:rsidRPr="004E0F7D">
              <w:rPr>
                <w:rFonts w:ascii="Helvetica" w:hAnsi="Helvetica"/>
                <w:b/>
                <w:noProof/>
                <w:sz w:val="18"/>
                <w:szCs w:val="18"/>
              </w:rPr>
              <w:t xml:space="preserve"> </w:t>
            </w:r>
            <w:r w:rsidRPr="004E0F7D">
              <w:rPr>
                <w:rFonts w:ascii="Helvetica" w:hAnsi="Helvetica"/>
                <w:sz w:val="16"/>
                <w:szCs w:val="16"/>
                <w:lang w:val="en-AU"/>
              </w:rPr>
              <w:t>ADP1 and Major Research Project can be treated as one larger continuous project with staged assessment.</w:t>
            </w:r>
          </w:p>
        </w:tc>
      </w:tr>
      <w:tr w:rsidR="004E0F7D" w:rsidRPr="004E0F7D" w14:paraId="4EE01608" w14:textId="77777777" w:rsidTr="004E0F7D">
        <w:trPr>
          <w:trHeight w:val="1700"/>
        </w:trPr>
        <w:tc>
          <w:tcPr>
            <w:tcW w:w="4204" w:type="dxa"/>
            <w:vMerge w:val="restart"/>
          </w:tcPr>
          <w:p w14:paraId="662C61A2" w14:textId="77777777" w:rsidR="003D0D30" w:rsidRPr="004E0F7D" w:rsidRDefault="003D0D30" w:rsidP="00633EFE">
            <w:pPr>
              <w:rPr>
                <w:rFonts w:ascii="Helvetica" w:hAnsi="Helvetica"/>
                <w:b/>
                <w:sz w:val="18"/>
                <w:szCs w:val="18"/>
              </w:rPr>
            </w:pPr>
          </w:p>
          <w:p w14:paraId="4FAA6D93" w14:textId="77777777" w:rsidR="003D0D30" w:rsidRPr="004E0F7D" w:rsidRDefault="003D0D30" w:rsidP="00633EFE">
            <w:pPr>
              <w:rPr>
                <w:rFonts w:ascii="Helvetica" w:hAnsi="Helvetica"/>
                <w:b/>
                <w:sz w:val="18"/>
                <w:szCs w:val="18"/>
              </w:rPr>
            </w:pPr>
            <w:r w:rsidRPr="004E0F7D">
              <w:rPr>
                <w:rFonts w:ascii="Helvetica" w:hAnsi="Helvetica"/>
                <w:b/>
                <w:noProof/>
                <w:sz w:val="18"/>
                <w:szCs w:val="18"/>
                <w:lang w:val="en-US" w:eastAsia="en-US"/>
              </w:rPr>
              <mc:AlternateContent>
                <mc:Choice Requires="wps">
                  <w:drawing>
                    <wp:anchor distT="0" distB="0" distL="114300" distR="114300" simplePos="0" relativeHeight="251720192" behindDoc="0" locked="0" layoutInCell="1" allowOverlap="1" wp14:anchorId="4D162609" wp14:editId="65BE1437">
                      <wp:simplePos x="0" y="0"/>
                      <wp:positionH relativeFrom="column">
                        <wp:posOffset>-786765</wp:posOffset>
                      </wp:positionH>
                      <wp:positionV relativeFrom="paragraph">
                        <wp:posOffset>864235</wp:posOffset>
                      </wp:positionV>
                      <wp:extent cx="1189990" cy="342900"/>
                      <wp:effectExtent l="0" t="0" r="0" b="0"/>
                      <wp:wrapNone/>
                      <wp:docPr id="71" name="Text Box 71"/>
                      <wp:cNvGraphicFramePr/>
                      <a:graphic xmlns:a="http://schemas.openxmlformats.org/drawingml/2006/main">
                        <a:graphicData uri="http://schemas.microsoft.com/office/word/2010/wordprocessingShape">
                          <wps:wsp>
                            <wps:cNvSpPr txBox="1"/>
                            <wps:spPr>
                              <a:xfrm rot="16200000">
                                <a:off x="0" y="0"/>
                                <a:ext cx="118999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00FBF76" w14:textId="77777777" w:rsidR="00DC757E" w:rsidRPr="003D0D30" w:rsidRDefault="00DC757E" w:rsidP="003D0D30">
                                  <w:pPr>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pPr>
                                  <w:r w:rsidRPr="003D0D30">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2</w:t>
                                  </w:r>
                                  <w:r w:rsidRPr="003D0D30">
                                    <w:rPr>
                                      <w:rFonts w:ascii="Helvetica" w:hAnsi="Helvetica"/>
                                      <w:outline/>
                                      <w:color w:val="FFFFFF" w:themeColor="background1"/>
                                      <w:sz w:val="28"/>
                                      <w:szCs w:val="28"/>
                                      <w:vertAlign w:val="superscript"/>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nd</w:t>
                                  </w:r>
                                  <w:r w:rsidRPr="003D0D30">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 xml:space="preserve"> semester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 o:spid="_x0000_s1050" type="#_x0000_t202" style="position:absolute;margin-left:-61.95pt;margin-top:68.05pt;width:93.7pt;height:27pt;rotation:-90;z-index:251720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" filled="f" stroked="f">
                      <v:textbox>
                        <w:txbxContent>
                          <w:p w14:paraId="300FBF76" w14:textId="77777777" w:rsidR="00DC757E" w:rsidRPr="003D0D30" w:rsidRDefault="00DC757E" w:rsidP="003D0D30">
                            <w:pPr>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pPr>
                            <w:r w:rsidRPr="003D0D30">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2</w:t>
                            </w:r>
                            <w:r w:rsidRPr="003D0D30">
                              <w:rPr>
                                <w:rFonts w:ascii="Helvetica" w:hAnsi="Helvetica"/>
                                <w:outline/>
                                <w:color w:val="FFFFFF" w:themeColor="background1"/>
                                <w:sz w:val="28"/>
                                <w:szCs w:val="28"/>
                                <w:vertAlign w:val="superscript"/>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nd</w:t>
                            </w:r>
                            <w:r w:rsidRPr="003D0D30">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 xml:space="preserve"> semester </w:t>
                            </w:r>
                          </w:p>
                        </w:txbxContent>
                      </v:textbox>
                    </v:shape>
                  </w:pict>
                </mc:Fallback>
              </mc:AlternateContent>
            </w:r>
          </w:p>
        </w:tc>
        <w:tc>
          <w:tcPr>
            <w:tcW w:w="4206" w:type="dxa"/>
          </w:tcPr>
          <w:p w14:paraId="583A858E" w14:textId="77777777" w:rsidR="003D0D30" w:rsidRPr="004E0F7D" w:rsidRDefault="003D0D30" w:rsidP="00633EFE">
            <w:pPr>
              <w:spacing w:line="269" w:lineRule="atLeast"/>
              <w:jc w:val="center"/>
              <w:rPr>
                <w:rFonts w:ascii="Helvetica" w:hAnsi="Helvetica"/>
                <w:b/>
                <w:sz w:val="18"/>
                <w:szCs w:val="18"/>
              </w:rPr>
            </w:pPr>
            <w:r w:rsidRPr="004E0F7D">
              <w:rPr>
                <w:rFonts w:ascii="Helvetica" w:hAnsi="Helvetica"/>
                <w:b/>
                <w:sz w:val="18"/>
                <w:szCs w:val="18"/>
              </w:rPr>
              <w:t>Design Research Methods</w:t>
            </w:r>
          </w:p>
          <w:p w14:paraId="58227AAA" w14:textId="77777777" w:rsidR="003D0D30" w:rsidRPr="004E0F7D" w:rsidRDefault="003D0D30" w:rsidP="00633EFE">
            <w:pPr>
              <w:spacing w:line="269" w:lineRule="atLeast"/>
              <w:rPr>
                <w:rFonts w:ascii="Helvetica" w:hAnsi="Helvetica"/>
                <w:lang w:val="en-AU"/>
              </w:rPr>
            </w:pPr>
            <w:r w:rsidRPr="004E0F7D">
              <w:rPr>
                <w:rFonts w:ascii="Helvetica" w:hAnsi="Helvetica"/>
                <w:b/>
                <w:noProof/>
                <w:sz w:val="18"/>
                <w:szCs w:val="18"/>
                <w:lang w:val="en-US" w:eastAsia="en-US"/>
              </w:rPr>
              <mc:AlternateContent>
                <mc:Choice Requires="wps">
                  <w:drawing>
                    <wp:anchor distT="0" distB="0" distL="114300" distR="114300" simplePos="0" relativeHeight="251706880" behindDoc="0" locked="0" layoutInCell="1" allowOverlap="1" wp14:anchorId="481A5FDE" wp14:editId="36DC91FA">
                      <wp:simplePos x="0" y="0"/>
                      <wp:positionH relativeFrom="column">
                        <wp:posOffset>1977390</wp:posOffset>
                      </wp:positionH>
                      <wp:positionV relativeFrom="page">
                        <wp:posOffset>863600</wp:posOffset>
                      </wp:positionV>
                      <wp:extent cx="723900" cy="33528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5A4DF63E" w14:textId="77777777" w:rsidR="00DC757E" w:rsidRPr="000F33C1" w:rsidRDefault="00DC757E" w:rsidP="003D0D30">
                                  <w:pPr>
                                    <w:rPr>
                                      <w:rFonts w:cs="Arial"/>
                                      <w:b/>
                                      <w:color w:val="C00000"/>
                                      <w:sz w:val="16"/>
                                      <w:szCs w:val="16"/>
                                    </w:rPr>
                                  </w:pPr>
                                  <w:r w:rsidRPr="000F33C1">
                                    <w:rPr>
                                      <w:rFonts w:cs="Arial"/>
                                      <w:b/>
                                      <w:color w:val="C00000"/>
                                      <w:sz w:val="16"/>
                                      <w:szCs w:val="16"/>
                                    </w:rPr>
                                    <w:t>15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155.7pt;margin-top:68pt;width:57pt;height:26.4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" filled="f" stroked="f">
                      <v:textbox>
                        <w:txbxContent>
                          <w:p w14:paraId="5A4DF63E" w14:textId="77777777" w:rsidR="00DC757E" w:rsidRPr="000F33C1" w:rsidRDefault="00DC757E" w:rsidP="003D0D30">
                            <w:pPr>
                              <w:rPr>
                                <w:rFonts w:cs="Arial"/>
                                <w:b/>
                                <w:color w:val="C00000"/>
                                <w:sz w:val="16"/>
                                <w:szCs w:val="16"/>
                              </w:rPr>
                            </w:pPr>
                            <w:r w:rsidRPr="000F33C1">
                              <w:rPr>
                                <w:rFonts w:cs="Arial"/>
                                <w:b/>
                                <w:color w:val="C00000"/>
                                <w:sz w:val="16"/>
                                <w:szCs w:val="16"/>
                              </w:rPr>
                              <w:t>15 credits</w:t>
                            </w:r>
                          </w:p>
                        </w:txbxContent>
                      </v:textbox>
                      <w10:wrap anchory="page"/>
                    </v:shape>
                  </w:pict>
                </mc:Fallback>
              </mc:AlternateContent>
            </w:r>
            <w:r w:rsidRPr="004E0F7D">
              <w:rPr>
                <w:rFonts w:ascii="Helvetica" w:hAnsi="Helvetica"/>
                <w:sz w:val="16"/>
                <w:szCs w:val="16"/>
              </w:rPr>
              <w:t>Context in which research takes place in Aoteroa New Zealand. Students will explore a range of research methods and contexts to develop a proposal and context review for an applied design project that incorporates appropriate methodologies.</w:t>
            </w:r>
          </w:p>
        </w:tc>
        <w:tc>
          <w:tcPr>
            <w:tcW w:w="4206" w:type="dxa"/>
          </w:tcPr>
          <w:p w14:paraId="3DC8C30B" w14:textId="77777777" w:rsidR="003D0D30" w:rsidRPr="004E0F7D" w:rsidRDefault="003D0D30" w:rsidP="00633EFE">
            <w:pPr>
              <w:spacing w:line="269" w:lineRule="atLeast"/>
              <w:jc w:val="center"/>
              <w:rPr>
                <w:rFonts w:ascii="Helvetica" w:hAnsi="Helvetica"/>
                <w:b/>
                <w:sz w:val="18"/>
                <w:szCs w:val="18"/>
              </w:rPr>
            </w:pPr>
            <w:r w:rsidRPr="004E0F7D">
              <w:rPr>
                <w:rFonts w:ascii="Helvetica" w:hAnsi="Helvetica"/>
                <w:b/>
                <w:sz w:val="18"/>
                <w:szCs w:val="18"/>
              </w:rPr>
              <w:t>Design Research Methods</w:t>
            </w:r>
          </w:p>
          <w:p w14:paraId="59EF5D6D" w14:textId="77777777" w:rsidR="003D0D30" w:rsidRPr="004E0F7D" w:rsidRDefault="003D0D30" w:rsidP="00633EFE">
            <w:pPr>
              <w:spacing w:line="269" w:lineRule="atLeast"/>
              <w:rPr>
                <w:rFonts w:ascii="Helvetica" w:hAnsi="Helvetica"/>
                <w:lang w:val="en-AU"/>
              </w:rPr>
            </w:pPr>
            <w:r w:rsidRPr="004E0F7D">
              <w:rPr>
                <w:rFonts w:ascii="Helvetica" w:hAnsi="Helvetica"/>
                <w:b/>
                <w:noProof/>
                <w:sz w:val="18"/>
                <w:szCs w:val="18"/>
                <w:lang w:val="en-US" w:eastAsia="en-US"/>
              </w:rPr>
              <mc:AlternateContent>
                <mc:Choice Requires="wps">
                  <w:drawing>
                    <wp:anchor distT="0" distB="0" distL="114300" distR="114300" simplePos="0" relativeHeight="251714048" behindDoc="0" locked="0" layoutInCell="1" allowOverlap="1" wp14:anchorId="46D904DA" wp14:editId="0E9C01A8">
                      <wp:simplePos x="0" y="0"/>
                      <wp:positionH relativeFrom="column">
                        <wp:posOffset>1973580</wp:posOffset>
                      </wp:positionH>
                      <wp:positionV relativeFrom="page">
                        <wp:posOffset>892175</wp:posOffset>
                      </wp:positionV>
                      <wp:extent cx="723900" cy="335280"/>
                      <wp:effectExtent l="0" t="0" r="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400C2503" w14:textId="77777777" w:rsidR="00DC757E" w:rsidRPr="000F33C1" w:rsidRDefault="00DC757E" w:rsidP="003D0D30">
                                  <w:pPr>
                                    <w:rPr>
                                      <w:rFonts w:cs="Arial"/>
                                      <w:b/>
                                      <w:color w:val="C00000"/>
                                      <w:sz w:val="16"/>
                                      <w:szCs w:val="16"/>
                                    </w:rPr>
                                  </w:pPr>
                                  <w:r w:rsidRPr="000F33C1">
                                    <w:rPr>
                                      <w:rFonts w:cs="Arial"/>
                                      <w:b/>
                                      <w:color w:val="C00000"/>
                                      <w:sz w:val="16"/>
                                      <w:szCs w:val="16"/>
                                    </w:rPr>
                                    <w:t>15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55.4pt;margin-top:70.25pt;width:57pt;height:26.4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" filled="f" stroked="f">
                      <v:textbox>
                        <w:txbxContent>
                          <w:p w14:paraId="400C2503" w14:textId="77777777" w:rsidR="00DC757E" w:rsidRPr="000F33C1" w:rsidRDefault="00DC757E" w:rsidP="003D0D30">
                            <w:pPr>
                              <w:rPr>
                                <w:rFonts w:cs="Arial"/>
                                <w:b/>
                                <w:color w:val="C00000"/>
                                <w:sz w:val="16"/>
                                <w:szCs w:val="16"/>
                              </w:rPr>
                            </w:pPr>
                            <w:r w:rsidRPr="000F33C1">
                              <w:rPr>
                                <w:rFonts w:cs="Arial"/>
                                <w:b/>
                                <w:color w:val="C00000"/>
                                <w:sz w:val="16"/>
                                <w:szCs w:val="16"/>
                              </w:rPr>
                              <w:t>15 credits</w:t>
                            </w:r>
                          </w:p>
                        </w:txbxContent>
                      </v:textbox>
                      <w10:wrap anchory="page"/>
                    </v:shape>
                  </w:pict>
                </mc:Fallback>
              </mc:AlternateContent>
            </w:r>
            <w:r w:rsidRPr="004E0F7D">
              <w:rPr>
                <w:rFonts w:ascii="Helvetica" w:hAnsi="Helvetica"/>
                <w:sz w:val="16"/>
                <w:szCs w:val="16"/>
              </w:rPr>
              <w:t>Context in which research takes place in Aoteroa New Zealand. Students will explore a range of research methods and contexts to develop a research proposal and literature review for a major research project that incorporates appropriate methodologies.</w:t>
            </w:r>
            <w:r w:rsidRPr="004E0F7D">
              <w:rPr>
                <w:rFonts w:ascii="Helvetica" w:hAnsi="Helvetica"/>
                <w:b/>
                <w:noProof/>
                <w:sz w:val="18"/>
                <w:szCs w:val="18"/>
              </w:rPr>
              <w:t xml:space="preserve"> </w:t>
            </w:r>
          </w:p>
        </w:tc>
      </w:tr>
      <w:tr w:rsidR="004E0F7D" w:rsidRPr="004E0F7D" w14:paraId="14C1C832" w14:textId="77777777" w:rsidTr="004E0F7D">
        <w:trPr>
          <w:trHeight w:val="3136"/>
        </w:trPr>
        <w:tc>
          <w:tcPr>
            <w:tcW w:w="4204" w:type="dxa"/>
            <w:vMerge/>
            <w:vAlign w:val="center"/>
          </w:tcPr>
          <w:p w14:paraId="05BA1F48" w14:textId="77777777" w:rsidR="003D0D30" w:rsidRPr="004E0F7D" w:rsidRDefault="003D0D30" w:rsidP="00633EFE">
            <w:pPr>
              <w:tabs>
                <w:tab w:val="left" w:pos="11907"/>
              </w:tabs>
              <w:spacing w:after="240" w:line="269" w:lineRule="atLeast"/>
              <w:jc w:val="center"/>
              <w:rPr>
                <w:rFonts w:ascii="Helvetica" w:hAnsi="Helvetica"/>
                <w:i/>
                <w:sz w:val="18"/>
                <w:szCs w:val="18"/>
              </w:rPr>
            </w:pPr>
          </w:p>
        </w:tc>
        <w:tc>
          <w:tcPr>
            <w:tcW w:w="4206" w:type="dxa"/>
            <w:vAlign w:val="center"/>
          </w:tcPr>
          <w:p w14:paraId="504EAF9F" w14:textId="77777777" w:rsidR="003D0D30" w:rsidRPr="004E0F7D" w:rsidRDefault="003D0D30" w:rsidP="00633EFE">
            <w:pPr>
              <w:spacing w:line="269" w:lineRule="atLeast"/>
              <w:jc w:val="center"/>
              <w:rPr>
                <w:rFonts w:ascii="Helvetica" w:hAnsi="Helvetica"/>
                <w:b/>
                <w:sz w:val="18"/>
                <w:szCs w:val="18"/>
              </w:rPr>
            </w:pPr>
            <w:r w:rsidRPr="004E0F7D">
              <w:rPr>
                <w:rFonts w:ascii="Helvetica" w:hAnsi="Helvetica"/>
                <w:b/>
                <w:sz w:val="18"/>
                <w:szCs w:val="18"/>
              </w:rPr>
              <w:t>Applied Design Project 2 (ADP2)</w:t>
            </w:r>
          </w:p>
          <w:p w14:paraId="75B455E1" w14:textId="77777777" w:rsidR="003D0D30" w:rsidRPr="004E0F7D" w:rsidRDefault="003D0D30" w:rsidP="00633EFE">
            <w:pPr>
              <w:spacing w:line="269" w:lineRule="atLeast"/>
              <w:rPr>
                <w:rFonts w:ascii="Helvetica" w:hAnsi="Helvetica"/>
                <w:b/>
                <w:sz w:val="18"/>
                <w:szCs w:val="18"/>
              </w:rPr>
            </w:pPr>
            <w:r w:rsidRPr="004E0F7D">
              <w:rPr>
                <w:rFonts w:ascii="Helvetica" w:hAnsi="Helvetica"/>
                <w:b/>
                <w:noProof/>
                <w:sz w:val="18"/>
                <w:szCs w:val="18"/>
                <w:lang w:val="en-US" w:eastAsia="en-US"/>
              </w:rPr>
              <mc:AlternateContent>
                <mc:Choice Requires="wps">
                  <w:drawing>
                    <wp:anchor distT="0" distB="0" distL="114300" distR="114300" simplePos="0" relativeHeight="251718144" behindDoc="0" locked="0" layoutInCell="1" allowOverlap="1" wp14:anchorId="11F83112" wp14:editId="797F4B5D">
                      <wp:simplePos x="0" y="0"/>
                      <wp:positionH relativeFrom="column">
                        <wp:posOffset>1981835</wp:posOffset>
                      </wp:positionH>
                      <wp:positionV relativeFrom="page">
                        <wp:posOffset>1772285</wp:posOffset>
                      </wp:positionV>
                      <wp:extent cx="723900" cy="335280"/>
                      <wp:effectExtent l="0" t="0" r="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42CE34A7" w14:textId="77777777" w:rsidR="00DC757E" w:rsidRPr="000F33C1" w:rsidRDefault="00DC757E" w:rsidP="003D0D30">
                                  <w:pPr>
                                    <w:rPr>
                                      <w:rFonts w:cs="Arial"/>
                                      <w:b/>
                                      <w:color w:val="C00000"/>
                                      <w:sz w:val="16"/>
                                      <w:szCs w:val="16"/>
                                    </w:rPr>
                                  </w:pPr>
                                  <w:r w:rsidRPr="000F33C1">
                                    <w:rPr>
                                      <w:rFonts w:cs="Arial"/>
                                      <w:b/>
                                      <w:color w:val="C00000"/>
                                      <w:sz w:val="16"/>
                                      <w:szCs w:val="16"/>
                                    </w:rPr>
                                    <w:t>45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56.05pt;margin-top:139.55pt;width:57pt;height:26.4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" filled="f" stroked="f">
                      <v:textbox>
                        <w:txbxContent>
                          <w:p w14:paraId="42CE34A7" w14:textId="77777777" w:rsidR="00DC757E" w:rsidRPr="000F33C1" w:rsidRDefault="00DC757E" w:rsidP="003D0D30">
                            <w:pPr>
                              <w:rPr>
                                <w:rFonts w:cs="Arial"/>
                                <w:b/>
                                <w:color w:val="C00000"/>
                                <w:sz w:val="16"/>
                                <w:szCs w:val="16"/>
                              </w:rPr>
                            </w:pPr>
                            <w:r w:rsidRPr="000F33C1">
                              <w:rPr>
                                <w:rFonts w:cs="Arial"/>
                                <w:b/>
                                <w:color w:val="C00000"/>
                                <w:sz w:val="16"/>
                                <w:szCs w:val="16"/>
                              </w:rPr>
                              <w:t>45 credits</w:t>
                            </w:r>
                          </w:p>
                        </w:txbxContent>
                      </v:textbox>
                      <w10:wrap anchory="page"/>
                    </v:shape>
                  </w:pict>
                </mc:Fallback>
              </mc:AlternateContent>
            </w:r>
            <w:r w:rsidRPr="004E0F7D">
              <w:rPr>
                <w:rFonts w:ascii="Helvetica" w:hAnsi="Helvetica"/>
                <w:sz w:val="16"/>
                <w:szCs w:val="16"/>
                <w:lang w:val="en-AU"/>
              </w:rPr>
              <w:t xml:space="preserve">An individual or team-based, student or client driven, studio or workplace-based project. This project is informed by design, employs relevant skills and techniques and explores ideas and issues relevant to the design discipline. Students will analyse information from a range of sources and incorporate critique to arrive at a resolved final design outcome that is </w:t>
            </w:r>
            <w:r w:rsidRPr="004E0F7D">
              <w:rPr>
                <w:rFonts w:ascii="Helvetica" w:hAnsi="Helvetica"/>
                <w:sz w:val="16"/>
                <w:szCs w:val="16"/>
              </w:rPr>
              <w:t xml:space="preserve">supported by a body of writing, </w:t>
            </w:r>
            <w:r w:rsidRPr="004E0F7D">
              <w:rPr>
                <w:rFonts w:ascii="Helvetica" w:hAnsi="Helvetica"/>
                <w:sz w:val="16"/>
                <w:szCs w:val="16"/>
                <w:lang w:val="en-AU"/>
              </w:rPr>
              <w:t>addresses sustainability from multiple perspectives and is</w:t>
            </w:r>
            <w:r w:rsidRPr="004E0F7D">
              <w:rPr>
                <w:rFonts w:ascii="Helvetica" w:hAnsi="Helvetica"/>
                <w:sz w:val="16"/>
                <w:szCs w:val="16"/>
              </w:rPr>
              <w:t xml:space="preserve"> presented in a public forum</w:t>
            </w:r>
            <w:r w:rsidRPr="004E0F7D">
              <w:rPr>
                <w:rFonts w:ascii="Helvetica" w:hAnsi="Helvetica"/>
                <w:sz w:val="16"/>
                <w:szCs w:val="16"/>
                <w:lang w:val="en-AU"/>
              </w:rPr>
              <w:t xml:space="preserve">. </w:t>
            </w:r>
          </w:p>
        </w:tc>
        <w:tc>
          <w:tcPr>
            <w:tcW w:w="4206" w:type="dxa"/>
            <w:vAlign w:val="center"/>
          </w:tcPr>
          <w:p w14:paraId="224F80E4" w14:textId="77777777" w:rsidR="003D0D30" w:rsidRPr="004E0F7D" w:rsidRDefault="003D0D30" w:rsidP="00633EFE">
            <w:pPr>
              <w:spacing w:line="269" w:lineRule="atLeast"/>
              <w:jc w:val="center"/>
              <w:rPr>
                <w:rFonts w:ascii="Helvetica" w:hAnsi="Helvetica"/>
                <w:b/>
                <w:sz w:val="18"/>
                <w:szCs w:val="18"/>
              </w:rPr>
            </w:pPr>
            <w:r w:rsidRPr="004E0F7D">
              <w:rPr>
                <w:rFonts w:ascii="Helvetica" w:hAnsi="Helvetica"/>
                <w:b/>
                <w:sz w:val="18"/>
                <w:szCs w:val="18"/>
              </w:rPr>
              <w:t xml:space="preserve">Major Research Project </w:t>
            </w:r>
          </w:p>
          <w:p w14:paraId="5F1070BC" w14:textId="77777777" w:rsidR="003D0D30" w:rsidRPr="004E0F7D" w:rsidRDefault="003D0D30" w:rsidP="00633EFE">
            <w:pPr>
              <w:spacing w:after="120" w:line="269" w:lineRule="atLeast"/>
              <w:rPr>
                <w:rFonts w:ascii="Helvetica" w:hAnsi="Helvetica"/>
                <w:b/>
                <w:sz w:val="18"/>
                <w:szCs w:val="18"/>
              </w:rPr>
            </w:pPr>
            <w:r w:rsidRPr="004E0F7D">
              <w:rPr>
                <w:rFonts w:ascii="Helvetica" w:hAnsi="Helvetica"/>
                <w:b/>
                <w:noProof/>
                <w:sz w:val="18"/>
                <w:szCs w:val="18"/>
                <w:lang w:val="en-US" w:eastAsia="en-US"/>
              </w:rPr>
              <mc:AlternateContent>
                <mc:Choice Requires="wps">
                  <w:drawing>
                    <wp:anchor distT="0" distB="0" distL="114300" distR="114300" simplePos="0" relativeHeight="251709952" behindDoc="0" locked="0" layoutInCell="1" allowOverlap="1" wp14:anchorId="237B2819" wp14:editId="46BDFD8E">
                      <wp:simplePos x="0" y="0"/>
                      <wp:positionH relativeFrom="column">
                        <wp:posOffset>1983740</wp:posOffset>
                      </wp:positionH>
                      <wp:positionV relativeFrom="page">
                        <wp:posOffset>1750060</wp:posOffset>
                      </wp:positionV>
                      <wp:extent cx="723900" cy="33528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12BB48EB" w14:textId="77777777" w:rsidR="00DC757E" w:rsidRPr="000F33C1" w:rsidRDefault="00DC757E" w:rsidP="003D0D30">
                                  <w:pPr>
                                    <w:rPr>
                                      <w:rFonts w:cs="Arial"/>
                                      <w:b/>
                                      <w:color w:val="C00000"/>
                                      <w:sz w:val="16"/>
                                      <w:szCs w:val="16"/>
                                    </w:rPr>
                                  </w:pPr>
                                  <w:r w:rsidRPr="000F33C1">
                                    <w:rPr>
                                      <w:rFonts w:cs="Arial"/>
                                      <w:b/>
                                      <w:color w:val="C00000"/>
                                      <w:sz w:val="16"/>
                                      <w:szCs w:val="16"/>
                                    </w:rPr>
                                    <w:t>45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56.2pt;margin-top:137.8pt;width:57pt;height:26.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" filled="f" stroked="f">
                      <v:textbox>
                        <w:txbxContent>
                          <w:p w14:paraId="12BB48EB" w14:textId="77777777" w:rsidR="00DC757E" w:rsidRPr="000F33C1" w:rsidRDefault="00DC757E" w:rsidP="003D0D30">
                            <w:pPr>
                              <w:rPr>
                                <w:rFonts w:cs="Arial"/>
                                <w:b/>
                                <w:color w:val="C00000"/>
                                <w:sz w:val="16"/>
                                <w:szCs w:val="16"/>
                              </w:rPr>
                            </w:pPr>
                            <w:r w:rsidRPr="000F33C1">
                              <w:rPr>
                                <w:rFonts w:cs="Arial"/>
                                <w:b/>
                                <w:color w:val="C00000"/>
                                <w:sz w:val="16"/>
                                <w:szCs w:val="16"/>
                              </w:rPr>
                              <w:t>45 credits</w:t>
                            </w:r>
                          </w:p>
                        </w:txbxContent>
                      </v:textbox>
                      <w10:wrap anchory="page"/>
                    </v:shape>
                  </w:pict>
                </mc:Fallback>
              </mc:AlternateContent>
            </w:r>
            <w:r w:rsidRPr="004E0F7D">
              <w:rPr>
                <w:rFonts w:ascii="Helvetica" w:hAnsi="Helvetica"/>
                <w:sz w:val="16"/>
                <w:szCs w:val="16"/>
                <w:lang w:val="en-AU"/>
              </w:rPr>
              <w:t xml:space="preserve">An individual or team-based, student or client driven, studio or workplace-based project. </w:t>
            </w:r>
            <w:r w:rsidRPr="004E0F7D">
              <w:rPr>
                <w:rFonts w:ascii="Helvetica" w:hAnsi="Helvetica"/>
                <w:sz w:val="16"/>
                <w:szCs w:val="16"/>
              </w:rPr>
              <w:t xml:space="preserve">Through advanced research and </w:t>
            </w:r>
            <w:r w:rsidRPr="004E0F7D">
              <w:rPr>
                <w:rFonts w:ascii="Helvetica" w:hAnsi="Helvetica"/>
                <w:sz w:val="16"/>
                <w:szCs w:val="16"/>
                <w:lang w:val="en-AU"/>
              </w:rPr>
              <w:t>systematic engagement with contemporary and critical thinking in their chosen field, students will develop a design-led project that addresse</w:t>
            </w:r>
            <w:r w:rsidRPr="004E0F7D">
              <w:rPr>
                <w:rFonts w:ascii="Helvetica" w:hAnsi="Helvetica"/>
                <w:sz w:val="16"/>
                <w:szCs w:val="16"/>
              </w:rPr>
              <w:t>s sustainability from multiple perspectives,</w:t>
            </w:r>
            <w:r w:rsidRPr="004E0F7D">
              <w:rPr>
                <w:rFonts w:ascii="Helvetica" w:hAnsi="Helvetica"/>
                <w:sz w:val="16"/>
                <w:szCs w:val="16"/>
                <w:lang w:val="en-AU"/>
              </w:rPr>
              <w:t xml:space="preserve"> </w:t>
            </w:r>
            <w:r w:rsidRPr="004E0F7D">
              <w:rPr>
                <w:rFonts w:ascii="Helvetica" w:hAnsi="Helvetica"/>
                <w:sz w:val="16"/>
                <w:szCs w:val="16"/>
              </w:rPr>
              <w:t>is supported by a dissertation of 5000 - 8,000 words and presented in a public forum.</w:t>
            </w:r>
            <w:r w:rsidRPr="004E0F7D">
              <w:rPr>
                <w:rFonts w:ascii="Verdana" w:eastAsia="Calibri" w:hAnsi="Verdana"/>
                <w:sz w:val="17"/>
                <w:szCs w:val="17"/>
                <w:shd w:val="clear" w:color="auto" w:fill="F2F2F2"/>
              </w:rPr>
              <w:t xml:space="preserve"> </w:t>
            </w:r>
          </w:p>
        </w:tc>
      </w:tr>
      <w:tr w:rsidR="004E0F7D" w:rsidRPr="004E0F7D" w14:paraId="08CB1502" w14:textId="77777777" w:rsidTr="004E0F7D">
        <w:trPr>
          <w:trHeight w:val="690"/>
        </w:trPr>
        <w:tc>
          <w:tcPr>
            <w:tcW w:w="12616" w:type="dxa"/>
            <w:gridSpan w:val="3"/>
            <w:vAlign w:val="center"/>
          </w:tcPr>
          <w:p w14:paraId="6929EF38" w14:textId="77777777" w:rsidR="003D0D30" w:rsidRPr="004E0F7D" w:rsidRDefault="003D0D30" w:rsidP="00633EFE">
            <w:pPr>
              <w:tabs>
                <w:tab w:val="left" w:pos="11907"/>
              </w:tabs>
              <w:spacing w:line="269" w:lineRule="atLeast"/>
              <w:jc w:val="center"/>
              <w:rPr>
                <w:rFonts w:ascii="Helvetica" w:hAnsi="Helvetica"/>
                <w:b/>
                <w:sz w:val="18"/>
                <w:szCs w:val="18"/>
              </w:rPr>
            </w:pPr>
            <w:r w:rsidRPr="004E0F7D">
              <w:rPr>
                <w:rFonts w:ascii="Helvetica" w:hAnsi="Helvetica"/>
                <w:b/>
                <w:sz w:val="18"/>
                <w:szCs w:val="18"/>
              </w:rPr>
              <w:t xml:space="preserve">Master of Design – 120 credits </w:t>
            </w:r>
          </w:p>
        </w:tc>
      </w:tr>
      <w:tr w:rsidR="004E0F7D" w:rsidRPr="004E0F7D" w14:paraId="1B40123C" w14:textId="77777777" w:rsidTr="004E0F7D">
        <w:trPr>
          <w:trHeight w:val="3057"/>
        </w:trPr>
        <w:tc>
          <w:tcPr>
            <w:tcW w:w="12616" w:type="dxa"/>
            <w:gridSpan w:val="3"/>
            <w:vAlign w:val="center"/>
          </w:tcPr>
          <w:p w14:paraId="71F1A326" w14:textId="77777777" w:rsidR="003D0D30" w:rsidRPr="004E0F7D" w:rsidRDefault="003D0D30" w:rsidP="00633EFE">
            <w:pPr>
              <w:tabs>
                <w:tab w:val="left" w:pos="11907"/>
              </w:tabs>
              <w:spacing w:line="269" w:lineRule="atLeast"/>
              <w:jc w:val="center"/>
              <w:rPr>
                <w:rFonts w:ascii="Helvetica" w:hAnsi="Helvetica"/>
                <w:b/>
                <w:sz w:val="16"/>
                <w:szCs w:val="16"/>
              </w:rPr>
            </w:pPr>
          </w:p>
          <w:p w14:paraId="5E0CD633" w14:textId="77777777" w:rsidR="003D0D30" w:rsidRPr="004E0F7D" w:rsidRDefault="003D0D30" w:rsidP="00633EFE">
            <w:pPr>
              <w:tabs>
                <w:tab w:val="left" w:pos="11907"/>
              </w:tabs>
              <w:spacing w:line="269" w:lineRule="atLeast"/>
              <w:jc w:val="center"/>
              <w:rPr>
                <w:rFonts w:ascii="Helvetica" w:hAnsi="Helvetica"/>
                <w:b/>
                <w:sz w:val="16"/>
                <w:szCs w:val="16"/>
              </w:rPr>
            </w:pPr>
            <w:r w:rsidRPr="004E0F7D">
              <w:rPr>
                <w:rFonts w:ascii="Helvetica" w:hAnsi="Helvetica"/>
                <w:b/>
                <w:sz w:val="16"/>
                <w:szCs w:val="16"/>
              </w:rPr>
              <w:t xml:space="preserve">Master’s degree by coursework and thesis – Integrated body of creative work + exegesis of 8,000 - 12,000 words </w:t>
            </w:r>
          </w:p>
          <w:p w14:paraId="2D8243DC" w14:textId="77777777" w:rsidR="003D0D30" w:rsidRPr="004E0F7D" w:rsidRDefault="003D0D30" w:rsidP="00633EFE">
            <w:pPr>
              <w:autoSpaceDE w:val="0"/>
              <w:autoSpaceDN w:val="0"/>
              <w:adjustRightInd w:val="0"/>
              <w:rPr>
                <w:rFonts w:ascii="Helvetica" w:hAnsi="Helvetica" w:cs="Helvetica"/>
                <w:b/>
                <w:sz w:val="18"/>
                <w:szCs w:val="18"/>
                <w:lang w:val="en-AU"/>
              </w:rPr>
            </w:pPr>
          </w:p>
          <w:p w14:paraId="797226E2" w14:textId="77777777" w:rsidR="003D0D30" w:rsidRPr="004E0F7D" w:rsidRDefault="003D0D30" w:rsidP="00633EFE">
            <w:pPr>
              <w:tabs>
                <w:tab w:val="left" w:pos="11907"/>
              </w:tabs>
              <w:spacing w:line="269" w:lineRule="atLeast"/>
              <w:ind w:left="360"/>
              <w:jc w:val="center"/>
              <w:rPr>
                <w:rFonts w:ascii="Helvetica" w:hAnsi="Helvetica"/>
                <w:sz w:val="16"/>
                <w:szCs w:val="16"/>
                <w:lang w:val="en-AU"/>
              </w:rPr>
            </w:pPr>
            <w:r w:rsidRPr="004E0F7D">
              <w:rPr>
                <w:rFonts w:ascii="Helvetica" w:hAnsi="Helvetica"/>
                <w:b/>
                <w:noProof/>
                <w:sz w:val="18"/>
                <w:szCs w:val="18"/>
                <w:lang w:val="en-US" w:eastAsia="en-US"/>
              </w:rPr>
              <mc:AlternateContent>
                <mc:Choice Requires="wps">
                  <w:drawing>
                    <wp:anchor distT="0" distB="0" distL="114300" distR="114300" simplePos="0" relativeHeight="251721216" behindDoc="0" locked="0" layoutInCell="1" allowOverlap="1" wp14:anchorId="01B50C74" wp14:editId="19AB65C8">
                      <wp:simplePos x="0" y="0"/>
                      <wp:positionH relativeFrom="column">
                        <wp:posOffset>-761365</wp:posOffset>
                      </wp:positionH>
                      <wp:positionV relativeFrom="paragraph">
                        <wp:posOffset>492125</wp:posOffset>
                      </wp:positionV>
                      <wp:extent cx="1152525" cy="342900"/>
                      <wp:effectExtent l="0" t="0" r="0" b="0"/>
                      <wp:wrapNone/>
                      <wp:docPr id="76" name="Text Box 76"/>
                      <wp:cNvGraphicFramePr/>
                      <a:graphic xmlns:a="http://schemas.openxmlformats.org/drawingml/2006/main">
                        <a:graphicData uri="http://schemas.microsoft.com/office/word/2010/wordprocessingShape">
                          <wps:wsp>
                            <wps:cNvSpPr txBox="1"/>
                            <wps:spPr>
                              <a:xfrm rot="16200000">
                                <a:off x="0" y="0"/>
                                <a:ext cx="115252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3F3591" w14:textId="77777777" w:rsidR="00DC757E" w:rsidRPr="003D0D30" w:rsidRDefault="00DC757E" w:rsidP="003D0D30">
                                  <w:pPr>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pPr>
                                  <w:r w:rsidRPr="003D0D30">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2 semesters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55" type="#_x0000_t202" style="position:absolute;left:0;text-align:left;margin-left:-59.95pt;margin-top:38.75pt;width:90.75pt;height:27pt;rotation:-90;z-index:251721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" filled="f" stroked="f">
                      <v:textbox>
                        <w:txbxContent>
                          <w:p w14:paraId="4D3F3591" w14:textId="77777777" w:rsidR="00DC757E" w:rsidRPr="003D0D30" w:rsidRDefault="00DC757E" w:rsidP="003D0D30">
                            <w:pPr>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pPr>
                            <w:r w:rsidRPr="003D0D30">
                              <w:rPr>
                                <w:rFonts w:ascii="Helvetica" w:hAnsi="Helvetica"/>
                                <w:outline/>
                                <w:color w:val="FFFFFF" w:themeColor="background1"/>
                                <w:sz w:val="28"/>
                                <w:szCs w:val="28"/>
                                <w14:shadow w14:blurRad="63500" w14:dist="0" w14:dir="3600000" w14:sx="100000" w14:sy="100000" w14:kx="0" w14:ky="0" w14:algn="tl">
                                  <w14:srgbClr w14:val="000000">
                                    <w14:alpha w14:val="30000"/>
                                  </w14:srgbClr>
                                </w14:shadow>
                                <w14:textOutline w14:w="18415" w14:cap="flat" w14:cmpd="sng" w14:algn="ctr">
                                  <w14:solidFill>
                                    <w14:schemeClr w14:val="bg1">
                                      <w14:lumMod w14:val="95000"/>
                                    </w14:schemeClr>
                                  </w14:solidFill>
                                  <w14:prstDash w14:val="solid"/>
                                  <w14:round/>
                                </w14:textOutline>
                                <w14:textFill>
                                  <w14:noFill/>
                                </w14:textFill>
                              </w:rPr>
                              <w:t>2 semesters</w:t>
                            </w:r>
                          </w:p>
                        </w:txbxContent>
                      </v:textbox>
                    </v:shape>
                  </w:pict>
                </mc:Fallback>
              </mc:AlternateContent>
            </w:r>
            <w:r w:rsidRPr="004E0F7D">
              <w:rPr>
                <w:rFonts w:ascii="Helvetica" w:hAnsi="Helvetica"/>
                <w:b/>
                <w:noProof/>
                <w:sz w:val="18"/>
                <w:szCs w:val="18"/>
                <w:lang w:val="en-US" w:eastAsia="en-US"/>
              </w:rPr>
              <mc:AlternateContent>
                <mc:Choice Requires="wps">
                  <w:drawing>
                    <wp:anchor distT="0" distB="0" distL="114300" distR="114300" simplePos="0" relativeHeight="251717120" behindDoc="0" locked="0" layoutInCell="1" allowOverlap="1" wp14:anchorId="5F6C6081" wp14:editId="5BBF2435">
                      <wp:simplePos x="0" y="0"/>
                      <wp:positionH relativeFrom="column">
                        <wp:posOffset>6888480</wp:posOffset>
                      </wp:positionH>
                      <wp:positionV relativeFrom="paragraph">
                        <wp:posOffset>161925</wp:posOffset>
                      </wp:positionV>
                      <wp:extent cx="2374265" cy="622935"/>
                      <wp:effectExtent l="12065" t="0" r="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74265" cy="622935"/>
                              </a:xfrm>
                              <a:prstGeom prst="rect">
                                <a:avLst/>
                              </a:prstGeom>
                              <a:noFill/>
                              <a:ln w="9525">
                                <a:noFill/>
                                <a:miter lim="800000"/>
                                <a:headEnd/>
                                <a:tailEnd/>
                              </a:ln>
                            </wps:spPr>
                            <wps:txbx>
                              <w:txbxContent>
                                <w:p w14:paraId="76472527" w14:textId="77777777" w:rsidR="00DC757E" w:rsidRPr="005E2F61" w:rsidRDefault="00DC757E" w:rsidP="003D0D30">
                                  <w:pPr>
                                    <w:jc w:val="center"/>
                                    <w:rPr>
                                      <w:rFonts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5E2F61">
                                    <w:rPr>
                                      <w:rFonts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Level </w:t>
                                  </w:r>
                                  <w:r>
                                    <w:rPr>
                                      <w:rFonts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42.4pt;margin-top:12.75pt;width:186.95pt;height:49.05pt;rotation:90;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" filled="f" stroked="f">
                      <v:textbox style="mso-fit-shape-to-text:t">
                        <w:txbxContent>
                          <w:p w14:paraId="76472527" w14:textId="77777777" w:rsidR="00DC757E" w:rsidRPr="005E2F61" w:rsidRDefault="00DC757E" w:rsidP="003D0D30">
                            <w:pPr>
                              <w:jc w:val="center"/>
                              <w:rPr>
                                <w:rFonts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5E2F61">
                              <w:rPr>
                                <w:rFonts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Level </w:t>
                            </w:r>
                            <w:r>
                              <w:rPr>
                                <w:rFonts w:cs="Arial"/>
                                <w:sz w:val="40"/>
                                <w:szCs w:val="40"/>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9</w:t>
                            </w:r>
                          </w:p>
                        </w:txbxContent>
                      </v:textbox>
                    </v:shape>
                  </w:pict>
                </mc:Fallback>
              </mc:AlternateContent>
            </w:r>
            <w:r w:rsidRPr="004E0F7D">
              <w:rPr>
                <w:rFonts w:ascii="Helvetica" w:hAnsi="Helvetica"/>
                <w:sz w:val="16"/>
                <w:szCs w:val="16"/>
                <w:lang w:val="en-AU"/>
              </w:rPr>
              <w:t xml:space="preserve">A student or client driven studio or workplace-based project that demonstrates independent application of highly specialised knowledge and skills relating to a particular design discipline. </w:t>
            </w:r>
            <w:r w:rsidRPr="004E0F7D">
              <w:rPr>
                <w:rFonts w:ascii="Helvetica" w:hAnsi="Helvetica"/>
                <w:sz w:val="16"/>
                <w:szCs w:val="16"/>
              </w:rPr>
              <w:t xml:space="preserve">Through independent research and </w:t>
            </w:r>
            <w:r w:rsidRPr="004E0F7D">
              <w:rPr>
                <w:rFonts w:ascii="Helvetica" w:hAnsi="Helvetica"/>
                <w:sz w:val="16"/>
                <w:szCs w:val="16"/>
                <w:lang w:val="en-AU"/>
              </w:rPr>
              <w:t xml:space="preserve">systematic engagement with contemporary and critical thinking in their chosen field, students will demonstrate mastery of </w:t>
            </w:r>
            <w:r w:rsidRPr="004E0F7D">
              <w:rPr>
                <w:rFonts w:ascii="Helvetica" w:hAnsi="Helvetica"/>
                <w:sz w:val="16"/>
                <w:szCs w:val="16"/>
              </w:rPr>
              <w:t xml:space="preserve">theoretically sophisticated knowledge and specialised skills through an integrated body of creative work that is presented in an appropriate public forum. Students will be able to </w:t>
            </w:r>
            <w:r w:rsidRPr="004E0F7D">
              <w:rPr>
                <w:rFonts w:ascii="Helvetica" w:hAnsi="Helvetica"/>
                <w:sz w:val="16"/>
                <w:szCs w:val="16"/>
                <w:lang w:val="en-AU"/>
              </w:rPr>
              <w:t xml:space="preserve">confidently articulate the impact and contribution of their work in a wider context through a supporting exegesis. </w:t>
            </w:r>
          </w:p>
          <w:p w14:paraId="2B4AB5BF" w14:textId="77777777" w:rsidR="003D0D30" w:rsidRPr="004E0F7D" w:rsidRDefault="003D0D30" w:rsidP="00633EFE">
            <w:pPr>
              <w:tabs>
                <w:tab w:val="left" w:pos="11907"/>
              </w:tabs>
              <w:spacing w:line="269" w:lineRule="atLeast"/>
              <w:jc w:val="center"/>
              <w:rPr>
                <w:rFonts w:ascii="Helvetica" w:hAnsi="Helvetica"/>
                <w:sz w:val="16"/>
                <w:szCs w:val="16"/>
                <w:lang w:val="en-AU"/>
              </w:rPr>
            </w:pPr>
          </w:p>
          <w:p w14:paraId="6C2B2DC9" w14:textId="77777777" w:rsidR="003D0D30" w:rsidRPr="004E0F7D" w:rsidRDefault="003D0D30" w:rsidP="00633EFE">
            <w:pPr>
              <w:tabs>
                <w:tab w:val="left" w:pos="11907"/>
              </w:tabs>
              <w:spacing w:line="269" w:lineRule="atLeast"/>
              <w:jc w:val="center"/>
              <w:rPr>
                <w:rFonts w:ascii="Helvetica" w:hAnsi="Helvetica"/>
                <w:b/>
                <w:sz w:val="16"/>
                <w:szCs w:val="16"/>
              </w:rPr>
            </w:pPr>
            <w:r w:rsidRPr="004E0F7D">
              <w:rPr>
                <w:rFonts w:ascii="Helvetica" w:hAnsi="Helvetica"/>
                <w:b/>
                <w:i/>
                <w:sz w:val="16"/>
                <w:szCs w:val="16"/>
              </w:rPr>
              <w:t>OR Masters by thesis only for graduates of the BDes (Honours</w:t>
            </w:r>
            <w:r w:rsidRPr="004E0F7D">
              <w:rPr>
                <w:rFonts w:ascii="Helvetica" w:hAnsi="Helvetica"/>
                <w:i/>
                <w:sz w:val="16"/>
                <w:szCs w:val="16"/>
              </w:rPr>
              <w:t xml:space="preserve">) </w:t>
            </w:r>
            <w:r w:rsidRPr="004E0F7D">
              <w:rPr>
                <w:rFonts w:ascii="Helvetica" w:hAnsi="Helvetica"/>
                <w:b/>
                <w:i/>
                <w:sz w:val="16"/>
                <w:szCs w:val="16"/>
              </w:rPr>
              <w:t xml:space="preserve">- </w:t>
            </w:r>
            <w:r w:rsidRPr="004E0F7D">
              <w:rPr>
                <w:rFonts w:ascii="Helvetica" w:hAnsi="Helvetica"/>
                <w:b/>
                <w:sz w:val="16"/>
                <w:szCs w:val="16"/>
              </w:rPr>
              <w:t xml:space="preserve">thesis of 15000 - 20,000 words </w:t>
            </w:r>
          </w:p>
          <w:p w14:paraId="4F886A36" w14:textId="77777777" w:rsidR="003D0D30" w:rsidRPr="004E0F7D" w:rsidRDefault="003D0D30" w:rsidP="00633EFE">
            <w:pPr>
              <w:tabs>
                <w:tab w:val="left" w:pos="11907"/>
              </w:tabs>
              <w:spacing w:line="269" w:lineRule="atLeast"/>
              <w:jc w:val="center"/>
              <w:rPr>
                <w:rFonts w:ascii="Helvetica" w:hAnsi="Helvetica"/>
                <w:sz w:val="16"/>
                <w:szCs w:val="16"/>
                <w:lang w:val="en-AU"/>
              </w:rPr>
            </w:pPr>
          </w:p>
          <w:p w14:paraId="3F5F6C90" w14:textId="77777777" w:rsidR="003D0D30" w:rsidRPr="004E0F7D" w:rsidRDefault="003D0D30" w:rsidP="00633EFE">
            <w:pPr>
              <w:tabs>
                <w:tab w:val="left" w:pos="11907"/>
              </w:tabs>
              <w:spacing w:line="269" w:lineRule="atLeast"/>
              <w:jc w:val="center"/>
              <w:rPr>
                <w:rFonts w:ascii="Helvetica" w:hAnsi="Helvetica"/>
                <w:sz w:val="16"/>
                <w:szCs w:val="16"/>
              </w:rPr>
            </w:pPr>
            <w:r w:rsidRPr="004E0F7D">
              <w:rPr>
                <w:rFonts w:ascii="Helvetica" w:hAnsi="Helvetica"/>
                <w:sz w:val="16"/>
                <w:szCs w:val="16"/>
                <w:lang w:val="en-AU"/>
              </w:rPr>
              <w:t xml:space="preserve">A student or client driven research project that demonstrates application of highly specialised knowledge and understanding and a clear critical sense of the roles and functions of design within a local, national and global context. </w:t>
            </w:r>
            <w:r w:rsidRPr="004E0F7D">
              <w:rPr>
                <w:rFonts w:ascii="Helvetica" w:hAnsi="Helvetica"/>
                <w:sz w:val="16"/>
                <w:szCs w:val="16"/>
              </w:rPr>
              <w:t xml:space="preserve">Through independent research and </w:t>
            </w:r>
            <w:r w:rsidRPr="004E0F7D">
              <w:rPr>
                <w:rFonts w:ascii="Helvetica" w:hAnsi="Helvetica"/>
                <w:sz w:val="16"/>
                <w:szCs w:val="16"/>
                <w:lang w:val="en-AU"/>
              </w:rPr>
              <w:t xml:space="preserve">systematic engagement with contemporary and critical thinking in their chosen field, students will demonstrate mastery of </w:t>
            </w:r>
            <w:r w:rsidRPr="004E0F7D">
              <w:rPr>
                <w:rFonts w:ascii="Helvetica" w:hAnsi="Helvetica"/>
                <w:sz w:val="16"/>
                <w:szCs w:val="16"/>
              </w:rPr>
              <w:t>theoretically sophisticated knowledge. They will be able to position their work within a wider framework of academic and applied research</w:t>
            </w:r>
          </w:p>
          <w:p w14:paraId="4AD4AD13" w14:textId="77777777" w:rsidR="003D0D30" w:rsidRPr="004E0F7D" w:rsidRDefault="003D0D30" w:rsidP="00633EFE">
            <w:pPr>
              <w:tabs>
                <w:tab w:val="left" w:pos="11907"/>
              </w:tabs>
              <w:spacing w:line="269" w:lineRule="atLeast"/>
              <w:ind w:left="360"/>
              <w:jc w:val="center"/>
              <w:rPr>
                <w:rFonts w:ascii="Helvetica" w:hAnsi="Helvetica"/>
                <w:sz w:val="16"/>
                <w:szCs w:val="16"/>
                <w:lang w:val="en-AU"/>
              </w:rPr>
            </w:pPr>
            <w:r w:rsidRPr="004E0F7D">
              <w:rPr>
                <w:rFonts w:ascii="Helvetica" w:hAnsi="Helvetica"/>
                <w:b/>
                <w:noProof/>
                <w:sz w:val="18"/>
                <w:szCs w:val="18"/>
                <w:lang w:val="en-US" w:eastAsia="en-US"/>
              </w:rPr>
              <mc:AlternateContent>
                <mc:Choice Requires="wps">
                  <w:drawing>
                    <wp:anchor distT="0" distB="0" distL="114300" distR="114300" simplePos="0" relativeHeight="251715072" behindDoc="0" locked="0" layoutInCell="1" allowOverlap="1" wp14:anchorId="4EDCDBF2" wp14:editId="09EEB2D3">
                      <wp:simplePos x="0" y="0"/>
                      <wp:positionH relativeFrom="column">
                        <wp:posOffset>7227570</wp:posOffset>
                      </wp:positionH>
                      <wp:positionV relativeFrom="paragraph">
                        <wp:posOffset>114300</wp:posOffset>
                      </wp:positionV>
                      <wp:extent cx="723900" cy="335280"/>
                      <wp:effectExtent l="0" t="0" r="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5280"/>
                              </a:xfrm>
                              <a:prstGeom prst="rect">
                                <a:avLst/>
                              </a:prstGeom>
                              <a:noFill/>
                              <a:ln w="9525">
                                <a:noFill/>
                                <a:miter lim="800000"/>
                                <a:headEnd/>
                                <a:tailEnd/>
                              </a:ln>
                            </wps:spPr>
                            <wps:txbx>
                              <w:txbxContent>
                                <w:p w14:paraId="3D1688EA" w14:textId="77777777" w:rsidR="00DC757E" w:rsidRPr="000F33C1" w:rsidRDefault="00DC757E" w:rsidP="003D0D30">
                                  <w:pPr>
                                    <w:rPr>
                                      <w:rFonts w:cs="Arial"/>
                                      <w:b/>
                                      <w:color w:val="C00000"/>
                                      <w:sz w:val="16"/>
                                      <w:szCs w:val="16"/>
                                    </w:rPr>
                                  </w:pPr>
                                  <w:r w:rsidRPr="000F33C1">
                                    <w:rPr>
                                      <w:rFonts w:cs="Arial"/>
                                      <w:b/>
                                      <w:color w:val="C00000"/>
                                      <w:sz w:val="16"/>
                                      <w:szCs w:val="16"/>
                                    </w:rPr>
                                    <w:t>120 credits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569.1pt;margin-top:9pt;width:57pt;height:26.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" filled="f" stroked="f">
                      <v:textbox>
                        <w:txbxContent>
                          <w:p w14:paraId="3D1688EA" w14:textId="77777777" w:rsidR="00DC757E" w:rsidRPr="000F33C1" w:rsidRDefault="00DC757E" w:rsidP="003D0D30">
                            <w:pPr>
                              <w:rPr>
                                <w:rFonts w:cs="Arial"/>
                                <w:b/>
                                <w:color w:val="C00000"/>
                                <w:sz w:val="16"/>
                                <w:szCs w:val="16"/>
                              </w:rPr>
                            </w:pPr>
                            <w:r w:rsidRPr="000F33C1">
                              <w:rPr>
                                <w:rFonts w:cs="Arial"/>
                                <w:b/>
                                <w:color w:val="C00000"/>
                                <w:sz w:val="16"/>
                                <w:szCs w:val="16"/>
                              </w:rPr>
                              <w:t>120 credits</w:t>
                            </w:r>
                          </w:p>
                        </w:txbxContent>
                      </v:textbox>
                    </v:shape>
                  </w:pict>
                </mc:Fallback>
              </mc:AlternateContent>
            </w:r>
            <w:r w:rsidRPr="004E0F7D">
              <w:rPr>
                <w:rFonts w:ascii="Helvetica" w:hAnsi="Helvetica"/>
                <w:sz w:val="16"/>
                <w:szCs w:val="16"/>
              </w:rPr>
              <w:t xml:space="preserve">and confidently </w:t>
            </w:r>
            <w:r w:rsidRPr="004E0F7D">
              <w:rPr>
                <w:rFonts w:ascii="Helvetica" w:hAnsi="Helvetica"/>
                <w:sz w:val="16"/>
                <w:szCs w:val="16"/>
                <w:lang w:val="en-AU"/>
              </w:rPr>
              <w:t xml:space="preserve">articulate the impact and contribution of their research to society through a scholarly thesis. </w:t>
            </w:r>
          </w:p>
          <w:p w14:paraId="5C0086CB" w14:textId="77777777" w:rsidR="003D0D30" w:rsidRPr="004E0F7D" w:rsidRDefault="003D0D30" w:rsidP="00633EFE">
            <w:pPr>
              <w:tabs>
                <w:tab w:val="left" w:pos="11907"/>
              </w:tabs>
              <w:spacing w:line="269" w:lineRule="atLeast"/>
              <w:jc w:val="center"/>
              <w:rPr>
                <w:rFonts w:ascii="Helvetica" w:hAnsi="Helvetica"/>
                <w:i/>
                <w:sz w:val="16"/>
                <w:szCs w:val="16"/>
              </w:rPr>
            </w:pPr>
          </w:p>
        </w:tc>
      </w:tr>
    </w:tbl>
    <w:p w14:paraId="04083E46" w14:textId="77777777" w:rsidR="003D0D30" w:rsidRDefault="003D0D30" w:rsidP="003D0D30"/>
    <w:p w14:paraId="1A61A6F0" w14:textId="77777777" w:rsidR="004E0F7D" w:rsidRDefault="004E0F7D" w:rsidP="003D0D30">
      <w:pPr>
        <w:rPr>
          <w:rFonts w:cs="Arial"/>
        </w:rPr>
      </w:pPr>
    </w:p>
    <w:p w14:paraId="2F4E004F" w14:textId="77777777" w:rsidR="004E0F7D" w:rsidRDefault="004E0F7D" w:rsidP="003D0D30">
      <w:pPr>
        <w:rPr>
          <w:rFonts w:cs="Arial"/>
        </w:rPr>
      </w:pPr>
    </w:p>
    <w:p w14:paraId="4B49B8EE" w14:textId="77777777" w:rsidR="003D0D30" w:rsidRPr="00AE75EB" w:rsidRDefault="003D0D30" w:rsidP="003D0D30">
      <w:pPr>
        <w:rPr>
          <w:rFonts w:cs="Arial"/>
        </w:rPr>
      </w:pPr>
      <w:r w:rsidRPr="00AE75EB">
        <w:rPr>
          <w:rFonts w:cs="Arial"/>
        </w:rPr>
        <w:t>Additional information:</w:t>
      </w:r>
    </w:p>
    <w:p w14:paraId="66485076" w14:textId="77777777" w:rsidR="003D0D30" w:rsidRDefault="003D0D30" w:rsidP="003D0D30">
      <w:pPr>
        <w:rPr>
          <w:rFonts w:cs="Arial"/>
        </w:rPr>
      </w:pPr>
      <w:r w:rsidRPr="00AE75EB">
        <w:rPr>
          <w:rFonts w:cs="Arial"/>
        </w:rPr>
        <w:t xml:space="preserve">Both Postgraduate Certificate </w:t>
      </w:r>
      <w:r>
        <w:rPr>
          <w:rFonts w:cs="Arial"/>
        </w:rPr>
        <w:t xml:space="preserve">and Diploma </w:t>
      </w:r>
      <w:r w:rsidRPr="00AE75EB">
        <w:rPr>
          <w:rFonts w:cs="Arial"/>
        </w:rPr>
        <w:t xml:space="preserve">are open to graduates </w:t>
      </w:r>
      <w:r>
        <w:rPr>
          <w:rFonts w:cs="Arial"/>
        </w:rPr>
        <w:t>who wish to</w:t>
      </w:r>
      <w:r w:rsidRPr="00AE75EB">
        <w:rPr>
          <w:rFonts w:cs="Arial"/>
        </w:rPr>
        <w:t xml:space="preserve"> build on attainment in their prior degree, or to those who have been able to demonstrate extensive practical, professional, or scholarly exp</w:t>
      </w:r>
      <w:r>
        <w:rPr>
          <w:rFonts w:cs="Arial"/>
        </w:rPr>
        <w:t xml:space="preserve">erience of an appropriate kind. </w:t>
      </w:r>
      <w:r w:rsidRPr="00AE75EB">
        <w:rPr>
          <w:rFonts w:cs="Arial"/>
        </w:rPr>
        <w:t xml:space="preserve">Students use these qualifications for employment purposes as evidence of a higher level of learning or practice in a discipline that extends their undergraduate qualification. Both the Postgraduate Certificate and Diploma qualifications can be used as exit qualifications – for students who choose not to, or who do not achieve the required grade average to, proceed to </w:t>
      </w:r>
      <w:r>
        <w:rPr>
          <w:rFonts w:cs="Arial"/>
        </w:rPr>
        <w:t>the</w:t>
      </w:r>
      <w:r w:rsidRPr="00AE75EB">
        <w:rPr>
          <w:rFonts w:cs="Arial"/>
        </w:rPr>
        <w:t xml:space="preserve"> Master’s programme.</w:t>
      </w:r>
    </w:p>
    <w:p w14:paraId="73B5A401" w14:textId="77777777" w:rsidR="004E0F7D" w:rsidRDefault="004E0F7D" w:rsidP="003D0D30">
      <w:pPr>
        <w:rPr>
          <w:rFonts w:cs="Arial"/>
        </w:rPr>
      </w:pPr>
    </w:p>
    <w:p w14:paraId="7F439C13" w14:textId="77777777" w:rsidR="003D0D30" w:rsidRDefault="003D0D30" w:rsidP="003D0D30">
      <w:pPr>
        <w:rPr>
          <w:rFonts w:cs="Arial"/>
        </w:rPr>
      </w:pPr>
      <w:r>
        <w:rPr>
          <w:rFonts w:cs="Arial"/>
        </w:rPr>
        <w:t>The Bachelor of Design (Honours) is open to graduates</w:t>
      </w:r>
      <w:r w:rsidRPr="00A524B0">
        <w:rPr>
          <w:rFonts w:cs="Arial"/>
        </w:rPr>
        <w:t xml:space="preserve"> who have achieved excellence at level 7 </w:t>
      </w:r>
      <w:r>
        <w:rPr>
          <w:rFonts w:cs="Arial"/>
        </w:rPr>
        <w:t xml:space="preserve">in a </w:t>
      </w:r>
      <w:r w:rsidRPr="00A524B0">
        <w:rPr>
          <w:rFonts w:cs="Arial"/>
        </w:rPr>
        <w:t>Bachelors degree (either as part of</w:t>
      </w:r>
      <w:r>
        <w:rPr>
          <w:rFonts w:cs="Arial"/>
        </w:rPr>
        <w:t xml:space="preserve"> </w:t>
      </w:r>
      <w:r w:rsidRPr="00A524B0">
        <w:rPr>
          <w:rFonts w:cs="Arial"/>
        </w:rPr>
        <w:t>an integrated honours degree or as a separate qualification).</w:t>
      </w:r>
      <w:r>
        <w:rPr>
          <w:rFonts w:cs="Arial"/>
        </w:rPr>
        <w:t xml:space="preserve"> </w:t>
      </w:r>
      <w:r w:rsidRPr="00A524B0">
        <w:rPr>
          <w:rFonts w:cs="Arial"/>
        </w:rPr>
        <w:t>A person with a Bachelors degree with honours may be permitted to enrol for a Masters</w:t>
      </w:r>
      <w:r>
        <w:rPr>
          <w:rFonts w:cs="Arial"/>
        </w:rPr>
        <w:t xml:space="preserve"> </w:t>
      </w:r>
      <w:r w:rsidRPr="00A524B0">
        <w:rPr>
          <w:rFonts w:cs="Arial"/>
        </w:rPr>
        <w:t>degree or a Doctoral degree.</w:t>
      </w:r>
      <w:r>
        <w:rPr>
          <w:rFonts w:cs="Arial"/>
        </w:rPr>
        <w:t xml:space="preserve"> </w:t>
      </w:r>
    </w:p>
    <w:p w14:paraId="5FC7839B" w14:textId="77777777" w:rsidR="003D0D30" w:rsidRPr="009276F6" w:rsidRDefault="003D0D30" w:rsidP="009276F6"/>
    <w:p w14:paraId="589FFB11" w14:textId="77777777" w:rsidR="00E845FA" w:rsidRPr="009276F6" w:rsidRDefault="00E845FA" w:rsidP="009276F6"/>
    <w:p w14:paraId="5BDA0456" w14:textId="77777777" w:rsidR="00B5386A" w:rsidRPr="009276F6" w:rsidRDefault="00B5386A" w:rsidP="009276F6">
      <w:pPr>
        <w:sectPr w:rsidR="00B5386A" w:rsidRPr="009276F6" w:rsidSect="003D0D30">
          <w:headerReference w:type="default" r:id="rId101"/>
          <w:footnotePr>
            <w:pos w:val="beneathText"/>
          </w:footnotePr>
          <w:pgSz w:w="16840" w:h="11907" w:orient="landscape" w:code="9"/>
          <w:pgMar w:top="1701" w:right="1440" w:bottom="1247" w:left="1440" w:header="720" w:footer="720" w:gutter="0"/>
          <w:cols w:space="720"/>
          <w:docGrid w:linePitch="360"/>
        </w:sectPr>
      </w:pPr>
    </w:p>
    <w:p w14:paraId="56AC8C60" w14:textId="25754255" w:rsidR="00B5386A" w:rsidRPr="009276F6" w:rsidRDefault="00B5386A" w:rsidP="009276F6">
      <w:pPr>
        <w:pStyle w:val="Heading2"/>
      </w:pPr>
      <w:bookmarkStart w:id="408" w:name="_Appendix_:_workspace"/>
      <w:bookmarkStart w:id="409" w:name="_Ref423081700"/>
      <w:bookmarkStart w:id="410" w:name="_Toc424551957"/>
      <w:bookmarkStart w:id="411" w:name="_Toc430263578"/>
      <w:bookmarkEnd w:id="408"/>
      <w:r w:rsidRPr="009276F6">
        <w:t xml:space="preserve">Appendix </w:t>
      </w:r>
      <w:r w:rsidRPr="009276F6">
        <w:fldChar w:fldCharType="begin"/>
      </w:r>
      <w:r w:rsidRPr="009276F6">
        <w:instrText xml:space="preserve"> AUTONUM  \* Arabic </w:instrText>
      </w:r>
      <w:r w:rsidRPr="009276F6">
        <w:fldChar w:fldCharType="end"/>
      </w:r>
      <w:r w:rsidRPr="009276F6">
        <w:t>: workspace – Interns Agreement</w:t>
      </w:r>
      <w:bookmarkEnd w:id="409"/>
      <w:bookmarkEnd w:id="410"/>
      <w:bookmarkEnd w:id="411"/>
    </w:p>
    <w:p w14:paraId="0C6FA235" w14:textId="0AD30100" w:rsidR="00E845FA" w:rsidRDefault="00E845FA" w:rsidP="006E068F"/>
    <w:p w14:paraId="31C5EC18" w14:textId="5FB05907" w:rsidR="003D0D30" w:rsidRPr="00A970B2" w:rsidRDefault="003D0D30" w:rsidP="00A970B2">
      <w:pPr>
        <w:tabs>
          <w:tab w:val="left" w:pos="2430"/>
          <w:tab w:val="left" w:pos="6750"/>
        </w:tabs>
        <w:spacing w:line="240" w:lineRule="auto"/>
        <w:jc w:val="center"/>
        <w:rPr>
          <w:rFonts w:cs="Arial"/>
          <w:b/>
          <w:sz w:val="24"/>
          <w:szCs w:val="24"/>
        </w:rPr>
      </w:pPr>
      <w:r w:rsidRPr="00A970B2">
        <w:rPr>
          <w:rFonts w:cs="Arial"/>
          <w:b/>
          <w:sz w:val="24"/>
          <w:szCs w:val="24"/>
        </w:rPr>
        <w:t>What you need to know</w:t>
      </w:r>
      <w:r w:rsidR="00A970B2" w:rsidRPr="00A970B2">
        <w:rPr>
          <w:rFonts w:cs="Arial"/>
          <w:b/>
          <w:sz w:val="24"/>
          <w:szCs w:val="24"/>
        </w:rPr>
        <w:t xml:space="preserve"> </w:t>
      </w:r>
      <w:r w:rsidRPr="00A970B2">
        <w:rPr>
          <w:rFonts w:cs="Arial"/>
          <w:b/>
          <w:sz w:val="24"/>
          <w:szCs w:val="24"/>
        </w:rPr>
        <w:t>about interning at workSpace</w:t>
      </w:r>
    </w:p>
    <w:p w14:paraId="10FF2A97" w14:textId="77777777" w:rsidR="003D0D30" w:rsidRPr="00A970B2" w:rsidRDefault="003D0D30" w:rsidP="00A970B2">
      <w:pPr>
        <w:tabs>
          <w:tab w:val="left" w:pos="2430"/>
          <w:tab w:val="left" w:pos="6750"/>
        </w:tabs>
        <w:spacing w:line="240" w:lineRule="auto"/>
        <w:rPr>
          <w:rFonts w:cs="Arial"/>
        </w:rPr>
      </w:pPr>
      <w:r w:rsidRPr="00A970B2">
        <w:rPr>
          <w:rFonts w:cs="Arial"/>
        </w:rPr>
        <w:br/>
        <w:t>We are commercial. Everything we do is real. Real projects, real outcomes, real budgets, real deadlines. You will get opportunities to assist the team on design projects. A lot of this work will be everyday tasks that junior designers contribute to. It could include designing and making signage, flyers, exhibitions, websites; it depends on what we have on at the time.</w:t>
      </w:r>
    </w:p>
    <w:p w14:paraId="28119C7A" w14:textId="77777777" w:rsidR="003D0D30" w:rsidRPr="00A970B2" w:rsidRDefault="003D0D30" w:rsidP="00A970B2">
      <w:pPr>
        <w:tabs>
          <w:tab w:val="left" w:pos="2430"/>
          <w:tab w:val="left" w:pos="6750"/>
        </w:tabs>
        <w:spacing w:line="240" w:lineRule="auto"/>
        <w:rPr>
          <w:rFonts w:cs="Arial"/>
          <w:b/>
          <w:sz w:val="18"/>
          <w:szCs w:val="18"/>
        </w:rPr>
      </w:pPr>
    </w:p>
    <w:p w14:paraId="46ACC1F2" w14:textId="77777777" w:rsidR="003D0D30" w:rsidRPr="00A970B2" w:rsidRDefault="003D0D30" w:rsidP="00A970B2">
      <w:pPr>
        <w:tabs>
          <w:tab w:val="left" w:pos="2430"/>
          <w:tab w:val="left" w:pos="6750"/>
        </w:tabs>
        <w:spacing w:line="240" w:lineRule="auto"/>
        <w:rPr>
          <w:rFonts w:cs="Arial"/>
          <w:b/>
          <w:sz w:val="24"/>
          <w:szCs w:val="24"/>
        </w:rPr>
      </w:pPr>
      <w:r w:rsidRPr="00A970B2">
        <w:rPr>
          <w:rFonts w:cs="Arial"/>
          <w:b/>
          <w:sz w:val="24"/>
          <w:szCs w:val="24"/>
        </w:rPr>
        <w:t xml:space="preserve">We help others who help themselves. </w:t>
      </w:r>
    </w:p>
    <w:p w14:paraId="6C9941A5" w14:textId="77777777" w:rsidR="003D0D30" w:rsidRPr="00A970B2" w:rsidRDefault="003D0D30" w:rsidP="00A970B2">
      <w:pPr>
        <w:tabs>
          <w:tab w:val="left" w:pos="2430"/>
          <w:tab w:val="left" w:pos="6750"/>
        </w:tabs>
        <w:spacing w:line="240" w:lineRule="auto"/>
        <w:rPr>
          <w:rFonts w:cs="Arial"/>
        </w:rPr>
      </w:pPr>
      <w:r w:rsidRPr="00A970B2">
        <w:rPr>
          <w:rFonts w:cs="Arial"/>
        </w:rPr>
        <w:t>Show us that you care about people (after all that’s who we design for) and take pride in doing a good job. We will put as much energy into your experience and learning here as you do.</w:t>
      </w:r>
    </w:p>
    <w:p w14:paraId="4E7843E3" w14:textId="77777777" w:rsidR="003D0D30" w:rsidRPr="00A970B2" w:rsidRDefault="003D0D30" w:rsidP="00A970B2">
      <w:pPr>
        <w:tabs>
          <w:tab w:val="left" w:pos="2430"/>
          <w:tab w:val="left" w:pos="6750"/>
        </w:tabs>
        <w:spacing w:line="240" w:lineRule="auto"/>
        <w:rPr>
          <w:rFonts w:cs="Arial"/>
          <w:sz w:val="18"/>
          <w:szCs w:val="18"/>
        </w:rPr>
      </w:pPr>
    </w:p>
    <w:p w14:paraId="76D13959" w14:textId="77777777" w:rsidR="003D0D30" w:rsidRPr="00A970B2" w:rsidRDefault="003D0D30" w:rsidP="00A970B2">
      <w:pPr>
        <w:tabs>
          <w:tab w:val="left" w:pos="2430"/>
          <w:tab w:val="left" w:pos="6750"/>
        </w:tabs>
        <w:spacing w:line="240" w:lineRule="auto"/>
        <w:rPr>
          <w:rFonts w:cs="Arial"/>
          <w:b/>
          <w:sz w:val="24"/>
          <w:szCs w:val="24"/>
        </w:rPr>
      </w:pPr>
      <w:r w:rsidRPr="00A970B2">
        <w:rPr>
          <w:rFonts w:cs="Arial"/>
          <w:b/>
          <w:sz w:val="24"/>
          <w:szCs w:val="24"/>
        </w:rPr>
        <w:t>We offer flexibility and variety.</w:t>
      </w:r>
    </w:p>
    <w:p w14:paraId="5391FC06" w14:textId="600E247E" w:rsidR="003D0D30" w:rsidRPr="00A970B2" w:rsidRDefault="003D0D30" w:rsidP="00A970B2">
      <w:pPr>
        <w:tabs>
          <w:tab w:val="left" w:pos="2430"/>
          <w:tab w:val="left" w:pos="6750"/>
        </w:tabs>
        <w:spacing w:line="240" w:lineRule="auto"/>
        <w:rPr>
          <w:rFonts w:cs="Arial"/>
        </w:rPr>
      </w:pPr>
      <w:r w:rsidRPr="00A970B2">
        <w:rPr>
          <w:rFonts w:cs="Arial"/>
        </w:rPr>
        <w:t>We trust you</w:t>
      </w:r>
      <w:r w:rsidR="00633EFE" w:rsidRPr="00A970B2">
        <w:rPr>
          <w:rFonts w:cs="Arial"/>
        </w:rPr>
        <w:t xml:space="preserve">. </w:t>
      </w:r>
      <w:r w:rsidRPr="00A970B2">
        <w:rPr>
          <w:rFonts w:cs="Arial"/>
        </w:rPr>
        <w:t>You need to take responsibility for turning up and doing what you have been asked for. If you’re having difficulty, talk to us. We have a collaborative environment and this is how we work with one another. Two heads are better than one.</w:t>
      </w:r>
    </w:p>
    <w:p w14:paraId="227E5337" w14:textId="77777777" w:rsidR="003D0D30" w:rsidRPr="00A970B2" w:rsidRDefault="003D0D30" w:rsidP="00A970B2">
      <w:pPr>
        <w:tabs>
          <w:tab w:val="left" w:pos="2430"/>
          <w:tab w:val="left" w:pos="6750"/>
        </w:tabs>
        <w:spacing w:line="240" w:lineRule="auto"/>
        <w:rPr>
          <w:rFonts w:cs="Arial"/>
          <w:sz w:val="18"/>
          <w:szCs w:val="18"/>
        </w:rPr>
      </w:pPr>
    </w:p>
    <w:p w14:paraId="634B2112" w14:textId="77777777" w:rsidR="003D0D30" w:rsidRPr="00A970B2" w:rsidRDefault="003D0D30" w:rsidP="00A970B2">
      <w:pPr>
        <w:tabs>
          <w:tab w:val="left" w:pos="2430"/>
          <w:tab w:val="left" w:pos="6750"/>
        </w:tabs>
        <w:spacing w:line="240" w:lineRule="auto"/>
        <w:rPr>
          <w:rFonts w:cs="Arial"/>
          <w:b/>
          <w:sz w:val="24"/>
          <w:szCs w:val="24"/>
        </w:rPr>
      </w:pPr>
      <w:r w:rsidRPr="00A970B2">
        <w:rPr>
          <w:rFonts w:cs="Arial"/>
          <w:b/>
          <w:sz w:val="24"/>
          <w:szCs w:val="24"/>
        </w:rPr>
        <w:t>Our workloads</w:t>
      </w:r>
    </w:p>
    <w:p w14:paraId="5440A34D" w14:textId="77777777" w:rsidR="003D0D30" w:rsidRPr="00A970B2" w:rsidRDefault="003D0D30" w:rsidP="00A970B2">
      <w:pPr>
        <w:tabs>
          <w:tab w:val="left" w:pos="2430"/>
          <w:tab w:val="left" w:pos="6750"/>
        </w:tabs>
        <w:spacing w:line="240" w:lineRule="auto"/>
        <w:rPr>
          <w:rFonts w:cs="Arial"/>
        </w:rPr>
      </w:pPr>
      <w:r w:rsidRPr="00A970B2">
        <w:rPr>
          <w:rFonts w:cs="Arial"/>
        </w:rPr>
        <w:t>Yes, workloads can fluctuate; many of our deadlines often require fast turn around times. This work is our bread and butter. This might mean that we look frantic and you may have nothing to do, and we won’t realize this unless you tell us. This is the most important time to say, ”Can I help with that”. The answer will probably be “For sure!”</w:t>
      </w:r>
    </w:p>
    <w:p w14:paraId="4EC5B32A" w14:textId="77777777" w:rsidR="003D0D30" w:rsidRPr="00A970B2" w:rsidRDefault="003D0D30" w:rsidP="00A970B2">
      <w:pPr>
        <w:tabs>
          <w:tab w:val="left" w:pos="2430"/>
          <w:tab w:val="left" w:pos="6750"/>
        </w:tabs>
        <w:spacing w:line="240" w:lineRule="auto"/>
        <w:rPr>
          <w:rFonts w:cs="Arial"/>
        </w:rPr>
      </w:pPr>
    </w:p>
    <w:p w14:paraId="11772535" w14:textId="11BA0524" w:rsidR="003D0D30" w:rsidRPr="00A970B2" w:rsidRDefault="003D0D30" w:rsidP="00A970B2">
      <w:pPr>
        <w:tabs>
          <w:tab w:val="left" w:pos="2430"/>
          <w:tab w:val="left" w:pos="6750"/>
        </w:tabs>
        <w:spacing w:line="240" w:lineRule="auto"/>
        <w:rPr>
          <w:rFonts w:cs="Arial"/>
        </w:rPr>
      </w:pPr>
      <w:r w:rsidRPr="00A970B2">
        <w:rPr>
          <w:rFonts w:cs="Arial"/>
        </w:rPr>
        <w:t>If things do go a bit quiet while you are here we will have some workSpace projects for you to have a run at. This is your opportunity to have a chance to push boundaries, be outstandingly creative and come up with something and wow us with something that we haven’t had the time to think of. Be warned that this is not the soft option as like any design firm we are our own worst client. We’d love to see you strut your stuff.</w:t>
      </w:r>
      <w:r w:rsidR="00A970B2">
        <w:rPr>
          <w:rFonts w:cs="Arial"/>
        </w:rPr>
        <w:t xml:space="preserve"> </w:t>
      </w:r>
    </w:p>
    <w:p w14:paraId="22DB18A7" w14:textId="77777777" w:rsidR="003D0D30" w:rsidRPr="00A970B2" w:rsidRDefault="003D0D30" w:rsidP="00A970B2">
      <w:pPr>
        <w:tabs>
          <w:tab w:val="left" w:pos="2430"/>
          <w:tab w:val="left" w:pos="6750"/>
        </w:tabs>
        <w:spacing w:line="240" w:lineRule="auto"/>
        <w:rPr>
          <w:rFonts w:cs="Arial"/>
        </w:rPr>
      </w:pPr>
    </w:p>
    <w:p w14:paraId="4A4D9390" w14:textId="77777777" w:rsidR="003D0D30" w:rsidRPr="00A970B2" w:rsidRDefault="003D0D30" w:rsidP="00A970B2">
      <w:pPr>
        <w:tabs>
          <w:tab w:val="left" w:pos="2430"/>
          <w:tab w:val="left" w:pos="6750"/>
        </w:tabs>
        <w:spacing w:line="240" w:lineRule="auto"/>
        <w:rPr>
          <w:rFonts w:cs="Arial"/>
        </w:rPr>
      </w:pPr>
      <w:r w:rsidRPr="00A970B2">
        <w:rPr>
          <w:rFonts w:cs="Arial"/>
        </w:rPr>
        <w:t>Quiet times are also useful times to update your workbook and take an interest in exploring the use of some of the equipment in the space for projects, under supervision where appropriate.</w:t>
      </w:r>
    </w:p>
    <w:p w14:paraId="1D22CD70" w14:textId="77777777" w:rsidR="003D0D30" w:rsidRPr="00A970B2" w:rsidRDefault="003D0D30" w:rsidP="00A970B2">
      <w:pPr>
        <w:tabs>
          <w:tab w:val="left" w:pos="2430"/>
          <w:tab w:val="left" w:pos="6750"/>
        </w:tabs>
        <w:spacing w:line="240" w:lineRule="auto"/>
        <w:rPr>
          <w:rFonts w:cs="Arial"/>
          <w:sz w:val="18"/>
          <w:szCs w:val="18"/>
        </w:rPr>
      </w:pPr>
    </w:p>
    <w:p w14:paraId="5B2FF829" w14:textId="77777777" w:rsidR="003D0D30" w:rsidRPr="00A970B2" w:rsidRDefault="003D0D30" w:rsidP="00A970B2">
      <w:pPr>
        <w:tabs>
          <w:tab w:val="left" w:pos="2430"/>
          <w:tab w:val="left" w:pos="6750"/>
        </w:tabs>
        <w:spacing w:line="240" w:lineRule="auto"/>
        <w:rPr>
          <w:rFonts w:cs="Arial"/>
          <w:b/>
          <w:sz w:val="24"/>
          <w:szCs w:val="24"/>
        </w:rPr>
      </w:pPr>
      <w:r w:rsidRPr="00A970B2">
        <w:rPr>
          <w:rFonts w:cs="Arial"/>
          <w:b/>
          <w:sz w:val="24"/>
          <w:szCs w:val="24"/>
        </w:rPr>
        <w:t>Communication</w:t>
      </w:r>
    </w:p>
    <w:p w14:paraId="5A5018C1" w14:textId="77777777" w:rsidR="003D0D30" w:rsidRPr="00A970B2" w:rsidRDefault="003D0D30" w:rsidP="00A970B2">
      <w:pPr>
        <w:tabs>
          <w:tab w:val="left" w:pos="2430"/>
          <w:tab w:val="left" w:pos="6750"/>
        </w:tabs>
        <w:spacing w:line="240" w:lineRule="auto"/>
        <w:rPr>
          <w:rFonts w:cs="Arial"/>
        </w:rPr>
      </w:pPr>
      <w:r w:rsidRPr="00A970B2">
        <w:rPr>
          <w:rFonts w:cs="Arial"/>
        </w:rPr>
        <w:t xml:space="preserve">‘The only stupid question is the one that was never asked’. Talk to us. We don’t expect anyone to have the answers or a perfectly formed idea; sometimes that question that might seem obvious is probably not. So speak, consult with us, it’s the way we do things and it makes us happy. </w:t>
      </w:r>
    </w:p>
    <w:p w14:paraId="4DD2987A" w14:textId="77777777" w:rsidR="003D0D30" w:rsidRPr="00A970B2" w:rsidRDefault="003D0D30" w:rsidP="00A970B2">
      <w:pPr>
        <w:tabs>
          <w:tab w:val="left" w:pos="2430"/>
          <w:tab w:val="left" w:pos="6750"/>
        </w:tabs>
        <w:spacing w:line="240" w:lineRule="auto"/>
        <w:rPr>
          <w:rFonts w:cs="Arial"/>
        </w:rPr>
      </w:pPr>
    </w:p>
    <w:p w14:paraId="23305D88" w14:textId="77777777" w:rsidR="003D0D30" w:rsidRPr="00A970B2" w:rsidRDefault="003D0D30" w:rsidP="00A970B2">
      <w:pPr>
        <w:tabs>
          <w:tab w:val="left" w:pos="2430"/>
          <w:tab w:val="left" w:pos="6750"/>
        </w:tabs>
        <w:spacing w:line="240" w:lineRule="auto"/>
        <w:rPr>
          <w:rFonts w:cs="Arial"/>
        </w:rPr>
      </w:pPr>
      <w:r w:rsidRPr="00A970B2">
        <w:rPr>
          <w:rFonts w:cs="Arial"/>
        </w:rPr>
        <w:t>Socialise with the team. Join them for breaks and at lunchtime. They don’t bite and it makes everyone seem less scary and this is a great time to pick their brains and pick up some wee gems and connections in the design industry.</w:t>
      </w:r>
    </w:p>
    <w:p w14:paraId="118102C0" w14:textId="77777777" w:rsidR="003D0D30" w:rsidRPr="00A970B2" w:rsidRDefault="003D0D30" w:rsidP="00A970B2">
      <w:pPr>
        <w:tabs>
          <w:tab w:val="left" w:pos="2430"/>
          <w:tab w:val="left" w:pos="6750"/>
        </w:tabs>
        <w:spacing w:line="240" w:lineRule="auto"/>
        <w:rPr>
          <w:rFonts w:cs="Arial"/>
          <w:sz w:val="18"/>
          <w:szCs w:val="18"/>
        </w:rPr>
      </w:pPr>
    </w:p>
    <w:p w14:paraId="1D533926" w14:textId="77777777" w:rsidR="003D0D30" w:rsidRPr="00A970B2" w:rsidRDefault="003D0D30" w:rsidP="00A970B2">
      <w:pPr>
        <w:tabs>
          <w:tab w:val="left" w:pos="2430"/>
          <w:tab w:val="left" w:pos="6750"/>
        </w:tabs>
        <w:spacing w:line="240" w:lineRule="auto"/>
        <w:rPr>
          <w:rFonts w:cs="Arial"/>
          <w:b/>
          <w:sz w:val="24"/>
          <w:szCs w:val="24"/>
        </w:rPr>
      </w:pPr>
      <w:r w:rsidRPr="00A970B2">
        <w:rPr>
          <w:rFonts w:cs="Arial"/>
          <w:b/>
          <w:sz w:val="24"/>
          <w:szCs w:val="24"/>
        </w:rPr>
        <w:t>Filing</w:t>
      </w:r>
    </w:p>
    <w:p w14:paraId="1CC41F87" w14:textId="77777777" w:rsidR="003D0D30" w:rsidRPr="00A970B2" w:rsidRDefault="003D0D30" w:rsidP="00A970B2">
      <w:pPr>
        <w:widowControl w:val="0"/>
        <w:tabs>
          <w:tab w:val="left" w:pos="2430"/>
          <w:tab w:val="left" w:pos="6750"/>
        </w:tabs>
        <w:autoSpaceDE w:val="0"/>
        <w:autoSpaceDN w:val="0"/>
        <w:adjustRightInd w:val="0"/>
        <w:spacing w:line="240" w:lineRule="auto"/>
        <w:rPr>
          <w:rFonts w:cs="Arial"/>
        </w:rPr>
      </w:pPr>
      <w:r w:rsidRPr="00A970B2">
        <w:rPr>
          <w:rFonts w:cs="Arial"/>
        </w:rPr>
        <w:t>Please file your work appropriately on the workSpace server. Never save it to your desktop. Not being able to find things is frustrating and wastes time and money.</w:t>
      </w:r>
    </w:p>
    <w:p w14:paraId="2AFA44C7" w14:textId="77777777" w:rsidR="003D0D30" w:rsidRDefault="003D0D30" w:rsidP="00A970B2">
      <w:pPr>
        <w:widowControl w:val="0"/>
        <w:tabs>
          <w:tab w:val="left" w:pos="2430"/>
          <w:tab w:val="left" w:pos="6750"/>
        </w:tabs>
        <w:autoSpaceDE w:val="0"/>
        <w:autoSpaceDN w:val="0"/>
        <w:adjustRightInd w:val="0"/>
        <w:spacing w:line="240" w:lineRule="auto"/>
        <w:rPr>
          <w:rFonts w:cs="Arial"/>
        </w:rPr>
      </w:pPr>
      <w:r w:rsidRPr="00A970B2">
        <w:rPr>
          <w:rFonts w:cs="Arial"/>
        </w:rPr>
        <w:t>Treat concept files as if you are going to print from them. Work to a finished scale, use the right colour mode and use the appropriate software for the job.</w:t>
      </w:r>
    </w:p>
    <w:p w14:paraId="2863FB2A" w14:textId="77777777" w:rsidR="00A970B2" w:rsidRPr="00A970B2" w:rsidRDefault="00A970B2" w:rsidP="00A970B2">
      <w:pPr>
        <w:widowControl w:val="0"/>
        <w:tabs>
          <w:tab w:val="left" w:pos="2430"/>
          <w:tab w:val="left" w:pos="6750"/>
        </w:tabs>
        <w:autoSpaceDE w:val="0"/>
        <w:autoSpaceDN w:val="0"/>
        <w:adjustRightInd w:val="0"/>
        <w:spacing w:line="240" w:lineRule="auto"/>
        <w:rPr>
          <w:rFonts w:cs="Arial"/>
        </w:rPr>
      </w:pPr>
    </w:p>
    <w:p w14:paraId="5E2D4BC0" w14:textId="77777777" w:rsidR="003D0D30" w:rsidRPr="00A970B2" w:rsidRDefault="003D0D30" w:rsidP="00A970B2">
      <w:pPr>
        <w:tabs>
          <w:tab w:val="left" w:pos="2430"/>
          <w:tab w:val="left" w:pos="6750"/>
        </w:tabs>
        <w:spacing w:line="240" w:lineRule="auto"/>
        <w:rPr>
          <w:rFonts w:cs="Arial"/>
          <w:b/>
          <w:sz w:val="24"/>
          <w:szCs w:val="24"/>
        </w:rPr>
      </w:pPr>
      <w:r w:rsidRPr="00A970B2">
        <w:rPr>
          <w:rFonts w:cs="Arial"/>
          <w:b/>
          <w:sz w:val="24"/>
          <w:szCs w:val="24"/>
        </w:rPr>
        <w:t>Confidentiality</w:t>
      </w:r>
    </w:p>
    <w:p w14:paraId="0ABFED34" w14:textId="77777777" w:rsidR="003D0D30" w:rsidRPr="00A970B2" w:rsidRDefault="003D0D30" w:rsidP="00A970B2">
      <w:pPr>
        <w:tabs>
          <w:tab w:val="left" w:pos="2430"/>
          <w:tab w:val="left" w:pos="6750"/>
        </w:tabs>
        <w:spacing w:line="240" w:lineRule="auto"/>
        <w:rPr>
          <w:rFonts w:cs="Arial"/>
        </w:rPr>
      </w:pPr>
      <w:r w:rsidRPr="00A970B2">
        <w:rPr>
          <w:rFonts w:cs="Arial"/>
        </w:rPr>
        <w:t xml:space="preserve">We expect our interns to conduct themselves professionally and act as part of the team for the benefit of our clients. This includes respecting others as well as being aware that you may be privy to confidential information. Please do not disclose sensitive information or work outside of workSpace/Otago Polytechnic without the permission of the workSpace managers. It is likely that most of the work you do here will be able to be used in your portfolio but you must gain permission and acknowledge workSpace. </w:t>
      </w:r>
    </w:p>
    <w:p w14:paraId="731B751C" w14:textId="77777777" w:rsidR="003D0D30" w:rsidRPr="00A970B2" w:rsidRDefault="003D0D30" w:rsidP="00A970B2">
      <w:pPr>
        <w:tabs>
          <w:tab w:val="left" w:pos="2430"/>
          <w:tab w:val="left" w:pos="6750"/>
        </w:tabs>
        <w:spacing w:line="240" w:lineRule="auto"/>
        <w:rPr>
          <w:rFonts w:cs="Arial"/>
          <w:b/>
          <w:sz w:val="24"/>
          <w:szCs w:val="24"/>
        </w:rPr>
      </w:pPr>
      <w:r w:rsidRPr="00A970B2">
        <w:rPr>
          <w:rFonts w:cs="Arial"/>
          <w:b/>
          <w:sz w:val="24"/>
          <w:szCs w:val="24"/>
        </w:rPr>
        <w:t xml:space="preserve">It’s </w:t>
      </w:r>
      <w:r w:rsidRPr="00A970B2">
        <w:rPr>
          <w:rFonts w:cs="Arial"/>
          <w:b/>
          <w:sz w:val="24"/>
          <w:szCs w:val="24"/>
          <w:u w:val="single"/>
        </w:rPr>
        <w:t>your</w:t>
      </w:r>
      <w:r w:rsidRPr="00A970B2">
        <w:rPr>
          <w:rFonts w:cs="Arial"/>
          <w:b/>
          <w:sz w:val="24"/>
          <w:szCs w:val="24"/>
        </w:rPr>
        <w:t xml:space="preserve"> education</w:t>
      </w:r>
    </w:p>
    <w:p w14:paraId="7F68A416" w14:textId="77777777" w:rsidR="003D0D30" w:rsidRPr="00A970B2" w:rsidRDefault="003D0D30" w:rsidP="00A970B2">
      <w:pPr>
        <w:tabs>
          <w:tab w:val="left" w:pos="2430"/>
          <w:tab w:val="left" w:pos="6750"/>
        </w:tabs>
        <w:spacing w:line="240" w:lineRule="auto"/>
        <w:rPr>
          <w:rFonts w:cs="Arial"/>
        </w:rPr>
      </w:pPr>
      <w:r w:rsidRPr="00A970B2">
        <w:rPr>
          <w:rFonts w:cs="Arial"/>
        </w:rPr>
        <w:t>You are responsible for managing your own time and you are in charge of your own destiny so make sure you track your hours in WorkFlowMax so you deliver on your course commitment and have your workbook (physical or digital) in order.</w:t>
      </w:r>
    </w:p>
    <w:p w14:paraId="6C6BD600" w14:textId="77777777" w:rsidR="003D0D30" w:rsidRPr="00A970B2" w:rsidRDefault="003D0D30" w:rsidP="00A970B2">
      <w:pPr>
        <w:tabs>
          <w:tab w:val="left" w:pos="2430"/>
          <w:tab w:val="left" w:pos="6750"/>
        </w:tabs>
        <w:spacing w:line="240" w:lineRule="auto"/>
        <w:rPr>
          <w:rFonts w:cs="Arial"/>
          <w:sz w:val="18"/>
          <w:szCs w:val="18"/>
        </w:rPr>
      </w:pPr>
    </w:p>
    <w:p w14:paraId="7FFDC17F" w14:textId="77777777" w:rsidR="003D0D30" w:rsidRPr="00A970B2" w:rsidRDefault="003D0D30" w:rsidP="00A970B2">
      <w:pPr>
        <w:tabs>
          <w:tab w:val="left" w:pos="2430"/>
          <w:tab w:val="left" w:pos="6750"/>
        </w:tabs>
        <w:spacing w:line="240" w:lineRule="auto"/>
        <w:rPr>
          <w:rFonts w:cs="Arial"/>
          <w:b/>
          <w:sz w:val="24"/>
          <w:szCs w:val="24"/>
        </w:rPr>
      </w:pPr>
      <w:r w:rsidRPr="00A970B2">
        <w:rPr>
          <w:rFonts w:cs="Arial"/>
          <w:b/>
          <w:sz w:val="24"/>
          <w:szCs w:val="24"/>
        </w:rPr>
        <w:t>What if it’s not working out?</w:t>
      </w:r>
    </w:p>
    <w:p w14:paraId="44F51CF2" w14:textId="77777777" w:rsidR="003D0D30" w:rsidRPr="00A970B2" w:rsidRDefault="003D0D30" w:rsidP="00A970B2">
      <w:pPr>
        <w:widowControl w:val="0"/>
        <w:tabs>
          <w:tab w:val="left" w:pos="2430"/>
          <w:tab w:val="left" w:pos="6750"/>
        </w:tabs>
        <w:autoSpaceDE w:val="0"/>
        <w:autoSpaceDN w:val="0"/>
        <w:adjustRightInd w:val="0"/>
        <w:spacing w:line="240" w:lineRule="auto"/>
        <w:rPr>
          <w:rFonts w:cs="Arial"/>
        </w:rPr>
      </w:pPr>
      <w:r w:rsidRPr="00A970B2">
        <w:rPr>
          <w:rFonts w:cs="Arial"/>
        </w:rPr>
        <w:t xml:space="preserve">Sometimes things happen that affect performance/not turning up for example. If there is a genuine problem this should be preempted by discussing it with a workSpace team member, manager or your education supervisor. If the issue has not been highlighted by yourself, then a warning will be issued and a meeting will be required to discuss moving forward or termination of the internship. </w:t>
      </w:r>
    </w:p>
    <w:p w14:paraId="0A645AD7" w14:textId="77777777" w:rsidR="003D0D30" w:rsidRPr="00A970B2" w:rsidRDefault="003D0D30" w:rsidP="00A970B2">
      <w:pPr>
        <w:widowControl w:val="0"/>
        <w:tabs>
          <w:tab w:val="left" w:pos="2430"/>
          <w:tab w:val="left" w:pos="6750"/>
        </w:tabs>
        <w:autoSpaceDE w:val="0"/>
        <w:autoSpaceDN w:val="0"/>
        <w:adjustRightInd w:val="0"/>
        <w:spacing w:line="240" w:lineRule="auto"/>
        <w:rPr>
          <w:rFonts w:cs="Arial"/>
        </w:rPr>
      </w:pPr>
    </w:p>
    <w:p w14:paraId="46FDA54C" w14:textId="77777777" w:rsidR="003D0D30" w:rsidRPr="00A970B2" w:rsidRDefault="003D0D30" w:rsidP="00A970B2">
      <w:pPr>
        <w:widowControl w:val="0"/>
        <w:tabs>
          <w:tab w:val="left" w:pos="2430"/>
          <w:tab w:val="left" w:pos="6750"/>
        </w:tabs>
        <w:autoSpaceDE w:val="0"/>
        <w:autoSpaceDN w:val="0"/>
        <w:adjustRightInd w:val="0"/>
        <w:spacing w:line="240" w:lineRule="auto"/>
        <w:rPr>
          <w:rFonts w:cs="Arial"/>
        </w:rPr>
      </w:pPr>
      <w:r w:rsidRPr="00A970B2">
        <w:rPr>
          <w:rFonts w:cs="Arial"/>
        </w:rPr>
        <w:t>In the case that workSpace is unable to provide you with enough work for your internship due to a change in workload we will schedule a meeting with you, your supervisor and manager to discuss an alternative placement/arrangement</w:t>
      </w:r>
    </w:p>
    <w:p w14:paraId="0BBB417C" w14:textId="77777777" w:rsidR="003D0D30" w:rsidRPr="00A970B2" w:rsidRDefault="003D0D30" w:rsidP="00A970B2">
      <w:pPr>
        <w:widowControl w:val="0"/>
        <w:tabs>
          <w:tab w:val="left" w:pos="2430"/>
          <w:tab w:val="left" w:pos="6750"/>
        </w:tabs>
        <w:autoSpaceDE w:val="0"/>
        <w:autoSpaceDN w:val="0"/>
        <w:adjustRightInd w:val="0"/>
        <w:spacing w:line="240" w:lineRule="auto"/>
        <w:rPr>
          <w:rFonts w:cs="Arial"/>
          <w:sz w:val="18"/>
          <w:szCs w:val="18"/>
        </w:rPr>
      </w:pPr>
    </w:p>
    <w:p w14:paraId="29CBE29A" w14:textId="77777777" w:rsidR="003D0D30" w:rsidRPr="00A970B2" w:rsidRDefault="003D0D30" w:rsidP="00A970B2">
      <w:pPr>
        <w:widowControl w:val="0"/>
        <w:tabs>
          <w:tab w:val="left" w:pos="2430"/>
          <w:tab w:val="left" w:pos="6750"/>
        </w:tabs>
        <w:autoSpaceDE w:val="0"/>
        <w:autoSpaceDN w:val="0"/>
        <w:adjustRightInd w:val="0"/>
        <w:spacing w:line="240" w:lineRule="auto"/>
        <w:rPr>
          <w:rFonts w:cs="Arial"/>
          <w:sz w:val="18"/>
          <w:szCs w:val="18"/>
        </w:rPr>
      </w:pPr>
    </w:p>
    <w:p w14:paraId="0DC0FC66" w14:textId="77777777" w:rsidR="003D0D30" w:rsidRPr="00A970B2" w:rsidRDefault="003D0D30" w:rsidP="00A970B2">
      <w:pPr>
        <w:widowControl w:val="0"/>
        <w:tabs>
          <w:tab w:val="left" w:pos="2430"/>
          <w:tab w:val="left" w:pos="6750"/>
        </w:tabs>
        <w:autoSpaceDE w:val="0"/>
        <w:autoSpaceDN w:val="0"/>
        <w:adjustRightInd w:val="0"/>
        <w:spacing w:line="240" w:lineRule="auto"/>
        <w:rPr>
          <w:rFonts w:cs="Arial"/>
          <w:sz w:val="18"/>
          <w:szCs w:val="18"/>
        </w:rPr>
      </w:pPr>
    </w:p>
    <w:p w14:paraId="3F9F8F59" w14:textId="77777777" w:rsidR="003D0D30" w:rsidRPr="00A970B2" w:rsidRDefault="003D0D30" w:rsidP="00A970B2">
      <w:pPr>
        <w:tabs>
          <w:tab w:val="left" w:pos="2430"/>
          <w:tab w:val="left" w:pos="6750"/>
        </w:tabs>
        <w:spacing w:line="240" w:lineRule="auto"/>
        <w:rPr>
          <w:rFonts w:cs="Arial"/>
          <w:b/>
          <w:sz w:val="24"/>
          <w:szCs w:val="24"/>
        </w:rPr>
      </w:pPr>
      <w:r w:rsidRPr="00A970B2">
        <w:rPr>
          <w:rFonts w:cs="Arial"/>
          <w:b/>
          <w:sz w:val="24"/>
          <w:szCs w:val="24"/>
        </w:rPr>
        <w:t>Next intake:</w:t>
      </w:r>
    </w:p>
    <w:p w14:paraId="674B2F4F" w14:textId="77777777" w:rsidR="003D0D30" w:rsidRPr="00A970B2" w:rsidRDefault="003D0D30" w:rsidP="00A970B2">
      <w:pPr>
        <w:tabs>
          <w:tab w:val="left" w:pos="2430"/>
          <w:tab w:val="left" w:pos="6750"/>
        </w:tabs>
        <w:spacing w:line="240" w:lineRule="auto"/>
        <w:rPr>
          <w:rFonts w:cs="Arial"/>
          <w:b/>
          <w:sz w:val="18"/>
          <w:szCs w:val="18"/>
        </w:rPr>
      </w:pPr>
      <w:r w:rsidRPr="00A970B2">
        <w:rPr>
          <w:rFonts w:cs="Arial"/>
          <w:b/>
          <w:sz w:val="18"/>
          <w:szCs w:val="18"/>
        </w:rPr>
        <w:t xml:space="preserve">Studio 5 (July 20 - 12 September). 300 hours, over 8 weeks. </w:t>
      </w:r>
    </w:p>
    <w:p w14:paraId="4A62CBB5" w14:textId="77777777" w:rsidR="003D0D30" w:rsidRPr="00A970B2" w:rsidRDefault="003D0D30" w:rsidP="00A970B2">
      <w:pPr>
        <w:tabs>
          <w:tab w:val="left" w:pos="2430"/>
          <w:tab w:val="left" w:pos="6750"/>
        </w:tabs>
        <w:spacing w:line="240" w:lineRule="auto"/>
        <w:rPr>
          <w:rFonts w:cs="Arial"/>
          <w:sz w:val="18"/>
          <w:szCs w:val="18"/>
        </w:rPr>
      </w:pPr>
    </w:p>
    <w:p w14:paraId="4B2DA8B5" w14:textId="77777777" w:rsidR="003D0D30" w:rsidRPr="00A970B2" w:rsidRDefault="003D0D30" w:rsidP="00A970B2">
      <w:pPr>
        <w:tabs>
          <w:tab w:val="left" w:pos="2430"/>
          <w:tab w:val="left" w:pos="3060"/>
          <w:tab w:val="left" w:pos="6660"/>
          <w:tab w:val="left" w:pos="6750"/>
        </w:tabs>
        <w:spacing w:line="240" w:lineRule="auto"/>
        <w:rPr>
          <w:rFonts w:cs="Arial"/>
          <w:sz w:val="18"/>
          <w:szCs w:val="18"/>
        </w:rPr>
      </w:pPr>
      <w:r w:rsidRPr="00A970B2">
        <w:rPr>
          <w:rFonts w:cs="Arial"/>
          <w:sz w:val="18"/>
          <w:szCs w:val="18"/>
        </w:rPr>
        <w:t xml:space="preserve">Signed by intern </w:t>
      </w:r>
      <w:r w:rsidRPr="00A970B2">
        <w:rPr>
          <w:rFonts w:cs="Arial"/>
          <w:sz w:val="18"/>
          <w:szCs w:val="18"/>
        </w:rPr>
        <w:tab/>
        <w:t>………………………………………………………..</w:t>
      </w:r>
      <w:r w:rsidRPr="00A970B2">
        <w:rPr>
          <w:rFonts w:cs="Arial"/>
          <w:sz w:val="18"/>
          <w:szCs w:val="18"/>
        </w:rPr>
        <w:tab/>
        <w:t>Date………………….</w:t>
      </w:r>
    </w:p>
    <w:p w14:paraId="31AE0C4F" w14:textId="77777777" w:rsidR="003D0D30" w:rsidRPr="00A970B2" w:rsidRDefault="003D0D30" w:rsidP="00A970B2">
      <w:pPr>
        <w:tabs>
          <w:tab w:val="left" w:pos="2430"/>
          <w:tab w:val="left" w:pos="3060"/>
          <w:tab w:val="left" w:pos="6660"/>
          <w:tab w:val="left" w:pos="6750"/>
        </w:tabs>
        <w:spacing w:line="240" w:lineRule="auto"/>
        <w:rPr>
          <w:rFonts w:cs="Arial"/>
          <w:sz w:val="18"/>
          <w:szCs w:val="18"/>
        </w:rPr>
      </w:pPr>
    </w:p>
    <w:p w14:paraId="7D1B0365" w14:textId="77777777" w:rsidR="003D0D30" w:rsidRPr="00A970B2" w:rsidRDefault="003D0D30" w:rsidP="00A970B2">
      <w:pPr>
        <w:tabs>
          <w:tab w:val="left" w:pos="2430"/>
          <w:tab w:val="left" w:pos="3060"/>
          <w:tab w:val="left" w:pos="6660"/>
          <w:tab w:val="left" w:pos="6750"/>
        </w:tabs>
        <w:spacing w:line="240" w:lineRule="auto"/>
        <w:rPr>
          <w:rFonts w:cs="Arial"/>
          <w:sz w:val="18"/>
          <w:szCs w:val="18"/>
        </w:rPr>
      </w:pPr>
      <w:r w:rsidRPr="00A970B2">
        <w:rPr>
          <w:rFonts w:cs="Arial"/>
          <w:sz w:val="18"/>
          <w:szCs w:val="18"/>
        </w:rPr>
        <w:t xml:space="preserve">Signed by manager </w:t>
      </w:r>
      <w:r w:rsidRPr="00A970B2">
        <w:rPr>
          <w:rFonts w:cs="Arial"/>
          <w:sz w:val="18"/>
          <w:szCs w:val="18"/>
        </w:rPr>
        <w:tab/>
        <w:t>………………………………………………………..</w:t>
      </w:r>
      <w:r w:rsidRPr="00A970B2">
        <w:rPr>
          <w:rFonts w:cs="Arial"/>
          <w:sz w:val="18"/>
          <w:szCs w:val="18"/>
        </w:rPr>
        <w:tab/>
        <w:t>Date………………….</w:t>
      </w:r>
    </w:p>
    <w:p w14:paraId="105E2B96" w14:textId="77777777" w:rsidR="003D0D30" w:rsidRPr="00A970B2" w:rsidRDefault="003D0D30" w:rsidP="00A970B2">
      <w:pPr>
        <w:tabs>
          <w:tab w:val="left" w:pos="2430"/>
          <w:tab w:val="left" w:pos="3060"/>
          <w:tab w:val="left" w:pos="6660"/>
          <w:tab w:val="left" w:pos="6750"/>
        </w:tabs>
        <w:spacing w:line="240" w:lineRule="auto"/>
        <w:rPr>
          <w:rFonts w:cs="Arial"/>
          <w:sz w:val="18"/>
          <w:szCs w:val="18"/>
        </w:rPr>
      </w:pPr>
    </w:p>
    <w:p w14:paraId="07BAD091" w14:textId="77777777" w:rsidR="003D0D30" w:rsidRPr="00A970B2" w:rsidRDefault="003D0D30" w:rsidP="00A970B2">
      <w:pPr>
        <w:tabs>
          <w:tab w:val="left" w:pos="2430"/>
          <w:tab w:val="left" w:pos="3060"/>
          <w:tab w:val="left" w:pos="6660"/>
          <w:tab w:val="left" w:pos="6750"/>
        </w:tabs>
        <w:spacing w:line="240" w:lineRule="auto"/>
        <w:rPr>
          <w:rFonts w:cs="Arial"/>
          <w:sz w:val="18"/>
          <w:szCs w:val="18"/>
        </w:rPr>
      </w:pPr>
      <w:r w:rsidRPr="00A970B2">
        <w:rPr>
          <w:rFonts w:cs="Arial"/>
          <w:sz w:val="18"/>
          <w:szCs w:val="18"/>
        </w:rPr>
        <w:t xml:space="preserve">Signed by supervisior </w:t>
      </w:r>
      <w:r w:rsidRPr="00A970B2">
        <w:rPr>
          <w:rFonts w:cs="Arial"/>
          <w:sz w:val="18"/>
          <w:szCs w:val="18"/>
        </w:rPr>
        <w:tab/>
        <w:t>………………………………………………………..</w:t>
      </w:r>
      <w:r w:rsidRPr="00A970B2">
        <w:rPr>
          <w:rFonts w:cs="Arial"/>
          <w:sz w:val="18"/>
          <w:szCs w:val="18"/>
        </w:rPr>
        <w:tab/>
        <w:t>Date………………….</w:t>
      </w:r>
    </w:p>
    <w:p w14:paraId="24E0118F" w14:textId="77777777" w:rsidR="003D0D30" w:rsidRPr="00A970B2" w:rsidRDefault="003D0D30" w:rsidP="00A970B2">
      <w:pPr>
        <w:tabs>
          <w:tab w:val="left" w:pos="2430"/>
          <w:tab w:val="left" w:pos="6750"/>
        </w:tabs>
        <w:spacing w:line="240" w:lineRule="auto"/>
        <w:rPr>
          <w:rFonts w:cs="Arial"/>
          <w:sz w:val="18"/>
          <w:szCs w:val="18"/>
        </w:rPr>
      </w:pPr>
    </w:p>
    <w:p w14:paraId="430E6E58" w14:textId="77777777" w:rsidR="003D0D30" w:rsidRPr="00A970B2" w:rsidRDefault="003D0D30" w:rsidP="00A970B2">
      <w:pPr>
        <w:tabs>
          <w:tab w:val="left" w:pos="2430"/>
          <w:tab w:val="left" w:pos="6750"/>
        </w:tabs>
        <w:spacing w:line="240" w:lineRule="auto"/>
        <w:rPr>
          <w:rFonts w:cs="Arial"/>
          <w:sz w:val="18"/>
          <w:szCs w:val="18"/>
        </w:rPr>
      </w:pPr>
    </w:p>
    <w:p w14:paraId="63EEB79D" w14:textId="77777777" w:rsidR="001A6796" w:rsidRPr="00A970B2" w:rsidRDefault="001A6796" w:rsidP="00A970B2">
      <w:pPr>
        <w:tabs>
          <w:tab w:val="left" w:pos="2430"/>
          <w:tab w:val="left" w:pos="6750"/>
        </w:tabs>
        <w:spacing w:line="240" w:lineRule="auto"/>
        <w:rPr>
          <w:rFonts w:cs="Arial"/>
          <w:sz w:val="18"/>
          <w:szCs w:val="18"/>
        </w:rPr>
      </w:pPr>
    </w:p>
    <w:p w14:paraId="769F5B49" w14:textId="77777777" w:rsidR="001A6796" w:rsidRDefault="001A6796" w:rsidP="003D0D30">
      <w:pPr>
        <w:tabs>
          <w:tab w:val="left" w:pos="2430"/>
          <w:tab w:val="left" w:pos="6750"/>
        </w:tabs>
        <w:rPr>
          <w:rFonts w:ascii="Open Sans" w:hAnsi="Open Sans"/>
          <w:sz w:val="18"/>
          <w:szCs w:val="18"/>
        </w:rPr>
        <w:sectPr w:rsidR="001A6796" w:rsidSect="00E047AE">
          <w:headerReference w:type="default" r:id="rId102"/>
          <w:footnotePr>
            <w:pos w:val="beneathText"/>
          </w:footnotePr>
          <w:pgSz w:w="11907" w:h="16840" w:code="9"/>
          <w:pgMar w:top="1440" w:right="1247" w:bottom="1440" w:left="1701" w:header="720" w:footer="720" w:gutter="0"/>
          <w:cols w:space="720"/>
          <w:docGrid w:linePitch="360"/>
        </w:sectPr>
      </w:pPr>
    </w:p>
    <w:p w14:paraId="5806EF34" w14:textId="25C15FCC" w:rsidR="001A6796" w:rsidRDefault="001A6796" w:rsidP="001A6796">
      <w:pPr>
        <w:pStyle w:val="Heading2"/>
      </w:pPr>
      <w:bookmarkStart w:id="412" w:name="_Ref424549365"/>
      <w:bookmarkStart w:id="413" w:name="_Toc424551958"/>
      <w:bookmarkStart w:id="414" w:name="_Toc430263579"/>
      <w:r>
        <w:t xml:space="preserve">Appendix </w:t>
      </w:r>
      <w:r w:rsidR="00D8572B" w:rsidRPr="009276F6">
        <w:fldChar w:fldCharType="begin"/>
      </w:r>
      <w:r w:rsidR="00D8572B" w:rsidRPr="009276F6">
        <w:instrText xml:space="preserve"> AUTONUM  \* Arabic </w:instrText>
      </w:r>
      <w:r w:rsidR="00D8572B" w:rsidRPr="009276F6">
        <w:fldChar w:fldCharType="end"/>
      </w:r>
      <w:r>
        <w:t>: Minutes of Combined PEAC Meeting – 29-Oct-14</w:t>
      </w:r>
      <w:bookmarkEnd w:id="412"/>
      <w:bookmarkEnd w:id="413"/>
      <w:bookmarkEnd w:id="414"/>
    </w:p>
    <w:p w14:paraId="1D1390AF" w14:textId="77777777" w:rsidR="001A6796" w:rsidRPr="001A6796" w:rsidRDefault="001A6796" w:rsidP="001A6796"/>
    <w:p w14:paraId="35ABF458" w14:textId="77777777" w:rsidR="001A6796" w:rsidRPr="001A6796" w:rsidRDefault="001A6796" w:rsidP="001A6796"/>
    <w:p w14:paraId="2C15F937" w14:textId="77777777" w:rsidR="00884F74" w:rsidRPr="00AB2086" w:rsidRDefault="00884F74" w:rsidP="00884F74">
      <w:pPr>
        <w:jc w:val="center"/>
        <w:rPr>
          <w:b/>
          <w:sz w:val="24"/>
          <w:szCs w:val="24"/>
        </w:rPr>
      </w:pPr>
      <w:r w:rsidRPr="00AB2086">
        <w:rPr>
          <w:b/>
          <w:sz w:val="24"/>
          <w:szCs w:val="24"/>
        </w:rPr>
        <w:t xml:space="preserve">Minutes of </w:t>
      </w:r>
      <w:r>
        <w:rPr>
          <w:b/>
          <w:sz w:val="24"/>
          <w:szCs w:val="24"/>
        </w:rPr>
        <w:t>Combined Design</w:t>
      </w:r>
      <w:r w:rsidRPr="00AB2086">
        <w:rPr>
          <w:b/>
          <w:sz w:val="24"/>
          <w:szCs w:val="24"/>
        </w:rPr>
        <w:t xml:space="preserve"> PEAC held on</w:t>
      </w:r>
      <w:r>
        <w:rPr>
          <w:b/>
          <w:sz w:val="24"/>
          <w:szCs w:val="24"/>
        </w:rPr>
        <w:t xml:space="preserve"> Wednesday 29 October 2014 at 4.30 pm</w:t>
      </w:r>
    </w:p>
    <w:p w14:paraId="620689F8" w14:textId="77777777" w:rsidR="00884F74" w:rsidRDefault="00884F74" w:rsidP="00884F74">
      <w:pPr>
        <w:tabs>
          <w:tab w:val="left" w:pos="1276"/>
        </w:tabs>
      </w:pPr>
    </w:p>
    <w:p w14:paraId="2FE7EAE0" w14:textId="77777777" w:rsidR="00884F74" w:rsidRDefault="00884F74" w:rsidP="00884F74">
      <w:pPr>
        <w:tabs>
          <w:tab w:val="left" w:pos="1276"/>
        </w:tabs>
        <w:ind w:left="1276" w:hanging="1276"/>
      </w:pPr>
      <w:r>
        <w:rPr>
          <w:b/>
        </w:rPr>
        <w:t>Present:</w:t>
      </w:r>
      <w:r>
        <w:rPr>
          <w:b/>
        </w:rPr>
        <w:tab/>
      </w:r>
      <w:r>
        <w:t>Caroline Terpstra, Margo Barton (Academic leader Fashion), Chris Fersterer (Academic Leader Interiors), Allan Baddock (film industry), Craig Scott (Otago Museum), Daniel Kwok &amp; Simone Watson (Yr 3 Fashion student reps), Ruth Mullenger (Adventure Outfitters), Tania Allan-Ross (Academic Leader Cert in Fashion Studies), Elizabeth McKewen (Otago Apparell), Dean Griffith (Yr 3 Product student rep), Nina Daniels &amp; Charlotte McKirdy (Yr 3 Interiors student reps), Katy Miller (Firebrand), Anjali Stewart (twentyseven names), Tim Nixon (Runaway Play), Caro McCaw (Academic Leader Communication), Fiona Clements (Senorita Awesumo), Diane McKenzie (Minutes)</w:t>
      </w:r>
    </w:p>
    <w:p w14:paraId="5E6E963D" w14:textId="77777777" w:rsidR="004E0F7D" w:rsidRDefault="004E0F7D" w:rsidP="00884F74">
      <w:pPr>
        <w:tabs>
          <w:tab w:val="left" w:pos="1276"/>
        </w:tabs>
        <w:ind w:left="1276" w:hanging="1276"/>
      </w:pPr>
    </w:p>
    <w:p w14:paraId="6F2A6FE9" w14:textId="77777777" w:rsidR="00884F74" w:rsidRDefault="00884F74" w:rsidP="00884F74">
      <w:pPr>
        <w:tabs>
          <w:tab w:val="left" w:pos="1276"/>
        </w:tabs>
        <w:ind w:left="1276" w:hanging="1276"/>
      </w:pPr>
      <w:r>
        <w:rPr>
          <w:b/>
        </w:rPr>
        <w:t>Apologies:</w:t>
      </w:r>
      <w:r>
        <w:rPr>
          <w:b/>
        </w:rPr>
        <w:tab/>
      </w:r>
      <w:r>
        <w:t>Roye Haugh (Otago Furniture), Allan Grant (A J Grant), Chris Staynes (DCC), Angela Miller (College of Education), Luke Johnston (BrandAid) Sara Munro (Company of Strangers), Lynda Henderson (newSplash), Ev Gluyas (workSpace), Machiko Niimi (Academic Leader Product)</w:t>
      </w:r>
    </w:p>
    <w:p w14:paraId="53867D32" w14:textId="77777777" w:rsidR="004E0F7D" w:rsidRDefault="004E0F7D" w:rsidP="00884F74">
      <w:pPr>
        <w:tabs>
          <w:tab w:val="left" w:pos="1276"/>
        </w:tabs>
        <w:ind w:left="1276" w:hanging="1276"/>
      </w:pPr>
    </w:p>
    <w:p w14:paraId="4A1423FF" w14:textId="77777777" w:rsidR="00884F74" w:rsidRDefault="00884F74" w:rsidP="00884F74">
      <w:r>
        <w:t>Caroline welcomed everyone and discussed the rationale behind the combined PEAC – highlighting the interdisciplinary nature of Design, plus utilising PEAC to help us meet the changes in disciplines and industries.</w:t>
      </w:r>
    </w:p>
    <w:p w14:paraId="01B5CC20" w14:textId="77777777" w:rsidR="00884F74" w:rsidRDefault="00884F74" w:rsidP="00884F74"/>
    <w:p w14:paraId="36649CFA" w14:textId="77777777" w:rsidR="00884F74" w:rsidRDefault="00884F74" w:rsidP="00884F74">
      <w:r>
        <w:t>Brief introductions were made</w:t>
      </w:r>
    </w:p>
    <w:p w14:paraId="4CE6E2E3" w14:textId="77777777" w:rsidR="00884F74" w:rsidRDefault="00884F74" w:rsidP="00884F74"/>
    <w:p w14:paraId="509AF48F" w14:textId="77777777" w:rsidR="00884F74" w:rsidRDefault="00884F74" w:rsidP="00884F74">
      <w:pPr>
        <w:rPr>
          <w:b/>
          <w:u w:val="single"/>
        </w:rPr>
      </w:pPr>
      <w:r>
        <w:rPr>
          <w:b/>
          <w:u w:val="single"/>
        </w:rPr>
        <w:t>Design  Report</w:t>
      </w:r>
    </w:p>
    <w:p w14:paraId="63A4E079" w14:textId="77777777" w:rsidR="00884F74" w:rsidRDefault="00884F74" w:rsidP="00884F74">
      <w:r>
        <w:t>The report, which had been distributed by email, was explained.</w:t>
      </w:r>
    </w:p>
    <w:p w14:paraId="47446995" w14:textId="77777777" w:rsidR="00884F74" w:rsidRDefault="00884F74" w:rsidP="00884F74">
      <w:pPr>
        <w:spacing w:before="120"/>
      </w:pPr>
      <w:r>
        <w:t>Design also run the Master of Design Enterprise Programme (MDE) and currently have approx. 13 students at various stages of completion.  Allan asked if we had anyone from the television industry studying this programme.</w:t>
      </w:r>
    </w:p>
    <w:p w14:paraId="26935AFD" w14:textId="77777777" w:rsidR="00884F74" w:rsidRDefault="00884F74" w:rsidP="00884F74">
      <w:pPr>
        <w:spacing w:before="120"/>
      </w:pPr>
      <w:r>
        <w:rPr>
          <w:u w:val="single"/>
        </w:rPr>
        <w:t>2014 SHAC Popup Challenge</w:t>
      </w:r>
      <w:r>
        <w:t xml:space="preserve"> – Interiors and Product students were joint winners, and the project is now being build with the collaboration of the School of Architecture, Building and Engineering.  The site will become a bookable study space for students in 2015.</w:t>
      </w:r>
    </w:p>
    <w:p w14:paraId="7E1657ED" w14:textId="77777777" w:rsidR="00884F74" w:rsidRDefault="00884F74" w:rsidP="00884F74">
      <w:pPr>
        <w:spacing w:before="120"/>
      </w:pPr>
      <w:r>
        <w:rPr>
          <w:u w:val="single"/>
        </w:rPr>
        <w:t>2014 Visit to Shanghai</w:t>
      </w:r>
      <w:r>
        <w:t xml:space="preserve"> – 9 students and 4 staff have just returned from the 3</w:t>
      </w:r>
      <w:r w:rsidRPr="00E15A0E">
        <w:rPr>
          <w:vertAlign w:val="superscript"/>
        </w:rPr>
        <w:t>rd</w:t>
      </w:r>
      <w:r>
        <w:t xml:space="preserve"> collaboration with the Shanghai University of Engineering Science, and we now eagerly await their return visit to us for Collections.</w:t>
      </w:r>
    </w:p>
    <w:p w14:paraId="3A380BE5" w14:textId="77777777" w:rsidR="00884F74" w:rsidRDefault="00884F74" w:rsidP="00884F74">
      <w:pPr>
        <w:spacing w:before="120"/>
      </w:pPr>
      <w:r>
        <w:rPr>
          <w:b/>
          <w:u w:val="single"/>
        </w:rPr>
        <w:t>Monitors Reports</w:t>
      </w:r>
      <w:r>
        <w:t xml:space="preserve"> – each of our degrees has annual external monitoring</w:t>
      </w:r>
    </w:p>
    <w:p w14:paraId="132D2025" w14:textId="77777777" w:rsidR="00884F74" w:rsidRDefault="00884F74" w:rsidP="00884F74">
      <w:pPr>
        <w:spacing w:before="120"/>
      </w:pPr>
      <w:r>
        <w:rPr>
          <w:u w:val="single"/>
        </w:rPr>
        <w:t>Fashion</w:t>
      </w:r>
      <w:r>
        <w:t xml:space="preserve"> – Dr Mandy Smith, AUT</w:t>
      </w:r>
    </w:p>
    <w:p w14:paraId="4536D7A6" w14:textId="77777777" w:rsidR="00884F74" w:rsidRDefault="00884F74" w:rsidP="00884F74">
      <w:r>
        <w:t>Mandy’s comments include that the student understanding of flow is now much improved.  Self Managing Teams is great.  We have great international links and links to iD Fashion.  She commended staff on their commitment.  We allow students to be indivduals.  She did comment that we need to focus on space as there was a large Year 3 cohort in 2015.  Students had expressed interest in an Honours Year.  Studio workshops neede to be more skills-based.</w:t>
      </w:r>
    </w:p>
    <w:p w14:paraId="63FBDB96" w14:textId="77777777" w:rsidR="00884F74" w:rsidRDefault="00884F74" w:rsidP="00884F74">
      <w:pPr>
        <w:rPr>
          <w:u w:val="single"/>
        </w:rPr>
      </w:pPr>
      <w:r>
        <w:rPr>
          <w:u w:val="single"/>
        </w:rPr>
        <w:br w:type="page"/>
      </w:r>
    </w:p>
    <w:p w14:paraId="5023F2FE" w14:textId="77777777" w:rsidR="00884F74" w:rsidRDefault="00884F74" w:rsidP="00884F74">
      <w:pPr>
        <w:spacing w:before="120"/>
      </w:pPr>
      <w:r>
        <w:rPr>
          <w:u w:val="single"/>
        </w:rPr>
        <w:t>Interiors</w:t>
      </w:r>
      <w:r>
        <w:t xml:space="preserve"> – Tobias Danielmeier, Victoria University</w:t>
      </w:r>
    </w:p>
    <w:p w14:paraId="0E2DCA86" w14:textId="77777777" w:rsidR="00884F74" w:rsidRDefault="00884F74" w:rsidP="00884F74">
      <w:r>
        <w:t xml:space="preserve">Report had not been received, but Tobias was positive about the programme.  </w:t>
      </w:r>
    </w:p>
    <w:p w14:paraId="0DBF3EC4" w14:textId="77777777" w:rsidR="00884F74" w:rsidRPr="004E0925" w:rsidRDefault="00884F74" w:rsidP="00884F74">
      <w:r>
        <w:t>The programme is undergoing change to integrate with Product Design which should make the future of both programmes  more secure.</w:t>
      </w:r>
    </w:p>
    <w:p w14:paraId="7CD78EA3" w14:textId="77777777" w:rsidR="00884F74" w:rsidRDefault="00884F74" w:rsidP="00884F74">
      <w:pPr>
        <w:spacing w:before="120"/>
      </w:pPr>
      <w:r>
        <w:rPr>
          <w:u w:val="single"/>
        </w:rPr>
        <w:t>Communications</w:t>
      </w:r>
      <w:r>
        <w:t xml:space="preserve"> – Prof Welby Ings, AUT</w:t>
      </w:r>
    </w:p>
    <w:p w14:paraId="7487EE36" w14:textId="77777777" w:rsidR="00884F74" w:rsidRDefault="00884F74" w:rsidP="00884F74">
      <w:r>
        <w:t>Welby was generous in his praise of our programme.  Level of engagement with staff very high.  His only criticism was that we need to communicate our achievements more clearly.</w:t>
      </w:r>
    </w:p>
    <w:p w14:paraId="1DCA7625" w14:textId="77777777" w:rsidR="00884F74" w:rsidRPr="009D6F04" w:rsidRDefault="00884F74" w:rsidP="00884F74">
      <w:r>
        <w:t>Caro has gone on the recent trip to Shanghai and is now talking with Lynda Henderson at newSplash about a project looking at Chinese language characters.</w:t>
      </w:r>
    </w:p>
    <w:p w14:paraId="7B232BE6" w14:textId="77777777" w:rsidR="00884F74" w:rsidRDefault="00884F74" w:rsidP="00884F74">
      <w:pPr>
        <w:spacing w:before="120"/>
      </w:pPr>
      <w:r>
        <w:rPr>
          <w:b/>
          <w:u w:val="single"/>
        </w:rPr>
        <w:t>End of Year Exhibition and Collections</w:t>
      </w:r>
    </w:p>
    <w:p w14:paraId="0F581B2E" w14:textId="77777777" w:rsidR="00884F74" w:rsidRDefault="00884F74" w:rsidP="00884F74">
      <w:r>
        <w:t>To be held at the former Unipol again this year.  Exhibition opening Thursday 20 November, Collections Friday 21 November.</w:t>
      </w:r>
    </w:p>
    <w:p w14:paraId="19C40CBF" w14:textId="77777777" w:rsidR="00884F74" w:rsidRDefault="00884F74" w:rsidP="00884F74">
      <w:pPr>
        <w:spacing w:before="120"/>
      </w:pPr>
      <w:r>
        <w:rPr>
          <w:b/>
          <w:u w:val="single"/>
        </w:rPr>
        <w:t>Strategic Priorities</w:t>
      </w:r>
      <w:r>
        <w:t xml:space="preserve"> – Caroline discussed how the degree programmes were aligning with the Polytechnic’s strategic priorities of Educational Excellence, Resilience, Collaboration with Communities, including Kai Tahu and Sustainability. We are now looking more closely at learner capability and in particular at transferable skills  especially in our graduates.  To this end feedback was sought from those present on the skills, or skill gaps, that they could identify.</w:t>
      </w:r>
    </w:p>
    <w:p w14:paraId="1129B95B" w14:textId="77777777" w:rsidR="00884F74" w:rsidRDefault="00884F74" w:rsidP="00884F74">
      <w:pPr>
        <w:spacing w:before="120"/>
      </w:pPr>
      <w:r>
        <w:rPr>
          <w:u w:val="single"/>
        </w:rPr>
        <w:t>Transferable Skills</w:t>
      </w:r>
    </w:p>
    <w:p w14:paraId="08B893DB" w14:textId="77777777" w:rsidR="00884F74" w:rsidRDefault="00884F74" w:rsidP="00CA2B95">
      <w:pPr>
        <w:pStyle w:val="ListParagraph"/>
        <w:numPr>
          <w:ilvl w:val="0"/>
          <w:numId w:val="122"/>
        </w:numPr>
        <w:spacing w:before="120" w:line="276" w:lineRule="auto"/>
        <w:ind w:left="567" w:hanging="567"/>
        <w:rPr>
          <w:lang w:val="en-NZ"/>
        </w:rPr>
      </w:pPr>
      <w:r>
        <w:rPr>
          <w:lang w:val="en-NZ"/>
        </w:rPr>
        <w:t>“Cloud”-based skills in industry eg point of sale etc.</w:t>
      </w:r>
    </w:p>
    <w:p w14:paraId="2C0CEA16" w14:textId="77777777" w:rsidR="00884F74" w:rsidRDefault="00884F74" w:rsidP="00CA2B95">
      <w:pPr>
        <w:pStyle w:val="ListParagraph"/>
        <w:numPr>
          <w:ilvl w:val="0"/>
          <w:numId w:val="122"/>
        </w:numPr>
        <w:spacing w:before="120" w:line="276" w:lineRule="auto"/>
        <w:ind w:left="567" w:hanging="567"/>
        <w:rPr>
          <w:lang w:val="en-NZ"/>
        </w:rPr>
      </w:pPr>
      <w:r>
        <w:rPr>
          <w:lang w:val="en-NZ"/>
        </w:rPr>
        <w:t>Being able to self-learn different software packages important (saves time and money)</w:t>
      </w:r>
    </w:p>
    <w:p w14:paraId="067D2A4F" w14:textId="77777777" w:rsidR="00884F74" w:rsidRDefault="00884F74" w:rsidP="00CA2B95">
      <w:pPr>
        <w:pStyle w:val="ListParagraph"/>
        <w:numPr>
          <w:ilvl w:val="0"/>
          <w:numId w:val="122"/>
        </w:numPr>
        <w:spacing w:before="120" w:line="276" w:lineRule="auto"/>
        <w:ind w:left="567" w:hanging="567"/>
        <w:rPr>
          <w:lang w:val="en-NZ"/>
        </w:rPr>
      </w:pPr>
      <w:r>
        <w:rPr>
          <w:lang w:val="en-NZ"/>
        </w:rPr>
        <w:t>Being unique and original is vitally important – small designer now less lucrative</w:t>
      </w:r>
    </w:p>
    <w:p w14:paraId="0ACCC3C9" w14:textId="77777777" w:rsidR="00884F74" w:rsidRDefault="00884F74" w:rsidP="00CA2B95">
      <w:pPr>
        <w:pStyle w:val="ListParagraph"/>
        <w:numPr>
          <w:ilvl w:val="0"/>
          <w:numId w:val="122"/>
        </w:numPr>
        <w:spacing w:before="120" w:line="276" w:lineRule="auto"/>
        <w:ind w:left="567" w:hanging="567"/>
        <w:rPr>
          <w:lang w:val="en-NZ"/>
        </w:rPr>
      </w:pPr>
      <w:r>
        <w:rPr>
          <w:lang w:val="en-NZ"/>
        </w:rPr>
        <w:t>Showing initiative</w:t>
      </w:r>
    </w:p>
    <w:p w14:paraId="6C7FBA80" w14:textId="77777777" w:rsidR="00884F74" w:rsidRDefault="00884F74" w:rsidP="00CA2B95">
      <w:pPr>
        <w:pStyle w:val="ListParagraph"/>
        <w:numPr>
          <w:ilvl w:val="0"/>
          <w:numId w:val="122"/>
        </w:numPr>
        <w:spacing w:before="120" w:line="276" w:lineRule="auto"/>
        <w:ind w:left="567" w:hanging="567"/>
        <w:rPr>
          <w:lang w:val="en-NZ"/>
        </w:rPr>
      </w:pPr>
      <w:r>
        <w:rPr>
          <w:lang w:val="en-NZ"/>
        </w:rPr>
        <w:t>E-Commerce skills – MyTime, Vend, Shopify etc</w:t>
      </w:r>
    </w:p>
    <w:p w14:paraId="7B22C173" w14:textId="77777777" w:rsidR="00884F74" w:rsidRDefault="00884F74" w:rsidP="00CA2B95">
      <w:pPr>
        <w:pStyle w:val="ListParagraph"/>
        <w:numPr>
          <w:ilvl w:val="0"/>
          <w:numId w:val="122"/>
        </w:numPr>
        <w:spacing w:before="120" w:line="276" w:lineRule="auto"/>
        <w:ind w:left="567" w:hanging="567"/>
        <w:rPr>
          <w:lang w:val="en-NZ"/>
        </w:rPr>
      </w:pPr>
      <w:r>
        <w:rPr>
          <w:lang w:val="en-NZ"/>
        </w:rPr>
        <w:t>Understanding the whole process and that everyone has a critical role to play</w:t>
      </w:r>
    </w:p>
    <w:p w14:paraId="7F6449D7" w14:textId="77777777" w:rsidR="00884F74" w:rsidRDefault="00884F74" w:rsidP="00CA2B95">
      <w:pPr>
        <w:pStyle w:val="ListParagraph"/>
        <w:numPr>
          <w:ilvl w:val="0"/>
          <w:numId w:val="122"/>
        </w:numPr>
        <w:spacing w:before="120" w:line="276" w:lineRule="auto"/>
        <w:ind w:left="567" w:hanging="567"/>
        <w:rPr>
          <w:lang w:val="en-NZ"/>
        </w:rPr>
      </w:pPr>
      <w:r>
        <w:rPr>
          <w:lang w:val="en-NZ"/>
        </w:rPr>
        <w:t>Being able to analyse what is right for programme</w:t>
      </w:r>
    </w:p>
    <w:p w14:paraId="4571C10E" w14:textId="77777777" w:rsidR="00884F74" w:rsidRDefault="00884F74" w:rsidP="00CA2B95">
      <w:pPr>
        <w:pStyle w:val="ListParagraph"/>
        <w:numPr>
          <w:ilvl w:val="0"/>
          <w:numId w:val="122"/>
        </w:numPr>
        <w:spacing w:before="120" w:line="276" w:lineRule="auto"/>
        <w:ind w:left="567" w:hanging="567"/>
        <w:rPr>
          <w:lang w:val="en-NZ"/>
        </w:rPr>
      </w:pPr>
      <w:r>
        <w:rPr>
          <w:lang w:val="en-NZ"/>
        </w:rPr>
        <w:t>Able to be sent/attend a client meeting</w:t>
      </w:r>
    </w:p>
    <w:p w14:paraId="38080AFB" w14:textId="77777777" w:rsidR="00884F74" w:rsidRDefault="00884F74" w:rsidP="00CA2B95">
      <w:pPr>
        <w:pStyle w:val="ListParagraph"/>
        <w:numPr>
          <w:ilvl w:val="0"/>
          <w:numId w:val="122"/>
        </w:numPr>
        <w:spacing w:before="120" w:line="276" w:lineRule="auto"/>
        <w:ind w:left="567" w:hanging="567"/>
        <w:rPr>
          <w:lang w:val="en-NZ"/>
        </w:rPr>
      </w:pPr>
      <w:r>
        <w:rPr>
          <w:lang w:val="en-NZ"/>
        </w:rPr>
        <w:t>Front end development</w:t>
      </w:r>
    </w:p>
    <w:p w14:paraId="279A114F" w14:textId="77777777" w:rsidR="00884F74" w:rsidRDefault="00884F74" w:rsidP="00CA2B95">
      <w:pPr>
        <w:pStyle w:val="ListParagraph"/>
        <w:numPr>
          <w:ilvl w:val="0"/>
          <w:numId w:val="122"/>
        </w:numPr>
        <w:spacing w:before="120" w:line="276" w:lineRule="auto"/>
        <w:ind w:left="567" w:hanging="567"/>
        <w:rPr>
          <w:lang w:val="en-NZ"/>
        </w:rPr>
      </w:pPr>
      <w:r>
        <w:rPr>
          <w:lang w:val="en-NZ"/>
        </w:rPr>
        <w:t>Employers often find the “stickability” of locals better than employees who have come to Dunedin from elsewhere</w:t>
      </w:r>
    </w:p>
    <w:p w14:paraId="5C96BA2C" w14:textId="77777777" w:rsidR="00884F74" w:rsidRDefault="00884F74" w:rsidP="00CA2B95">
      <w:pPr>
        <w:pStyle w:val="ListParagraph"/>
        <w:numPr>
          <w:ilvl w:val="0"/>
          <w:numId w:val="122"/>
        </w:numPr>
        <w:spacing w:before="120" w:line="276" w:lineRule="auto"/>
        <w:ind w:left="567" w:hanging="567"/>
        <w:rPr>
          <w:lang w:val="en-NZ"/>
        </w:rPr>
      </w:pPr>
      <w:r>
        <w:rPr>
          <w:lang w:val="en-NZ"/>
        </w:rPr>
        <w:t>Understanding general business practices and terminology</w:t>
      </w:r>
    </w:p>
    <w:p w14:paraId="1D7105D9" w14:textId="77777777" w:rsidR="00884F74" w:rsidRDefault="00884F74" w:rsidP="00CA2B95">
      <w:pPr>
        <w:pStyle w:val="ListParagraph"/>
        <w:numPr>
          <w:ilvl w:val="0"/>
          <w:numId w:val="122"/>
        </w:numPr>
        <w:spacing w:before="120" w:line="276" w:lineRule="auto"/>
        <w:ind w:left="567" w:hanging="567"/>
        <w:rPr>
          <w:lang w:val="en-NZ"/>
        </w:rPr>
      </w:pPr>
      <w:r>
        <w:rPr>
          <w:lang w:val="en-NZ"/>
        </w:rPr>
        <w:t>Ability to get into the head of the client – seeing final product from the client/user point of view</w:t>
      </w:r>
    </w:p>
    <w:p w14:paraId="13FA23D6" w14:textId="77777777" w:rsidR="00884F74" w:rsidRDefault="00884F74" w:rsidP="00CA2B95">
      <w:pPr>
        <w:pStyle w:val="ListParagraph"/>
        <w:numPr>
          <w:ilvl w:val="0"/>
          <w:numId w:val="122"/>
        </w:numPr>
        <w:spacing w:before="120" w:line="276" w:lineRule="auto"/>
        <w:ind w:left="567" w:hanging="567"/>
        <w:rPr>
          <w:lang w:val="en-NZ"/>
        </w:rPr>
      </w:pPr>
      <w:r>
        <w:rPr>
          <w:lang w:val="en-NZ"/>
        </w:rPr>
        <w:t>Creativity – able to be commercial</w:t>
      </w:r>
    </w:p>
    <w:p w14:paraId="7E3D7F96" w14:textId="77777777" w:rsidR="00884F74" w:rsidRDefault="00884F74" w:rsidP="00CA2B95">
      <w:pPr>
        <w:pStyle w:val="ListParagraph"/>
        <w:numPr>
          <w:ilvl w:val="0"/>
          <w:numId w:val="122"/>
        </w:numPr>
        <w:spacing w:before="120" w:line="276" w:lineRule="auto"/>
        <w:ind w:left="567" w:hanging="567"/>
        <w:rPr>
          <w:lang w:val="en-NZ"/>
        </w:rPr>
      </w:pPr>
      <w:r>
        <w:rPr>
          <w:lang w:val="en-NZ"/>
        </w:rPr>
        <w:t>Time and cost effective</w:t>
      </w:r>
    </w:p>
    <w:p w14:paraId="18549C33" w14:textId="77777777" w:rsidR="00884F74" w:rsidRDefault="00884F74" w:rsidP="00CA2B95">
      <w:pPr>
        <w:pStyle w:val="ListParagraph"/>
        <w:numPr>
          <w:ilvl w:val="0"/>
          <w:numId w:val="122"/>
        </w:numPr>
        <w:spacing w:before="120" w:line="276" w:lineRule="auto"/>
        <w:ind w:left="567" w:hanging="567"/>
        <w:rPr>
          <w:lang w:val="en-NZ"/>
        </w:rPr>
      </w:pPr>
      <w:r>
        <w:rPr>
          <w:lang w:val="en-NZ"/>
        </w:rPr>
        <w:t>Internship</w:t>
      </w:r>
    </w:p>
    <w:p w14:paraId="00F90A00" w14:textId="77777777" w:rsidR="00884F74" w:rsidRDefault="00884F74" w:rsidP="00CA2B95">
      <w:pPr>
        <w:pStyle w:val="ListParagraph"/>
        <w:numPr>
          <w:ilvl w:val="0"/>
          <w:numId w:val="122"/>
        </w:numPr>
        <w:spacing w:before="120" w:line="276" w:lineRule="auto"/>
        <w:ind w:left="567" w:hanging="567"/>
        <w:rPr>
          <w:lang w:val="en-NZ"/>
        </w:rPr>
      </w:pPr>
      <w:r>
        <w:rPr>
          <w:lang w:val="en-NZ"/>
        </w:rPr>
        <w:t>Able to take criticism as well as praise – seeking critique</w:t>
      </w:r>
    </w:p>
    <w:p w14:paraId="6D0161B0" w14:textId="77777777" w:rsidR="00884F74" w:rsidRDefault="00884F74" w:rsidP="00CA2B95">
      <w:pPr>
        <w:pStyle w:val="ListParagraph"/>
        <w:numPr>
          <w:ilvl w:val="0"/>
          <w:numId w:val="122"/>
        </w:numPr>
        <w:spacing w:before="120" w:line="276" w:lineRule="auto"/>
        <w:ind w:left="567" w:hanging="567"/>
        <w:rPr>
          <w:lang w:val="en-NZ"/>
        </w:rPr>
      </w:pPr>
      <w:r>
        <w:rPr>
          <w:lang w:val="en-NZ"/>
        </w:rPr>
        <w:t>Project management</w:t>
      </w:r>
    </w:p>
    <w:p w14:paraId="690D85E9" w14:textId="77777777" w:rsidR="00884F74" w:rsidRDefault="00884F74" w:rsidP="00CA2B95">
      <w:pPr>
        <w:pStyle w:val="ListParagraph"/>
        <w:numPr>
          <w:ilvl w:val="0"/>
          <w:numId w:val="122"/>
        </w:numPr>
        <w:spacing w:before="120" w:line="276" w:lineRule="auto"/>
        <w:ind w:left="567" w:hanging="567"/>
        <w:rPr>
          <w:lang w:val="en-NZ"/>
        </w:rPr>
      </w:pPr>
      <w:r>
        <w:rPr>
          <w:lang w:val="en-NZ"/>
        </w:rPr>
        <w:t>Passion</w:t>
      </w:r>
    </w:p>
    <w:p w14:paraId="46D7334E" w14:textId="77777777" w:rsidR="00884F74" w:rsidRDefault="00884F74" w:rsidP="00CA2B95">
      <w:pPr>
        <w:pStyle w:val="ListParagraph"/>
        <w:numPr>
          <w:ilvl w:val="0"/>
          <w:numId w:val="122"/>
        </w:numPr>
        <w:spacing w:before="120" w:line="276" w:lineRule="auto"/>
        <w:ind w:left="567" w:hanging="567"/>
        <w:rPr>
          <w:lang w:val="en-NZ"/>
        </w:rPr>
      </w:pPr>
      <w:r>
        <w:rPr>
          <w:lang w:val="en-NZ"/>
        </w:rPr>
        <w:t>Collaboration</w:t>
      </w:r>
    </w:p>
    <w:p w14:paraId="48D8143F" w14:textId="77777777" w:rsidR="00884F74" w:rsidRDefault="00884F74" w:rsidP="00CA2B95">
      <w:pPr>
        <w:pStyle w:val="ListParagraph"/>
        <w:numPr>
          <w:ilvl w:val="0"/>
          <w:numId w:val="122"/>
        </w:numPr>
        <w:spacing w:before="120" w:line="276" w:lineRule="auto"/>
        <w:ind w:left="567" w:hanging="567"/>
        <w:rPr>
          <w:lang w:val="en-NZ"/>
        </w:rPr>
      </w:pPr>
      <w:r>
        <w:rPr>
          <w:lang w:val="en-NZ"/>
        </w:rPr>
        <w:t>Being a team player and team fit very important</w:t>
      </w:r>
    </w:p>
    <w:p w14:paraId="248D97B8" w14:textId="77777777" w:rsidR="00884F74" w:rsidRDefault="00884F74" w:rsidP="00CA2B95">
      <w:pPr>
        <w:pStyle w:val="ListParagraph"/>
        <w:numPr>
          <w:ilvl w:val="0"/>
          <w:numId w:val="122"/>
        </w:numPr>
        <w:spacing w:before="120" w:line="276" w:lineRule="auto"/>
        <w:ind w:left="567" w:hanging="567"/>
        <w:rPr>
          <w:lang w:val="en-NZ"/>
        </w:rPr>
      </w:pPr>
      <w:r>
        <w:rPr>
          <w:lang w:val="en-NZ"/>
        </w:rPr>
        <w:t>Identify your market/audience and then design product/film/game to meet their requirements</w:t>
      </w:r>
    </w:p>
    <w:p w14:paraId="670237B9" w14:textId="77777777" w:rsidR="00884F74" w:rsidRDefault="00884F74" w:rsidP="00CA2B95">
      <w:pPr>
        <w:pStyle w:val="ListParagraph"/>
        <w:numPr>
          <w:ilvl w:val="0"/>
          <w:numId w:val="122"/>
        </w:numPr>
        <w:spacing w:before="120" w:line="276" w:lineRule="auto"/>
        <w:ind w:left="567" w:hanging="567"/>
        <w:rPr>
          <w:lang w:val="en-NZ"/>
        </w:rPr>
      </w:pPr>
      <w:r>
        <w:rPr>
          <w:lang w:val="en-NZ"/>
        </w:rPr>
        <w:t>User focussed and measurable</w:t>
      </w:r>
    </w:p>
    <w:p w14:paraId="5B2091CB" w14:textId="77777777" w:rsidR="00884F74" w:rsidRDefault="00884F74" w:rsidP="00CA2B95">
      <w:pPr>
        <w:pStyle w:val="ListParagraph"/>
        <w:numPr>
          <w:ilvl w:val="0"/>
          <w:numId w:val="122"/>
        </w:numPr>
        <w:spacing w:before="120" w:line="276" w:lineRule="auto"/>
        <w:ind w:left="567" w:hanging="567"/>
        <w:rPr>
          <w:lang w:val="en-NZ"/>
        </w:rPr>
      </w:pPr>
      <w:r>
        <w:rPr>
          <w:lang w:val="en-NZ"/>
        </w:rPr>
        <w:t>Peer review</w:t>
      </w:r>
    </w:p>
    <w:p w14:paraId="0B85ED92" w14:textId="77777777" w:rsidR="00884F74" w:rsidRDefault="00884F74" w:rsidP="00884F74">
      <w:pPr>
        <w:spacing w:before="120"/>
      </w:pPr>
      <w:r>
        <w:rPr>
          <w:u w:val="single"/>
        </w:rPr>
        <w:t>Important Changes/Trends within Industry</w:t>
      </w:r>
      <w:r>
        <w:t xml:space="preserve"> – what do employers need</w:t>
      </w:r>
    </w:p>
    <w:p w14:paraId="2BF79ED5" w14:textId="77777777" w:rsidR="00884F74" w:rsidRDefault="00884F74" w:rsidP="00CA2B95">
      <w:pPr>
        <w:pStyle w:val="ListParagraph"/>
        <w:numPr>
          <w:ilvl w:val="0"/>
          <w:numId w:val="123"/>
        </w:numPr>
        <w:spacing w:before="120" w:line="276" w:lineRule="auto"/>
        <w:ind w:left="567" w:hanging="567"/>
        <w:rPr>
          <w:lang w:val="en-NZ"/>
        </w:rPr>
      </w:pPr>
      <w:r>
        <w:rPr>
          <w:lang w:val="en-NZ"/>
        </w:rPr>
        <w:t>Software – person who is able to adapt quickly</w:t>
      </w:r>
    </w:p>
    <w:p w14:paraId="55950BF9" w14:textId="77777777" w:rsidR="00884F74" w:rsidRDefault="00884F74" w:rsidP="00CA2B95">
      <w:pPr>
        <w:pStyle w:val="ListParagraph"/>
        <w:numPr>
          <w:ilvl w:val="0"/>
          <w:numId w:val="123"/>
        </w:numPr>
        <w:spacing w:before="120" w:line="276" w:lineRule="auto"/>
        <w:ind w:left="567" w:hanging="567"/>
        <w:rPr>
          <w:lang w:val="en-NZ"/>
        </w:rPr>
      </w:pPr>
      <w:r>
        <w:rPr>
          <w:lang w:val="en-NZ"/>
        </w:rPr>
        <w:t>Ability to problem-solve – push the limits</w:t>
      </w:r>
    </w:p>
    <w:p w14:paraId="51F92AF2" w14:textId="77777777" w:rsidR="00884F74" w:rsidRDefault="00884F74" w:rsidP="00CA2B95">
      <w:pPr>
        <w:pStyle w:val="ListParagraph"/>
        <w:numPr>
          <w:ilvl w:val="0"/>
          <w:numId w:val="123"/>
        </w:numPr>
        <w:spacing w:before="120" w:line="276" w:lineRule="auto"/>
        <w:ind w:left="567" w:hanging="567"/>
        <w:rPr>
          <w:lang w:val="en-NZ"/>
        </w:rPr>
      </w:pPr>
      <w:r>
        <w:rPr>
          <w:lang w:val="en-NZ"/>
        </w:rPr>
        <w:t>Wanting to excel and push the boundaries</w:t>
      </w:r>
    </w:p>
    <w:p w14:paraId="5EF1576F" w14:textId="77777777" w:rsidR="00884F74" w:rsidRDefault="00884F74" w:rsidP="00CA2B95">
      <w:pPr>
        <w:pStyle w:val="ListParagraph"/>
        <w:numPr>
          <w:ilvl w:val="0"/>
          <w:numId w:val="123"/>
        </w:numPr>
        <w:spacing w:before="120" w:line="276" w:lineRule="auto"/>
        <w:ind w:left="567" w:hanging="567"/>
        <w:rPr>
          <w:lang w:val="en-NZ"/>
        </w:rPr>
      </w:pPr>
      <w:r>
        <w:rPr>
          <w:lang w:val="en-NZ"/>
        </w:rPr>
        <w:t>Upskilling – understanding basic skills</w:t>
      </w:r>
    </w:p>
    <w:p w14:paraId="6BB42F23" w14:textId="77777777" w:rsidR="00884F74" w:rsidRDefault="00884F74" w:rsidP="00CA2B95">
      <w:pPr>
        <w:pStyle w:val="ListParagraph"/>
        <w:numPr>
          <w:ilvl w:val="0"/>
          <w:numId w:val="123"/>
        </w:numPr>
        <w:spacing w:before="120" w:line="276" w:lineRule="auto"/>
        <w:ind w:left="567" w:hanging="567"/>
        <w:rPr>
          <w:lang w:val="en-NZ"/>
        </w:rPr>
      </w:pPr>
      <w:r>
        <w:rPr>
          <w:lang w:val="en-NZ"/>
        </w:rPr>
        <w:t>Making something now that will still be relevant in 10 years time</w:t>
      </w:r>
    </w:p>
    <w:p w14:paraId="7A814E8B" w14:textId="77777777" w:rsidR="00884F74" w:rsidRDefault="00884F74" w:rsidP="00CA2B95">
      <w:pPr>
        <w:pStyle w:val="ListParagraph"/>
        <w:numPr>
          <w:ilvl w:val="0"/>
          <w:numId w:val="123"/>
        </w:numPr>
        <w:spacing w:before="120" w:line="276" w:lineRule="auto"/>
        <w:ind w:left="567" w:hanging="567"/>
        <w:rPr>
          <w:lang w:val="en-NZ"/>
        </w:rPr>
      </w:pPr>
      <w:r>
        <w:rPr>
          <w:lang w:val="en-NZ"/>
        </w:rPr>
        <w:t>Measure KPIs regularly</w:t>
      </w:r>
    </w:p>
    <w:p w14:paraId="4DAF1BDD" w14:textId="77777777" w:rsidR="00884F74" w:rsidRPr="007963E8" w:rsidRDefault="00884F74" w:rsidP="00CA2B95">
      <w:pPr>
        <w:pStyle w:val="ListParagraph"/>
        <w:numPr>
          <w:ilvl w:val="0"/>
          <w:numId w:val="123"/>
        </w:numPr>
        <w:spacing w:before="120" w:line="276" w:lineRule="auto"/>
        <w:ind w:left="567" w:hanging="567"/>
        <w:rPr>
          <w:lang w:val="en-NZ"/>
        </w:rPr>
      </w:pPr>
      <w:r>
        <w:rPr>
          <w:lang w:val="en-NZ"/>
        </w:rPr>
        <w:t>Sustainability, particularly in fashion needs to be given greater emphasis</w:t>
      </w:r>
    </w:p>
    <w:p w14:paraId="51CCC061" w14:textId="77777777" w:rsidR="00884F74" w:rsidRDefault="00884F74" w:rsidP="00884F74">
      <w:pPr>
        <w:spacing w:before="120"/>
      </w:pPr>
      <w:r>
        <w:rPr>
          <w:b/>
          <w:u w:val="single"/>
        </w:rPr>
        <w:t>General Business</w:t>
      </w:r>
    </w:p>
    <w:p w14:paraId="36FD33F0" w14:textId="77777777" w:rsidR="00884F74" w:rsidRDefault="00884F74" w:rsidP="00884F74">
      <w:pPr>
        <w:spacing w:before="120"/>
      </w:pPr>
      <w:r>
        <w:t>We are accepting portfolios for 2015, but unsure yet if all those received will convert to enrolments.  Often potential students send their portfolios to several institutions and then make their choice based on where they have been accepted.</w:t>
      </w:r>
    </w:p>
    <w:p w14:paraId="2ABE4AD7" w14:textId="77777777" w:rsidR="00884F74" w:rsidRDefault="00884F74" w:rsidP="00884F74">
      <w:pPr>
        <w:spacing w:before="120"/>
      </w:pPr>
      <w:r>
        <w:t>Product design programme has become very small and often students come to this programme after they have done something else. Currently looking at working toward sharing more programme content with Interiors, especially around projects.  Comment made that product skills are very transferable.  Allan Baddock is currently designing for the film industry and exhibitions.  Leyton is scoping a project with Otago Museum which will be very collaborative.</w:t>
      </w:r>
    </w:p>
    <w:p w14:paraId="6149ECF9" w14:textId="77777777" w:rsidR="00884F74" w:rsidRDefault="00884F74" w:rsidP="00884F74">
      <w:pPr>
        <w:spacing w:before="120"/>
      </w:pPr>
      <w:r>
        <w:t>Caroline advised that approval has been granted to develop an Honours programme.  Development needs to be completed by February 2015 for delivery in 2016.</w:t>
      </w:r>
    </w:p>
    <w:p w14:paraId="6C15089C" w14:textId="77777777" w:rsidR="00884F74" w:rsidRDefault="00884F74" w:rsidP="00884F74">
      <w:pPr>
        <w:spacing w:before="120"/>
      </w:pPr>
      <w:r>
        <w:rPr>
          <w:u w:val="single"/>
        </w:rPr>
        <w:t>Student Rep Comments</w:t>
      </w:r>
    </w:p>
    <w:p w14:paraId="7DF8480C" w14:textId="77777777" w:rsidR="00884F74" w:rsidRDefault="00884F74" w:rsidP="00884F74">
      <w:pPr>
        <w:spacing w:before="120"/>
      </w:pPr>
      <w:r>
        <w:t>Interiors students said that work experience in 2</w:t>
      </w:r>
      <w:r w:rsidRPr="000B3283">
        <w:rPr>
          <w:vertAlign w:val="superscript"/>
        </w:rPr>
        <w:t>nd</w:t>
      </w:r>
      <w:r>
        <w:t xml:space="preserve"> year is invaluable.  Learning to work with a client and accommodate their needs is different and quite challenging (Studio 56) – but it is great to be working on a team project where everyone is working to an end goal.  Important to find value in your own contribution.  Drive yourself to up-skill.  Value your ability to make decisions.  Learn to communicate with other colleagues eg carpenters.</w:t>
      </w:r>
    </w:p>
    <w:p w14:paraId="38F0EC78" w14:textId="77777777" w:rsidR="00884F74" w:rsidRPr="000B3283" w:rsidRDefault="00884F74" w:rsidP="00884F74">
      <w:pPr>
        <w:spacing w:before="120"/>
      </w:pPr>
      <w:r>
        <w:t>Fashion – Daniel commented that while work experience is very important within the fashion industry, it would be good to have it at the beginning of Year 2 to allow the student to get a better idea of where they will fit.  Work experience helps shape the direction where you might head.</w:t>
      </w:r>
    </w:p>
    <w:p w14:paraId="0DAC9808" w14:textId="77777777" w:rsidR="00884F74" w:rsidRDefault="00884F74" w:rsidP="00884F74">
      <w:pPr>
        <w:spacing w:before="120"/>
      </w:pPr>
    </w:p>
    <w:p w14:paraId="3151159E" w14:textId="77777777" w:rsidR="00884F74" w:rsidRPr="007963E8" w:rsidRDefault="00884F74" w:rsidP="00884F74">
      <w:pPr>
        <w:spacing w:before="120"/>
      </w:pPr>
    </w:p>
    <w:p w14:paraId="0EB71668" w14:textId="77777777" w:rsidR="00884F74" w:rsidRDefault="00884F74" w:rsidP="00884F74">
      <w:r>
        <w:t xml:space="preserve">Meeting closed at 6:30pm </w:t>
      </w:r>
    </w:p>
    <w:p w14:paraId="20C99B14" w14:textId="77777777" w:rsidR="001A6796" w:rsidRPr="001A6796" w:rsidRDefault="001A6796" w:rsidP="001A6796"/>
    <w:p w14:paraId="714F1033" w14:textId="77777777" w:rsidR="001A6796" w:rsidRPr="001A6796" w:rsidRDefault="001A6796" w:rsidP="001A6796"/>
    <w:p w14:paraId="34921D23" w14:textId="77777777" w:rsidR="00B5386A" w:rsidRPr="001A6796" w:rsidRDefault="00B5386A" w:rsidP="001A6796"/>
    <w:p w14:paraId="6B2CC7DE" w14:textId="77777777" w:rsidR="00806CFC" w:rsidRPr="001A6796" w:rsidRDefault="00806CFC" w:rsidP="001A6796">
      <w:pPr>
        <w:sectPr w:rsidR="00806CFC" w:rsidRPr="001A6796" w:rsidSect="00E047AE">
          <w:footnotePr>
            <w:pos w:val="beneathText"/>
          </w:footnotePr>
          <w:pgSz w:w="11907" w:h="16840" w:code="9"/>
          <w:pgMar w:top="1440" w:right="1247" w:bottom="1440" w:left="1701" w:header="720" w:footer="720" w:gutter="0"/>
          <w:cols w:space="720"/>
          <w:docGrid w:linePitch="360"/>
        </w:sectPr>
      </w:pPr>
    </w:p>
    <w:p w14:paraId="6FD004D2" w14:textId="5B9B1184" w:rsidR="00806CFC" w:rsidRPr="00EC347E" w:rsidRDefault="00806CFC" w:rsidP="00806CFC">
      <w:pPr>
        <w:pStyle w:val="Heading2"/>
      </w:pPr>
      <w:bookmarkStart w:id="415" w:name="_Ref423089882"/>
      <w:bookmarkStart w:id="416" w:name="_Toc424551959"/>
      <w:bookmarkStart w:id="417" w:name="_Toc430263580"/>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t>Examples of Authentic Work Experiences</w:t>
      </w:r>
      <w:bookmarkEnd w:id="415"/>
      <w:bookmarkEnd w:id="416"/>
      <w:bookmarkEnd w:id="417"/>
    </w:p>
    <w:p w14:paraId="2FFC82E4" w14:textId="77777777" w:rsidR="00806CFC" w:rsidRDefault="00806CFC" w:rsidP="006E068F"/>
    <w:p w14:paraId="48F4EAD7" w14:textId="77777777" w:rsidR="00806CFC" w:rsidRPr="00806CFC" w:rsidRDefault="00806CFC" w:rsidP="00806CFC">
      <w:pPr>
        <w:spacing w:after="120"/>
        <w:ind w:left="851"/>
        <w:rPr>
          <w:rFonts w:eastAsia="SimSun"/>
        </w:rPr>
      </w:pPr>
      <w:r w:rsidRPr="00806CFC">
        <w:rPr>
          <w:rFonts w:eastAsia="SimSun"/>
        </w:rPr>
        <w:t xml:space="preserve">Examples of authentic work experiences include one or more of the following: </w:t>
      </w:r>
    </w:p>
    <w:p w14:paraId="76E20302"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Internships</w:t>
      </w:r>
    </w:p>
    <w:p w14:paraId="579A59D0"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Volunteer experiences in the community (for example in Art or Occupational Health)</w:t>
      </w:r>
    </w:p>
    <w:p w14:paraId="57746497"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Industry projects (for example in IT and Engineering)</w:t>
      </w:r>
    </w:p>
    <w:p w14:paraId="2743E181"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Work-based learning (for example in Capable NZ)</w:t>
      </w:r>
    </w:p>
    <w:p w14:paraId="722ED3DF"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Work place learning (for example in VET nursing)</w:t>
      </w:r>
    </w:p>
    <w:p w14:paraId="09831331"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Apprenticeships (for example in Carpentry, Electrical Technology)</w:t>
      </w:r>
    </w:p>
    <w:p w14:paraId="0483F7FA"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Student-delivered services at Otago Polytechnic (eg. Kowhai Centre for counselling students; house building for carpentry students; automotive workshops for automotive engineering students; Technique, and other OP restaurants and cafes for cookery, hospitality and culinary arts students;  gardens and nurseries for horticulture; and landscaping projects for internal and external clients).</w:t>
      </w:r>
    </w:p>
    <w:p w14:paraId="55CCD5A3"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Simulations, role plays and case studies (for example in health, engineering trades or business)</w:t>
      </w:r>
    </w:p>
    <w:p w14:paraId="2E2CA150"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Practical outdoor learning (for example in avalanche, outdoor education and sports programmes)</w:t>
      </w:r>
    </w:p>
    <w:p w14:paraId="01353E67"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Using authentic industry-based documents (eg. In health or business administration)</w:t>
      </w:r>
    </w:p>
    <w:p w14:paraId="72A79BB4"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 xml:space="preserve">Problem or project-based learning (eg electric car project in engineering, Year One Bachelor of Applied Management projects) </w:t>
      </w:r>
    </w:p>
    <w:p w14:paraId="230D41A1"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Supervised placements in workplaces (for example in Health, Social Services or Engineering/Trades programmes)</w:t>
      </w:r>
    </w:p>
    <w:p w14:paraId="4E9B7875" w14:textId="77777777" w:rsidR="00806CFC" w:rsidRPr="00074585" w:rsidRDefault="00806CFC" w:rsidP="008F297A">
      <w:pPr>
        <w:pStyle w:val="BodyTextIndent"/>
        <w:numPr>
          <w:ilvl w:val="0"/>
          <w:numId w:val="33"/>
        </w:numPr>
        <w:tabs>
          <w:tab w:val="clear" w:pos="851"/>
          <w:tab w:val="left" w:pos="1134"/>
        </w:tabs>
        <w:spacing w:after="60"/>
        <w:ind w:left="1134" w:hanging="283"/>
        <w:rPr>
          <w:lang w:val="en-US"/>
        </w:rPr>
      </w:pPr>
      <w:r w:rsidRPr="00074585">
        <w:rPr>
          <w:lang w:val="en-US"/>
        </w:rPr>
        <w:t>Student projects</w:t>
      </w:r>
    </w:p>
    <w:p w14:paraId="3D68F878" w14:textId="77777777" w:rsidR="00806CFC" w:rsidRPr="00806CFC" w:rsidRDefault="00806CFC" w:rsidP="00806CFC">
      <w:pPr>
        <w:spacing w:before="240" w:after="120"/>
        <w:ind w:left="851"/>
        <w:rPr>
          <w:rFonts w:eastAsia="SimSun"/>
        </w:rPr>
      </w:pPr>
      <w:r w:rsidRPr="00806CFC">
        <w:rPr>
          <w:rFonts w:eastAsia="SimSun"/>
        </w:rPr>
        <w:t xml:space="preserve">Any specific learning activity may combine one or more modes of learning. For example: </w:t>
      </w:r>
    </w:p>
    <w:p w14:paraId="7F10F6DF" w14:textId="77777777" w:rsidR="00806CFC" w:rsidRPr="00806CFC" w:rsidRDefault="00806CFC" w:rsidP="00806CFC">
      <w:pPr>
        <w:spacing w:after="120"/>
        <w:ind w:left="851"/>
        <w:rPr>
          <w:rFonts w:eastAsia="SimSun"/>
        </w:rPr>
      </w:pPr>
      <w:r w:rsidRPr="00806CFC">
        <w:rPr>
          <w:rFonts w:eastAsia="SimSun"/>
        </w:rPr>
        <w:t xml:space="preserve">‘Flipped classrooms’ combine face-to-face and on-line learning. Students are required to engage with online resources on a topic before coming to class to engage in learning activities that help them apply the knowledge and understanding they gained online to the activity they are doing in the classroom.  </w:t>
      </w:r>
    </w:p>
    <w:p w14:paraId="48DBBCB3" w14:textId="77777777" w:rsidR="00806CFC" w:rsidRPr="00806CFC" w:rsidRDefault="00806CFC" w:rsidP="00806CFC">
      <w:pPr>
        <w:spacing w:after="120"/>
        <w:ind w:left="851"/>
        <w:rPr>
          <w:rFonts w:eastAsia="SimSun"/>
        </w:rPr>
      </w:pPr>
      <w:r w:rsidRPr="00806CFC">
        <w:rPr>
          <w:rFonts w:eastAsia="SimSun"/>
        </w:rPr>
        <w:t>Synchronous online learning within a computer laboratory enables students to engage with online materials in a classroom setting with others and gives them immediate access to peer support and discussion.</w:t>
      </w:r>
    </w:p>
    <w:p w14:paraId="30E30A40" w14:textId="77777777" w:rsidR="00806CFC" w:rsidRPr="00806CFC" w:rsidRDefault="00806CFC" w:rsidP="00806CFC">
      <w:pPr>
        <w:spacing w:after="120"/>
        <w:ind w:left="851"/>
        <w:rPr>
          <w:rFonts w:eastAsia="SimSun"/>
        </w:rPr>
      </w:pPr>
      <w:r w:rsidRPr="00806CFC">
        <w:rPr>
          <w:rFonts w:eastAsia="SimSun"/>
        </w:rPr>
        <w:t>Simulations (nursing and welding) combine face-to-face activity in clinical laboratories with electronic technologies that replicate real workplace activities such as assessment of a patient or using a welding machine. Simulations enable students to learn and practice skills in a safe environment.</w:t>
      </w:r>
    </w:p>
    <w:p w14:paraId="0536263F" w14:textId="77777777" w:rsidR="00806CFC" w:rsidRDefault="00806CFC" w:rsidP="006E068F"/>
    <w:p w14:paraId="0FB50A8C" w14:textId="77777777" w:rsidR="00074585" w:rsidRDefault="00074585" w:rsidP="006E068F">
      <w:pPr>
        <w:sectPr w:rsidR="00074585" w:rsidSect="00E047AE">
          <w:footnotePr>
            <w:pos w:val="beneathText"/>
          </w:footnotePr>
          <w:pgSz w:w="11907" w:h="16840" w:code="9"/>
          <w:pgMar w:top="1440" w:right="1247" w:bottom="1440" w:left="1701" w:header="720" w:footer="720" w:gutter="0"/>
          <w:cols w:space="720"/>
          <w:docGrid w:linePitch="360"/>
        </w:sectPr>
      </w:pPr>
    </w:p>
    <w:p w14:paraId="2FEC18A5" w14:textId="31C67BF9" w:rsidR="00074585" w:rsidRPr="00EC347E" w:rsidRDefault="00074585" w:rsidP="00074585">
      <w:pPr>
        <w:pStyle w:val="Heading2"/>
      </w:pPr>
      <w:bookmarkStart w:id="418" w:name="_Appendix_:_Student"/>
      <w:bookmarkStart w:id="419" w:name="_Ref423090136"/>
      <w:bookmarkStart w:id="420" w:name="_Toc424551960"/>
      <w:bookmarkStart w:id="421" w:name="_Toc430263581"/>
      <w:bookmarkEnd w:id="418"/>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t>Student Exchanges, Students and Staff Collaborations</w:t>
      </w:r>
      <w:bookmarkEnd w:id="419"/>
      <w:bookmarkEnd w:id="420"/>
      <w:bookmarkEnd w:id="421"/>
    </w:p>
    <w:p w14:paraId="6B854FD5" w14:textId="77777777" w:rsidR="00074585" w:rsidRDefault="00074585" w:rsidP="006E068F"/>
    <w:p w14:paraId="6A550E54" w14:textId="77777777" w:rsidR="00074585" w:rsidRPr="00074585" w:rsidRDefault="00074585" w:rsidP="00074585">
      <w:pPr>
        <w:pStyle w:val="BodyTextIndent"/>
        <w:rPr>
          <w:lang w:val="en-US"/>
        </w:rPr>
      </w:pPr>
      <w:r w:rsidRPr="00074585">
        <w:rPr>
          <w:lang w:val="en-US"/>
        </w:rPr>
        <w:t xml:space="preserve">Student exchanges, students and staff collaborations are encouraged, and are listed below. </w:t>
      </w:r>
    </w:p>
    <w:p w14:paraId="5C13A021"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rPr>
          <w:lang w:val="en-US"/>
        </w:rPr>
        <w:t>member of CUMULUS (International Association of Universities and Colleges of Art, Design and Media);</w:t>
      </w:r>
    </w:p>
    <w:p w14:paraId="77F2F63D"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rPr>
          <w:lang w:val="en-US"/>
        </w:rPr>
        <w:t>member of the International Foundation of Fashion Technology Institutes (IFFTI) Educational Initiatives Sub-Committee (2011 &gt; 2013) and selector for the IFFTI educational initiatives travel grant 2012 and 2013;</w:t>
      </w:r>
    </w:p>
    <w:p w14:paraId="3EDD83B6"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rPr>
          <w:lang w:val="en-US"/>
        </w:rPr>
        <w:t xml:space="preserve">Summer/winter schools SUIBE (Shanghai), Donghua (Shanghai), </w:t>
      </w:r>
    </w:p>
    <w:p w14:paraId="5312B934"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rPr>
          <w:lang w:val="en-US"/>
        </w:rPr>
        <w:t>Study Abroad and exchange agreements with Istituto Europeo di Design (IED) in Italy and Spain, HDK - School of Design and Crafts, University of Gothenburg, Sweden, Utrecht School of the Arts, the Netherlands, University of Applied Arts, Vienna (</w:t>
      </w:r>
      <w:r w:rsidRPr="00074585">
        <w:t>Universität für angewandte Kunst Wien), Designschule München in Germany</w:t>
      </w:r>
    </w:p>
    <w:p w14:paraId="1057E2CD"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t>Discussions underway with Nottingham Trent University, Ryerson University in Canada and University of Applied Sciences Coburg</w:t>
      </w:r>
    </w:p>
    <w:p w14:paraId="16A47CF6"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rPr>
          <w:lang w:val="en-US"/>
        </w:rPr>
        <w:t>International internships encouraged and supported – Australia and Europe</w:t>
      </w:r>
    </w:p>
    <w:p w14:paraId="3F5A9C78"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rPr>
          <w:lang w:val="en-US"/>
        </w:rPr>
        <w:t xml:space="preserve">IED Exchange (negotiated 2005, first exchangees 2006, continues to date – includes all disciplines in the School of Design); </w:t>
      </w:r>
    </w:p>
    <w:p w14:paraId="12317CCA"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rPr>
          <w:lang w:val="en-US"/>
        </w:rPr>
        <w:t xml:space="preserve">Shanghai Dunedin Sister City Project – with Chinese partner institution Shanghai University of Engineering Science (conceptual frameworks developed 2012; project 2012 &gt; current; includes collaborative research with fashion colleagues); </w:t>
      </w:r>
    </w:p>
    <w:p w14:paraId="0F8D1904"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rPr>
          <w:lang w:val="en-US"/>
        </w:rPr>
        <w:t>Viet Nam New Zealand Fashion Student Collaboration project</w:t>
      </w:r>
    </w:p>
    <w:p w14:paraId="33057ACE" w14:textId="77777777" w:rsidR="00074585" w:rsidRPr="00074585" w:rsidRDefault="00074585" w:rsidP="008F297A">
      <w:pPr>
        <w:pStyle w:val="BodyTextIndent"/>
        <w:numPr>
          <w:ilvl w:val="0"/>
          <w:numId w:val="33"/>
        </w:numPr>
        <w:tabs>
          <w:tab w:val="clear" w:pos="851"/>
          <w:tab w:val="left" w:pos="1134"/>
        </w:tabs>
        <w:ind w:left="1134" w:hanging="283"/>
        <w:rPr>
          <w:lang w:val="en-US"/>
        </w:rPr>
      </w:pPr>
      <w:r w:rsidRPr="00074585">
        <w:rPr>
          <w:lang w:val="en-US"/>
        </w:rPr>
        <w:t>Engagement with Education New Zealand and Export Education at the Dunedin City Council regarding Shanghai initiatives and international education opportunities.</w:t>
      </w:r>
    </w:p>
    <w:p w14:paraId="052A4C26" w14:textId="77777777" w:rsidR="0000683E" w:rsidRDefault="0000683E" w:rsidP="006E068F">
      <w:pPr>
        <w:sectPr w:rsidR="0000683E" w:rsidSect="00E047AE">
          <w:footnotePr>
            <w:pos w:val="beneathText"/>
          </w:footnotePr>
          <w:pgSz w:w="11907" w:h="16840" w:code="9"/>
          <w:pgMar w:top="1440" w:right="1247" w:bottom="1440" w:left="1701" w:header="720" w:footer="720" w:gutter="0"/>
          <w:cols w:space="720"/>
          <w:docGrid w:linePitch="360"/>
        </w:sectPr>
      </w:pPr>
    </w:p>
    <w:p w14:paraId="69B2EF5D" w14:textId="0D683A61" w:rsidR="0000683E" w:rsidRPr="00EC347E" w:rsidRDefault="0000683E" w:rsidP="0000683E">
      <w:pPr>
        <w:pStyle w:val="Heading2"/>
      </w:pPr>
      <w:bookmarkStart w:id="422" w:name="_Ref423091431"/>
      <w:bookmarkStart w:id="423" w:name="_Toc424551961"/>
      <w:bookmarkStart w:id="424" w:name="_Toc430263582"/>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t>AP0504.04 Application, Entry and Enrolment</w:t>
      </w:r>
      <w:bookmarkEnd w:id="422"/>
      <w:bookmarkEnd w:id="423"/>
      <w:bookmarkEnd w:id="424"/>
    </w:p>
    <w:p w14:paraId="5CD71D03" w14:textId="77777777" w:rsidR="0000683E" w:rsidRPr="0013747F" w:rsidRDefault="0000683E" w:rsidP="0000683E">
      <w:pPr>
        <w:pStyle w:val="BodyTextIndent"/>
        <w:ind w:left="0"/>
      </w:pPr>
    </w:p>
    <w:p w14:paraId="4380DC86" w14:textId="3D0ABB07" w:rsidR="0000683E" w:rsidRPr="0013747F" w:rsidRDefault="0000683E" w:rsidP="0000683E">
      <w:pPr>
        <w:pStyle w:val="BodyTextIndent"/>
        <w:ind w:left="0"/>
      </w:pPr>
      <w:r w:rsidRPr="0013747F">
        <w:t xml:space="preserve">Institutional </w:t>
      </w:r>
      <w:r>
        <w:t xml:space="preserve">Application, Entry and Enrolment </w:t>
      </w:r>
      <w:r w:rsidRPr="0013747F">
        <w:t>Policy - click on the link below to view:</w:t>
      </w:r>
    </w:p>
    <w:p w14:paraId="56EC0F3B" w14:textId="2517539E" w:rsidR="0000683E" w:rsidRPr="0000683E" w:rsidRDefault="00926B2D" w:rsidP="0000683E">
      <w:pPr>
        <w:pStyle w:val="BodyTextIndent"/>
        <w:ind w:left="0"/>
        <w:rPr>
          <w:rStyle w:val="Hyperlink"/>
        </w:rPr>
      </w:pPr>
      <w:hyperlink r:id="rId103" w:history="1">
        <w:r w:rsidR="0000683E" w:rsidRPr="0000683E">
          <w:rPr>
            <w:rStyle w:val="Hyperlink"/>
          </w:rPr>
          <w:t>http://www.op.ac.nz/assets/policies/AP0504.04-Application-Entry-and-Enrolment.pdf</w:t>
        </w:r>
      </w:hyperlink>
    </w:p>
    <w:p w14:paraId="1EB3A11F" w14:textId="33120F91" w:rsidR="0000683E" w:rsidRPr="0013747F" w:rsidRDefault="0000683E" w:rsidP="0000683E">
      <w:pPr>
        <w:pStyle w:val="BodyTextIndent"/>
        <w:ind w:left="0"/>
        <w:rPr>
          <w:i/>
          <w:sz w:val="16"/>
        </w:rPr>
      </w:pPr>
      <w:r w:rsidRPr="0013747F">
        <w:rPr>
          <w:i/>
          <w:sz w:val="16"/>
        </w:rPr>
        <w:t xml:space="preserve"> (Sourced from Otago Polytechnic Website)</w:t>
      </w:r>
    </w:p>
    <w:p w14:paraId="6B751EE5" w14:textId="77777777" w:rsidR="002032F4" w:rsidRDefault="002032F4" w:rsidP="002032F4"/>
    <w:p w14:paraId="072F18D4" w14:textId="77777777" w:rsidR="002032F4" w:rsidRPr="002032F4" w:rsidRDefault="002032F4" w:rsidP="002032F4"/>
    <w:p w14:paraId="4945FCDD" w14:textId="77777777" w:rsidR="00181BDD" w:rsidRDefault="00181BDD" w:rsidP="002032F4">
      <w:pPr>
        <w:sectPr w:rsidR="00181BDD" w:rsidSect="00E047AE">
          <w:footnotePr>
            <w:pos w:val="beneathText"/>
          </w:footnotePr>
          <w:pgSz w:w="11907" w:h="16840" w:code="9"/>
          <w:pgMar w:top="1440" w:right="1247" w:bottom="1440" w:left="1701" w:header="720" w:footer="720" w:gutter="0"/>
          <w:cols w:space="720"/>
          <w:docGrid w:linePitch="360"/>
        </w:sectPr>
      </w:pPr>
    </w:p>
    <w:p w14:paraId="6954DAC5" w14:textId="6A8DBC80" w:rsidR="00181BDD" w:rsidRPr="00EC347E" w:rsidRDefault="00181BDD" w:rsidP="00181BDD">
      <w:pPr>
        <w:pStyle w:val="Heading2"/>
      </w:pPr>
      <w:bookmarkStart w:id="425" w:name="_Ref423096813"/>
      <w:bookmarkStart w:id="426" w:name="_Toc424551963"/>
      <w:bookmarkStart w:id="427" w:name="_Toc430263583"/>
      <w:r w:rsidRPr="0013747F">
        <w:t xml:space="preserve">Appendix </w:t>
      </w:r>
      <w:r w:rsidRPr="0013747F">
        <w:fldChar w:fldCharType="begin"/>
      </w:r>
      <w:r w:rsidRPr="0013747F">
        <w:instrText xml:space="preserve"> AUTONUM  \* Arabic </w:instrText>
      </w:r>
      <w:r w:rsidRPr="0013747F">
        <w:fldChar w:fldCharType="end"/>
      </w:r>
      <w:r w:rsidRPr="0013747F">
        <w:t xml:space="preserve">: </w:t>
      </w:r>
      <w:r>
        <w:t>MP0460.03 Performance Review Policy</w:t>
      </w:r>
      <w:bookmarkEnd w:id="425"/>
      <w:bookmarkEnd w:id="426"/>
      <w:bookmarkEnd w:id="427"/>
    </w:p>
    <w:p w14:paraId="61291AA5" w14:textId="6ECCFE55" w:rsidR="00771F44" w:rsidRDefault="00771F44" w:rsidP="002032F4"/>
    <w:p w14:paraId="6FA25FC0" w14:textId="77777777" w:rsidR="00181BDD" w:rsidRPr="0013747F" w:rsidRDefault="00181BDD" w:rsidP="00181BDD">
      <w:pPr>
        <w:pStyle w:val="BodyTextIndent"/>
        <w:ind w:left="0"/>
      </w:pPr>
      <w:r w:rsidRPr="0013747F">
        <w:t>Institutional Recognition of Prior Learning Policy - click on the link below to view:</w:t>
      </w:r>
    </w:p>
    <w:p w14:paraId="6B84B22E" w14:textId="17A5CCC2" w:rsidR="00181BDD" w:rsidRDefault="00926B2D" w:rsidP="002032F4">
      <w:hyperlink r:id="rId104" w:history="1">
        <w:r w:rsidR="00181BDD" w:rsidRPr="001F783F">
          <w:rPr>
            <w:rStyle w:val="Hyperlink"/>
          </w:rPr>
          <w:t>http://www.op.ac.nz/assets/policies/MP0460.03-Performance-Review.pdf</w:t>
        </w:r>
      </w:hyperlink>
      <w:r w:rsidR="00181BDD">
        <w:t xml:space="preserve"> </w:t>
      </w:r>
    </w:p>
    <w:p w14:paraId="0725F456" w14:textId="77777777" w:rsidR="00181BDD" w:rsidRPr="0013747F" w:rsidRDefault="00181BDD" w:rsidP="00181BDD">
      <w:pPr>
        <w:pStyle w:val="BodyTextIndent"/>
        <w:spacing w:before="120"/>
        <w:ind w:left="0"/>
        <w:rPr>
          <w:i/>
          <w:sz w:val="16"/>
        </w:rPr>
      </w:pPr>
      <w:r w:rsidRPr="0013747F">
        <w:rPr>
          <w:i/>
          <w:sz w:val="16"/>
        </w:rPr>
        <w:t>(Sourced from Otago Polytechnic Website)</w:t>
      </w:r>
    </w:p>
    <w:p w14:paraId="3D0F1FA9" w14:textId="77777777" w:rsidR="00A823F9" w:rsidRDefault="00A823F9" w:rsidP="002032F4"/>
    <w:sectPr w:rsidR="00A823F9" w:rsidSect="00E047AE">
      <w:footnotePr>
        <w:pos w:val="beneathText"/>
      </w:footnotePr>
      <w:pgSz w:w="11907" w:h="16840" w:code="9"/>
      <w:pgMar w:top="1440" w:right="1247" w:bottom="1440" w:left="1701"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E9CE6F" w15:done="0"/>
  <w15:commentEx w15:paraId="73A13397" w15:done="0"/>
  <w15:commentEx w15:paraId="653FFC15" w15:done="0"/>
  <w15:commentEx w15:paraId="2B01FCEC" w15:done="0"/>
  <w15:commentEx w15:paraId="0F99A20E" w15:done="0"/>
  <w15:commentEx w15:paraId="138DE317" w15:done="0"/>
  <w15:commentEx w15:paraId="34BF579C" w15:done="0"/>
  <w15:commentEx w15:paraId="41F59A35" w15:done="0"/>
  <w15:commentEx w15:paraId="78691A14" w15:done="0"/>
  <w15:commentEx w15:paraId="57E721BD" w15:done="0"/>
  <w15:commentEx w15:paraId="1ADE0F48" w15:done="0"/>
  <w15:commentEx w15:paraId="486B353F" w15:done="0"/>
  <w15:commentEx w15:paraId="01D3AD51" w15:done="0"/>
  <w15:commentEx w15:paraId="531BE3A0" w15:done="0"/>
  <w15:commentEx w15:paraId="12763474" w15:done="0"/>
  <w15:commentEx w15:paraId="4C8A8EC9" w15:done="0"/>
  <w15:commentEx w15:paraId="79A8F7DF" w15:done="0"/>
  <w15:commentEx w15:paraId="4D2DC8C6" w15:done="0"/>
  <w15:commentEx w15:paraId="3CFDD642" w15:done="0"/>
  <w15:commentEx w15:paraId="511C6848" w15:done="0"/>
  <w15:commentEx w15:paraId="6A62201B" w15:done="0"/>
  <w15:commentEx w15:paraId="384245D2" w15:done="0"/>
  <w15:commentEx w15:paraId="18444E9D" w15:done="0"/>
  <w15:commentEx w15:paraId="0F889370" w15:done="0"/>
  <w15:commentEx w15:paraId="058CDE39" w15:done="0"/>
  <w15:commentEx w15:paraId="0835DC78" w15:done="0"/>
  <w15:commentEx w15:paraId="40C24504" w15:done="0"/>
  <w15:commentEx w15:paraId="541D16B2" w15:done="0"/>
  <w15:commentEx w15:paraId="23D9BABE" w15:done="0"/>
  <w15:commentEx w15:paraId="15579E12" w15:done="0"/>
  <w15:commentEx w15:paraId="5D57CE09" w15:done="0"/>
  <w15:commentEx w15:paraId="256BC83E" w15:done="0"/>
  <w15:commentEx w15:paraId="0C8823A3" w15:done="0"/>
  <w15:commentEx w15:paraId="5DCBDB10" w15:done="0"/>
  <w15:commentEx w15:paraId="24759678" w15:done="0"/>
  <w15:commentEx w15:paraId="4A2977AD" w15:done="0"/>
  <w15:commentEx w15:paraId="01904EA6" w15:done="0"/>
  <w15:commentEx w15:paraId="709FCD26" w15:done="0"/>
  <w15:commentEx w15:paraId="195C458B" w15:done="0"/>
  <w15:commentEx w15:paraId="3D8E30ED" w15:done="0"/>
  <w15:commentEx w15:paraId="40D435AE" w15:done="0"/>
  <w15:commentEx w15:paraId="78FF2B25" w15:done="0"/>
  <w15:commentEx w15:paraId="2436CC2D" w15:done="0"/>
  <w15:commentEx w15:paraId="756B8D8D" w15:done="0"/>
  <w15:commentEx w15:paraId="4363A801" w15:done="0"/>
  <w15:commentEx w15:paraId="074D3671" w15:done="0"/>
  <w15:commentEx w15:paraId="382E4FE3" w15:done="0"/>
  <w15:commentEx w15:paraId="63BB9233" w15:done="0"/>
  <w15:commentEx w15:paraId="2DE4AD75" w15:done="0"/>
  <w15:commentEx w15:paraId="38DF2FCE" w15:done="0"/>
  <w15:commentEx w15:paraId="6539C48E" w15:done="0"/>
  <w15:commentEx w15:paraId="743669CD" w15:done="0"/>
  <w15:commentEx w15:paraId="730ACB08" w15:done="0"/>
  <w15:commentEx w15:paraId="69108394" w15:done="0"/>
  <w15:commentEx w15:paraId="10CD56DA" w15:done="0"/>
  <w15:commentEx w15:paraId="59746502" w15:done="0"/>
  <w15:commentEx w15:paraId="1FC96C05" w15:done="0"/>
  <w15:commentEx w15:paraId="518CE506" w15:done="0"/>
  <w15:commentEx w15:paraId="14D40F3C" w15:done="0"/>
  <w15:commentEx w15:paraId="764C2111" w15:done="0"/>
  <w15:commentEx w15:paraId="6A97969B" w15:done="0"/>
  <w15:commentEx w15:paraId="2076913D" w15:done="0"/>
  <w15:commentEx w15:paraId="0C84DD98" w15:done="0"/>
  <w15:commentEx w15:paraId="3ABAD83F" w15:done="0"/>
  <w15:commentEx w15:paraId="6685E517" w15:done="0"/>
  <w15:commentEx w15:paraId="104DEBF4" w15:done="0"/>
  <w15:commentEx w15:paraId="7BE32127" w15:done="0"/>
  <w15:commentEx w15:paraId="1FF9B244" w15:done="0"/>
  <w15:commentEx w15:paraId="39B29ADE" w15:done="0"/>
  <w15:commentEx w15:paraId="13EC05A0" w15:done="0"/>
  <w15:commentEx w15:paraId="2F9B1DC7" w15:done="0"/>
  <w15:commentEx w15:paraId="60A08FD5" w15:done="0"/>
  <w15:commentEx w15:paraId="42DF4883" w15:done="0"/>
  <w15:commentEx w15:paraId="0ABACDE0" w15:done="0"/>
  <w15:commentEx w15:paraId="3B78C8A4" w15:done="0"/>
  <w15:commentEx w15:paraId="23B6133F" w15:done="0"/>
  <w15:commentEx w15:paraId="1B0D1F4C" w15:done="0"/>
  <w15:commentEx w15:paraId="61765E0E" w15:done="0"/>
  <w15:commentEx w15:paraId="150328D0" w15:done="0"/>
  <w15:commentEx w15:paraId="3541725A" w15:done="0"/>
  <w15:commentEx w15:paraId="2ACCC8C7" w15:done="0"/>
  <w15:commentEx w15:paraId="0D3F4B38" w15:done="0"/>
  <w15:commentEx w15:paraId="50355D6A" w15:done="0"/>
  <w15:commentEx w15:paraId="2A4D7C95" w15:done="0"/>
  <w15:commentEx w15:paraId="79B12822" w15:done="0"/>
  <w15:commentEx w15:paraId="1C5D8F8C" w15:done="0"/>
  <w15:commentEx w15:paraId="4C58B6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276D35" w14:textId="77777777" w:rsidR="00DC757E" w:rsidRDefault="00DC757E">
      <w:r>
        <w:separator/>
      </w:r>
    </w:p>
  </w:endnote>
  <w:endnote w:type="continuationSeparator" w:id="0">
    <w:p w14:paraId="67593378" w14:textId="77777777" w:rsidR="00DC757E" w:rsidRDefault="00DC7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Grande">
    <w:altName w:val="Courier New"/>
    <w:charset w:val="00"/>
    <w:family w:val="auto"/>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onaco">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Adobe Kaiti Std R">
    <w:panose1 w:val="00000000000000000000"/>
    <w:charset w:val="80"/>
    <w:family w:val="roman"/>
    <w:notTrueType/>
    <w:pitch w:val="variable"/>
    <w:sig w:usb0="00000207" w:usb1="0A0F1810" w:usb2="00000016" w:usb3="00000000" w:csb0="00060007" w:csb1="00000000"/>
  </w:font>
  <w:font w:name="Franklin Gothic Medium">
    <w:panose1 w:val="020B0603020102020204"/>
    <w:charset w:val="00"/>
    <w:family w:val="swiss"/>
    <w:pitch w:val="variable"/>
    <w:sig w:usb0="00000287" w:usb1="00000000" w:usb2="00000000" w:usb3="00000000" w:csb0="0000009F" w:csb1="00000000"/>
  </w:font>
  <w:font w:name="Avenir Next">
    <w:altName w:val="Cambria"/>
    <w:panose1 w:val="00000000000000000000"/>
    <w:charset w:val="4D"/>
    <w:family w:val="swiss"/>
    <w:notTrueType/>
    <w:pitch w:val="default"/>
    <w:sig w:usb0="00000003" w:usb1="00000000" w:usb2="00000000" w:usb3="00000000" w:csb0="00000001" w:csb1="00000000"/>
  </w:font>
  <w:font w:name="Avant Garde">
    <w:altName w:val="Century Gothic"/>
    <w:charset w:val="4D"/>
    <w:family w:val="auto"/>
    <w:pitch w:val="variable"/>
    <w:sig w:usb0="00000003" w:usb1="00000000" w:usb2="00000000" w:usb3="00000000" w:csb0="00000001" w:csb1="00000000"/>
  </w:font>
  <w:font w:name="MS ??">
    <w:altName w:val="Arial Unicode MS"/>
    <w:panose1 w:val="00000000000000000000"/>
    <w:charset w:val="80"/>
    <w:family w:val="auto"/>
    <w:notTrueType/>
    <w:pitch w:val="variable"/>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Open Sans">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AAC941" w14:textId="7C8CFC2A" w:rsidR="00DC757E" w:rsidRPr="008B4598" w:rsidRDefault="00DC757E" w:rsidP="008B4598">
    <w:pPr>
      <w:pStyle w:val="Footer"/>
      <w:pBdr>
        <w:top w:val="single" w:sz="2" w:space="1" w:color="auto"/>
      </w:pBdr>
      <w:tabs>
        <w:tab w:val="clear" w:pos="4153"/>
        <w:tab w:val="clear" w:pos="8306"/>
        <w:tab w:val="right" w:pos="8931"/>
      </w:tabs>
      <w:jc w:val="right"/>
    </w:pPr>
    <w:r>
      <w:rPr>
        <w:noProof/>
        <w:lang w:val="en-US" w:eastAsia="en-US"/>
      </w:rPr>
      <w:drawing>
        <wp:inline distT="0" distB="0" distL="0" distR="0" wp14:anchorId="2EDEC385" wp14:editId="32FF9A70">
          <wp:extent cx="590550" cy="208280"/>
          <wp:effectExtent l="0" t="0" r="0" b="0"/>
          <wp:docPr id="7" name="Picture 7" descr="b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y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208280"/>
                  </a:xfrm>
                  <a:prstGeom prst="rect">
                    <a:avLst/>
                  </a:prstGeom>
                  <a:noFill/>
                  <a:ln>
                    <a:noFill/>
                  </a:ln>
                </pic:spPr>
              </pic:pic>
            </a:graphicData>
          </a:graphic>
        </wp:inline>
      </w:drawing>
    </w:r>
    <w:r>
      <w:rPr>
        <w:i/>
        <w:sz w:val="18"/>
      </w:rPr>
      <w:t>http://creativecommons.org/licenses/by/3.0/nz/</w:t>
    </w:r>
    <w:r>
      <w:rPr>
        <w:rStyle w:val="PageNumber"/>
        <w:i/>
        <w:sz w:val="18"/>
        <w:szCs w:val="18"/>
      </w:rPr>
      <w:tab/>
    </w:r>
    <w:r w:rsidRPr="00000687">
      <w:rPr>
        <w:rStyle w:val="PageNumber"/>
        <w:i/>
        <w:sz w:val="18"/>
        <w:szCs w:val="18"/>
      </w:rPr>
      <w:fldChar w:fldCharType="begin"/>
    </w:r>
    <w:r w:rsidRPr="00000687">
      <w:rPr>
        <w:rStyle w:val="PageNumber"/>
        <w:i/>
        <w:sz w:val="18"/>
        <w:szCs w:val="18"/>
      </w:rPr>
      <w:instrText xml:space="preserve"> PAGE </w:instrText>
    </w:r>
    <w:r w:rsidRPr="00000687">
      <w:rPr>
        <w:rStyle w:val="PageNumber"/>
        <w:i/>
        <w:sz w:val="18"/>
        <w:szCs w:val="18"/>
      </w:rPr>
      <w:fldChar w:fldCharType="separate"/>
    </w:r>
    <w:r w:rsidR="00926B2D">
      <w:rPr>
        <w:rStyle w:val="PageNumber"/>
        <w:i/>
        <w:noProof/>
        <w:sz w:val="18"/>
        <w:szCs w:val="18"/>
      </w:rPr>
      <w:t>i</w:t>
    </w:r>
    <w:r w:rsidRPr="00000687">
      <w:rPr>
        <w:rStyle w:val="PageNumber"/>
        <w:i/>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EFEC60" w14:textId="2C977209" w:rsidR="00DC757E" w:rsidRPr="00D42602" w:rsidRDefault="00DC757E" w:rsidP="00CA2B95">
    <w:pPr>
      <w:pStyle w:val="Footer"/>
      <w:numPr>
        <w:ilvl w:val="0"/>
        <w:numId w:val="119"/>
      </w:numPr>
      <w:pBdr>
        <w:top w:val="single" w:sz="2" w:space="1" w:color="auto"/>
      </w:pBdr>
      <w:tabs>
        <w:tab w:val="clear" w:pos="4153"/>
        <w:tab w:val="clear" w:pos="8306"/>
        <w:tab w:val="right" w:pos="8931"/>
      </w:tabs>
      <w:jc w:val="right"/>
    </w:pPr>
    <w:r>
      <w:rPr>
        <w:noProof/>
        <w:lang w:val="en-US" w:eastAsia="en-US"/>
      </w:rPr>
      <w:drawing>
        <wp:inline distT="0" distB="0" distL="0" distR="0" wp14:anchorId="73FE611E" wp14:editId="00E0B057">
          <wp:extent cx="590550" cy="208280"/>
          <wp:effectExtent l="0" t="0" r="0" b="0"/>
          <wp:docPr id="8" name="Picture 8" descr="b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208280"/>
                  </a:xfrm>
                  <a:prstGeom prst="rect">
                    <a:avLst/>
                  </a:prstGeom>
                  <a:noFill/>
                  <a:ln>
                    <a:noFill/>
                  </a:ln>
                </pic:spPr>
              </pic:pic>
            </a:graphicData>
          </a:graphic>
        </wp:inline>
      </w:drawing>
    </w:r>
    <w:r>
      <w:rPr>
        <w:i/>
        <w:sz w:val="18"/>
      </w:rPr>
      <w:t>http://creativecommons.org/licenses/by/3.0/nz/</w:t>
    </w:r>
    <w:r>
      <w:rPr>
        <w:rStyle w:val="PageNumber"/>
        <w:i/>
        <w:sz w:val="18"/>
        <w:szCs w:val="18"/>
      </w:rPr>
      <w:tab/>
    </w:r>
    <w:r w:rsidRPr="00000687">
      <w:rPr>
        <w:rStyle w:val="PageNumber"/>
        <w:i/>
        <w:sz w:val="18"/>
        <w:szCs w:val="18"/>
      </w:rPr>
      <w:fldChar w:fldCharType="begin"/>
    </w:r>
    <w:r w:rsidRPr="00000687">
      <w:rPr>
        <w:rStyle w:val="PageNumber"/>
        <w:i/>
        <w:sz w:val="18"/>
        <w:szCs w:val="18"/>
      </w:rPr>
      <w:instrText xml:space="preserve"> PAGE </w:instrText>
    </w:r>
    <w:r w:rsidRPr="00000687">
      <w:rPr>
        <w:rStyle w:val="PageNumber"/>
        <w:i/>
        <w:sz w:val="18"/>
        <w:szCs w:val="18"/>
      </w:rPr>
      <w:fldChar w:fldCharType="separate"/>
    </w:r>
    <w:r w:rsidR="00926B2D">
      <w:rPr>
        <w:rStyle w:val="PageNumber"/>
        <w:i/>
        <w:noProof/>
        <w:sz w:val="18"/>
        <w:szCs w:val="18"/>
      </w:rPr>
      <w:t>64</w:t>
    </w:r>
    <w:r w:rsidRPr="00000687">
      <w:rPr>
        <w:rStyle w:val="PageNumber"/>
        <w:i/>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03BFDE" w14:textId="77777777" w:rsidR="00DC757E" w:rsidRPr="00787EF5" w:rsidRDefault="00DC757E" w:rsidP="007C0EDF">
    <w:pPr>
      <w:pStyle w:val="Footer"/>
      <w:pBdr>
        <w:top w:val="single" w:sz="2" w:space="1" w:color="auto"/>
      </w:pBdr>
      <w:tabs>
        <w:tab w:val="clear" w:pos="4153"/>
        <w:tab w:val="clear" w:pos="8306"/>
        <w:tab w:val="right" w:pos="8931"/>
      </w:tabs>
      <w:jc w:val="right"/>
    </w:pPr>
    <w:r>
      <w:rPr>
        <w:noProof/>
        <w:lang w:val="en-US" w:eastAsia="en-US"/>
      </w:rPr>
      <w:drawing>
        <wp:inline distT="0" distB="0" distL="0" distR="0" wp14:anchorId="05EC61DF" wp14:editId="58736381">
          <wp:extent cx="590550" cy="208280"/>
          <wp:effectExtent l="0" t="0" r="0" b="0"/>
          <wp:docPr id="9" name="Picture 9" descr="b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y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208280"/>
                  </a:xfrm>
                  <a:prstGeom prst="rect">
                    <a:avLst/>
                  </a:prstGeom>
                  <a:noFill/>
                  <a:ln>
                    <a:noFill/>
                  </a:ln>
                </pic:spPr>
              </pic:pic>
            </a:graphicData>
          </a:graphic>
        </wp:inline>
      </w:drawing>
    </w:r>
    <w:r>
      <w:rPr>
        <w:i/>
        <w:sz w:val="18"/>
      </w:rPr>
      <w:t>http://creativecommons.org/licenses/by/3.0/nz/</w:t>
    </w:r>
    <w:r>
      <w:rPr>
        <w:rStyle w:val="PageNumber"/>
        <w:i/>
        <w:sz w:val="18"/>
        <w:szCs w:val="18"/>
      </w:rPr>
      <w:tab/>
    </w:r>
    <w:r w:rsidRPr="00000687">
      <w:rPr>
        <w:rStyle w:val="PageNumber"/>
        <w:i/>
        <w:sz w:val="18"/>
        <w:szCs w:val="18"/>
      </w:rPr>
      <w:fldChar w:fldCharType="begin"/>
    </w:r>
    <w:r w:rsidRPr="00000687">
      <w:rPr>
        <w:rStyle w:val="PageNumber"/>
        <w:i/>
        <w:sz w:val="18"/>
        <w:szCs w:val="18"/>
      </w:rPr>
      <w:instrText xml:space="preserve"> PAGE </w:instrText>
    </w:r>
    <w:r w:rsidRPr="00000687">
      <w:rPr>
        <w:rStyle w:val="PageNumber"/>
        <w:i/>
        <w:sz w:val="18"/>
        <w:szCs w:val="18"/>
      </w:rPr>
      <w:fldChar w:fldCharType="separate"/>
    </w:r>
    <w:r w:rsidR="00926B2D">
      <w:rPr>
        <w:rStyle w:val="PageNumber"/>
        <w:i/>
        <w:noProof/>
        <w:sz w:val="18"/>
        <w:szCs w:val="18"/>
      </w:rPr>
      <w:t>61</w:t>
    </w:r>
    <w:r w:rsidRPr="00000687">
      <w:rPr>
        <w:rStyle w:val="PageNumber"/>
        <w:i/>
        <w:sz w:val="18"/>
        <w:szCs w:val="18"/>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B80A0" w14:textId="1545BEF1" w:rsidR="00DC757E" w:rsidRPr="00787EF5" w:rsidRDefault="00DC757E" w:rsidP="00D42602">
    <w:pPr>
      <w:pStyle w:val="Footer"/>
      <w:pBdr>
        <w:top w:val="single" w:sz="2" w:space="1" w:color="auto"/>
      </w:pBdr>
      <w:tabs>
        <w:tab w:val="clear" w:pos="4153"/>
        <w:tab w:val="clear" w:pos="8306"/>
        <w:tab w:val="right" w:pos="8931"/>
      </w:tabs>
      <w:jc w:val="right"/>
    </w:pPr>
    <w:r>
      <w:rPr>
        <w:noProof/>
        <w:lang w:val="en-US" w:eastAsia="en-US"/>
      </w:rPr>
      <w:drawing>
        <wp:inline distT="0" distB="0" distL="0" distR="0" wp14:anchorId="5DBD2E3E" wp14:editId="3DA3ED52">
          <wp:extent cx="590550" cy="208280"/>
          <wp:effectExtent l="0" t="0" r="0" b="0"/>
          <wp:docPr id="10" name="Picture 10" descr="b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y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208280"/>
                  </a:xfrm>
                  <a:prstGeom prst="rect">
                    <a:avLst/>
                  </a:prstGeom>
                  <a:noFill/>
                  <a:ln>
                    <a:noFill/>
                  </a:ln>
                </pic:spPr>
              </pic:pic>
            </a:graphicData>
          </a:graphic>
        </wp:inline>
      </w:drawing>
    </w:r>
    <w:r>
      <w:rPr>
        <w:i/>
        <w:sz w:val="18"/>
      </w:rPr>
      <w:t>http://creativecommons.org/licenses/by/3.0/nz/</w:t>
    </w:r>
    <w:r>
      <w:rPr>
        <w:rStyle w:val="PageNumber"/>
        <w:i/>
        <w:sz w:val="18"/>
        <w:szCs w:val="18"/>
      </w:rPr>
      <w:tab/>
    </w:r>
    <w:r w:rsidRPr="00000687">
      <w:rPr>
        <w:rStyle w:val="PageNumber"/>
        <w:i/>
        <w:sz w:val="18"/>
        <w:szCs w:val="18"/>
      </w:rPr>
      <w:fldChar w:fldCharType="begin"/>
    </w:r>
    <w:r w:rsidRPr="00000687">
      <w:rPr>
        <w:rStyle w:val="PageNumber"/>
        <w:i/>
        <w:sz w:val="18"/>
        <w:szCs w:val="18"/>
      </w:rPr>
      <w:instrText xml:space="preserve"> PAGE </w:instrText>
    </w:r>
    <w:r w:rsidRPr="00000687">
      <w:rPr>
        <w:rStyle w:val="PageNumber"/>
        <w:i/>
        <w:sz w:val="18"/>
        <w:szCs w:val="18"/>
      </w:rPr>
      <w:fldChar w:fldCharType="separate"/>
    </w:r>
    <w:r w:rsidR="00926B2D">
      <w:rPr>
        <w:rStyle w:val="PageNumber"/>
        <w:i/>
        <w:noProof/>
        <w:sz w:val="18"/>
        <w:szCs w:val="18"/>
      </w:rPr>
      <w:t>72</w:t>
    </w:r>
    <w:r w:rsidRPr="00000687">
      <w:rPr>
        <w:rStyle w:val="PageNumber"/>
        <w:i/>
        <w:sz w:val="18"/>
        <w:szCs w:val="1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49D5C2" w14:textId="77777777" w:rsidR="00DC757E" w:rsidRDefault="00DC757E" w:rsidP="00014F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216</w:t>
    </w:r>
    <w:r>
      <w:rPr>
        <w:rStyle w:val="PageNumber"/>
      </w:rPr>
      <w:fldChar w:fldCharType="end"/>
    </w:r>
  </w:p>
  <w:p w14:paraId="3A9A5BDA" w14:textId="77777777" w:rsidR="00DC757E" w:rsidRDefault="00DC757E">
    <w:pPr>
      <w:pStyle w:val="Footer"/>
      <w:ind w:right="360"/>
    </w:pPr>
  </w:p>
  <w:p w14:paraId="1E915ABD" w14:textId="77777777" w:rsidR="00DC757E" w:rsidRDefault="00DC757E"/>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27E6C" w14:textId="040F88E6" w:rsidR="00DC757E" w:rsidRPr="003D0D30" w:rsidRDefault="00DC757E" w:rsidP="003D0D30">
    <w:pPr>
      <w:pStyle w:val="Footer"/>
      <w:pBdr>
        <w:top w:val="single" w:sz="2" w:space="1" w:color="auto"/>
      </w:pBdr>
      <w:tabs>
        <w:tab w:val="clear" w:pos="4153"/>
        <w:tab w:val="clear" w:pos="8306"/>
        <w:tab w:val="right" w:pos="8931"/>
      </w:tabs>
      <w:jc w:val="right"/>
      <w:rPr>
        <w:i/>
        <w:sz w:val="18"/>
        <w:szCs w:val="18"/>
      </w:rPr>
    </w:pPr>
    <w:r>
      <w:rPr>
        <w:noProof/>
        <w:lang w:val="en-US" w:eastAsia="en-US"/>
      </w:rPr>
      <w:drawing>
        <wp:inline distT="0" distB="0" distL="0" distR="0" wp14:anchorId="54D432BD" wp14:editId="6BAB4F3B">
          <wp:extent cx="590550" cy="208280"/>
          <wp:effectExtent l="0" t="0" r="0" b="0"/>
          <wp:docPr id="312" name="Picture 312" descr="b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y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208280"/>
                  </a:xfrm>
                  <a:prstGeom prst="rect">
                    <a:avLst/>
                  </a:prstGeom>
                  <a:noFill/>
                  <a:ln>
                    <a:noFill/>
                  </a:ln>
                </pic:spPr>
              </pic:pic>
            </a:graphicData>
          </a:graphic>
        </wp:inline>
      </w:drawing>
    </w:r>
    <w:r>
      <w:rPr>
        <w:i/>
        <w:sz w:val="18"/>
      </w:rPr>
      <w:t>http://creativecommons.org/licenses/by/3.0/nz/</w:t>
    </w:r>
    <w:r>
      <w:rPr>
        <w:rStyle w:val="PageNumber"/>
        <w:i/>
        <w:sz w:val="18"/>
        <w:szCs w:val="18"/>
      </w:rPr>
      <w:tab/>
    </w:r>
    <w:r w:rsidRPr="00000687">
      <w:rPr>
        <w:rStyle w:val="PageNumber"/>
        <w:i/>
        <w:sz w:val="18"/>
        <w:szCs w:val="18"/>
      </w:rPr>
      <w:fldChar w:fldCharType="begin"/>
    </w:r>
    <w:r w:rsidRPr="00000687">
      <w:rPr>
        <w:rStyle w:val="PageNumber"/>
        <w:i/>
        <w:sz w:val="18"/>
        <w:szCs w:val="18"/>
      </w:rPr>
      <w:instrText xml:space="preserve"> PAGE </w:instrText>
    </w:r>
    <w:r w:rsidRPr="00000687">
      <w:rPr>
        <w:rStyle w:val="PageNumber"/>
        <w:i/>
        <w:sz w:val="18"/>
        <w:szCs w:val="18"/>
      </w:rPr>
      <w:fldChar w:fldCharType="separate"/>
    </w:r>
    <w:r w:rsidR="00926B2D">
      <w:rPr>
        <w:rStyle w:val="PageNumber"/>
        <w:i/>
        <w:noProof/>
        <w:sz w:val="18"/>
        <w:szCs w:val="18"/>
      </w:rPr>
      <w:t>84</w:t>
    </w:r>
    <w:r w:rsidRPr="00000687">
      <w:rPr>
        <w:rStyle w:val="PageNumber"/>
        <w:i/>
        <w:sz w:val="18"/>
        <w:szCs w:val="1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7EFD98" w14:textId="77777777" w:rsidR="00DC757E" w:rsidRDefault="00DC757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216</w:t>
    </w:r>
    <w:r>
      <w:rPr>
        <w:rStyle w:val="PageNumber"/>
      </w:rPr>
      <w:fldChar w:fldCharType="end"/>
    </w:r>
  </w:p>
  <w:p w14:paraId="11D3869D" w14:textId="77777777" w:rsidR="00DC757E" w:rsidRDefault="00DC757E">
    <w:pPr>
      <w:pStyle w:val="Footer"/>
      <w:ind w:right="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A4A66A" w14:textId="3729072A" w:rsidR="00DC757E" w:rsidRPr="003D0D30" w:rsidRDefault="00DC757E" w:rsidP="003D0D30">
    <w:pPr>
      <w:pStyle w:val="Footer"/>
      <w:pBdr>
        <w:top w:val="single" w:sz="2" w:space="1" w:color="auto"/>
      </w:pBdr>
      <w:tabs>
        <w:tab w:val="clear" w:pos="4153"/>
        <w:tab w:val="clear" w:pos="8306"/>
        <w:tab w:val="right" w:pos="8931"/>
      </w:tabs>
      <w:jc w:val="right"/>
      <w:rPr>
        <w:i/>
        <w:sz w:val="18"/>
        <w:szCs w:val="18"/>
      </w:rPr>
    </w:pPr>
    <w:r>
      <w:rPr>
        <w:noProof/>
        <w:lang w:val="en-US" w:eastAsia="en-US"/>
      </w:rPr>
      <w:drawing>
        <wp:inline distT="0" distB="0" distL="0" distR="0" wp14:anchorId="4F90F37E" wp14:editId="06DA1174">
          <wp:extent cx="590550" cy="208280"/>
          <wp:effectExtent l="0" t="0" r="0" b="0"/>
          <wp:docPr id="313" name="Picture 313" descr="b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y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208280"/>
                  </a:xfrm>
                  <a:prstGeom prst="rect">
                    <a:avLst/>
                  </a:prstGeom>
                  <a:noFill/>
                  <a:ln>
                    <a:noFill/>
                  </a:ln>
                </pic:spPr>
              </pic:pic>
            </a:graphicData>
          </a:graphic>
        </wp:inline>
      </w:drawing>
    </w:r>
    <w:r>
      <w:rPr>
        <w:i/>
        <w:sz w:val="18"/>
      </w:rPr>
      <w:t>http://creativecommons.org/licenses/by/3.0/nz/</w:t>
    </w:r>
    <w:r>
      <w:rPr>
        <w:rStyle w:val="PageNumber"/>
        <w:i/>
        <w:sz w:val="18"/>
        <w:szCs w:val="18"/>
      </w:rPr>
      <w:tab/>
    </w:r>
    <w:r w:rsidRPr="00000687">
      <w:rPr>
        <w:rStyle w:val="PageNumber"/>
        <w:i/>
        <w:sz w:val="18"/>
        <w:szCs w:val="18"/>
      </w:rPr>
      <w:fldChar w:fldCharType="begin"/>
    </w:r>
    <w:r w:rsidRPr="00000687">
      <w:rPr>
        <w:rStyle w:val="PageNumber"/>
        <w:i/>
        <w:sz w:val="18"/>
        <w:szCs w:val="18"/>
      </w:rPr>
      <w:instrText xml:space="preserve"> PAGE </w:instrText>
    </w:r>
    <w:r w:rsidRPr="00000687">
      <w:rPr>
        <w:rStyle w:val="PageNumber"/>
        <w:i/>
        <w:sz w:val="18"/>
        <w:szCs w:val="18"/>
      </w:rPr>
      <w:fldChar w:fldCharType="separate"/>
    </w:r>
    <w:r w:rsidR="00926B2D">
      <w:rPr>
        <w:rStyle w:val="PageNumber"/>
        <w:i/>
        <w:noProof/>
        <w:sz w:val="18"/>
        <w:szCs w:val="18"/>
      </w:rPr>
      <w:t>134</w:t>
    </w:r>
    <w:r w:rsidRPr="00000687">
      <w:rPr>
        <w:rStyle w:val="PageNumber"/>
        <w:i/>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B2FC7C" w14:textId="77777777" w:rsidR="00DC757E" w:rsidRDefault="00DC757E">
      <w:r>
        <w:separator/>
      </w:r>
    </w:p>
  </w:footnote>
  <w:footnote w:type="continuationSeparator" w:id="0">
    <w:p w14:paraId="7156078B" w14:textId="77777777" w:rsidR="00DC757E" w:rsidRDefault="00DC757E">
      <w:r>
        <w:continuationSeparator/>
      </w:r>
    </w:p>
  </w:footnote>
  <w:footnote w:id="1">
    <w:p w14:paraId="32A775F0" w14:textId="77777777" w:rsidR="00DC757E" w:rsidRPr="00A60082" w:rsidRDefault="00DC757E" w:rsidP="00392DD5">
      <w:pPr>
        <w:pStyle w:val="FootnoteText"/>
      </w:pPr>
      <w:r w:rsidRPr="00A60082">
        <w:rPr>
          <w:rStyle w:val="FootnoteReference"/>
        </w:rPr>
        <w:footnoteRef/>
      </w:r>
      <w:r w:rsidRPr="00A60082">
        <w:t xml:space="preserve"> Nominations for team awards required team members to have been working with in the team for at least 6 years and I had only been in the team for 3 years. </w:t>
      </w:r>
    </w:p>
  </w:footnote>
  <w:footnote w:id="2">
    <w:p w14:paraId="5D644CA1" w14:textId="77777777" w:rsidR="00DC757E" w:rsidRDefault="00DC757E" w:rsidP="00392DD5">
      <w:pPr>
        <w:pStyle w:val="FootnoteText"/>
      </w:pPr>
      <w:r>
        <w:rPr>
          <w:rStyle w:val="FootnoteReference"/>
        </w:rPr>
        <w:footnoteRef/>
      </w:r>
      <w:r>
        <w:t xml:space="preserve"> According to Australian Business Dean’s Council Journal Rankings (2008)</w:t>
      </w:r>
    </w:p>
  </w:footnote>
  <w:footnote w:id="3">
    <w:p w14:paraId="6BDCB186" w14:textId="77777777" w:rsidR="00DC757E" w:rsidRDefault="00DC757E" w:rsidP="00392DD5">
      <w:pPr>
        <w:pStyle w:val="FootnoteText"/>
      </w:pPr>
      <w:r>
        <w:rPr>
          <w:rStyle w:val="FootnoteReference"/>
        </w:rPr>
        <w:footnoteRef/>
      </w:r>
      <w:r>
        <w:t xml:space="preserve"> According to Harzing’s </w:t>
      </w:r>
      <w:r w:rsidRPr="001D6499">
        <w:t>Publish or Perish</w:t>
      </w:r>
      <w:r>
        <w:t xml:space="preserve">. See </w:t>
      </w:r>
      <w:hyperlink r:id="rId1" w:history="1">
        <w:r w:rsidRPr="00303385">
          <w:rPr>
            <w:rStyle w:val="Hyperlink"/>
          </w:rPr>
          <w:t>http://www.harzing.com/pop.htm</w:t>
        </w:r>
      </w:hyperlink>
      <w:r>
        <w:t xml:space="preserve"> for more information on how this is calculated.</w:t>
      </w:r>
    </w:p>
  </w:footnote>
  <w:footnote w:id="4">
    <w:p w14:paraId="0B86BF37" w14:textId="77777777" w:rsidR="00DC757E" w:rsidRDefault="00DC757E" w:rsidP="00392DD5">
      <w:pPr>
        <w:pStyle w:val="FootnoteText"/>
      </w:pPr>
      <w:r>
        <w:rPr>
          <w:rStyle w:val="FootnoteReference"/>
        </w:rPr>
        <w:footnoteRef/>
      </w:r>
      <w:r>
        <w:t xml:space="preserve"> According to Australian Business Dean’s Council Journal Rankings (2013)</w:t>
      </w:r>
    </w:p>
  </w:footnote>
  <w:footnote w:id="5">
    <w:p w14:paraId="4B6264B7" w14:textId="77777777" w:rsidR="00DC757E" w:rsidRDefault="00DC757E" w:rsidP="00392DD5">
      <w:pPr>
        <w:pStyle w:val="FootnoteText"/>
      </w:pPr>
      <w:r>
        <w:rPr>
          <w:rStyle w:val="FootnoteReference"/>
        </w:rPr>
        <w:footnoteRef/>
      </w:r>
      <w:r>
        <w:t xml:space="preserve"> Also reviewed to recommend for inclusion in the following journals: </w:t>
      </w:r>
      <w:r w:rsidRPr="007067DE">
        <w:rPr>
          <w:i/>
          <w:iCs/>
        </w:rPr>
        <w:t>Tourism Management</w:t>
      </w:r>
      <w:r>
        <w:rPr>
          <w:i/>
          <w:iCs/>
        </w:rPr>
        <w:t xml:space="preserve"> (A*)</w:t>
      </w:r>
      <w:r>
        <w:t xml:space="preserve">; </w:t>
      </w:r>
      <w:r w:rsidRPr="007067DE">
        <w:rPr>
          <w:i/>
          <w:iCs/>
        </w:rPr>
        <w:t>International Journal of Culture</w:t>
      </w:r>
      <w:r w:rsidRPr="007067DE">
        <w:t xml:space="preserve">, </w:t>
      </w:r>
      <w:r w:rsidRPr="007067DE">
        <w:rPr>
          <w:i/>
          <w:iCs/>
        </w:rPr>
        <w:t>Tourism and Hospitality Research</w:t>
      </w:r>
      <w:r>
        <w:rPr>
          <w:i/>
          <w:iCs/>
        </w:rPr>
        <w:t>,</w:t>
      </w:r>
      <w:r w:rsidRPr="007067DE">
        <w:t xml:space="preserve"> and</w:t>
      </w:r>
      <w:r>
        <w:t>;</w:t>
      </w:r>
      <w:r w:rsidRPr="007067DE">
        <w:t xml:space="preserve"> </w:t>
      </w:r>
      <w:r>
        <w:rPr>
          <w:i/>
          <w:iCs/>
        </w:rPr>
        <w:t>Service Business: An International Business Journal.</w:t>
      </w:r>
    </w:p>
  </w:footnote>
  <w:footnote w:id="6">
    <w:p w14:paraId="43199B90" w14:textId="17EADE2A" w:rsidR="00DC757E" w:rsidRDefault="00DC757E" w:rsidP="00DE297C">
      <w:pPr>
        <w:pStyle w:val="FootnoteText"/>
      </w:pPr>
      <w:r>
        <w:rPr>
          <w:rStyle w:val="FootnoteReference"/>
        </w:rPr>
        <w:footnoteRef/>
      </w:r>
      <w:r>
        <w:t xml:space="preserve"> </w:t>
      </w:r>
      <w:r>
        <w:rPr>
          <w:rFonts w:cs="Arial"/>
        </w:rPr>
        <w:t>Only one form is needed for each project.</w:t>
      </w:r>
      <w:r w:rsidRPr="009F7768">
        <w:rPr>
          <w:rFonts w:cs="Arial"/>
        </w:rPr>
        <w:t xml:space="preserve"> </w:t>
      </w:r>
      <w:r w:rsidRPr="00861111">
        <w:rPr>
          <w:rFonts w:cs="Arial"/>
        </w:rPr>
        <w:t xml:space="preserve">Where there is </w:t>
      </w:r>
      <w:r>
        <w:rPr>
          <w:rFonts w:cs="Arial"/>
        </w:rPr>
        <w:t>more than one researcher</w:t>
      </w:r>
      <w:r w:rsidRPr="00861111">
        <w:rPr>
          <w:rFonts w:cs="Arial"/>
        </w:rPr>
        <w:t>, record the view of the whole group</w:t>
      </w:r>
      <w:r>
        <w:rPr>
          <w:rFonts w:cs="Arial"/>
        </w:rPr>
        <w:t xml:space="preserve">. </w:t>
      </w:r>
    </w:p>
  </w:footnote>
  <w:footnote w:id="7">
    <w:p w14:paraId="4871A8EC" w14:textId="77777777" w:rsidR="00DC757E" w:rsidRPr="00613B3C" w:rsidRDefault="00DC757E" w:rsidP="00DE297C">
      <w:pPr>
        <w:pStyle w:val="FootnoteText"/>
        <w:rPr>
          <w:rFonts w:cs="Arial"/>
        </w:rPr>
      </w:pPr>
      <w:r>
        <w:rPr>
          <w:rStyle w:val="FootnoteReference"/>
        </w:rPr>
        <w:footnoteRef/>
      </w:r>
      <w:r>
        <w:t xml:space="preserve"> </w:t>
      </w:r>
      <w:r>
        <w:rPr>
          <w:rFonts w:cs="Arial"/>
        </w:rPr>
        <w:t>This should describe the activities that the researchers will carry out.</w:t>
      </w:r>
    </w:p>
  </w:footnote>
  <w:footnote w:id="8">
    <w:p w14:paraId="4B6A35C2" w14:textId="77777777" w:rsidR="00DC757E" w:rsidRDefault="00DC757E" w:rsidP="00DE297C">
      <w:pPr>
        <w:pStyle w:val="FootnoteText"/>
      </w:pPr>
      <w:r>
        <w:rPr>
          <w:rStyle w:val="FootnoteReference"/>
        </w:rPr>
        <w:footnoteRef/>
      </w:r>
      <w:r>
        <w:t xml:space="preserve"> </w:t>
      </w:r>
      <w:r>
        <w:rPr>
          <w:rFonts w:cs="Arial"/>
        </w:rPr>
        <w:t>Otago Polytechnic will be an “external” organisation if it will be a consumer applying the research and enterprise work, for example a student project which will have recommendations for Technique.</w:t>
      </w:r>
    </w:p>
  </w:footnote>
  <w:footnote w:id="9">
    <w:p w14:paraId="449D2D04" w14:textId="77777777" w:rsidR="00DC757E" w:rsidRDefault="00DC757E" w:rsidP="00DE297C">
      <w:pPr>
        <w:pStyle w:val="FootnoteText"/>
      </w:pPr>
      <w:r>
        <w:rPr>
          <w:rStyle w:val="FootnoteReference"/>
        </w:rPr>
        <w:footnoteRef/>
      </w:r>
      <w:r>
        <w:t xml:space="preserve"> </w:t>
      </w:r>
      <w:r w:rsidRPr="00EE227F">
        <w:rPr>
          <w:rFonts w:asciiTheme="minorBidi" w:hAnsiTheme="minorBidi"/>
        </w:rPr>
        <w:t xml:space="preserve">For example </w:t>
      </w:r>
      <w:r w:rsidRPr="00EE227F">
        <w:rPr>
          <w:rFonts w:asciiTheme="minorBidi" w:hAnsiTheme="minorBidi"/>
          <w:color w:val="000000"/>
          <w:lang w:val="en-US"/>
        </w:rPr>
        <w:t xml:space="preserve">tourism, accommodation, hospitality, retail, IT sector, health, property, professional services, manufacture, agribusiness, local authority, education, charity, </w:t>
      </w:r>
      <w:r>
        <w:rPr>
          <w:rFonts w:asciiTheme="minorBidi" w:hAnsiTheme="minorBidi"/>
          <w:color w:val="000000"/>
          <w:lang w:val="en-US"/>
        </w:rPr>
        <w:t xml:space="preserve">or any </w:t>
      </w:r>
      <w:r w:rsidRPr="00EE227F">
        <w:rPr>
          <w:rFonts w:asciiTheme="minorBidi" w:hAnsiTheme="minorBidi"/>
          <w:color w:val="000000"/>
          <w:lang w:val="en-US"/>
        </w:rPr>
        <w:t>other</w:t>
      </w:r>
      <w:r>
        <w:rPr>
          <w:rFonts w:asciiTheme="minorBidi" w:hAnsiTheme="minorBidi"/>
          <w:color w:val="000000"/>
          <w:lang w:val="en-US"/>
        </w:rPr>
        <w:t>.</w:t>
      </w:r>
    </w:p>
  </w:footnote>
  <w:footnote w:id="10">
    <w:p w14:paraId="5CD4CE9D" w14:textId="77777777" w:rsidR="00DC757E" w:rsidRPr="00F35635" w:rsidRDefault="00DC757E" w:rsidP="00DE297C">
      <w:pPr>
        <w:pStyle w:val="FootnoteText"/>
        <w:rPr>
          <w:rFonts w:asciiTheme="minorBidi" w:hAnsiTheme="minorBidi"/>
        </w:rPr>
      </w:pPr>
      <w:r>
        <w:rPr>
          <w:rStyle w:val="FootnoteReference"/>
        </w:rPr>
        <w:footnoteRef/>
      </w:r>
      <w:r>
        <w:t xml:space="preserve"> </w:t>
      </w:r>
      <w:r w:rsidRPr="00F35635">
        <w:rPr>
          <w:rFonts w:asciiTheme="minorBidi" w:hAnsiTheme="minorBidi"/>
        </w:rPr>
        <w:t>Use the Media Consent Form for org</w:t>
      </w:r>
      <w:r>
        <w:rPr>
          <w:rFonts w:asciiTheme="minorBidi" w:hAnsiTheme="minorBidi"/>
        </w:rPr>
        <w:t>a</w:t>
      </w:r>
      <w:r w:rsidRPr="00F35635">
        <w:rPr>
          <w:rFonts w:asciiTheme="minorBidi" w:hAnsiTheme="minorBidi"/>
        </w:rPr>
        <w:t>nisations to record this consent</w:t>
      </w:r>
      <w:r>
        <w:rPr>
          <w:rFonts w:asciiTheme="minorBidi" w:hAnsiTheme="minorBidi"/>
        </w:rPr>
        <w:t>.</w:t>
      </w:r>
    </w:p>
  </w:footnote>
  <w:footnote w:id="11">
    <w:p w14:paraId="6B0746E8" w14:textId="77777777" w:rsidR="00DC757E" w:rsidRPr="00DE052C" w:rsidRDefault="00DC757E" w:rsidP="00DE297C">
      <w:pPr>
        <w:pStyle w:val="FootnoteText"/>
        <w:rPr>
          <w:rFonts w:asciiTheme="minorBidi" w:hAnsiTheme="minorBidi"/>
        </w:rPr>
      </w:pPr>
      <w:r>
        <w:rPr>
          <w:rStyle w:val="FootnoteReference"/>
        </w:rPr>
        <w:footnoteRef/>
      </w:r>
      <w:r>
        <w:t xml:space="preserve"> </w:t>
      </w:r>
      <w:r>
        <w:rPr>
          <w:rFonts w:asciiTheme="minorBidi" w:hAnsiTheme="minorBidi"/>
        </w:rPr>
        <w:t>Take an overall perspective, not just the point of view of the external organisation.</w:t>
      </w:r>
    </w:p>
  </w:footnote>
  <w:footnote w:id="12">
    <w:p w14:paraId="11382560" w14:textId="77777777" w:rsidR="00DC757E" w:rsidRPr="009F7768" w:rsidRDefault="00DC757E" w:rsidP="00DE297C">
      <w:pPr>
        <w:pStyle w:val="FootnoteText"/>
        <w:rPr>
          <w:rFonts w:cs="Arial"/>
        </w:rPr>
      </w:pPr>
      <w:r>
        <w:rPr>
          <w:rStyle w:val="FootnoteReference"/>
        </w:rPr>
        <w:footnoteRef/>
      </w:r>
      <w:r>
        <w:t xml:space="preserve"> </w:t>
      </w:r>
      <w:r>
        <w:rPr>
          <w:rFonts w:cs="Arial"/>
        </w:rPr>
        <w:t>A flowchart or storyboard might be useful to help you understand the logical chain of causation.</w:t>
      </w:r>
    </w:p>
  </w:footnote>
  <w:footnote w:id="13">
    <w:p w14:paraId="4E93B1A8" w14:textId="77777777" w:rsidR="00DC757E" w:rsidRPr="009012F6" w:rsidRDefault="00DC757E" w:rsidP="00785A76">
      <w:pPr>
        <w:pStyle w:val="FootnoteText"/>
        <w:rPr>
          <w:sz w:val="18"/>
        </w:rPr>
      </w:pPr>
      <w:r w:rsidRPr="009012F6">
        <w:rPr>
          <w:rStyle w:val="FootnoteReference"/>
          <w:sz w:val="18"/>
        </w:rPr>
        <w:footnoteRef/>
      </w:r>
      <w:r w:rsidRPr="009012F6">
        <w:rPr>
          <w:sz w:val="18"/>
        </w:rPr>
        <w:t xml:space="preserve"> MOU: Memorandum of Understanding between Papatipu Rūnaka and Otago Polytechinic</w:t>
      </w:r>
    </w:p>
    <w:p w14:paraId="131355AC" w14:textId="77777777" w:rsidR="00DC757E" w:rsidRPr="009012F6" w:rsidRDefault="00DC757E" w:rsidP="00785A76">
      <w:pPr>
        <w:pStyle w:val="FootnoteText"/>
        <w:rPr>
          <w:sz w:val="18"/>
        </w:rPr>
      </w:pPr>
    </w:p>
  </w:footnote>
  <w:footnote w:id="14">
    <w:p w14:paraId="67CA6094" w14:textId="77777777" w:rsidR="00DC757E" w:rsidRPr="009012F6" w:rsidRDefault="00DC757E" w:rsidP="00785A76">
      <w:pPr>
        <w:pStyle w:val="FootnoteText"/>
        <w:rPr>
          <w:sz w:val="18"/>
        </w:rPr>
      </w:pPr>
      <w:r w:rsidRPr="009012F6">
        <w:rPr>
          <w:rStyle w:val="FootnoteReference"/>
          <w:sz w:val="18"/>
        </w:rPr>
        <w:footnoteRef/>
      </w:r>
      <w:r w:rsidRPr="009012F6">
        <w:rPr>
          <w:sz w:val="18"/>
        </w:rPr>
        <w:t xml:space="preserve"> MSF: Maori Strategic Framework: Directly follows on from the MOU and outlines the key goals that Otago Polytechnic have committed to in regard to meeting the aspirations of Rūnaka as outlined in the MOU</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0B4646" w14:textId="77777777" w:rsidR="00DC757E" w:rsidRPr="00E047AE" w:rsidRDefault="00DC757E" w:rsidP="003077D4">
    <w:pPr>
      <w:widowControl w:val="0"/>
      <w:tabs>
        <w:tab w:val="right" w:pos="8931"/>
      </w:tabs>
      <w:spacing w:line="240" w:lineRule="exact"/>
      <w:rPr>
        <w:i/>
        <w:szCs w:val="24"/>
        <w:lang w:val="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4939E3" w14:textId="54BF40CF" w:rsidR="00DC757E" w:rsidRDefault="00DC757E" w:rsidP="0027018E">
    <w:pPr>
      <w:widowControl w:val="0"/>
      <w:tabs>
        <w:tab w:val="right" w:pos="8931"/>
      </w:tabs>
      <w:spacing w:line="240" w:lineRule="exact"/>
      <w:rPr>
        <w:i/>
        <w:sz w:val="18"/>
        <w:lang w:val="en-US"/>
      </w:rPr>
    </w:pPr>
    <w:r>
      <w:rPr>
        <w:i/>
        <w:sz w:val="18"/>
        <w:lang w:val="en-US"/>
      </w:rPr>
      <w:t xml:space="preserve">Programme Document:  </w:t>
    </w:r>
    <w:r>
      <w:rPr>
        <w:i/>
        <w:sz w:val="18"/>
        <w:lang w:val="en-US"/>
      </w:rPr>
      <w:tab/>
      <w:t>Approved: Academic Board</w:t>
    </w:r>
  </w:p>
  <w:p w14:paraId="123E806D" w14:textId="6498A422" w:rsidR="00DC757E" w:rsidRPr="008C0BE9" w:rsidRDefault="00DC757E" w:rsidP="0027018E">
    <w:pPr>
      <w:widowControl w:val="0"/>
      <w:tabs>
        <w:tab w:val="right" w:pos="8931"/>
      </w:tabs>
      <w:spacing w:line="240" w:lineRule="exact"/>
      <w:rPr>
        <w:i/>
        <w:sz w:val="18"/>
        <w:lang w:val="en-US"/>
      </w:rPr>
    </w:pPr>
    <w:r w:rsidRPr="008C0BE9">
      <w:rPr>
        <w:i/>
        <w:sz w:val="16"/>
        <w:szCs w:val="16"/>
        <w:lang w:val="en-US"/>
      </w:rPr>
      <w:t>OT5106 Bachelor of Design (Honours), OT5114 Postgraduate Certificate in Design</w:t>
    </w:r>
    <w:r w:rsidRPr="008C0BE9">
      <w:rPr>
        <w:i/>
        <w:sz w:val="18"/>
        <w:lang w:val="en-US"/>
      </w:rPr>
      <w:tab/>
    </w:r>
    <w:r>
      <w:rPr>
        <w:i/>
        <w:sz w:val="18"/>
        <w:lang w:val="en-US"/>
      </w:rPr>
      <w:t>20</w:t>
    </w:r>
    <w:r w:rsidRPr="0027018E">
      <w:rPr>
        <w:i/>
        <w:sz w:val="18"/>
        <w:vertAlign w:val="superscript"/>
        <w:lang w:val="en-US"/>
      </w:rPr>
      <w:t>th</w:t>
    </w:r>
    <w:r>
      <w:rPr>
        <w:i/>
        <w:sz w:val="18"/>
        <w:lang w:val="en-US"/>
      </w:rPr>
      <w:t xml:space="preserve"> July 2015</w:t>
    </w:r>
  </w:p>
  <w:p w14:paraId="02D1899A" w14:textId="77777777" w:rsidR="00DC757E" w:rsidRPr="008C0BE9" w:rsidRDefault="00DC757E" w:rsidP="007A6148">
    <w:pPr>
      <w:widowControl w:val="0"/>
      <w:tabs>
        <w:tab w:val="right" w:pos="8931"/>
      </w:tabs>
      <w:spacing w:line="240" w:lineRule="exact"/>
      <w:rPr>
        <w:i/>
        <w:sz w:val="16"/>
        <w:szCs w:val="16"/>
        <w:lang w:val="en-US"/>
      </w:rPr>
    </w:pPr>
    <w:r w:rsidRPr="008C0BE9">
      <w:rPr>
        <w:i/>
        <w:sz w:val="16"/>
        <w:szCs w:val="16"/>
        <w:lang w:val="en-US"/>
      </w:rPr>
      <w:t>OT5115 Postgraduate Diploma in Design, OT5116 Master of Design</w:t>
    </w:r>
  </w:p>
  <w:p w14:paraId="3B988EAB" w14:textId="77777777" w:rsidR="00DC757E" w:rsidRDefault="00DC757E" w:rsidP="007A6148">
    <w:pPr>
      <w:widowControl w:val="0"/>
      <w:pBdr>
        <w:top w:val="single" w:sz="4" w:space="1" w:color="auto"/>
      </w:pBdr>
      <w:tabs>
        <w:tab w:val="right" w:pos="8931"/>
      </w:tabs>
      <w:spacing w:line="240" w:lineRule="exact"/>
      <w:rPr>
        <w:iCs/>
        <w:szCs w:val="24"/>
        <w:lang w:val="en-US"/>
      </w:rPr>
    </w:pPr>
  </w:p>
  <w:p w14:paraId="4EDD8D9C" w14:textId="77777777" w:rsidR="00DC757E" w:rsidRPr="008C0BE9" w:rsidRDefault="00DC757E" w:rsidP="007A6148">
    <w:pPr>
      <w:widowControl w:val="0"/>
      <w:pBdr>
        <w:top w:val="single" w:sz="4" w:space="1" w:color="auto"/>
      </w:pBdr>
      <w:tabs>
        <w:tab w:val="right" w:pos="8931"/>
      </w:tabs>
      <w:spacing w:line="240" w:lineRule="exact"/>
      <w:rPr>
        <w:iCs/>
        <w:szCs w:val="24"/>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6230DA" w14:textId="77777777" w:rsidR="00DC757E" w:rsidRDefault="00DC757E" w:rsidP="0027018E">
    <w:pPr>
      <w:widowControl w:val="0"/>
      <w:tabs>
        <w:tab w:val="right" w:pos="8931"/>
      </w:tabs>
      <w:spacing w:line="240" w:lineRule="exact"/>
      <w:rPr>
        <w:i/>
        <w:sz w:val="18"/>
        <w:lang w:val="en-US"/>
      </w:rPr>
    </w:pPr>
    <w:r>
      <w:rPr>
        <w:i/>
        <w:sz w:val="18"/>
        <w:lang w:val="en-US"/>
      </w:rPr>
      <w:t xml:space="preserve">Programme Document:  </w:t>
    </w:r>
    <w:r>
      <w:rPr>
        <w:i/>
        <w:sz w:val="18"/>
        <w:lang w:val="en-US"/>
      </w:rPr>
      <w:tab/>
      <w:t>Approved: Academic Board</w:t>
    </w:r>
  </w:p>
  <w:p w14:paraId="15F8C9E1" w14:textId="77777777" w:rsidR="00DC757E" w:rsidRPr="008C0BE9" w:rsidRDefault="00DC757E" w:rsidP="0027018E">
    <w:pPr>
      <w:widowControl w:val="0"/>
      <w:tabs>
        <w:tab w:val="right" w:pos="8931"/>
      </w:tabs>
      <w:spacing w:line="240" w:lineRule="exact"/>
      <w:rPr>
        <w:i/>
        <w:sz w:val="18"/>
        <w:lang w:val="en-US"/>
      </w:rPr>
    </w:pPr>
    <w:r w:rsidRPr="008C0BE9">
      <w:rPr>
        <w:i/>
        <w:sz w:val="16"/>
        <w:szCs w:val="16"/>
        <w:lang w:val="en-US"/>
      </w:rPr>
      <w:t>OT5106 Bachelor of Design (Honours), OT5114 Postgraduate Certificate in Design</w:t>
    </w:r>
    <w:r w:rsidRPr="008C0BE9">
      <w:rPr>
        <w:i/>
        <w:sz w:val="18"/>
        <w:lang w:val="en-US"/>
      </w:rPr>
      <w:tab/>
    </w:r>
    <w:r>
      <w:rPr>
        <w:i/>
        <w:sz w:val="18"/>
        <w:lang w:val="en-US"/>
      </w:rPr>
      <w:t>20</w:t>
    </w:r>
    <w:r w:rsidRPr="0027018E">
      <w:rPr>
        <w:i/>
        <w:sz w:val="18"/>
        <w:vertAlign w:val="superscript"/>
        <w:lang w:val="en-US"/>
      </w:rPr>
      <w:t>th</w:t>
    </w:r>
    <w:r>
      <w:rPr>
        <w:i/>
        <w:sz w:val="18"/>
        <w:lang w:val="en-US"/>
      </w:rPr>
      <w:t xml:space="preserve"> July 2015</w:t>
    </w:r>
  </w:p>
  <w:p w14:paraId="04657670" w14:textId="77777777" w:rsidR="00DC757E" w:rsidRPr="008C0BE9" w:rsidRDefault="00DC757E" w:rsidP="0027018E">
    <w:pPr>
      <w:widowControl w:val="0"/>
      <w:tabs>
        <w:tab w:val="right" w:pos="8931"/>
      </w:tabs>
      <w:spacing w:line="240" w:lineRule="exact"/>
      <w:rPr>
        <w:i/>
        <w:sz w:val="16"/>
        <w:szCs w:val="16"/>
        <w:lang w:val="en-US"/>
      </w:rPr>
    </w:pPr>
    <w:r w:rsidRPr="008C0BE9">
      <w:rPr>
        <w:i/>
        <w:sz w:val="16"/>
        <w:szCs w:val="16"/>
        <w:lang w:val="en-US"/>
      </w:rPr>
      <w:t>OT5115 Postgraduate Diploma in Design, OT5116 Master of Design</w:t>
    </w:r>
  </w:p>
  <w:p w14:paraId="437D54EB" w14:textId="77777777" w:rsidR="00DC757E" w:rsidRDefault="00DC757E" w:rsidP="0027018E">
    <w:pPr>
      <w:widowControl w:val="0"/>
      <w:pBdr>
        <w:top w:val="single" w:sz="4" w:space="1" w:color="auto"/>
      </w:pBdr>
      <w:tabs>
        <w:tab w:val="right" w:pos="8931"/>
      </w:tabs>
      <w:spacing w:line="240" w:lineRule="exact"/>
      <w:rPr>
        <w:i/>
        <w:szCs w:val="24"/>
        <w:lang w:val="en-US"/>
      </w:rPr>
    </w:pPr>
  </w:p>
  <w:p w14:paraId="3A2F97FC" w14:textId="77777777" w:rsidR="00DC757E" w:rsidRPr="008C0BE9" w:rsidRDefault="00DC757E" w:rsidP="0027018E">
    <w:pPr>
      <w:widowControl w:val="0"/>
      <w:pBdr>
        <w:top w:val="single" w:sz="4" w:space="1" w:color="auto"/>
      </w:pBdr>
      <w:tabs>
        <w:tab w:val="right" w:pos="8931"/>
      </w:tabs>
      <w:spacing w:line="240" w:lineRule="exact"/>
      <w:rPr>
        <w:i/>
        <w:szCs w:val="24"/>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4765B1" w14:textId="7CE99D7E" w:rsidR="00DC757E" w:rsidRDefault="00DC757E" w:rsidP="003267A8">
    <w:pPr>
      <w:widowControl w:val="0"/>
      <w:tabs>
        <w:tab w:val="right" w:pos="8931"/>
      </w:tabs>
      <w:spacing w:line="240" w:lineRule="exact"/>
      <w:rPr>
        <w:i/>
        <w:sz w:val="18"/>
        <w:lang w:val="en-US"/>
      </w:rPr>
    </w:pPr>
    <w:r>
      <w:rPr>
        <w:i/>
        <w:sz w:val="18"/>
        <w:lang w:val="en-US"/>
      </w:rPr>
      <w:t xml:space="preserve">Programme Document:  </w:t>
    </w:r>
    <w:r>
      <w:rPr>
        <w:i/>
        <w:sz w:val="18"/>
        <w:lang w:val="en-US"/>
      </w:rPr>
      <w:tab/>
      <w:t>Approved: Academic Board</w:t>
    </w:r>
  </w:p>
  <w:p w14:paraId="028E79CA" w14:textId="686E0634" w:rsidR="00DC757E" w:rsidRPr="008C0BE9" w:rsidRDefault="00DC757E" w:rsidP="0027018E">
    <w:pPr>
      <w:widowControl w:val="0"/>
      <w:tabs>
        <w:tab w:val="right" w:pos="8931"/>
      </w:tabs>
      <w:spacing w:line="240" w:lineRule="exact"/>
      <w:rPr>
        <w:i/>
        <w:sz w:val="18"/>
        <w:lang w:val="en-US"/>
      </w:rPr>
    </w:pPr>
    <w:r w:rsidRPr="008C0BE9">
      <w:rPr>
        <w:i/>
        <w:sz w:val="16"/>
        <w:szCs w:val="16"/>
        <w:lang w:val="en-US"/>
      </w:rPr>
      <w:t>OT5106 Bachelor of Design (Honours), OT5114 Postgraduate Certificate in Design</w:t>
    </w:r>
    <w:r w:rsidRPr="008C0BE9">
      <w:rPr>
        <w:i/>
        <w:sz w:val="18"/>
        <w:lang w:val="en-US"/>
      </w:rPr>
      <w:tab/>
    </w:r>
    <w:r>
      <w:rPr>
        <w:i/>
        <w:sz w:val="18"/>
        <w:lang w:val="en-US"/>
      </w:rPr>
      <w:t>20</w:t>
    </w:r>
    <w:r w:rsidRPr="0027018E">
      <w:rPr>
        <w:i/>
        <w:sz w:val="18"/>
        <w:vertAlign w:val="superscript"/>
        <w:lang w:val="en-US"/>
      </w:rPr>
      <w:t>th</w:t>
    </w:r>
    <w:r>
      <w:rPr>
        <w:i/>
        <w:sz w:val="18"/>
        <w:lang w:val="en-US"/>
      </w:rPr>
      <w:t xml:space="preserve"> July 2015</w:t>
    </w:r>
  </w:p>
  <w:p w14:paraId="33DE0E34" w14:textId="36110725" w:rsidR="00DC757E" w:rsidRPr="008C0BE9" w:rsidRDefault="00DC757E" w:rsidP="007A6148">
    <w:pPr>
      <w:widowControl w:val="0"/>
      <w:tabs>
        <w:tab w:val="right" w:pos="8931"/>
      </w:tabs>
      <w:spacing w:line="240" w:lineRule="exact"/>
      <w:rPr>
        <w:i/>
        <w:sz w:val="16"/>
        <w:szCs w:val="16"/>
        <w:lang w:val="en-US"/>
      </w:rPr>
    </w:pPr>
    <w:r w:rsidRPr="008C0BE9">
      <w:rPr>
        <w:i/>
        <w:sz w:val="16"/>
        <w:szCs w:val="16"/>
        <w:lang w:val="en-US"/>
      </w:rPr>
      <w:t>OT5115 Postgraduate Diploma in Design, OT5116 Master of Design</w:t>
    </w:r>
  </w:p>
  <w:p w14:paraId="0C482EE0" w14:textId="77777777" w:rsidR="00DC757E" w:rsidRDefault="00DC757E" w:rsidP="00E047AE">
    <w:pPr>
      <w:widowControl w:val="0"/>
      <w:pBdr>
        <w:top w:val="single" w:sz="4" w:space="1" w:color="auto"/>
      </w:pBdr>
      <w:tabs>
        <w:tab w:val="right" w:pos="8931"/>
      </w:tabs>
      <w:spacing w:line="240" w:lineRule="exact"/>
      <w:rPr>
        <w:i/>
        <w:szCs w:val="24"/>
        <w:lang w:val="en-US"/>
      </w:rPr>
    </w:pPr>
  </w:p>
  <w:p w14:paraId="5FF0F5B8" w14:textId="77777777" w:rsidR="00DC757E" w:rsidRPr="008C0BE9" w:rsidRDefault="00DC757E" w:rsidP="00E047AE">
    <w:pPr>
      <w:widowControl w:val="0"/>
      <w:pBdr>
        <w:top w:val="single" w:sz="4" w:space="1" w:color="auto"/>
      </w:pBdr>
      <w:tabs>
        <w:tab w:val="right" w:pos="8931"/>
      </w:tabs>
      <w:spacing w:line="240" w:lineRule="exact"/>
      <w:rPr>
        <w:i/>
        <w:szCs w:val="24"/>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3B2BFF" w14:textId="52DABFF2" w:rsidR="00DC757E" w:rsidRDefault="00DC757E" w:rsidP="0027018E">
    <w:pPr>
      <w:widowControl w:val="0"/>
      <w:tabs>
        <w:tab w:val="right" w:pos="13892"/>
      </w:tabs>
      <w:spacing w:line="240" w:lineRule="exact"/>
      <w:rPr>
        <w:i/>
        <w:sz w:val="18"/>
        <w:lang w:val="en-US"/>
      </w:rPr>
    </w:pPr>
    <w:r>
      <w:rPr>
        <w:i/>
        <w:sz w:val="18"/>
        <w:lang w:val="en-US"/>
      </w:rPr>
      <w:t xml:space="preserve">Programme Document:  </w:t>
    </w:r>
    <w:r>
      <w:rPr>
        <w:i/>
        <w:sz w:val="18"/>
        <w:lang w:val="en-US"/>
      </w:rPr>
      <w:tab/>
      <w:t>Approved: Academic Board</w:t>
    </w:r>
  </w:p>
  <w:p w14:paraId="6F13D0F7" w14:textId="2FE6E81C" w:rsidR="00DC757E" w:rsidRPr="008C0BE9" w:rsidRDefault="00DC757E" w:rsidP="0027018E">
    <w:pPr>
      <w:widowControl w:val="0"/>
      <w:tabs>
        <w:tab w:val="right" w:pos="13892"/>
      </w:tabs>
      <w:spacing w:line="240" w:lineRule="exact"/>
      <w:rPr>
        <w:i/>
        <w:sz w:val="18"/>
        <w:lang w:val="en-US"/>
      </w:rPr>
    </w:pPr>
    <w:r w:rsidRPr="008C0BE9">
      <w:rPr>
        <w:i/>
        <w:sz w:val="16"/>
        <w:szCs w:val="16"/>
        <w:lang w:val="en-US"/>
      </w:rPr>
      <w:t>OT5106 Bachelor of Design (Honours), OT5114 Postgraduate Certificate in Design</w:t>
    </w:r>
    <w:r w:rsidRPr="008C0BE9">
      <w:rPr>
        <w:i/>
        <w:sz w:val="18"/>
        <w:lang w:val="en-US"/>
      </w:rPr>
      <w:tab/>
    </w:r>
    <w:r>
      <w:rPr>
        <w:i/>
        <w:sz w:val="18"/>
        <w:lang w:val="en-US"/>
      </w:rPr>
      <w:t>20</w:t>
    </w:r>
    <w:r w:rsidRPr="0027018E">
      <w:rPr>
        <w:i/>
        <w:sz w:val="18"/>
        <w:vertAlign w:val="superscript"/>
        <w:lang w:val="en-US"/>
      </w:rPr>
      <w:t>th</w:t>
    </w:r>
    <w:r>
      <w:rPr>
        <w:i/>
        <w:sz w:val="18"/>
        <w:lang w:val="en-US"/>
      </w:rPr>
      <w:t xml:space="preserve"> July 2015</w:t>
    </w:r>
  </w:p>
  <w:p w14:paraId="7E77E37D" w14:textId="79C791B2" w:rsidR="00DC757E" w:rsidRPr="008C0BE9" w:rsidRDefault="00DC757E" w:rsidP="007A6148">
    <w:pPr>
      <w:widowControl w:val="0"/>
      <w:tabs>
        <w:tab w:val="right" w:pos="13892"/>
      </w:tabs>
      <w:spacing w:line="240" w:lineRule="exact"/>
      <w:rPr>
        <w:i/>
        <w:sz w:val="16"/>
        <w:szCs w:val="16"/>
        <w:lang w:val="en-US"/>
      </w:rPr>
    </w:pPr>
    <w:r w:rsidRPr="008C0BE9">
      <w:rPr>
        <w:i/>
        <w:sz w:val="16"/>
        <w:szCs w:val="16"/>
        <w:lang w:val="en-US"/>
      </w:rPr>
      <w:t>OT5115 Postgraduate Diploma in Design, OT5116 Master of Design</w:t>
    </w:r>
  </w:p>
  <w:p w14:paraId="22876676" w14:textId="77777777" w:rsidR="00DC757E" w:rsidRPr="008C0BE9" w:rsidRDefault="00DC757E" w:rsidP="004A2048">
    <w:pPr>
      <w:widowControl w:val="0"/>
      <w:pBdr>
        <w:top w:val="single" w:sz="4" w:space="1" w:color="auto"/>
      </w:pBdr>
      <w:tabs>
        <w:tab w:val="right" w:pos="13892"/>
      </w:tabs>
      <w:spacing w:line="240" w:lineRule="exact"/>
      <w:rPr>
        <w:i/>
        <w:sz w:val="18"/>
        <w:lang w:val="en-US"/>
      </w:rPr>
    </w:pPr>
  </w:p>
  <w:p w14:paraId="3F7271B1" w14:textId="77777777" w:rsidR="00DC757E" w:rsidRPr="008C0BE9" w:rsidRDefault="00DC757E" w:rsidP="00BA3C7B">
    <w:pPr>
      <w:widowControl w:val="0"/>
      <w:tabs>
        <w:tab w:val="right" w:pos="13892"/>
      </w:tabs>
      <w:spacing w:line="240" w:lineRule="exact"/>
      <w:rPr>
        <w:i/>
        <w:sz w:val="18"/>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10B804" w14:textId="2F5E682D" w:rsidR="00DC757E" w:rsidRDefault="00DC757E" w:rsidP="0027018E">
    <w:pPr>
      <w:widowControl w:val="0"/>
      <w:tabs>
        <w:tab w:val="right" w:pos="8931"/>
      </w:tabs>
      <w:spacing w:line="240" w:lineRule="exact"/>
      <w:rPr>
        <w:i/>
        <w:sz w:val="18"/>
        <w:lang w:val="en-US"/>
      </w:rPr>
    </w:pPr>
    <w:r>
      <w:rPr>
        <w:i/>
        <w:sz w:val="18"/>
        <w:lang w:val="en-US"/>
      </w:rPr>
      <w:t xml:space="preserve">Programme Document:  </w:t>
    </w:r>
    <w:r>
      <w:rPr>
        <w:i/>
        <w:sz w:val="18"/>
        <w:lang w:val="en-US"/>
      </w:rPr>
      <w:tab/>
      <w:t>Approved: Academic Board</w:t>
    </w:r>
  </w:p>
  <w:p w14:paraId="71705BEC" w14:textId="7D8234CB" w:rsidR="00DC757E" w:rsidRPr="008C0BE9" w:rsidRDefault="00DC757E" w:rsidP="0027018E">
    <w:pPr>
      <w:widowControl w:val="0"/>
      <w:tabs>
        <w:tab w:val="right" w:pos="8931"/>
      </w:tabs>
      <w:spacing w:line="240" w:lineRule="exact"/>
      <w:rPr>
        <w:i/>
        <w:sz w:val="18"/>
        <w:lang w:val="en-US"/>
      </w:rPr>
    </w:pPr>
    <w:r w:rsidRPr="008C0BE9">
      <w:rPr>
        <w:i/>
        <w:sz w:val="16"/>
        <w:szCs w:val="16"/>
        <w:lang w:val="en-US"/>
      </w:rPr>
      <w:t>OT5106 Bachelor of Design (Honours), OT5114 Postgraduate Certificate in Design</w:t>
    </w:r>
    <w:r w:rsidRPr="008C0BE9">
      <w:rPr>
        <w:i/>
        <w:sz w:val="18"/>
        <w:lang w:val="en-US"/>
      </w:rPr>
      <w:tab/>
    </w:r>
    <w:r>
      <w:rPr>
        <w:i/>
        <w:sz w:val="18"/>
        <w:lang w:val="en-US"/>
      </w:rPr>
      <w:t>20</w:t>
    </w:r>
    <w:r w:rsidRPr="0027018E">
      <w:rPr>
        <w:i/>
        <w:sz w:val="18"/>
        <w:vertAlign w:val="superscript"/>
        <w:lang w:val="en-US"/>
      </w:rPr>
      <w:t>th</w:t>
    </w:r>
    <w:r>
      <w:rPr>
        <w:i/>
        <w:sz w:val="18"/>
        <w:lang w:val="en-US"/>
      </w:rPr>
      <w:t xml:space="preserve"> July 2015</w:t>
    </w:r>
  </w:p>
  <w:p w14:paraId="7E837134" w14:textId="77777777" w:rsidR="00DC757E" w:rsidRPr="008C0BE9" w:rsidRDefault="00DC757E" w:rsidP="007A6148">
    <w:pPr>
      <w:widowControl w:val="0"/>
      <w:tabs>
        <w:tab w:val="right" w:pos="8931"/>
      </w:tabs>
      <w:spacing w:line="240" w:lineRule="exact"/>
      <w:rPr>
        <w:i/>
        <w:sz w:val="16"/>
        <w:szCs w:val="16"/>
        <w:lang w:val="en-US"/>
      </w:rPr>
    </w:pPr>
    <w:r w:rsidRPr="008C0BE9">
      <w:rPr>
        <w:i/>
        <w:sz w:val="16"/>
        <w:szCs w:val="16"/>
        <w:lang w:val="en-US"/>
      </w:rPr>
      <w:t>OT5115 Postgraduate Diploma in Design, OT5116 Master of Design</w:t>
    </w:r>
  </w:p>
  <w:p w14:paraId="139ADD7E" w14:textId="77777777" w:rsidR="00DC757E" w:rsidRDefault="00DC757E" w:rsidP="007A6148">
    <w:pPr>
      <w:widowControl w:val="0"/>
      <w:pBdr>
        <w:top w:val="single" w:sz="4" w:space="1" w:color="auto"/>
      </w:pBdr>
      <w:tabs>
        <w:tab w:val="right" w:pos="8931"/>
      </w:tabs>
      <w:spacing w:line="240" w:lineRule="exact"/>
      <w:rPr>
        <w:i/>
        <w:szCs w:val="24"/>
        <w:lang w:val="en-US"/>
      </w:rPr>
    </w:pPr>
  </w:p>
  <w:p w14:paraId="07304191" w14:textId="77777777" w:rsidR="00DC757E" w:rsidRPr="008C0BE9" w:rsidRDefault="00DC757E" w:rsidP="007A6148">
    <w:pPr>
      <w:widowControl w:val="0"/>
      <w:pBdr>
        <w:top w:val="single" w:sz="4" w:space="1" w:color="auto"/>
      </w:pBdr>
      <w:tabs>
        <w:tab w:val="right" w:pos="8931"/>
      </w:tabs>
      <w:spacing w:line="240" w:lineRule="exact"/>
      <w:rPr>
        <w:i/>
        <w:szCs w:val="24"/>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A40DE9" w14:textId="77777777" w:rsidR="00DC757E" w:rsidRDefault="00DC757E" w:rsidP="0027018E">
    <w:pPr>
      <w:widowControl w:val="0"/>
      <w:tabs>
        <w:tab w:val="right" w:pos="8931"/>
      </w:tabs>
      <w:spacing w:line="240" w:lineRule="exact"/>
      <w:rPr>
        <w:i/>
        <w:sz w:val="18"/>
        <w:lang w:val="en-US"/>
      </w:rPr>
    </w:pPr>
    <w:r>
      <w:rPr>
        <w:i/>
        <w:sz w:val="18"/>
        <w:lang w:val="en-US"/>
      </w:rPr>
      <w:t xml:space="preserve">Programme Document:  </w:t>
    </w:r>
    <w:r>
      <w:rPr>
        <w:i/>
        <w:sz w:val="18"/>
        <w:lang w:val="en-US"/>
      </w:rPr>
      <w:tab/>
      <w:t>Approved: Academic Board</w:t>
    </w:r>
  </w:p>
  <w:p w14:paraId="24B6606A" w14:textId="77777777" w:rsidR="00DC757E" w:rsidRPr="008C0BE9" w:rsidRDefault="00DC757E" w:rsidP="0027018E">
    <w:pPr>
      <w:widowControl w:val="0"/>
      <w:tabs>
        <w:tab w:val="right" w:pos="8931"/>
      </w:tabs>
      <w:spacing w:line="240" w:lineRule="exact"/>
      <w:rPr>
        <w:i/>
        <w:sz w:val="18"/>
        <w:lang w:val="en-US"/>
      </w:rPr>
    </w:pPr>
    <w:r w:rsidRPr="008C0BE9">
      <w:rPr>
        <w:i/>
        <w:sz w:val="16"/>
        <w:szCs w:val="16"/>
        <w:lang w:val="en-US"/>
      </w:rPr>
      <w:t>OT5106 Bachelor of Design (Honours), OT5114 Postgraduate Certificate in Design</w:t>
    </w:r>
    <w:r w:rsidRPr="008C0BE9">
      <w:rPr>
        <w:i/>
        <w:sz w:val="18"/>
        <w:lang w:val="en-US"/>
      </w:rPr>
      <w:tab/>
    </w:r>
    <w:r>
      <w:rPr>
        <w:i/>
        <w:sz w:val="18"/>
        <w:lang w:val="en-US"/>
      </w:rPr>
      <w:t>20</w:t>
    </w:r>
    <w:r w:rsidRPr="0027018E">
      <w:rPr>
        <w:i/>
        <w:sz w:val="18"/>
        <w:vertAlign w:val="superscript"/>
        <w:lang w:val="en-US"/>
      </w:rPr>
      <w:t>th</w:t>
    </w:r>
    <w:r>
      <w:rPr>
        <w:i/>
        <w:sz w:val="18"/>
        <w:lang w:val="en-US"/>
      </w:rPr>
      <w:t xml:space="preserve"> July 2015</w:t>
    </w:r>
  </w:p>
  <w:p w14:paraId="039D81E7" w14:textId="77777777" w:rsidR="00DC757E" w:rsidRPr="008C0BE9" w:rsidRDefault="00DC757E" w:rsidP="007A6148">
    <w:pPr>
      <w:widowControl w:val="0"/>
      <w:tabs>
        <w:tab w:val="right" w:pos="8931"/>
      </w:tabs>
      <w:spacing w:line="240" w:lineRule="exact"/>
      <w:rPr>
        <w:i/>
        <w:sz w:val="16"/>
        <w:szCs w:val="16"/>
        <w:lang w:val="en-US"/>
      </w:rPr>
    </w:pPr>
    <w:r w:rsidRPr="008C0BE9">
      <w:rPr>
        <w:i/>
        <w:sz w:val="16"/>
        <w:szCs w:val="16"/>
        <w:lang w:val="en-US"/>
      </w:rPr>
      <w:t>OT5115 Postgraduate Diploma in Design, OT5116 Master of Design</w:t>
    </w:r>
  </w:p>
  <w:p w14:paraId="4C8D21A8" w14:textId="77777777" w:rsidR="00DC757E" w:rsidRDefault="00DC757E" w:rsidP="007A6148">
    <w:pPr>
      <w:widowControl w:val="0"/>
      <w:pBdr>
        <w:top w:val="single" w:sz="4" w:space="1" w:color="auto"/>
      </w:pBdr>
      <w:tabs>
        <w:tab w:val="right" w:pos="8931"/>
      </w:tabs>
      <w:spacing w:line="240" w:lineRule="exact"/>
      <w:rPr>
        <w:iCs/>
        <w:szCs w:val="24"/>
        <w:lang w:val="en-US"/>
      </w:rPr>
    </w:pPr>
  </w:p>
  <w:p w14:paraId="5D510059" w14:textId="77777777" w:rsidR="00DC757E" w:rsidRPr="008C0BE9" w:rsidRDefault="00DC757E" w:rsidP="007A6148">
    <w:pPr>
      <w:widowControl w:val="0"/>
      <w:pBdr>
        <w:top w:val="single" w:sz="4" w:space="1" w:color="auto"/>
      </w:pBdr>
      <w:tabs>
        <w:tab w:val="right" w:pos="8931"/>
      </w:tabs>
      <w:spacing w:line="240" w:lineRule="exact"/>
      <w:rPr>
        <w:iCs/>
        <w:szCs w:val="24"/>
        <w:lang w:val="en-U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C70805" w14:textId="2336ED29" w:rsidR="00DC757E" w:rsidRDefault="00DC757E" w:rsidP="0027018E">
    <w:pPr>
      <w:widowControl w:val="0"/>
      <w:tabs>
        <w:tab w:val="right" w:pos="13892"/>
      </w:tabs>
      <w:spacing w:line="240" w:lineRule="exact"/>
      <w:rPr>
        <w:i/>
        <w:sz w:val="18"/>
        <w:lang w:val="en-US"/>
      </w:rPr>
    </w:pPr>
    <w:r>
      <w:rPr>
        <w:i/>
        <w:sz w:val="18"/>
        <w:lang w:val="en-US"/>
      </w:rPr>
      <w:t xml:space="preserve">Programme Document:  </w:t>
    </w:r>
    <w:r>
      <w:rPr>
        <w:i/>
        <w:sz w:val="18"/>
        <w:lang w:val="en-US"/>
      </w:rPr>
      <w:tab/>
      <w:t>Approved: Academic Board</w:t>
    </w:r>
  </w:p>
  <w:p w14:paraId="018B7D2A" w14:textId="6C736331" w:rsidR="00DC757E" w:rsidRPr="008C0BE9" w:rsidRDefault="00DC757E" w:rsidP="0027018E">
    <w:pPr>
      <w:widowControl w:val="0"/>
      <w:tabs>
        <w:tab w:val="right" w:pos="13892"/>
      </w:tabs>
      <w:spacing w:line="240" w:lineRule="exact"/>
      <w:rPr>
        <w:i/>
        <w:sz w:val="18"/>
        <w:lang w:val="en-US"/>
      </w:rPr>
    </w:pPr>
    <w:r w:rsidRPr="008C0BE9">
      <w:rPr>
        <w:i/>
        <w:sz w:val="16"/>
        <w:szCs w:val="16"/>
        <w:lang w:val="en-US"/>
      </w:rPr>
      <w:t>OT5106 Bachelor of Design (Honours), OT5114 Postgraduate Certificate in Design</w:t>
    </w:r>
    <w:r w:rsidRPr="008C0BE9">
      <w:rPr>
        <w:i/>
        <w:sz w:val="18"/>
        <w:lang w:val="en-US"/>
      </w:rPr>
      <w:tab/>
    </w:r>
    <w:r>
      <w:rPr>
        <w:i/>
        <w:sz w:val="18"/>
        <w:lang w:val="en-US"/>
      </w:rPr>
      <w:t>20</w:t>
    </w:r>
    <w:r w:rsidRPr="0027018E">
      <w:rPr>
        <w:i/>
        <w:sz w:val="18"/>
        <w:vertAlign w:val="superscript"/>
        <w:lang w:val="en-US"/>
      </w:rPr>
      <w:t>th</w:t>
    </w:r>
    <w:r>
      <w:rPr>
        <w:i/>
        <w:sz w:val="18"/>
        <w:lang w:val="en-US"/>
      </w:rPr>
      <w:t xml:space="preserve"> July 2015</w:t>
    </w:r>
  </w:p>
  <w:p w14:paraId="5F4D6376" w14:textId="77777777" w:rsidR="00DC757E" w:rsidRPr="008C0BE9" w:rsidRDefault="00DC757E" w:rsidP="007A6148">
    <w:pPr>
      <w:widowControl w:val="0"/>
      <w:tabs>
        <w:tab w:val="right" w:pos="13892"/>
      </w:tabs>
      <w:spacing w:line="240" w:lineRule="exact"/>
      <w:rPr>
        <w:i/>
        <w:sz w:val="16"/>
        <w:szCs w:val="16"/>
        <w:lang w:val="en-US"/>
      </w:rPr>
    </w:pPr>
    <w:r w:rsidRPr="008C0BE9">
      <w:rPr>
        <w:i/>
        <w:sz w:val="16"/>
        <w:szCs w:val="16"/>
        <w:lang w:val="en-US"/>
      </w:rPr>
      <w:t>OT5115 Postgraduate Diploma in Design, OT5116 Master of Design</w:t>
    </w:r>
  </w:p>
  <w:p w14:paraId="36ED9058" w14:textId="77777777" w:rsidR="00DC757E" w:rsidRDefault="00DC757E" w:rsidP="007A6148">
    <w:pPr>
      <w:widowControl w:val="0"/>
      <w:pBdr>
        <w:top w:val="single" w:sz="4" w:space="1" w:color="auto"/>
      </w:pBdr>
      <w:tabs>
        <w:tab w:val="right" w:pos="13892"/>
      </w:tabs>
      <w:spacing w:line="240" w:lineRule="exact"/>
      <w:rPr>
        <w:i/>
        <w:sz w:val="18"/>
        <w:lang w:val="en-US"/>
      </w:rPr>
    </w:pPr>
  </w:p>
  <w:p w14:paraId="069F0987" w14:textId="77777777" w:rsidR="00DC757E" w:rsidRPr="008C0BE9" w:rsidRDefault="00DC757E" w:rsidP="007A6148">
    <w:pPr>
      <w:widowControl w:val="0"/>
      <w:pBdr>
        <w:top w:val="single" w:sz="4" w:space="1" w:color="auto"/>
      </w:pBdr>
      <w:tabs>
        <w:tab w:val="right" w:pos="13892"/>
      </w:tabs>
      <w:spacing w:line="240" w:lineRule="exact"/>
      <w:rPr>
        <w:i/>
        <w:sz w:val="18"/>
        <w:lang w:val="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8B2C8F" w14:textId="3C5D3D3D" w:rsidR="00DC757E" w:rsidRDefault="00DC757E" w:rsidP="0027018E">
    <w:pPr>
      <w:widowControl w:val="0"/>
      <w:tabs>
        <w:tab w:val="right" w:pos="8931"/>
      </w:tabs>
      <w:spacing w:line="240" w:lineRule="exact"/>
      <w:rPr>
        <w:i/>
        <w:sz w:val="18"/>
        <w:lang w:val="en-US"/>
      </w:rPr>
    </w:pPr>
    <w:r>
      <w:rPr>
        <w:i/>
        <w:sz w:val="18"/>
        <w:lang w:val="en-US"/>
      </w:rPr>
      <w:t xml:space="preserve">Programme Document:  </w:t>
    </w:r>
    <w:r>
      <w:rPr>
        <w:i/>
        <w:sz w:val="18"/>
        <w:lang w:val="en-US"/>
      </w:rPr>
      <w:tab/>
      <w:t>Approved: Academic Board</w:t>
    </w:r>
  </w:p>
  <w:p w14:paraId="1E394510" w14:textId="38BE2588" w:rsidR="00DC757E" w:rsidRPr="008C0BE9" w:rsidRDefault="00DC757E" w:rsidP="0027018E">
    <w:pPr>
      <w:widowControl w:val="0"/>
      <w:tabs>
        <w:tab w:val="right" w:pos="8931"/>
      </w:tabs>
      <w:spacing w:line="240" w:lineRule="exact"/>
      <w:rPr>
        <w:i/>
        <w:sz w:val="18"/>
        <w:lang w:val="en-US"/>
      </w:rPr>
    </w:pPr>
    <w:r w:rsidRPr="008C0BE9">
      <w:rPr>
        <w:i/>
        <w:sz w:val="16"/>
        <w:szCs w:val="16"/>
        <w:lang w:val="en-US"/>
      </w:rPr>
      <w:t>OT5106 Bachelor of Design (Honours), OT5114 Postgraduate Certificate in Design</w:t>
    </w:r>
    <w:r w:rsidRPr="008C0BE9">
      <w:rPr>
        <w:i/>
        <w:sz w:val="18"/>
        <w:lang w:val="en-US"/>
      </w:rPr>
      <w:tab/>
    </w:r>
    <w:r>
      <w:rPr>
        <w:i/>
        <w:sz w:val="18"/>
        <w:lang w:val="en-US"/>
      </w:rPr>
      <w:t>20</w:t>
    </w:r>
    <w:r w:rsidRPr="0027018E">
      <w:rPr>
        <w:i/>
        <w:sz w:val="18"/>
        <w:vertAlign w:val="superscript"/>
        <w:lang w:val="en-US"/>
      </w:rPr>
      <w:t>th</w:t>
    </w:r>
    <w:r>
      <w:rPr>
        <w:i/>
        <w:sz w:val="18"/>
        <w:lang w:val="en-US"/>
      </w:rPr>
      <w:t xml:space="preserve"> July 2015</w:t>
    </w:r>
  </w:p>
  <w:p w14:paraId="161B4BDC" w14:textId="77777777" w:rsidR="00DC757E" w:rsidRPr="008C0BE9" w:rsidRDefault="00DC757E" w:rsidP="007A6148">
    <w:pPr>
      <w:widowControl w:val="0"/>
      <w:tabs>
        <w:tab w:val="right" w:pos="8931"/>
      </w:tabs>
      <w:spacing w:line="240" w:lineRule="exact"/>
      <w:rPr>
        <w:i/>
        <w:sz w:val="16"/>
        <w:szCs w:val="16"/>
        <w:lang w:val="en-US"/>
      </w:rPr>
    </w:pPr>
    <w:r w:rsidRPr="008C0BE9">
      <w:rPr>
        <w:i/>
        <w:sz w:val="16"/>
        <w:szCs w:val="16"/>
        <w:lang w:val="en-US"/>
      </w:rPr>
      <w:t>OT5115 Postgraduate Diploma in Design, OT5116 Master of Design</w:t>
    </w:r>
  </w:p>
  <w:p w14:paraId="3039F09E" w14:textId="77777777" w:rsidR="00DC757E" w:rsidRDefault="00DC757E" w:rsidP="007A6148">
    <w:pPr>
      <w:widowControl w:val="0"/>
      <w:pBdr>
        <w:top w:val="single" w:sz="4" w:space="1" w:color="auto"/>
      </w:pBdr>
      <w:tabs>
        <w:tab w:val="right" w:pos="8931"/>
      </w:tabs>
      <w:spacing w:line="240" w:lineRule="exact"/>
      <w:rPr>
        <w:i/>
        <w:szCs w:val="24"/>
        <w:lang w:val="en-US"/>
      </w:rPr>
    </w:pPr>
  </w:p>
  <w:p w14:paraId="248E6AAC" w14:textId="77777777" w:rsidR="00DC757E" w:rsidRPr="008C0BE9" w:rsidRDefault="00DC757E" w:rsidP="007A6148">
    <w:pPr>
      <w:widowControl w:val="0"/>
      <w:pBdr>
        <w:top w:val="single" w:sz="4" w:space="1" w:color="auto"/>
      </w:pBdr>
      <w:tabs>
        <w:tab w:val="right" w:pos="8931"/>
      </w:tabs>
      <w:spacing w:line="240" w:lineRule="exact"/>
      <w:rPr>
        <w:i/>
        <w:szCs w:val="24"/>
        <w:lang w:val="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6912ED" w14:textId="4411145F" w:rsidR="00DC757E" w:rsidRDefault="00DC757E" w:rsidP="0027018E">
    <w:pPr>
      <w:widowControl w:val="0"/>
      <w:tabs>
        <w:tab w:val="right" w:pos="13892"/>
      </w:tabs>
      <w:spacing w:line="240" w:lineRule="exact"/>
      <w:rPr>
        <w:i/>
        <w:sz w:val="18"/>
        <w:lang w:val="en-US"/>
      </w:rPr>
    </w:pPr>
    <w:r>
      <w:rPr>
        <w:i/>
        <w:sz w:val="18"/>
        <w:lang w:val="en-US"/>
      </w:rPr>
      <w:t xml:space="preserve">Programme Document:  </w:t>
    </w:r>
    <w:r>
      <w:rPr>
        <w:i/>
        <w:sz w:val="18"/>
        <w:lang w:val="en-US"/>
      </w:rPr>
      <w:tab/>
      <w:t>Approved: Academic Board</w:t>
    </w:r>
  </w:p>
  <w:p w14:paraId="7707F86B" w14:textId="3C1101A5" w:rsidR="00DC757E" w:rsidRPr="008C0BE9" w:rsidRDefault="00DC757E" w:rsidP="0027018E">
    <w:pPr>
      <w:widowControl w:val="0"/>
      <w:tabs>
        <w:tab w:val="right" w:pos="13892"/>
      </w:tabs>
      <w:spacing w:line="240" w:lineRule="exact"/>
      <w:rPr>
        <w:i/>
        <w:sz w:val="18"/>
        <w:lang w:val="en-US"/>
      </w:rPr>
    </w:pPr>
    <w:r w:rsidRPr="008C0BE9">
      <w:rPr>
        <w:i/>
        <w:sz w:val="16"/>
        <w:szCs w:val="16"/>
        <w:lang w:val="en-US"/>
      </w:rPr>
      <w:t>OT5106 Bachelor of Design (Honours), OT5114 Postgraduate Certificate in Design</w:t>
    </w:r>
    <w:r w:rsidRPr="008C0BE9">
      <w:rPr>
        <w:i/>
        <w:sz w:val="18"/>
        <w:lang w:val="en-US"/>
      </w:rPr>
      <w:tab/>
    </w:r>
    <w:r>
      <w:rPr>
        <w:i/>
        <w:sz w:val="18"/>
        <w:lang w:val="en-US"/>
      </w:rPr>
      <w:t>20</w:t>
    </w:r>
    <w:r w:rsidRPr="0027018E">
      <w:rPr>
        <w:i/>
        <w:sz w:val="18"/>
        <w:vertAlign w:val="superscript"/>
        <w:lang w:val="en-US"/>
      </w:rPr>
      <w:t>th</w:t>
    </w:r>
    <w:r>
      <w:rPr>
        <w:i/>
        <w:sz w:val="18"/>
        <w:lang w:val="en-US"/>
      </w:rPr>
      <w:t xml:space="preserve"> July 2015</w:t>
    </w:r>
  </w:p>
  <w:p w14:paraId="07D21769" w14:textId="77777777" w:rsidR="00DC757E" w:rsidRPr="008C0BE9" w:rsidRDefault="00DC757E" w:rsidP="007A6148">
    <w:pPr>
      <w:widowControl w:val="0"/>
      <w:tabs>
        <w:tab w:val="right" w:pos="13892"/>
      </w:tabs>
      <w:spacing w:line="240" w:lineRule="exact"/>
      <w:rPr>
        <w:i/>
        <w:sz w:val="16"/>
        <w:szCs w:val="16"/>
        <w:lang w:val="en-US"/>
      </w:rPr>
    </w:pPr>
    <w:r w:rsidRPr="008C0BE9">
      <w:rPr>
        <w:i/>
        <w:sz w:val="16"/>
        <w:szCs w:val="16"/>
        <w:lang w:val="en-US"/>
      </w:rPr>
      <w:t>OT5115 Postgraduate Diploma in Design, OT5116 Master of Design</w:t>
    </w:r>
  </w:p>
  <w:p w14:paraId="21D8D842" w14:textId="77777777" w:rsidR="00DC757E" w:rsidRPr="008C0BE9" w:rsidRDefault="00DC757E" w:rsidP="007A6148">
    <w:pPr>
      <w:widowControl w:val="0"/>
      <w:pBdr>
        <w:top w:val="single" w:sz="4" w:space="1" w:color="auto"/>
      </w:pBdr>
      <w:tabs>
        <w:tab w:val="right" w:pos="13892"/>
      </w:tabs>
      <w:spacing w:line="240" w:lineRule="exact"/>
      <w:rPr>
        <w:i/>
        <w:sz w:val="18"/>
        <w:lang w:val="en-US"/>
      </w:rPr>
    </w:pPr>
  </w:p>
  <w:p w14:paraId="5DB7595C" w14:textId="77777777" w:rsidR="00DC757E" w:rsidRPr="008C0BE9" w:rsidRDefault="00DC757E" w:rsidP="007A6148">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1"/>
    <w:multiLevelType w:val="singleLevel"/>
    <w:tmpl w:val="D9BA62E2"/>
    <w:lvl w:ilvl="0">
      <w:start w:val="1"/>
      <w:numFmt w:val="bullet"/>
      <w:pStyle w:val="ListBullet4"/>
      <w:lvlText w:val=""/>
      <w:lvlJc w:val="left"/>
      <w:pPr>
        <w:tabs>
          <w:tab w:val="num" w:pos="1440"/>
        </w:tabs>
        <w:ind w:left="1440" w:hanging="360"/>
      </w:pPr>
      <w:rPr>
        <w:rFonts w:ascii="Symbol" w:hAnsi="Symbol" w:hint="default"/>
      </w:rPr>
    </w:lvl>
  </w:abstractNum>
  <w:abstractNum w:abstractNumId="1">
    <w:nsid w:val="FFFFFFFE"/>
    <w:multiLevelType w:val="singleLevel"/>
    <w:tmpl w:val="FFFFFFFF"/>
    <w:lvl w:ilvl="0">
      <w:numFmt w:val="decimal"/>
      <w:lvlText w:val="*"/>
      <w:lvlJc w:val="left"/>
    </w:lvl>
  </w:abstractNum>
  <w:abstractNum w:abstractNumId="2">
    <w:nsid w:val="00000001"/>
    <w:multiLevelType w:val="singleLevel"/>
    <w:tmpl w:val="00000001"/>
    <w:name w:val="WW8Num4"/>
    <w:lvl w:ilvl="0">
      <w:start w:val="1"/>
      <w:numFmt w:val="decimal"/>
      <w:lvlText w:val="%1."/>
      <w:lvlJc w:val="left"/>
      <w:pPr>
        <w:tabs>
          <w:tab w:val="num" w:pos="360"/>
        </w:tabs>
        <w:ind w:left="360" w:hanging="360"/>
      </w:pPr>
    </w:lvl>
  </w:abstractNum>
  <w:abstractNum w:abstractNumId="3">
    <w:nsid w:val="00000002"/>
    <w:multiLevelType w:val="singleLevel"/>
    <w:tmpl w:val="00000002"/>
    <w:name w:val="WW8Num8"/>
    <w:lvl w:ilvl="0">
      <w:start w:val="1"/>
      <w:numFmt w:val="bullet"/>
      <w:lvlText w:val="·"/>
      <w:lvlJc w:val="left"/>
      <w:pPr>
        <w:tabs>
          <w:tab w:val="num" w:pos="360"/>
        </w:tabs>
        <w:ind w:left="360" w:hanging="360"/>
      </w:pPr>
      <w:rPr>
        <w:rFonts w:ascii="Symbol" w:hAnsi="Symbol"/>
      </w:rPr>
    </w:lvl>
  </w:abstractNum>
  <w:abstractNum w:abstractNumId="4">
    <w:nsid w:val="00000003"/>
    <w:multiLevelType w:val="multilevel"/>
    <w:tmpl w:val="00000003"/>
    <w:name w:val="WW8Num10"/>
    <w:lvl w:ilvl="0">
      <w:start w:val="1"/>
      <w:numFmt w:val="decimal"/>
      <w:lvlText w:val="%1."/>
      <w:lvlJc w:val="left"/>
      <w:pPr>
        <w:tabs>
          <w:tab w:val="num" w:pos="851"/>
        </w:tabs>
        <w:ind w:left="851" w:hanging="851"/>
      </w:pPr>
    </w:lvl>
    <w:lvl w:ilvl="1">
      <w:start w:val="1"/>
      <w:numFmt w:val="decimal"/>
      <w:lvlText w:val="%1.%2."/>
      <w:lvlJc w:val="left"/>
      <w:pPr>
        <w:tabs>
          <w:tab w:val="num" w:pos="851"/>
        </w:tabs>
        <w:ind w:left="851" w:hanging="851"/>
      </w:pPr>
    </w:lvl>
    <w:lvl w:ilvl="2">
      <w:start w:val="1"/>
      <w:numFmt w:val="decimal"/>
      <w:lvlText w:val="%1.%2.%3."/>
      <w:lvlJc w:val="left"/>
      <w:pPr>
        <w:tabs>
          <w:tab w:val="num" w:pos="851"/>
        </w:tabs>
        <w:ind w:left="851" w:hanging="851"/>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5">
    <w:nsid w:val="00000004"/>
    <w:multiLevelType w:val="multilevel"/>
    <w:tmpl w:val="26E20246"/>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1702"/>
        </w:tabs>
        <w:ind w:left="1702" w:hanging="851"/>
      </w:pPr>
      <w:rPr>
        <w:rFonts w:hint="default"/>
      </w:rPr>
    </w:lvl>
    <w:lvl w:ilvl="2">
      <w:start w:val="1"/>
      <w:numFmt w:val="decimal"/>
      <w:lvlText w:val="%1.%2.%3."/>
      <w:lvlJc w:val="left"/>
      <w:pPr>
        <w:tabs>
          <w:tab w:val="num" w:pos="851"/>
        </w:tabs>
        <w:ind w:left="851" w:hanging="851"/>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6">
    <w:nsid w:val="023675C0"/>
    <w:multiLevelType w:val="hybridMultilevel"/>
    <w:tmpl w:val="47B07A28"/>
    <w:lvl w:ilvl="0" w:tplc="ABD44FE8">
      <w:start w:val="1"/>
      <w:numFmt w:val="bullet"/>
      <w:lvlText w:val="•"/>
      <w:lvlJc w:val="left"/>
      <w:pPr>
        <w:tabs>
          <w:tab w:val="num" w:pos="720"/>
        </w:tabs>
        <w:ind w:left="720" w:hanging="360"/>
      </w:pPr>
      <w:rPr>
        <w:rFonts w:ascii="Times New Roman" w:hAnsi="Times New Roman" w:hint="default"/>
      </w:rPr>
    </w:lvl>
    <w:lvl w:ilvl="1" w:tplc="D8A82110" w:tentative="1">
      <w:start w:val="1"/>
      <w:numFmt w:val="bullet"/>
      <w:lvlText w:val="•"/>
      <w:lvlJc w:val="left"/>
      <w:pPr>
        <w:tabs>
          <w:tab w:val="num" w:pos="1440"/>
        </w:tabs>
        <w:ind w:left="1440" w:hanging="360"/>
      </w:pPr>
      <w:rPr>
        <w:rFonts w:ascii="Times New Roman" w:hAnsi="Times New Roman" w:hint="default"/>
      </w:rPr>
    </w:lvl>
    <w:lvl w:ilvl="2" w:tplc="EF567546" w:tentative="1">
      <w:start w:val="1"/>
      <w:numFmt w:val="bullet"/>
      <w:lvlText w:val="•"/>
      <w:lvlJc w:val="left"/>
      <w:pPr>
        <w:tabs>
          <w:tab w:val="num" w:pos="2160"/>
        </w:tabs>
        <w:ind w:left="2160" w:hanging="360"/>
      </w:pPr>
      <w:rPr>
        <w:rFonts w:ascii="Times New Roman" w:hAnsi="Times New Roman" w:hint="default"/>
      </w:rPr>
    </w:lvl>
    <w:lvl w:ilvl="3" w:tplc="607016CE" w:tentative="1">
      <w:start w:val="1"/>
      <w:numFmt w:val="bullet"/>
      <w:lvlText w:val="•"/>
      <w:lvlJc w:val="left"/>
      <w:pPr>
        <w:tabs>
          <w:tab w:val="num" w:pos="2880"/>
        </w:tabs>
        <w:ind w:left="2880" w:hanging="360"/>
      </w:pPr>
      <w:rPr>
        <w:rFonts w:ascii="Times New Roman" w:hAnsi="Times New Roman" w:hint="default"/>
      </w:rPr>
    </w:lvl>
    <w:lvl w:ilvl="4" w:tplc="6058880C" w:tentative="1">
      <w:start w:val="1"/>
      <w:numFmt w:val="bullet"/>
      <w:lvlText w:val="•"/>
      <w:lvlJc w:val="left"/>
      <w:pPr>
        <w:tabs>
          <w:tab w:val="num" w:pos="3600"/>
        </w:tabs>
        <w:ind w:left="3600" w:hanging="360"/>
      </w:pPr>
      <w:rPr>
        <w:rFonts w:ascii="Times New Roman" w:hAnsi="Times New Roman" w:hint="default"/>
      </w:rPr>
    </w:lvl>
    <w:lvl w:ilvl="5" w:tplc="DB001F4C" w:tentative="1">
      <w:start w:val="1"/>
      <w:numFmt w:val="bullet"/>
      <w:lvlText w:val="•"/>
      <w:lvlJc w:val="left"/>
      <w:pPr>
        <w:tabs>
          <w:tab w:val="num" w:pos="4320"/>
        </w:tabs>
        <w:ind w:left="4320" w:hanging="360"/>
      </w:pPr>
      <w:rPr>
        <w:rFonts w:ascii="Times New Roman" w:hAnsi="Times New Roman" w:hint="default"/>
      </w:rPr>
    </w:lvl>
    <w:lvl w:ilvl="6" w:tplc="1F8EDCEE" w:tentative="1">
      <w:start w:val="1"/>
      <w:numFmt w:val="bullet"/>
      <w:lvlText w:val="•"/>
      <w:lvlJc w:val="left"/>
      <w:pPr>
        <w:tabs>
          <w:tab w:val="num" w:pos="5040"/>
        </w:tabs>
        <w:ind w:left="5040" w:hanging="360"/>
      </w:pPr>
      <w:rPr>
        <w:rFonts w:ascii="Times New Roman" w:hAnsi="Times New Roman" w:hint="default"/>
      </w:rPr>
    </w:lvl>
    <w:lvl w:ilvl="7" w:tplc="35043064" w:tentative="1">
      <w:start w:val="1"/>
      <w:numFmt w:val="bullet"/>
      <w:lvlText w:val="•"/>
      <w:lvlJc w:val="left"/>
      <w:pPr>
        <w:tabs>
          <w:tab w:val="num" w:pos="5760"/>
        </w:tabs>
        <w:ind w:left="5760" w:hanging="360"/>
      </w:pPr>
      <w:rPr>
        <w:rFonts w:ascii="Times New Roman" w:hAnsi="Times New Roman" w:hint="default"/>
      </w:rPr>
    </w:lvl>
    <w:lvl w:ilvl="8" w:tplc="F60257DE" w:tentative="1">
      <w:start w:val="1"/>
      <w:numFmt w:val="bullet"/>
      <w:lvlText w:val="•"/>
      <w:lvlJc w:val="left"/>
      <w:pPr>
        <w:tabs>
          <w:tab w:val="num" w:pos="6480"/>
        </w:tabs>
        <w:ind w:left="6480" w:hanging="360"/>
      </w:pPr>
      <w:rPr>
        <w:rFonts w:ascii="Times New Roman" w:hAnsi="Times New Roman" w:hint="default"/>
      </w:rPr>
    </w:lvl>
  </w:abstractNum>
  <w:abstractNum w:abstractNumId="7">
    <w:nsid w:val="02995D2E"/>
    <w:multiLevelType w:val="hybridMultilevel"/>
    <w:tmpl w:val="96DAA6D6"/>
    <w:lvl w:ilvl="0" w:tplc="461E4A1C">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nsid w:val="03713BE4"/>
    <w:multiLevelType w:val="hybridMultilevel"/>
    <w:tmpl w:val="C8B07F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nsid w:val="0406128F"/>
    <w:multiLevelType w:val="hybridMultilevel"/>
    <w:tmpl w:val="6A3E66B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nsid w:val="045A0FB1"/>
    <w:multiLevelType w:val="hybridMultilevel"/>
    <w:tmpl w:val="C8B07F5A"/>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1">
    <w:nsid w:val="0468477E"/>
    <w:multiLevelType w:val="hybridMultilevel"/>
    <w:tmpl w:val="BDBC8D6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3A7D16"/>
    <w:multiLevelType w:val="hybridMultilevel"/>
    <w:tmpl w:val="1F648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C442BA6"/>
    <w:multiLevelType w:val="hybridMultilevel"/>
    <w:tmpl w:val="938AB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161708"/>
    <w:multiLevelType w:val="hybridMultilevel"/>
    <w:tmpl w:val="97FC2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8D4FF0"/>
    <w:multiLevelType w:val="singleLevel"/>
    <w:tmpl w:val="4CC0CCC4"/>
    <w:lvl w:ilvl="0">
      <w:start w:val="1"/>
      <w:numFmt w:val="decimal"/>
      <w:pStyle w:val="Reference"/>
      <w:lvlText w:val="%1."/>
      <w:lvlJc w:val="left"/>
      <w:pPr>
        <w:tabs>
          <w:tab w:val="num" w:pos="360"/>
        </w:tabs>
        <w:ind w:left="360" w:hanging="360"/>
      </w:pPr>
      <w:rPr>
        <w:rFonts w:cs="Times New Roman"/>
      </w:rPr>
    </w:lvl>
  </w:abstractNum>
  <w:abstractNum w:abstractNumId="16">
    <w:nsid w:val="109B4E1B"/>
    <w:multiLevelType w:val="hybridMultilevel"/>
    <w:tmpl w:val="8940BC94"/>
    <w:lvl w:ilvl="0" w:tplc="14090001">
      <w:start w:val="1"/>
      <w:numFmt w:val="bullet"/>
      <w:lvlText w:val=""/>
      <w:lvlJc w:val="left"/>
      <w:pPr>
        <w:ind w:left="2061" w:hanging="360"/>
      </w:pPr>
      <w:rPr>
        <w:rFonts w:ascii="Symbol" w:hAnsi="Symbol" w:hint="default"/>
      </w:rPr>
    </w:lvl>
    <w:lvl w:ilvl="1" w:tplc="14090003" w:tentative="1">
      <w:start w:val="1"/>
      <w:numFmt w:val="bullet"/>
      <w:lvlText w:val="o"/>
      <w:lvlJc w:val="left"/>
      <w:pPr>
        <w:ind w:left="2297" w:hanging="360"/>
      </w:pPr>
      <w:rPr>
        <w:rFonts w:ascii="Courier New" w:hAnsi="Courier New" w:cs="Courier New" w:hint="default"/>
      </w:rPr>
    </w:lvl>
    <w:lvl w:ilvl="2" w:tplc="14090005" w:tentative="1">
      <w:start w:val="1"/>
      <w:numFmt w:val="bullet"/>
      <w:lvlText w:val=""/>
      <w:lvlJc w:val="left"/>
      <w:pPr>
        <w:ind w:left="3017" w:hanging="360"/>
      </w:pPr>
      <w:rPr>
        <w:rFonts w:ascii="Wingdings" w:hAnsi="Wingdings" w:hint="default"/>
      </w:rPr>
    </w:lvl>
    <w:lvl w:ilvl="3" w:tplc="14090001" w:tentative="1">
      <w:start w:val="1"/>
      <w:numFmt w:val="bullet"/>
      <w:lvlText w:val=""/>
      <w:lvlJc w:val="left"/>
      <w:pPr>
        <w:ind w:left="3737" w:hanging="360"/>
      </w:pPr>
      <w:rPr>
        <w:rFonts w:ascii="Symbol" w:hAnsi="Symbol" w:hint="default"/>
      </w:rPr>
    </w:lvl>
    <w:lvl w:ilvl="4" w:tplc="14090003" w:tentative="1">
      <w:start w:val="1"/>
      <w:numFmt w:val="bullet"/>
      <w:lvlText w:val="o"/>
      <w:lvlJc w:val="left"/>
      <w:pPr>
        <w:ind w:left="4457" w:hanging="360"/>
      </w:pPr>
      <w:rPr>
        <w:rFonts w:ascii="Courier New" w:hAnsi="Courier New" w:cs="Courier New" w:hint="default"/>
      </w:rPr>
    </w:lvl>
    <w:lvl w:ilvl="5" w:tplc="14090005" w:tentative="1">
      <w:start w:val="1"/>
      <w:numFmt w:val="bullet"/>
      <w:lvlText w:val=""/>
      <w:lvlJc w:val="left"/>
      <w:pPr>
        <w:ind w:left="5177" w:hanging="360"/>
      </w:pPr>
      <w:rPr>
        <w:rFonts w:ascii="Wingdings" w:hAnsi="Wingdings" w:hint="default"/>
      </w:rPr>
    </w:lvl>
    <w:lvl w:ilvl="6" w:tplc="14090001" w:tentative="1">
      <w:start w:val="1"/>
      <w:numFmt w:val="bullet"/>
      <w:lvlText w:val=""/>
      <w:lvlJc w:val="left"/>
      <w:pPr>
        <w:ind w:left="5897" w:hanging="360"/>
      </w:pPr>
      <w:rPr>
        <w:rFonts w:ascii="Symbol" w:hAnsi="Symbol" w:hint="default"/>
      </w:rPr>
    </w:lvl>
    <w:lvl w:ilvl="7" w:tplc="14090003" w:tentative="1">
      <w:start w:val="1"/>
      <w:numFmt w:val="bullet"/>
      <w:lvlText w:val="o"/>
      <w:lvlJc w:val="left"/>
      <w:pPr>
        <w:ind w:left="6617" w:hanging="360"/>
      </w:pPr>
      <w:rPr>
        <w:rFonts w:ascii="Courier New" w:hAnsi="Courier New" w:cs="Courier New" w:hint="default"/>
      </w:rPr>
    </w:lvl>
    <w:lvl w:ilvl="8" w:tplc="14090005" w:tentative="1">
      <w:start w:val="1"/>
      <w:numFmt w:val="bullet"/>
      <w:lvlText w:val=""/>
      <w:lvlJc w:val="left"/>
      <w:pPr>
        <w:ind w:left="7337" w:hanging="360"/>
      </w:pPr>
      <w:rPr>
        <w:rFonts w:ascii="Wingdings" w:hAnsi="Wingdings" w:hint="default"/>
      </w:rPr>
    </w:lvl>
  </w:abstractNum>
  <w:abstractNum w:abstractNumId="17">
    <w:nsid w:val="1106436A"/>
    <w:multiLevelType w:val="hybridMultilevel"/>
    <w:tmpl w:val="0090D9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3E27BE"/>
    <w:multiLevelType w:val="hybridMultilevel"/>
    <w:tmpl w:val="CC6E459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nsid w:val="116F7901"/>
    <w:multiLevelType w:val="hybridMultilevel"/>
    <w:tmpl w:val="F3E428BA"/>
    <w:lvl w:ilvl="0" w:tplc="AC1C2BDC">
      <w:start w:val="1"/>
      <w:numFmt w:val="decimal"/>
      <w:lvlText w:val="%1"/>
      <w:lvlJc w:val="left"/>
      <w:pPr>
        <w:tabs>
          <w:tab w:val="num" w:pos="1571"/>
        </w:tabs>
        <w:ind w:left="1571" w:hanging="360"/>
      </w:pPr>
      <w:rPr>
        <w:rFonts w:hint="default"/>
      </w:rPr>
    </w:lvl>
    <w:lvl w:ilvl="1" w:tplc="750E039A">
      <w:start w:val="1"/>
      <w:numFmt w:val="bullet"/>
      <w:lvlText w:val=""/>
      <w:lvlJc w:val="left"/>
      <w:pPr>
        <w:tabs>
          <w:tab w:val="num" w:pos="2651"/>
        </w:tabs>
        <w:ind w:left="2651" w:hanging="720"/>
      </w:pPr>
      <w:rPr>
        <w:rFonts w:ascii="Symbol" w:hAnsi="Symbol" w:hint="default"/>
      </w:rPr>
    </w:lvl>
    <w:lvl w:ilvl="2" w:tplc="0809001B" w:tentative="1">
      <w:start w:val="1"/>
      <w:numFmt w:val="lowerRoman"/>
      <w:lvlText w:val="%3."/>
      <w:lvlJc w:val="right"/>
      <w:pPr>
        <w:tabs>
          <w:tab w:val="num" w:pos="3011"/>
        </w:tabs>
        <w:ind w:left="3011" w:hanging="180"/>
      </w:pPr>
    </w:lvl>
    <w:lvl w:ilvl="3" w:tplc="0809000F" w:tentative="1">
      <w:start w:val="1"/>
      <w:numFmt w:val="decimal"/>
      <w:lvlText w:val="%4."/>
      <w:lvlJc w:val="left"/>
      <w:pPr>
        <w:tabs>
          <w:tab w:val="num" w:pos="3731"/>
        </w:tabs>
        <w:ind w:left="3731" w:hanging="360"/>
      </w:pPr>
    </w:lvl>
    <w:lvl w:ilvl="4" w:tplc="08090019" w:tentative="1">
      <w:start w:val="1"/>
      <w:numFmt w:val="lowerLetter"/>
      <w:lvlText w:val="%5."/>
      <w:lvlJc w:val="left"/>
      <w:pPr>
        <w:tabs>
          <w:tab w:val="num" w:pos="4451"/>
        </w:tabs>
        <w:ind w:left="4451" w:hanging="360"/>
      </w:pPr>
    </w:lvl>
    <w:lvl w:ilvl="5" w:tplc="0809001B" w:tentative="1">
      <w:start w:val="1"/>
      <w:numFmt w:val="lowerRoman"/>
      <w:lvlText w:val="%6."/>
      <w:lvlJc w:val="right"/>
      <w:pPr>
        <w:tabs>
          <w:tab w:val="num" w:pos="5171"/>
        </w:tabs>
        <w:ind w:left="5171" w:hanging="180"/>
      </w:pPr>
    </w:lvl>
    <w:lvl w:ilvl="6" w:tplc="0809000F" w:tentative="1">
      <w:start w:val="1"/>
      <w:numFmt w:val="decimal"/>
      <w:lvlText w:val="%7."/>
      <w:lvlJc w:val="left"/>
      <w:pPr>
        <w:tabs>
          <w:tab w:val="num" w:pos="5891"/>
        </w:tabs>
        <w:ind w:left="5891" w:hanging="360"/>
      </w:pPr>
    </w:lvl>
    <w:lvl w:ilvl="7" w:tplc="08090019" w:tentative="1">
      <w:start w:val="1"/>
      <w:numFmt w:val="lowerLetter"/>
      <w:lvlText w:val="%8."/>
      <w:lvlJc w:val="left"/>
      <w:pPr>
        <w:tabs>
          <w:tab w:val="num" w:pos="6611"/>
        </w:tabs>
        <w:ind w:left="6611" w:hanging="360"/>
      </w:pPr>
    </w:lvl>
    <w:lvl w:ilvl="8" w:tplc="0809001B" w:tentative="1">
      <w:start w:val="1"/>
      <w:numFmt w:val="lowerRoman"/>
      <w:lvlText w:val="%9."/>
      <w:lvlJc w:val="right"/>
      <w:pPr>
        <w:tabs>
          <w:tab w:val="num" w:pos="7331"/>
        </w:tabs>
        <w:ind w:left="7331" w:hanging="180"/>
      </w:pPr>
    </w:lvl>
  </w:abstractNum>
  <w:abstractNum w:abstractNumId="20">
    <w:nsid w:val="11C0294D"/>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nsid w:val="13C75D25"/>
    <w:multiLevelType w:val="hybridMultilevel"/>
    <w:tmpl w:val="232E21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AB6590"/>
    <w:multiLevelType w:val="hybridMultilevel"/>
    <w:tmpl w:val="F3E428BA"/>
    <w:lvl w:ilvl="0" w:tplc="AC1C2BDC">
      <w:start w:val="1"/>
      <w:numFmt w:val="decimal"/>
      <w:lvlText w:val="%1"/>
      <w:lvlJc w:val="left"/>
      <w:pPr>
        <w:tabs>
          <w:tab w:val="num" w:pos="1571"/>
        </w:tabs>
        <w:ind w:left="1571" w:hanging="360"/>
      </w:pPr>
      <w:rPr>
        <w:rFonts w:hint="default"/>
      </w:rPr>
    </w:lvl>
    <w:lvl w:ilvl="1" w:tplc="750E039A">
      <w:start w:val="1"/>
      <w:numFmt w:val="bullet"/>
      <w:lvlText w:val=""/>
      <w:lvlJc w:val="left"/>
      <w:pPr>
        <w:tabs>
          <w:tab w:val="num" w:pos="2651"/>
        </w:tabs>
        <w:ind w:left="2651" w:hanging="720"/>
      </w:pPr>
      <w:rPr>
        <w:rFonts w:ascii="Symbol" w:hAnsi="Symbol" w:hint="default"/>
      </w:rPr>
    </w:lvl>
    <w:lvl w:ilvl="2" w:tplc="0809001B" w:tentative="1">
      <w:start w:val="1"/>
      <w:numFmt w:val="lowerRoman"/>
      <w:lvlText w:val="%3."/>
      <w:lvlJc w:val="right"/>
      <w:pPr>
        <w:tabs>
          <w:tab w:val="num" w:pos="3011"/>
        </w:tabs>
        <w:ind w:left="3011" w:hanging="180"/>
      </w:pPr>
    </w:lvl>
    <w:lvl w:ilvl="3" w:tplc="0809000F" w:tentative="1">
      <w:start w:val="1"/>
      <w:numFmt w:val="decimal"/>
      <w:lvlText w:val="%4."/>
      <w:lvlJc w:val="left"/>
      <w:pPr>
        <w:tabs>
          <w:tab w:val="num" w:pos="3731"/>
        </w:tabs>
        <w:ind w:left="3731" w:hanging="360"/>
      </w:pPr>
    </w:lvl>
    <w:lvl w:ilvl="4" w:tplc="08090019" w:tentative="1">
      <w:start w:val="1"/>
      <w:numFmt w:val="lowerLetter"/>
      <w:lvlText w:val="%5."/>
      <w:lvlJc w:val="left"/>
      <w:pPr>
        <w:tabs>
          <w:tab w:val="num" w:pos="4451"/>
        </w:tabs>
        <w:ind w:left="4451" w:hanging="360"/>
      </w:pPr>
    </w:lvl>
    <w:lvl w:ilvl="5" w:tplc="0809001B" w:tentative="1">
      <w:start w:val="1"/>
      <w:numFmt w:val="lowerRoman"/>
      <w:lvlText w:val="%6."/>
      <w:lvlJc w:val="right"/>
      <w:pPr>
        <w:tabs>
          <w:tab w:val="num" w:pos="5171"/>
        </w:tabs>
        <w:ind w:left="5171" w:hanging="180"/>
      </w:pPr>
    </w:lvl>
    <w:lvl w:ilvl="6" w:tplc="0809000F" w:tentative="1">
      <w:start w:val="1"/>
      <w:numFmt w:val="decimal"/>
      <w:lvlText w:val="%7."/>
      <w:lvlJc w:val="left"/>
      <w:pPr>
        <w:tabs>
          <w:tab w:val="num" w:pos="5891"/>
        </w:tabs>
        <w:ind w:left="5891" w:hanging="360"/>
      </w:pPr>
    </w:lvl>
    <w:lvl w:ilvl="7" w:tplc="08090019" w:tentative="1">
      <w:start w:val="1"/>
      <w:numFmt w:val="lowerLetter"/>
      <w:lvlText w:val="%8."/>
      <w:lvlJc w:val="left"/>
      <w:pPr>
        <w:tabs>
          <w:tab w:val="num" w:pos="6611"/>
        </w:tabs>
        <w:ind w:left="6611" w:hanging="360"/>
      </w:pPr>
    </w:lvl>
    <w:lvl w:ilvl="8" w:tplc="0809001B" w:tentative="1">
      <w:start w:val="1"/>
      <w:numFmt w:val="lowerRoman"/>
      <w:lvlText w:val="%9."/>
      <w:lvlJc w:val="right"/>
      <w:pPr>
        <w:tabs>
          <w:tab w:val="num" w:pos="7331"/>
        </w:tabs>
        <w:ind w:left="7331" w:hanging="180"/>
      </w:pPr>
    </w:lvl>
  </w:abstractNum>
  <w:abstractNum w:abstractNumId="23">
    <w:nsid w:val="173B7A8B"/>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nsid w:val="17C348ED"/>
    <w:multiLevelType w:val="hybridMultilevel"/>
    <w:tmpl w:val="80B4DD78"/>
    <w:lvl w:ilvl="0" w:tplc="1409000F">
      <w:start w:val="1"/>
      <w:numFmt w:val="decimal"/>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25">
    <w:nsid w:val="18425501"/>
    <w:multiLevelType w:val="hybridMultilevel"/>
    <w:tmpl w:val="523655F2"/>
    <w:lvl w:ilvl="0" w:tplc="0409000F">
      <w:start w:val="1"/>
      <w:numFmt w:val="decimal"/>
      <w:lvlText w:val="%1."/>
      <w:lvlJc w:val="left"/>
      <w:pPr>
        <w:ind w:left="1308" w:hanging="360"/>
      </w:pPr>
    </w:lvl>
    <w:lvl w:ilvl="1" w:tplc="04090019" w:tentative="1">
      <w:start w:val="1"/>
      <w:numFmt w:val="lowerLetter"/>
      <w:lvlText w:val="%2."/>
      <w:lvlJc w:val="left"/>
      <w:pPr>
        <w:ind w:left="2028" w:hanging="360"/>
      </w:pPr>
    </w:lvl>
    <w:lvl w:ilvl="2" w:tplc="0409001B" w:tentative="1">
      <w:start w:val="1"/>
      <w:numFmt w:val="lowerRoman"/>
      <w:lvlText w:val="%3."/>
      <w:lvlJc w:val="right"/>
      <w:pPr>
        <w:ind w:left="2748" w:hanging="180"/>
      </w:pPr>
    </w:lvl>
    <w:lvl w:ilvl="3" w:tplc="0409000F" w:tentative="1">
      <w:start w:val="1"/>
      <w:numFmt w:val="decimal"/>
      <w:lvlText w:val="%4."/>
      <w:lvlJc w:val="left"/>
      <w:pPr>
        <w:ind w:left="3468" w:hanging="360"/>
      </w:pPr>
    </w:lvl>
    <w:lvl w:ilvl="4" w:tplc="04090019" w:tentative="1">
      <w:start w:val="1"/>
      <w:numFmt w:val="lowerLetter"/>
      <w:lvlText w:val="%5."/>
      <w:lvlJc w:val="left"/>
      <w:pPr>
        <w:ind w:left="4188" w:hanging="360"/>
      </w:pPr>
    </w:lvl>
    <w:lvl w:ilvl="5" w:tplc="0409001B" w:tentative="1">
      <w:start w:val="1"/>
      <w:numFmt w:val="lowerRoman"/>
      <w:lvlText w:val="%6."/>
      <w:lvlJc w:val="right"/>
      <w:pPr>
        <w:ind w:left="4908" w:hanging="180"/>
      </w:pPr>
    </w:lvl>
    <w:lvl w:ilvl="6" w:tplc="0409000F" w:tentative="1">
      <w:start w:val="1"/>
      <w:numFmt w:val="decimal"/>
      <w:lvlText w:val="%7."/>
      <w:lvlJc w:val="left"/>
      <w:pPr>
        <w:ind w:left="5628" w:hanging="360"/>
      </w:pPr>
    </w:lvl>
    <w:lvl w:ilvl="7" w:tplc="04090019" w:tentative="1">
      <w:start w:val="1"/>
      <w:numFmt w:val="lowerLetter"/>
      <w:lvlText w:val="%8."/>
      <w:lvlJc w:val="left"/>
      <w:pPr>
        <w:ind w:left="6348" w:hanging="360"/>
      </w:pPr>
    </w:lvl>
    <w:lvl w:ilvl="8" w:tplc="0409001B" w:tentative="1">
      <w:start w:val="1"/>
      <w:numFmt w:val="lowerRoman"/>
      <w:lvlText w:val="%9."/>
      <w:lvlJc w:val="right"/>
      <w:pPr>
        <w:ind w:left="7068" w:hanging="180"/>
      </w:pPr>
    </w:lvl>
  </w:abstractNum>
  <w:abstractNum w:abstractNumId="26">
    <w:nsid w:val="19190768"/>
    <w:multiLevelType w:val="hybridMultilevel"/>
    <w:tmpl w:val="30102D8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nsid w:val="19CB28AA"/>
    <w:multiLevelType w:val="hybridMultilevel"/>
    <w:tmpl w:val="7B4C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A2540A1"/>
    <w:multiLevelType w:val="hybridMultilevel"/>
    <w:tmpl w:val="40380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A568F6"/>
    <w:multiLevelType w:val="hybridMultilevel"/>
    <w:tmpl w:val="C72EB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A65ED4"/>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nsid w:val="24255E7A"/>
    <w:multiLevelType w:val="hybridMultilevel"/>
    <w:tmpl w:val="C8B07F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nsid w:val="244A748F"/>
    <w:multiLevelType w:val="hybridMultilevel"/>
    <w:tmpl w:val="665EC478"/>
    <w:lvl w:ilvl="0" w:tplc="04090001">
      <w:start w:val="1"/>
      <w:numFmt w:val="bullet"/>
      <w:lvlText w:val=""/>
      <w:lvlJc w:val="left"/>
      <w:pPr>
        <w:ind w:left="485" w:hanging="360"/>
      </w:pPr>
      <w:rPr>
        <w:rFonts w:ascii="Symbol" w:hAnsi="Symbol" w:hint="default"/>
      </w:rPr>
    </w:lvl>
    <w:lvl w:ilvl="1" w:tplc="04090003" w:tentative="1">
      <w:start w:val="1"/>
      <w:numFmt w:val="bullet"/>
      <w:lvlText w:val="o"/>
      <w:lvlJc w:val="left"/>
      <w:pPr>
        <w:ind w:left="1205" w:hanging="360"/>
      </w:pPr>
      <w:rPr>
        <w:rFonts w:ascii="Courier New" w:hAnsi="Courier New" w:hint="default"/>
      </w:rPr>
    </w:lvl>
    <w:lvl w:ilvl="2" w:tplc="04090005" w:tentative="1">
      <w:start w:val="1"/>
      <w:numFmt w:val="bullet"/>
      <w:lvlText w:val=""/>
      <w:lvlJc w:val="left"/>
      <w:pPr>
        <w:ind w:left="1925" w:hanging="360"/>
      </w:pPr>
      <w:rPr>
        <w:rFonts w:ascii="Wingdings" w:hAnsi="Wingdings" w:hint="default"/>
      </w:rPr>
    </w:lvl>
    <w:lvl w:ilvl="3" w:tplc="04090001" w:tentative="1">
      <w:start w:val="1"/>
      <w:numFmt w:val="bullet"/>
      <w:lvlText w:val=""/>
      <w:lvlJc w:val="left"/>
      <w:pPr>
        <w:ind w:left="2645" w:hanging="360"/>
      </w:pPr>
      <w:rPr>
        <w:rFonts w:ascii="Symbol" w:hAnsi="Symbol" w:hint="default"/>
      </w:rPr>
    </w:lvl>
    <w:lvl w:ilvl="4" w:tplc="04090003" w:tentative="1">
      <w:start w:val="1"/>
      <w:numFmt w:val="bullet"/>
      <w:lvlText w:val="o"/>
      <w:lvlJc w:val="left"/>
      <w:pPr>
        <w:ind w:left="3365" w:hanging="360"/>
      </w:pPr>
      <w:rPr>
        <w:rFonts w:ascii="Courier New" w:hAnsi="Courier New" w:hint="default"/>
      </w:rPr>
    </w:lvl>
    <w:lvl w:ilvl="5" w:tplc="04090005" w:tentative="1">
      <w:start w:val="1"/>
      <w:numFmt w:val="bullet"/>
      <w:lvlText w:val=""/>
      <w:lvlJc w:val="left"/>
      <w:pPr>
        <w:ind w:left="4085" w:hanging="360"/>
      </w:pPr>
      <w:rPr>
        <w:rFonts w:ascii="Wingdings" w:hAnsi="Wingdings" w:hint="default"/>
      </w:rPr>
    </w:lvl>
    <w:lvl w:ilvl="6" w:tplc="04090001" w:tentative="1">
      <w:start w:val="1"/>
      <w:numFmt w:val="bullet"/>
      <w:lvlText w:val=""/>
      <w:lvlJc w:val="left"/>
      <w:pPr>
        <w:ind w:left="4805" w:hanging="360"/>
      </w:pPr>
      <w:rPr>
        <w:rFonts w:ascii="Symbol" w:hAnsi="Symbol" w:hint="default"/>
      </w:rPr>
    </w:lvl>
    <w:lvl w:ilvl="7" w:tplc="04090003" w:tentative="1">
      <w:start w:val="1"/>
      <w:numFmt w:val="bullet"/>
      <w:lvlText w:val="o"/>
      <w:lvlJc w:val="left"/>
      <w:pPr>
        <w:ind w:left="5525" w:hanging="360"/>
      </w:pPr>
      <w:rPr>
        <w:rFonts w:ascii="Courier New" w:hAnsi="Courier New" w:hint="default"/>
      </w:rPr>
    </w:lvl>
    <w:lvl w:ilvl="8" w:tplc="04090005" w:tentative="1">
      <w:start w:val="1"/>
      <w:numFmt w:val="bullet"/>
      <w:lvlText w:val=""/>
      <w:lvlJc w:val="left"/>
      <w:pPr>
        <w:ind w:left="6245" w:hanging="360"/>
      </w:pPr>
      <w:rPr>
        <w:rFonts w:ascii="Wingdings" w:hAnsi="Wingdings" w:hint="default"/>
      </w:rPr>
    </w:lvl>
  </w:abstractNum>
  <w:abstractNum w:abstractNumId="33">
    <w:nsid w:val="25921B32"/>
    <w:multiLevelType w:val="hybridMultilevel"/>
    <w:tmpl w:val="FCBEB36E"/>
    <w:lvl w:ilvl="0" w:tplc="04090001">
      <w:start w:val="1"/>
      <w:numFmt w:val="bullet"/>
      <w:lvlText w:val=""/>
      <w:lvlJc w:val="left"/>
      <w:pPr>
        <w:ind w:left="522" w:hanging="360"/>
      </w:pPr>
      <w:rPr>
        <w:rFonts w:ascii="Symbol" w:hAnsi="Symbol" w:hint="default"/>
      </w:rPr>
    </w:lvl>
    <w:lvl w:ilvl="1" w:tplc="04090003" w:tentative="1">
      <w:start w:val="1"/>
      <w:numFmt w:val="bullet"/>
      <w:lvlText w:val="o"/>
      <w:lvlJc w:val="left"/>
      <w:pPr>
        <w:ind w:left="1242" w:hanging="360"/>
      </w:pPr>
      <w:rPr>
        <w:rFonts w:ascii="Courier New" w:hAnsi="Courier New" w:cs="Courier New" w:hint="default"/>
      </w:rPr>
    </w:lvl>
    <w:lvl w:ilvl="2" w:tplc="04090005" w:tentative="1">
      <w:start w:val="1"/>
      <w:numFmt w:val="bullet"/>
      <w:lvlText w:val=""/>
      <w:lvlJc w:val="left"/>
      <w:pPr>
        <w:ind w:left="1962" w:hanging="360"/>
      </w:pPr>
      <w:rPr>
        <w:rFonts w:ascii="Wingdings" w:hAnsi="Wingdings" w:hint="default"/>
      </w:rPr>
    </w:lvl>
    <w:lvl w:ilvl="3" w:tplc="04090001" w:tentative="1">
      <w:start w:val="1"/>
      <w:numFmt w:val="bullet"/>
      <w:lvlText w:val=""/>
      <w:lvlJc w:val="left"/>
      <w:pPr>
        <w:ind w:left="2682" w:hanging="360"/>
      </w:pPr>
      <w:rPr>
        <w:rFonts w:ascii="Symbol" w:hAnsi="Symbol" w:hint="default"/>
      </w:rPr>
    </w:lvl>
    <w:lvl w:ilvl="4" w:tplc="04090003" w:tentative="1">
      <w:start w:val="1"/>
      <w:numFmt w:val="bullet"/>
      <w:lvlText w:val="o"/>
      <w:lvlJc w:val="left"/>
      <w:pPr>
        <w:ind w:left="3402" w:hanging="360"/>
      </w:pPr>
      <w:rPr>
        <w:rFonts w:ascii="Courier New" w:hAnsi="Courier New" w:cs="Courier New" w:hint="default"/>
      </w:rPr>
    </w:lvl>
    <w:lvl w:ilvl="5" w:tplc="04090005" w:tentative="1">
      <w:start w:val="1"/>
      <w:numFmt w:val="bullet"/>
      <w:lvlText w:val=""/>
      <w:lvlJc w:val="left"/>
      <w:pPr>
        <w:ind w:left="4122" w:hanging="360"/>
      </w:pPr>
      <w:rPr>
        <w:rFonts w:ascii="Wingdings" w:hAnsi="Wingdings" w:hint="default"/>
      </w:rPr>
    </w:lvl>
    <w:lvl w:ilvl="6" w:tplc="04090001" w:tentative="1">
      <w:start w:val="1"/>
      <w:numFmt w:val="bullet"/>
      <w:lvlText w:val=""/>
      <w:lvlJc w:val="left"/>
      <w:pPr>
        <w:ind w:left="4842" w:hanging="360"/>
      </w:pPr>
      <w:rPr>
        <w:rFonts w:ascii="Symbol" w:hAnsi="Symbol" w:hint="default"/>
      </w:rPr>
    </w:lvl>
    <w:lvl w:ilvl="7" w:tplc="04090003" w:tentative="1">
      <w:start w:val="1"/>
      <w:numFmt w:val="bullet"/>
      <w:lvlText w:val="o"/>
      <w:lvlJc w:val="left"/>
      <w:pPr>
        <w:ind w:left="5562" w:hanging="360"/>
      </w:pPr>
      <w:rPr>
        <w:rFonts w:ascii="Courier New" w:hAnsi="Courier New" w:cs="Courier New" w:hint="default"/>
      </w:rPr>
    </w:lvl>
    <w:lvl w:ilvl="8" w:tplc="04090005" w:tentative="1">
      <w:start w:val="1"/>
      <w:numFmt w:val="bullet"/>
      <w:lvlText w:val=""/>
      <w:lvlJc w:val="left"/>
      <w:pPr>
        <w:ind w:left="6282" w:hanging="360"/>
      </w:pPr>
      <w:rPr>
        <w:rFonts w:ascii="Wingdings" w:hAnsi="Wingdings" w:hint="default"/>
      </w:rPr>
    </w:lvl>
  </w:abstractNum>
  <w:abstractNum w:abstractNumId="34">
    <w:nsid w:val="25D33F5D"/>
    <w:multiLevelType w:val="hybridMultilevel"/>
    <w:tmpl w:val="0590A57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nsid w:val="25D92EFA"/>
    <w:multiLevelType w:val="hybridMultilevel"/>
    <w:tmpl w:val="B15ED5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6">
    <w:nsid w:val="273F5467"/>
    <w:multiLevelType w:val="hybridMultilevel"/>
    <w:tmpl w:val="8038597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7">
    <w:nsid w:val="280B6BE1"/>
    <w:multiLevelType w:val="hybridMultilevel"/>
    <w:tmpl w:val="C8B07F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nsid w:val="29171F30"/>
    <w:multiLevelType w:val="hybridMultilevel"/>
    <w:tmpl w:val="62826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9AE2AB1"/>
    <w:multiLevelType w:val="hybridMultilevel"/>
    <w:tmpl w:val="54780F36"/>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40">
    <w:nsid w:val="2A64761F"/>
    <w:multiLevelType w:val="hybridMultilevel"/>
    <w:tmpl w:val="9294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BEB1A49"/>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2">
    <w:nsid w:val="2F5A466C"/>
    <w:multiLevelType w:val="hybridMultilevel"/>
    <w:tmpl w:val="ACAA624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3">
    <w:nsid w:val="2F8C56F7"/>
    <w:multiLevelType w:val="hybridMultilevel"/>
    <w:tmpl w:val="C8B07F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4">
    <w:nsid w:val="2FD534B0"/>
    <w:multiLevelType w:val="hybridMultilevel"/>
    <w:tmpl w:val="C8B07F5A"/>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45">
    <w:nsid w:val="307D6ED3"/>
    <w:multiLevelType w:val="hybridMultilevel"/>
    <w:tmpl w:val="1BBC6046"/>
    <w:lvl w:ilvl="0" w:tplc="F322FE30">
      <w:start w:val="1"/>
      <w:numFmt w:val="decimal"/>
      <w:lvlText w:val="%1."/>
      <w:lvlJc w:val="left"/>
      <w:pPr>
        <w:ind w:left="1211" w:hanging="360"/>
      </w:pPr>
      <w:rPr>
        <w:rFonts w:hint="default"/>
        <w:u w:val="none"/>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6">
    <w:nsid w:val="3113507D"/>
    <w:multiLevelType w:val="hybridMultilevel"/>
    <w:tmpl w:val="119E264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7">
    <w:nsid w:val="32FE0108"/>
    <w:multiLevelType w:val="hybridMultilevel"/>
    <w:tmpl w:val="824AD9A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8">
    <w:nsid w:val="33EF0610"/>
    <w:multiLevelType w:val="hybridMultilevel"/>
    <w:tmpl w:val="37F074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9">
    <w:nsid w:val="343520F3"/>
    <w:multiLevelType w:val="hybridMultilevel"/>
    <w:tmpl w:val="0590A57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0">
    <w:nsid w:val="34E0250B"/>
    <w:multiLevelType w:val="hybridMultilevel"/>
    <w:tmpl w:val="F3E428BA"/>
    <w:lvl w:ilvl="0" w:tplc="AC1C2BDC">
      <w:start w:val="1"/>
      <w:numFmt w:val="decimal"/>
      <w:lvlText w:val="%1"/>
      <w:lvlJc w:val="left"/>
      <w:pPr>
        <w:tabs>
          <w:tab w:val="num" w:pos="1571"/>
        </w:tabs>
        <w:ind w:left="1571" w:hanging="360"/>
      </w:pPr>
      <w:rPr>
        <w:rFonts w:hint="default"/>
      </w:rPr>
    </w:lvl>
    <w:lvl w:ilvl="1" w:tplc="750E039A">
      <w:start w:val="1"/>
      <w:numFmt w:val="bullet"/>
      <w:lvlText w:val=""/>
      <w:lvlJc w:val="left"/>
      <w:pPr>
        <w:tabs>
          <w:tab w:val="num" w:pos="2651"/>
        </w:tabs>
        <w:ind w:left="2651" w:hanging="720"/>
      </w:pPr>
      <w:rPr>
        <w:rFonts w:ascii="Symbol" w:hAnsi="Symbol" w:hint="default"/>
      </w:rPr>
    </w:lvl>
    <w:lvl w:ilvl="2" w:tplc="0809001B" w:tentative="1">
      <w:start w:val="1"/>
      <w:numFmt w:val="lowerRoman"/>
      <w:lvlText w:val="%3."/>
      <w:lvlJc w:val="right"/>
      <w:pPr>
        <w:tabs>
          <w:tab w:val="num" w:pos="3011"/>
        </w:tabs>
        <w:ind w:left="3011" w:hanging="180"/>
      </w:pPr>
    </w:lvl>
    <w:lvl w:ilvl="3" w:tplc="0809000F" w:tentative="1">
      <w:start w:val="1"/>
      <w:numFmt w:val="decimal"/>
      <w:lvlText w:val="%4."/>
      <w:lvlJc w:val="left"/>
      <w:pPr>
        <w:tabs>
          <w:tab w:val="num" w:pos="3731"/>
        </w:tabs>
        <w:ind w:left="3731" w:hanging="360"/>
      </w:pPr>
    </w:lvl>
    <w:lvl w:ilvl="4" w:tplc="08090019" w:tentative="1">
      <w:start w:val="1"/>
      <w:numFmt w:val="lowerLetter"/>
      <w:lvlText w:val="%5."/>
      <w:lvlJc w:val="left"/>
      <w:pPr>
        <w:tabs>
          <w:tab w:val="num" w:pos="4451"/>
        </w:tabs>
        <w:ind w:left="4451" w:hanging="360"/>
      </w:pPr>
    </w:lvl>
    <w:lvl w:ilvl="5" w:tplc="0809001B" w:tentative="1">
      <w:start w:val="1"/>
      <w:numFmt w:val="lowerRoman"/>
      <w:lvlText w:val="%6."/>
      <w:lvlJc w:val="right"/>
      <w:pPr>
        <w:tabs>
          <w:tab w:val="num" w:pos="5171"/>
        </w:tabs>
        <w:ind w:left="5171" w:hanging="180"/>
      </w:pPr>
    </w:lvl>
    <w:lvl w:ilvl="6" w:tplc="0809000F" w:tentative="1">
      <w:start w:val="1"/>
      <w:numFmt w:val="decimal"/>
      <w:lvlText w:val="%7."/>
      <w:lvlJc w:val="left"/>
      <w:pPr>
        <w:tabs>
          <w:tab w:val="num" w:pos="5891"/>
        </w:tabs>
        <w:ind w:left="5891" w:hanging="360"/>
      </w:pPr>
    </w:lvl>
    <w:lvl w:ilvl="7" w:tplc="08090019" w:tentative="1">
      <w:start w:val="1"/>
      <w:numFmt w:val="lowerLetter"/>
      <w:lvlText w:val="%8."/>
      <w:lvlJc w:val="left"/>
      <w:pPr>
        <w:tabs>
          <w:tab w:val="num" w:pos="6611"/>
        </w:tabs>
        <w:ind w:left="6611" w:hanging="360"/>
      </w:pPr>
    </w:lvl>
    <w:lvl w:ilvl="8" w:tplc="0809001B" w:tentative="1">
      <w:start w:val="1"/>
      <w:numFmt w:val="lowerRoman"/>
      <w:lvlText w:val="%9."/>
      <w:lvlJc w:val="right"/>
      <w:pPr>
        <w:tabs>
          <w:tab w:val="num" w:pos="7331"/>
        </w:tabs>
        <w:ind w:left="7331" w:hanging="180"/>
      </w:pPr>
    </w:lvl>
  </w:abstractNum>
  <w:abstractNum w:abstractNumId="51">
    <w:nsid w:val="35AA6B91"/>
    <w:multiLevelType w:val="hybridMultilevel"/>
    <w:tmpl w:val="C8B07F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2">
    <w:nsid w:val="36092C1A"/>
    <w:multiLevelType w:val="hybridMultilevel"/>
    <w:tmpl w:val="5CFEEAA0"/>
    <w:lvl w:ilvl="0" w:tplc="8C6A682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3">
    <w:nsid w:val="363961BE"/>
    <w:multiLevelType w:val="hybridMultilevel"/>
    <w:tmpl w:val="18F48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6494D50"/>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5">
    <w:nsid w:val="367329F4"/>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6">
    <w:nsid w:val="399F41BD"/>
    <w:multiLevelType w:val="hybridMultilevel"/>
    <w:tmpl w:val="80B4DD78"/>
    <w:lvl w:ilvl="0" w:tplc="1409000F">
      <w:start w:val="1"/>
      <w:numFmt w:val="decimal"/>
      <w:lvlText w:val="%1."/>
      <w:lvlJc w:val="left"/>
      <w:pPr>
        <w:ind w:left="1440" w:hanging="360"/>
      </w:p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57">
    <w:nsid w:val="39E37837"/>
    <w:multiLevelType w:val="hybridMultilevel"/>
    <w:tmpl w:val="3BFE02F0"/>
    <w:lvl w:ilvl="0" w:tplc="B842466E">
      <w:start w:val="479"/>
      <w:numFmt w:val="bullet"/>
      <w:lvlText w:val="-"/>
      <w:lvlJc w:val="left"/>
      <w:pPr>
        <w:ind w:left="3240" w:hanging="360"/>
      </w:pPr>
      <w:rPr>
        <w:rFonts w:ascii="Times New Roman" w:eastAsia="Times New Roman" w:hAnsi="Times New Roman" w:cs="Times New Roman" w:hint="default"/>
        <w:b/>
      </w:rPr>
    </w:lvl>
    <w:lvl w:ilvl="1" w:tplc="14090003" w:tentative="1">
      <w:start w:val="1"/>
      <w:numFmt w:val="bullet"/>
      <w:lvlText w:val="o"/>
      <w:lvlJc w:val="left"/>
      <w:pPr>
        <w:ind w:left="3960" w:hanging="360"/>
      </w:pPr>
      <w:rPr>
        <w:rFonts w:ascii="Courier New" w:hAnsi="Courier New" w:cs="Courier New" w:hint="default"/>
      </w:rPr>
    </w:lvl>
    <w:lvl w:ilvl="2" w:tplc="14090005" w:tentative="1">
      <w:start w:val="1"/>
      <w:numFmt w:val="bullet"/>
      <w:lvlText w:val=""/>
      <w:lvlJc w:val="left"/>
      <w:pPr>
        <w:ind w:left="4680" w:hanging="360"/>
      </w:pPr>
      <w:rPr>
        <w:rFonts w:ascii="Wingdings" w:hAnsi="Wingdings" w:hint="default"/>
      </w:rPr>
    </w:lvl>
    <w:lvl w:ilvl="3" w:tplc="14090001" w:tentative="1">
      <w:start w:val="1"/>
      <w:numFmt w:val="bullet"/>
      <w:lvlText w:val=""/>
      <w:lvlJc w:val="left"/>
      <w:pPr>
        <w:ind w:left="5400" w:hanging="360"/>
      </w:pPr>
      <w:rPr>
        <w:rFonts w:ascii="Symbol" w:hAnsi="Symbol" w:hint="default"/>
      </w:rPr>
    </w:lvl>
    <w:lvl w:ilvl="4" w:tplc="14090003" w:tentative="1">
      <w:start w:val="1"/>
      <w:numFmt w:val="bullet"/>
      <w:lvlText w:val="o"/>
      <w:lvlJc w:val="left"/>
      <w:pPr>
        <w:ind w:left="6120" w:hanging="360"/>
      </w:pPr>
      <w:rPr>
        <w:rFonts w:ascii="Courier New" w:hAnsi="Courier New" w:cs="Courier New" w:hint="default"/>
      </w:rPr>
    </w:lvl>
    <w:lvl w:ilvl="5" w:tplc="14090005" w:tentative="1">
      <w:start w:val="1"/>
      <w:numFmt w:val="bullet"/>
      <w:lvlText w:val=""/>
      <w:lvlJc w:val="left"/>
      <w:pPr>
        <w:ind w:left="6840" w:hanging="360"/>
      </w:pPr>
      <w:rPr>
        <w:rFonts w:ascii="Wingdings" w:hAnsi="Wingdings" w:hint="default"/>
      </w:rPr>
    </w:lvl>
    <w:lvl w:ilvl="6" w:tplc="14090001" w:tentative="1">
      <w:start w:val="1"/>
      <w:numFmt w:val="bullet"/>
      <w:lvlText w:val=""/>
      <w:lvlJc w:val="left"/>
      <w:pPr>
        <w:ind w:left="7560" w:hanging="360"/>
      </w:pPr>
      <w:rPr>
        <w:rFonts w:ascii="Symbol" w:hAnsi="Symbol" w:hint="default"/>
      </w:rPr>
    </w:lvl>
    <w:lvl w:ilvl="7" w:tplc="14090003" w:tentative="1">
      <w:start w:val="1"/>
      <w:numFmt w:val="bullet"/>
      <w:lvlText w:val="o"/>
      <w:lvlJc w:val="left"/>
      <w:pPr>
        <w:ind w:left="8280" w:hanging="360"/>
      </w:pPr>
      <w:rPr>
        <w:rFonts w:ascii="Courier New" w:hAnsi="Courier New" w:cs="Courier New" w:hint="default"/>
      </w:rPr>
    </w:lvl>
    <w:lvl w:ilvl="8" w:tplc="14090005" w:tentative="1">
      <w:start w:val="1"/>
      <w:numFmt w:val="bullet"/>
      <w:lvlText w:val=""/>
      <w:lvlJc w:val="left"/>
      <w:pPr>
        <w:ind w:left="9000" w:hanging="360"/>
      </w:pPr>
      <w:rPr>
        <w:rFonts w:ascii="Wingdings" w:hAnsi="Wingdings" w:hint="default"/>
      </w:rPr>
    </w:lvl>
  </w:abstractNum>
  <w:abstractNum w:abstractNumId="58">
    <w:nsid w:val="3A0F058F"/>
    <w:multiLevelType w:val="hybridMultilevel"/>
    <w:tmpl w:val="C8B07F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9">
    <w:nsid w:val="3C1B126B"/>
    <w:multiLevelType w:val="hybridMultilevel"/>
    <w:tmpl w:val="A1A6DC8C"/>
    <w:name w:val="WW8Num102"/>
    <w:lvl w:ilvl="0" w:tplc="F1B8D490">
      <w:start w:val="1"/>
      <w:numFmt w:val="decimal"/>
      <w:lvlText w:val="%1"/>
      <w:lvlJc w:val="left"/>
      <w:pPr>
        <w:tabs>
          <w:tab w:val="num" w:pos="1436"/>
        </w:tabs>
        <w:ind w:left="1436" w:hanging="585"/>
      </w:pPr>
      <w:rPr>
        <w:rFonts w:hint="default"/>
      </w:rPr>
    </w:lvl>
    <w:lvl w:ilvl="1" w:tplc="5332FB7C" w:tentative="1">
      <w:start w:val="1"/>
      <w:numFmt w:val="lowerLetter"/>
      <w:lvlText w:val="%2."/>
      <w:lvlJc w:val="left"/>
      <w:pPr>
        <w:tabs>
          <w:tab w:val="num" w:pos="1931"/>
        </w:tabs>
        <w:ind w:left="1931" w:hanging="360"/>
      </w:pPr>
    </w:lvl>
    <w:lvl w:ilvl="2" w:tplc="635EAC0E" w:tentative="1">
      <w:start w:val="1"/>
      <w:numFmt w:val="lowerRoman"/>
      <w:lvlText w:val="%3."/>
      <w:lvlJc w:val="right"/>
      <w:pPr>
        <w:tabs>
          <w:tab w:val="num" w:pos="2651"/>
        </w:tabs>
        <w:ind w:left="2651" w:hanging="180"/>
      </w:pPr>
    </w:lvl>
    <w:lvl w:ilvl="3" w:tplc="089A6BE6" w:tentative="1">
      <w:start w:val="1"/>
      <w:numFmt w:val="decimal"/>
      <w:lvlText w:val="%4."/>
      <w:lvlJc w:val="left"/>
      <w:pPr>
        <w:tabs>
          <w:tab w:val="num" w:pos="3371"/>
        </w:tabs>
        <w:ind w:left="3371" w:hanging="360"/>
      </w:pPr>
    </w:lvl>
    <w:lvl w:ilvl="4" w:tplc="BD8ADB50" w:tentative="1">
      <w:start w:val="1"/>
      <w:numFmt w:val="lowerLetter"/>
      <w:lvlText w:val="%5."/>
      <w:lvlJc w:val="left"/>
      <w:pPr>
        <w:tabs>
          <w:tab w:val="num" w:pos="4091"/>
        </w:tabs>
        <w:ind w:left="4091" w:hanging="360"/>
      </w:pPr>
    </w:lvl>
    <w:lvl w:ilvl="5" w:tplc="2FC4E5AE" w:tentative="1">
      <w:start w:val="1"/>
      <w:numFmt w:val="lowerRoman"/>
      <w:lvlText w:val="%6."/>
      <w:lvlJc w:val="right"/>
      <w:pPr>
        <w:tabs>
          <w:tab w:val="num" w:pos="4811"/>
        </w:tabs>
        <w:ind w:left="4811" w:hanging="180"/>
      </w:pPr>
    </w:lvl>
    <w:lvl w:ilvl="6" w:tplc="D0248C0E" w:tentative="1">
      <w:start w:val="1"/>
      <w:numFmt w:val="decimal"/>
      <w:lvlText w:val="%7."/>
      <w:lvlJc w:val="left"/>
      <w:pPr>
        <w:tabs>
          <w:tab w:val="num" w:pos="5531"/>
        </w:tabs>
        <w:ind w:left="5531" w:hanging="360"/>
      </w:pPr>
    </w:lvl>
    <w:lvl w:ilvl="7" w:tplc="8CF86804" w:tentative="1">
      <w:start w:val="1"/>
      <w:numFmt w:val="lowerLetter"/>
      <w:lvlText w:val="%8."/>
      <w:lvlJc w:val="left"/>
      <w:pPr>
        <w:tabs>
          <w:tab w:val="num" w:pos="6251"/>
        </w:tabs>
        <w:ind w:left="6251" w:hanging="360"/>
      </w:pPr>
    </w:lvl>
    <w:lvl w:ilvl="8" w:tplc="F3327D30" w:tentative="1">
      <w:start w:val="1"/>
      <w:numFmt w:val="lowerRoman"/>
      <w:lvlText w:val="%9."/>
      <w:lvlJc w:val="right"/>
      <w:pPr>
        <w:tabs>
          <w:tab w:val="num" w:pos="6971"/>
        </w:tabs>
        <w:ind w:left="6971" w:hanging="180"/>
      </w:pPr>
    </w:lvl>
  </w:abstractNum>
  <w:abstractNum w:abstractNumId="60">
    <w:nsid w:val="3CCA4880"/>
    <w:multiLevelType w:val="hybridMultilevel"/>
    <w:tmpl w:val="33C432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1">
    <w:nsid w:val="3DEC49FA"/>
    <w:multiLevelType w:val="hybridMultilevel"/>
    <w:tmpl w:val="97DC52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3E325140"/>
    <w:multiLevelType w:val="hybridMultilevel"/>
    <w:tmpl w:val="2F7C0D6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3">
    <w:nsid w:val="3E3A031B"/>
    <w:multiLevelType w:val="hybridMultilevel"/>
    <w:tmpl w:val="9174B01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4">
    <w:nsid w:val="3FE315AE"/>
    <w:multiLevelType w:val="hybridMultilevel"/>
    <w:tmpl w:val="B12A0E7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5">
    <w:nsid w:val="4006696A"/>
    <w:multiLevelType w:val="hybridMultilevel"/>
    <w:tmpl w:val="AE184CBE"/>
    <w:lvl w:ilvl="0" w:tplc="14090001">
      <w:start w:val="1"/>
      <w:numFmt w:val="bullet"/>
      <w:lvlText w:val=""/>
      <w:lvlJc w:val="left"/>
      <w:pPr>
        <w:ind w:left="1353" w:hanging="360"/>
      </w:pPr>
      <w:rPr>
        <w:rFonts w:ascii="Symbol" w:hAnsi="Symbol" w:hint="default"/>
      </w:rPr>
    </w:lvl>
    <w:lvl w:ilvl="1" w:tplc="14090003">
      <w:start w:val="1"/>
      <w:numFmt w:val="bullet"/>
      <w:lvlText w:val="o"/>
      <w:lvlJc w:val="left"/>
      <w:pPr>
        <w:ind w:left="2291" w:hanging="360"/>
      </w:pPr>
      <w:rPr>
        <w:rFonts w:ascii="Courier New" w:hAnsi="Courier New" w:cs="Courier New" w:hint="default"/>
      </w:rPr>
    </w:lvl>
    <w:lvl w:ilvl="2" w:tplc="14090005" w:tentative="1">
      <w:start w:val="1"/>
      <w:numFmt w:val="bullet"/>
      <w:lvlText w:val=""/>
      <w:lvlJc w:val="left"/>
      <w:pPr>
        <w:ind w:left="3011" w:hanging="360"/>
      </w:pPr>
      <w:rPr>
        <w:rFonts w:ascii="Wingdings" w:hAnsi="Wingdings" w:hint="default"/>
      </w:rPr>
    </w:lvl>
    <w:lvl w:ilvl="3" w:tplc="14090001" w:tentative="1">
      <w:start w:val="1"/>
      <w:numFmt w:val="bullet"/>
      <w:lvlText w:val=""/>
      <w:lvlJc w:val="left"/>
      <w:pPr>
        <w:ind w:left="3731" w:hanging="360"/>
      </w:pPr>
      <w:rPr>
        <w:rFonts w:ascii="Symbol" w:hAnsi="Symbol" w:hint="default"/>
      </w:rPr>
    </w:lvl>
    <w:lvl w:ilvl="4" w:tplc="14090003" w:tentative="1">
      <w:start w:val="1"/>
      <w:numFmt w:val="bullet"/>
      <w:lvlText w:val="o"/>
      <w:lvlJc w:val="left"/>
      <w:pPr>
        <w:ind w:left="4451" w:hanging="360"/>
      </w:pPr>
      <w:rPr>
        <w:rFonts w:ascii="Courier New" w:hAnsi="Courier New" w:cs="Courier New" w:hint="default"/>
      </w:rPr>
    </w:lvl>
    <w:lvl w:ilvl="5" w:tplc="14090005" w:tentative="1">
      <w:start w:val="1"/>
      <w:numFmt w:val="bullet"/>
      <w:lvlText w:val=""/>
      <w:lvlJc w:val="left"/>
      <w:pPr>
        <w:ind w:left="5171" w:hanging="360"/>
      </w:pPr>
      <w:rPr>
        <w:rFonts w:ascii="Wingdings" w:hAnsi="Wingdings" w:hint="default"/>
      </w:rPr>
    </w:lvl>
    <w:lvl w:ilvl="6" w:tplc="14090001" w:tentative="1">
      <w:start w:val="1"/>
      <w:numFmt w:val="bullet"/>
      <w:lvlText w:val=""/>
      <w:lvlJc w:val="left"/>
      <w:pPr>
        <w:ind w:left="5891" w:hanging="360"/>
      </w:pPr>
      <w:rPr>
        <w:rFonts w:ascii="Symbol" w:hAnsi="Symbol" w:hint="default"/>
      </w:rPr>
    </w:lvl>
    <w:lvl w:ilvl="7" w:tplc="14090003" w:tentative="1">
      <w:start w:val="1"/>
      <w:numFmt w:val="bullet"/>
      <w:lvlText w:val="o"/>
      <w:lvlJc w:val="left"/>
      <w:pPr>
        <w:ind w:left="6611" w:hanging="360"/>
      </w:pPr>
      <w:rPr>
        <w:rFonts w:ascii="Courier New" w:hAnsi="Courier New" w:cs="Courier New" w:hint="default"/>
      </w:rPr>
    </w:lvl>
    <w:lvl w:ilvl="8" w:tplc="14090005" w:tentative="1">
      <w:start w:val="1"/>
      <w:numFmt w:val="bullet"/>
      <w:lvlText w:val=""/>
      <w:lvlJc w:val="left"/>
      <w:pPr>
        <w:ind w:left="7331" w:hanging="360"/>
      </w:pPr>
      <w:rPr>
        <w:rFonts w:ascii="Wingdings" w:hAnsi="Wingdings" w:hint="default"/>
      </w:rPr>
    </w:lvl>
  </w:abstractNum>
  <w:abstractNum w:abstractNumId="66">
    <w:nsid w:val="4193790F"/>
    <w:multiLevelType w:val="hybridMultilevel"/>
    <w:tmpl w:val="F2D4563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7">
    <w:nsid w:val="42322F64"/>
    <w:multiLevelType w:val="multilevel"/>
    <w:tmpl w:val="958A749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b w:val="0"/>
      </w:rPr>
    </w:lvl>
    <w:lvl w:ilvl="2">
      <w:start w:val="1"/>
      <w:numFmt w:val="decimal"/>
      <w:lvlText w:val="%3."/>
      <w:lvlJc w:val="left"/>
      <w:pPr>
        <w:tabs>
          <w:tab w:val="num" w:pos="1440"/>
        </w:tabs>
        <w:ind w:left="1440" w:hanging="360"/>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68">
    <w:nsid w:val="4283621A"/>
    <w:multiLevelType w:val="hybridMultilevel"/>
    <w:tmpl w:val="4D2E71C0"/>
    <w:lvl w:ilvl="0" w:tplc="1409000F">
      <w:start w:val="1"/>
      <w:numFmt w:val="decimal"/>
      <w:lvlText w:val="%1."/>
      <w:lvlJc w:val="left"/>
      <w:pPr>
        <w:ind w:left="720" w:hanging="360"/>
      </w:pPr>
    </w:lvl>
    <w:lvl w:ilvl="1" w:tplc="48CE7ACE">
      <w:numFmt w:val="bullet"/>
      <w:lvlText w:val="-"/>
      <w:lvlJc w:val="left"/>
      <w:pPr>
        <w:ind w:left="1440" w:hanging="360"/>
      </w:pPr>
      <w:rPr>
        <w:rFonts w:ascii="Times" w:eastAsia="Times New Roman" w:hAnsi="Times" w:cs="Times"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9">
    <w:nsid w:val="42870508"/>
    <w:multiLevelType w:val="hybridMultilevel"/>
    <w:tmpl w:val="54780F3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0">
    <w:nsid w:val="43D45416"/>
    <w:multiLevelType w:val="hybridMultilevel"/>
    <w:tmpl w:val="37F074EA"/>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1">
    <w:nsid w:val="43EA2B9A"/>
    <w:multiLevelType w:val="hybridMultilevel"/>
    <w:tmpl w:val="0C3E234E"/>
    <w:lvl w:ilvl="0" w:tplc="FFFFFFFF">
      <w:start w:val="1"/>
      <w:numFmt w:val="decimal"/>
      <w:lvlText w:val="%1."/>
      <w:lvlJc w:val="left"/>
      <w:pPr>
        <w:tabs>
          <w:tab w:val="num" w:pos="644"/>
        </w:tabs>
        <w:ind w:left="644" w:hanging="360"/>
      </w:pPr>
      <w:rPr>
        <w:rFonts w:hint="default"/>
      </w:rPr>
    </w:lvl>
    <w:lvl w:ilvl="1" w:tplc="FFFFFFFF" w:tentative="1">
      <w:start w:val="1"/>
      <w:numFmt w:val="lowerLetter"/>
      <w:lvlText w:val="%2."/>
      <w:lvlJc w:val="left"/>
      <w:pPr>
        <w:tabs>
          <w:tab w:val="num" w:pos="1364"/>
        </w:tabs>
        <w:ind w:left="1364" w:hanging="360"/>
      </w:pPr>
    </w:lvl>
    <w:lvl w:ilvl="2" w:tplc="FFFFFFFF" w:tentative="1">
      <w:start w:val="1"/>
      <w:numFmt w:val="lowerRoman"/>
      <w:lvlText w:val="%3."/>
      <w:lvlJc w:val="right"/>
      <w:pPr>
        <w:tabs>
          <w:tab w:val="num" w:pos="2084"/>
        </w:tabs>
        <w:ind w:left="2084" w:hanging="180"/>
      </w:pPr>
    </w:lvl>
    <w:lvl w:ilvl="3" w:tplc="FFFFFFFF" w:tentative="1">
      <w:start w:val="1"/>
      <w:numFmt w:val="decimal"/>
      <w:lvlText w:val="%4."/>
      <w:lvlJc w:val="left"/>
      <w:pPr>
        <w:tabs>
          <w:tab w:val="num" w:pos="2804"/>
        </w:tabs>
        <w:ind w:left="2804" w:hanging="360"/>
      </w:pPr>
    </w:lvl>
    <w:lvl w:ilvl="4" w:tplc="FFFFFFFF" w:tentative="1">
      <w:start w:val="1"/>
      <w:numFmt w:val="lowerLetter"/>
      <w:lvlText w:val="%5."/>
      <w:lvlJc w:val="left"/>
      <w:pPr>
        <w:tabs>
          <w:tab w:val="num" w:pos="3524"/>
        </w:tabs>
        <w:ind w:left="3524" w:hanging="360"/>
      </w:pPr>
    </w:lvl>
    <w:lvl w:ilvl="5" w:tplc="FFFFFFFF" w:tentative="1">
      <w:start w:val="1"/>
      <w:numFmt w:val="lowerRoman"/>
      <w:lvlText w:val="%6."/>
      <w:lvlJc w:val="right"/>
      <w:pPr>
        <w:tabs>
          <w:tab w:val="num" w:pos="4244"/>
        </w:tabs>
        <w:ind w:left="4244" w:hanging="180"/>
      </w:pPr>
    </w:lvl>
    <w:lvl w:ilvl="6" w:tplc="FFFFFFFF" w:tentative="1">
      <w:start w:val="1"/>
      <w:numFmt w:val="decimal"/>
      <w:lvlText w:val="%7."/>
      <w:lvlJc w:val="left"/>
      <w:pPr>
        <w:tabs>
          <w:tab w:val="num" w:pos="4964"/>
        </w:tabs>
        <w:ind w:left="4964" w:hanging="360"/>
      </w:pPr>
    </w:lvl>
    <w:lvl w:ilvl="7" w:tplc="FFFFFFFF" w:tentative="1">
      <w:start w:val="1"/>
      <w:numFmt w:val="lowerLetter"/>
      <w:lvlText w:val="%8."/>
      <w:lvlJc w:val="left"/>
      <w:pPr>
        <w:tabs>
          <w:tab w:val="num" w:pos="5684"/>
        </w:tabs>
        <w:ind w:left="5684" w:hanging="360"/>
      </w:pPr>
    </w:lvl>
    <w:lvl w:ilvl="8" w:tplc="FFFFFFFF" w:tentative="1">
      <w:start w:val="1"/>
      <w:numFmt w:val="lowerRoman"/>
      <w:lvlText w:val="%9."/>
      <w:lvlJc w:val="right"/>
      <w:pPr>
        <w:tabs>
          <w:tab w:val="num" w:pos="6404"/>
        </w:tabs>
        <w:ind w:left="6404" w:hanging="180"/>
      </w:pPr>
    </w:lvl>
  </w:abstractNum>
  <w:abstractNum w:abstractNumId="72">
    <w:nsid w:val="44286E41"/>
    <w:multiLevelType w:val="hybridMultilevel"/>
    <w:tmpl w:val="0E10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55045B5"/>
    <w:multiLevelType w:val="hybridMultilevel"/>
    <w:tmpl w:val="C8B07F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4">
    <w:nsid w:val="46114036"/>
    <w:multiLevelType w:val="hybridMultilevel"/>
    <w:tmpl w:val="523655F2"/>
    <w:lvl w:ilvl="0" w:tplc="0409000F">
      <w:start w:val="1"/>
      <w:numFmt w:val="decimal"/>
      <w:lvlText w:val="%1."/>
      <w:lvlJc w:val="left"/>
      <w:pPr>
        <w:ind w:left="1308" w:hanging="360"/>
      </w:pPr>
    </w:lvl>
    <w:lvl w:ilvl="1" w:tplc="04090019" w:tentative="1">
      <w:start w:val="1"/>
      <w:numFmt w:val="lowerLetter"/>
      <w:lvlText w:val="%2."/>
      <w:lvlJc w:val="left"/>
      <w:pPr>
        <w:ind w:left="2028" w:hanging="360"/>
      </w:pPr>
    </w:lvl>
    <w:lvl w:ilvl="2" w:tplc="0409001B" w:tentative="1">
      <w:start w:val="1"/>
      <w:numFmt w:val="lowerRoman"/>
      <w:lvlText w:val="%3."/>
      <w:lvlJc w:val="right"/>
      <w:pPr>
        <w:ind w:left="2748" w:hanging="180"/>
      </w:pPr>
    </w:lvl>
    <w:lvl w:ilvl="3" w:tplc="0409000F" w:tentative="1">
      <w:start w:val="1"/>
      <w:numFmt w:val="decimal"/>
      <w:lvlText w:val="%4."/>
      <w:lvlJc w:val="left"/>
      <w:pPr>
        <w:ind w:left="3468" w:hanging="360"/>
      </w:pPr>
    </w:lvl>
    <w:lvl w:ilvl="4" w:tplc="04090019" w:tentative="1">
      <w:start w:val="1"/>
      <w:numFmt w:val="lowerLetter"/>
      <w:lvlText w:val="%5."/>
      <w:lvlJc w:val="left"/>
      <w:pPr>
        <w:ind w:left="4188" w:hanging="360"/>
      </w:pPr>
    </w:lvl>
    <w:lvl w:ilvl="5" w:tplc="0409001B" w:tentative="1">
      <w:start w:val="1"/>
      <w:numFmt w:val="lowerRoman"/>
      <w:lvlText w:val="%6."/>
      <w:lvlJc w:val="right"/>
      <w:pPr>
        <w:ind w:left="4908" w:hanging="180"/>
      </w:pPr>
    </w:lvl>
    <w:lvl w:ilvl="6" w:tplc="0409000F" w:tentative="1">
      <w:start w:val="1"/>
      <w:numFmt w:val="decimal"/>
      <w:lvlText w:val="%7."/>
      <w:lvlJc w:val="left"/>
      <w:pPr>
        <w:ind w:left="5628" w:hanging="360"/>
      </w:pPr>
    </w:lvl>
    <w:lvl w:ilvl="7" w:tplc="04090019" w:tentative="1">
      <w:start w:val="1"/>
      <w:numFmt w:val="lowerLetter"/>
      <w:lvlText w:val="%8."/>
      <w:lvlJc w:val="left"/>
      <w:pPr>
        <w:ind w:left="6348" w:hanging="360"/>
      </w:pPr>
    </w:lvl>
    <w:lvl w:ilvl="8" w:tplc="0409001B" w:tentative="1">
      <w:start w:val="1"/>
      <w:numFmt w:val="lowerRoman"/>
      <w:lvlText w:val="%9."/>
      <w:lvlJc w:val="right"/>
      <w:pPr>
        <w:ind w:left="7068" w:hanging="180"/>
      </w:pPr>
    </w:lvl>
  </w:abstractNum>
  <w:abstractNum w:abstractNumId="75">
    <w:nsid w:val="46660CC7"/>
    <w:multiLevelType w:val="hybridMultilevel"/>
    <w:tmpl w:val="8AE86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78A410E"/>
    <w:multiLevelType w:val="multilevel"/>
    <w:tmpl w:val="FA5ADAF6"/>
    <w:lvl w:ilvl="0">
      <w:start w:val="1"/>
      <w:numFmt w:val="decimal"/>
      <w:lvlText w:val="%1."/>
      <w:lvlJc w:val="left"/>
      <w:pPr>
        <w:tabs>
          <w:tab w:val="num" w:pos="720"/>
        </w:tabs>
        <w:ind w:left="720" w:hanging="720"/>
      </w:pPr>
    </w:lvl>
    <w:lvl w:ilvl="1">
      <w:start w:val="1"/>
      <w:numFmt w:val="decimal"/>
      <w:pStyle w:val="Style3"/>
      <w:lvlText w:val="%1.%2."/>
      <w:lvlJc w:val="left"/>
      <w:pPr>
        <w:tabs>
          <w:tab w:val="num" w:pos="720"/>
        </w:tabs>
        <w:ind w:left="720" w:hanging="720"/>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77">
    <w:nsid w:val="48FE6AEE"/>
    <w:multiLevelType w:val="hybridMultilevel"/>
    <w:tmpl w:val="F28A1F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8">
    <w:nsid w:val="49BE3931"/>
    <w:multiLevelType w:val="hybridMultilevel"/>
    <w:tmpl w:val="0930B582"/>
    <w:lvl w:ilvl="0" w:tplc="4BD8082E">
      <w:start w:val="2007"/>
      <w:numFmt w:val="decimal"/>
      <w:lvlText w:val="%1"/>
      <w:lvlJc w:val="left"/>
      <w:pPr>
        <w:tabs>
          <w:tab w:val="num" w:pos="8280"/>
        </w:tabs>
        <w:ind w:left="8280" w:hanging="2160"/>
      </w:pPr>
      <w:rPr>
        <w:rFonts w:hint="default"/>
      </w:rPr>
    </w:lvl>
    <w:lvl w:ilvl="1" w:tplc="08090019" w:tentative="1">
      <w:start w:val="1"/>
      <w:numFmt w:val="lowerLetter"/>
      <w:lvlText w:val="%2."/>
      <w:lvlJc w:val="left"/>
      <w:pPr>
        <w:tabs>
          <w:tab w:val="num" w:pos="7200"/>
        </w:tabs>
        <w:ind w:left="7200" w:hanging="360"/>
      </w:pPr>
    </w:lvl>
    <w:lvl w:ilvl="2" w:tplc="0809001B" w:tentative="1">
      <w:start w:val="1"/>
      <w:numFmt w:val="lowerRoman"/>
      <w:lvlText w:val="%3."/>
      <w:lvlJc w:val="right"/>
      <w:pPr>
        <w:tabs>
          <w:tab w:val="num" w:pos="7920"/>
        </w:tabs>
        <w:ind w:left="7920" w:hanging="180"/>
      </w:pPr>
    </w:lvl>
    <w:lvl w:ilvl="3" w:tplc="0809000F" w:tentative="1">
      <w:start w:val="1"/>
      <w:numFmt w:val="decimal"/>
      <w:lvlText w:val="%4."/>
      <w:lvlJc w:val="left"/>
      <w:pPr>
        <w:tabs>
          <w:tab w:val="num" w:pos="8640"/>
        </w:tabs>
        <w:ind w:left="8640" w:hanging="360"/>
      </w:pPr>
    </w:lvl>
    <w:lvl w:ilvl="4" w:tplc="08090019" w:tentative="1">
      <w:start w:val="1"/>
      <w:numFmt w:val="lowerLetter"/>
      <w:lvlText w:val="%5."/>
      <w:lvlJc w:val="left"/>
      <w:pPr>
        <w:tabs>
          <w:tab w:val="num" w:pos="9360"/>
        </w:tabs>
        <w:ind w:left="9360" w:hanging="360"/>
      </w:pPr>
    </w:lvl>
    <w:lvl w:ilvl="5" w:tplc="0809001B" w:tentative="1">
      <w:start w:val="1"/>
      <w:numFmt w:val="lowerRoman"/>
      <w:lvlText w:val="%6."/>
      <w:lvlJc w:val="right"/>
      <w:pPr>
        <w:tabs>
          <w:tab w:val="num" w:pos="10080"/>
        </w:tabs>
        <w:ind w:left="10080" w:hanging="180"/>
      </w:pPr>
    </w:lvl>
    <w:lvl w:ilvl="6" w:tplc="0809000F" w:tentative="1">
      <w:start w:val="1"/>
      <w:numFmt w:val="decimal"/>
      <w:lvlText w:val="%7."/>
      <w:lvlJc w:val="left"/>
      <w:pPr>
        <w:tabs>
          <w:tab w:val="num" w:pos="10800"/>
        </w:tabs>
        <w:ind w:left="10800" w:hanging="360"/>
      </w:pPr>
    </w:lvl>
    <w:lvl w:ilvl="7" w:tplc="08090019" w:tentative="1">
      <w:start w:val="1"/>
      <w:numFmt w:val="lowerLetter"/>
      <w:lvlText w:val="%8."/>
      <w:lvlJc w:val="left"/>
      <w:pPr>
        <w:tabs>
          <w:tab w:val="num" w:pos="11520"/>
        </w:tabs>
        <w:ind w:left="11520" w:hanging="360"/>
      </w:pPr>
    </w:lvl>
    <w:lvl w:ilvl="8" w:tplc="0809001B" w:tentative="1">
      <w:start w:val="1"/>
      <w:numFmt w:val="lowerRoman"/>
      <w:lvlText w:val="%9."/>
      <w:lvlJc w:val="right"/>
      <w:pPr>
        <w:tabs>
          <w:tab w:val="num" w:pos="12240"/>
        </w:tabs>
        <w:ind w:left="12240" w:hanging="180"/>
      </w:pPr>
    </w:lvl>
  </w:abstractNum>
  <w:abstractNum w:abstractNumId="79">
    <w:nsid w:val="4B460A8E"/>
    <w:multiLevelType w:val="hybridMultilevel"/>
    <w:tmpl w:val="CB60D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B56701D"/>
    <w:multiLevelType w:val="hybridMultilevel"/>
    <w:tmpl w:val="2F7C0D6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1">
    <w:nsid w:val="4C7604E9"/>
    <w:multiLevelType w:val="hybridMultilevel"/>
    <w:tmpl w:val="2C6A50B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2">
    <w:nsid w:val="4EB36B29"/>
    <w:multiLevelType w:val="hybridMultilevel"/>
    <w:tmpl w:val="37F074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3">
    <w:nsid w:val="4F0D7490"/>
    <w:multiLevelType w:val="multilevel"/>
    <w:tmpl w:val="49D4D48E"/>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none"/>
      <w:pStyle w:val="Heading4"/>
      <w:lvlText w:val=""/>
      <w:lvlJc w:val="left"/>
      <w:pPr>
        <w:tabs>
          <w:tab w:val="num" w:pos="0"/>
        </w:tabs>
        <w:ind w:left="0" w:firstLine="0"/>
      </w:pPr>
      <w:rPr>
        <w:rFonts w:hint="default"/>
      </w:rPr>
    </w:lvl>
    <w:lvl w:ilvl="4">
      <w:start w:val="1"/>
      <w:numFmt w:val="none"/>
      <w:pStyle w:val="Heading5"/>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pStyle w:val="Heading8"/>
      <w:lvlText w:val=""/>
      <w:lvlJc w:val="left"/>
      <w:pPr>
        <w:tabs>
          <w:tab w:val="num" w:pos="0"/>
        </w:tabs>
        <w:ind w:left="0" w:firstLine="0"/>
      </w:pPr>
      <w:rPr>
        <w:rFonts w:hint="default"/>
      </w:rPr>
    </w:lvl>
    <w:lvl w:ilvl="8">
      <w:start w:val="1"/>
      <w:numFmt w:val="none"/>
      <w:pStyle w:val="Heading9"/>
      <w:lvlText w:val=""/>
      <w:lvlJc w:val="left"/>
      <w:pPr>
        <w:tabs>
          <w:tab w:val="num" w:pos="0"/>
        </w:tabs>
        <w:ind w:left="0" w:firstLine="0"/>
      </w:pPr>
      <w:rPr>
        <w:rFonts w:hint="default"/>
      </w:rPr>
    </w:lvl>
  </w:abstractNum>
  <w:abstractNum w:abstractNumId="84">
    <w:nsid w:val="51446838"/>
    <w:multiLevelType w:val="hybridMultilevel"/>
    <w:tmpl w:val="0A1E6B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52043403"/>
    <w:multiLevelType w:val="hybridMultilevel"/>
    <w:tmpl w:val="2E1A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2FE1DDD"/>
    <w:multiLevelType w:val="hybridMultilevel"/>
    <w:tmpl w:val="242051E2"/>
    <w:lvl w:ilvl="0" w:tplc="A77006E8">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533A1340"/>
    <w:multiLevelType w:val="hybridMultilevel"/>
    <w:tmpl w:val="3418D7E0"/>
    <w:lvl w:ilvl="0" w:tplc="4948D438">
      <w:start w:val="1"/>
      <w:numFmt w:val="bullet"/>
      <w:lvlText w:val=""/>
      <w:lvlJc w:val="left"/>
      <w:pPr>
        <w:ind w:left="786" w:hanging="360"/>
      </w:pPr>
      <w:rPr>
        <w:rFonts w:ascii="Symbol" w:hAnsi="Symbol" w:hint="default"/>
        <w:sz w:val="16"/>
        <w:szCs w:val="16"/>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8">
    <w:nsid w:val="53827117"/>
    <w:multiLevelType w:val="hybridMultilevel"/>
    <w:tmpl w:val="834223DE"/>
    <w:lvl w:ilvl="0" w:tplc="AC1C2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5E273EF"/>
    <w:multiLevelType w:val="hybridMultilevel"/>
    <w:tmpl w:val="F3E428BA"/>
    <w:lvl w:ilvl="0" w:tplc="AC1C2BDC">
      <w:start w:val="1"/>
      <w:numFmt w:val="decimal"/>
      <w:lvlText w:val="%1"/>
      <w:lvlJc w:val="left"/>
      <w:pPr>
        <w:tabs>
          <w:tab w:val="num" w:pos="1571"/>
        </w:tabs>
        <w:ind w:left="1571" w:hanging="360"/>
      </w:pPr>
      <w:rPr>
        <w:rFonts w:hint="default"/>
      </w:rPr>
    </w:lvl>
    <w:lvl w:ilvl="1" w:tplc="750E039A">
      <w:start w:val="1"/>
      <w:numFmt w:val="bullet"/>
      <w:lvlText w:val=""/>
      <w:lvlJc w:val="left"/>
      <w:pPr>
        <w:tabs>
          <w:tab w:val="num" w:pos="2651"/>
        </w:tabs>
        <w:ind w:left="2651" w:hanging="720"/>
      </w:pPr>
      <w:rPr>
        <w:rFonts w:ascii="Symbol" w:hAnsi="Symbol" w:hint="default"/>
      </w:rPr>
    </w:lvl>
    <w:lvl w:ilvl="2" w:tplc="0809001B" w:tentative="1">
      <w:start w:val="1"/>
      <w:numFmt w:val="lowerRoman"/>
      <w:lvlText w:val="%3."/>
      <w:lvlJc w:val="right"/>
      <w:pPr>
        <w:tabs>
          <w:tab w:val="num" w:pos="3011"/>
        </w:tabs>
        <w:ind w:left="3011" w:hanging="180"/>
      </w:pPr>
    </w:lvl>
    <w:lvl w:ilvl="3" w:tplc="0809000F" w:tentative="1">
      <w:start w:val="1"/>
      <w:numFmt w:val="decimal"/>
      <w:lvlText w:val="%4."/>
      <w:lvlJc w:val="left"/>
      <w:pPr>
        <w:tabs>
          <w:tab w:val="num" w:pos="3731"/>
        </w:tabs>
        <w:ind w:left="3731" w:hanging="360"/>
      </w:pPr>
    </w:lvl>
    <w:lvl w:ilvl="4" w:tplc="08090019" w:tentative="1">
      <w:start w:val="1"/>
      <w:numFmt w:val="lowerLetter"/>
      <w:lvlText w:val="%5."/>
      <w:lvlJc w:val="left"/>
      <w:pPr>
        <w:tabs>
          <w:tab w:val="num" w:pos="4451"/>
        </w:tabs>
        <w:ind w:left="4451" w:hanging="360"/>
      </w:pPr>
    </w:lvl>
    <w:lvl w:ilvl="5" w:tplc="0809001B" w:tentative="1">
      <w:start w:val="1"/>
      <w:numFmt w:val="lowerRoman"/>
      <w:lvlText w:val="%6."/>
      <w:lvlJc w:val="right"/>
      <w:pPr>
        <w:tabs>
          <w:tab w:val="num" w:pos="5171"/>
        </w:tabs>
        <w:ind w:left="5171" w:hanging="180"/>
      </w:pPr>
    </w:lvl>
    <w:lvl w:ilvl="6" w:tplc="0809000F" w:tentative="1">
      <w:start w:val="1"/>
      <w:numFmt w:val="decimal"/>
      <w:lvlText w:val="%7."/>
      <w:lvlJc w:val="left"/>
      <w:pPr>
        <w:tabs>
          <w:tab w:val="num" w:pos="5891"/>
        </w:tabs>
        <w:ind w:left="5891" w:hanging="360"/>
      </w:pPr>
    </w:lvl>
    <w:lvl w:ilvl="7" w:tplc="08090019" w:tentative="1">
      <w:start w:val="1"/>
      <w:numFmt w:val="lowerLetter"/>
      <w:lvlText w:val="%8."/>
      <w:lvlJc w:val="left"/>
      <w:pPr>
        <w:tabs>
          <w:tab w:val="num" w:pos="6611"/>
        </w:tabs>
        <w:ind w:left="6611" w:hanging="360"/>
      </w:pPr>
    </w:lvl>
    <w:lvl w:ilvl="8" w:tplc="0809001B" w:tentative="1">
      <w:start w:val="1"/>
      <w:numFmt w:val="lowerRoman"/>
      <w:lvlText w:val="%9."/>
      <w:lvlJc w:val="right"/>
      <w:pPr>
        <w:tabs>
          <w:tab w:val="num" w:pos="7331"/>
        </w:tabs>
        <w:ind w:left="7331" w:hanging="180"/>
      </w:pPr>
    </w:lvl>
  </w:abstractNum>
  <w:abstractNum w:abstractNumId="90">
    <w:nsid w:val="57355162"/>
    <w:multiLevelType w:val="hybridMultilevel"/>
    <w:tmpl w:val="37F074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1">
    <w:nsid w:val="5B564955"/>
    <w:multiLevelType w:val="hybridMultilevel"/>
    <w:tmpl w:val="96524F14"/>
    <w:lvl w:ilvl="0" w:tplc="033EB1B2">
      <w:start w:val="1"/>
      <w:numFmt w:val="bullet"/>
      <w:lvlText w:val=""/>
      <w:lvlJc w:val="left"/>
      <w:pPr>
        <w:ind w:left="1571" w:hanging="360"/>
      </w:pPr>
      <w:rPr>
        <w:rFonts w:ascii="Symbol" w:hAnsi="Symbol" w:hint="default"/>
        <w:sz w:val="16"/>
        <w:szCs w:val="1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2">
    <w:nsid w:val="5C03247E"/>
    <w:multiLevelType w:val="hybridMultilevel"/>
    <w:tmpl w:val="5C84BA6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3">
    <w:nsid w:val="5C8948E5"/>
    <w:multiLevelType w:val="hybridMultilevel"/>
    <w:tmpl w:val="8D2EABA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4">
    <w:nsid w:val="5D5E1D7E"/>
    <w:multiLevelType w:val="hybridMultilevel"/>
    <w:tmpl w:val="37F074E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5">
    <w:nsid w:val="5E7F717A"/>
    <w:multiLevelType w:val="hybridMultilevel"/>
    <w:tmpl w:val="46709F6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6">
    <w:nsid w:val="5E995C5A"/>
    <w:multiLevelType w:val="hybridMultilevel"/>
    <w:tmpl w:val="5908FF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7">
    <w:nsid w:val="5EB20B1F"/>
    <w:multiLevelType w:val="hybridMultilevel"/>
    <w:tmpl w:val="9CCE0EE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8">
    <w:nsid w:val="5EDE26DE"/>
    <w:multiLevelType w:val="hybridMultilevel"/>
    <w:tmpl w:val="B7887B24"/>
    <w:lvl w:ilvl="0" w:tplc="14090001">
      <w:start w:val="1"/>
      <w:numFmt w:val="bullet"/>
      <w:lvlText w:val=""/>
      <w:lvlJc w:val="left"/>
      <w:pPr>
        <w:ind w:left="1571" w:hanging="360"/>
      </w:pPr>
      <w:rPr>
        <w:rFonts w:ascii="Symbol" w:hAnsi="Symbol" w:hint="default"/>
      </w:rPr>
    </w:lvl>
    <w:lvl w:ilvl="1" w:tplc="14090003">
      <w:start w:val="1"/>
      <w:numFmt w:val="bullet"/>
      <w:lvlText w:val="o"/>
      <w:lvlJc w:val="left"/>
      <w:pPr>
        <w:ind w:left="2291" w:hanging="360"/>
      </w:pPr>
      <w:rPr>
        <w:rFonts w:ascii="Courier New" w:hAnsi="Courier New" w:cs="Courier New" w:hint="default"/>
      </w:rPr>
    </w:lvl>
    <w:lvl w:ilvl="2" w:tplc="14090005" w:tentative="1">
      <w:start w:val="1"/>
      <w:numFmt w:val="bullet"/>
      <w:lvlText w:val=""/>
      <w:lvlJc w:val="left"/>
      <w:pPr>
        <w:ind w:left="3011" w:hanging="360"/>
      </w:pPr>
      <w:rPr>
        <w:rFonts w:ascii="Wingdings" w:hAnsi="Wingdings" w:hint="default"/>
      </w:rPr>
    </w:lvl>
    <w:lvl w:ilvl="3" w:tplc="14090001" w:tentative="1">
      <w:start w:val="1"/>
      <w:numFmt w:val="bullet"/>
      <w:lvlText w:val=""/>
      <w:lvlJc w:val="left"/>
      <w:pPr>
        <w:ind w:left="3731" w:hanging="360"/>
      </w:pPr>
      <w:rPr>
        <w:rFonts w:ascii="Symbol" w:hAnsi="Symbol" w:hint="default"/>
      </w:rPr>
    </w:lvl>
    <w:lvl w:ilvl="4" w:tplc="14090003" w:tentative="1">
      <w:start w:val="1"/>
      <w:numFmt w:val="bullet"/>
      <w:lvlText w:val="o"/>
      <w:lvlJc w:val="left"/>
      <w:pPr>
        <w:ind w:left="4451" w:hanging="360"/>
      </w:pPr>
      <w:rPr>
        <w:rFonts w:ascii="Courier New" w:hAnsi="Courier New" w:cs="Courier New" w:hint="default"/>
      </w:rPr>
    </w:lvl>
    <w:lvl w:ilvl="5" w:tplc="14090005" w:tentative="1">
      <w:start w:val="1"/>
      <w:numFmt w:val="bullet"/>
      <w:lvlText w:val=""/>
      <w:lvlJc w:val="left"/>
      <w:pPr>
        <w:ind w:left="5171" w:hanging="360"/>
      </w:pPr>
      <w:rPr>
        <w:rFonts w:ascii="Wingdings" w:hAnsi="Wingdings" w:hint="default"/>
      </w:rPr>
    </w:lvl>
    <w:lvl w:ilvl="6" w:tplc="14090001" w:tentative="1">
      <w:start w:val="1"/>
      <w:numFmt w:val="bullet"/>
      <w:lvlText w:val=""/>
      <w:lvlJc w:val="left"/>
      <w:pPr>
        <w:ind w:left="5891" w:hanging="360"/>
      </w:pPr>
      <w:rPr>
        <w:rFonts w:ascii="Symbol" w:hAnsi="Symbol" w:hint="default"/>
      </w:rPr>
    </w:lvl>
    <w:lvl w:ilvl="7" w:tplc="14090003" w:tentative="1">
      <w:start w:val="1"/>
      <w:numFmt w:val="bullet"/>
      <w:lvlText w:val="o"/>
      <w:lvlJc w:val="left"/>
      <w:pPr>
        <w:ind w:left="6611" w:hanging="360"/>
      </w:pPr>
      <w:rPr>
        <w:rFonts w:ascii="Courier New" w:hAnsi="Courier New" w:cs="Courier New" w:hint="default"/>
      </w:rPr>
    </w:lvl>
    <w:lvl w:ilvl="8" w:tplc="14090005" w:tentative="1">
      <w:start w:val="1"/>
      <w:numFmt w:val="bullet"/>
      <w:lvlText w:val=""/>
      <w:lvlJc w:val="left"/>
      <w:pPr>
        <w:ind w:left="7331" w:hanging="360"/>
      </w:pPr>
      <w:rPr>
        <w:rFonts w:ascii="Wingdings" w:hAnsi="Wingdings" w:hint="default"/>
      </w:rPr>
    </w:lvl>
  </w:abstractNum>
  <w:abstractNum w:abstractNumId="99">
    <w:nsid w:val="62CF7716"/>
    <w:multiLevelType w:val="hybridMultilevel"/>
    <w:tmpl w:val="F5A4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2DC5231"/>
    <w:multiLevelType w:val="hybridMultilevel"/>
    <w:tmpl w:val="C6EA8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3CE2744"/>
    <w:multiLevelType w:val="hybridMultilevel"/>
    <w:tmpl w:val="1C38F4F2"/>
    <w:lvl w:ilvl="0" w:tplc="FFFFFFFF">
      <w:start w:val="1"/>
      <w:numFmt w:val="bullet"/>
      <w:lvlText w:val=""/>
      <w:lvlJc w:val="left"/>
      <w:pPr>
        <w:tabs>
          <w:tab w:val="num" w:pos="1211"/>
        </w:tabs>
        <w:ind w:left="1211" w:hanging="360"/>
      </w:pPr>
      <w:rPr>
        <w:rFonts w:ascii="Symbol" w:hAnsi="Symbol" w:hint="default"/>
      </w:rPr>
    </w:lvl>
    <w:lvl w:ilvl="1" w:tplc="FFFFFFFF" w:tentative="1">
      <w:start w:val="1"/>
      <w:numFmt w:val="bullet"/>
      <w:lvlText w:val="o"/>
      <w:lvlJc w:val="left"/>
      <w:pPr>
        <w:tabs>
          <w:tab w:val="num" w:pos="1931"/>
        </w:tabs>
        <w:ind w:left="1931" w:hanging="360"/>
      </w:pPr>
      <w:rPr>
        <w:rFonts w:ascii="Courier New" w:hAnsi="Courier New" w:cs="Courier New" w:hint="default"/>
      </w:rPr>
    </w:lvl>
    <w:lvl w:ilvl="2" w:tplc="FFFFFFFF" w:tentative="1">
      <w:start w:val="1"/>
      <w:numFmt w:val="bullet"/>
      <w:lvlText w:val=""/>
      <w:lvlJc w:val="left"/>
      <w:pPr>
        <w:tabs>
          <w:tab w:val="num" w:pos="2651"/>
        </w:tabs>
        <w:ind w:left="2651" w:hanging="360"/>
      </w:pPr>
      <w:rPr>
        <w:rFonts w:ascii="Wingdings" w:hAnsi="Wingdings" w:hint="default"/>
      </w:rPr>
    </w:lvl>
    <w:lvl w:ilvl="3" w:tplc="FFFFFFFF" w:tentative="1">
      <w:start w:val="1"/>
      <w:numFmt w:val="bullet"/>
      <w:lvlText w:val=""/>
      <w:lvlJc w:val="left"/>
      <w:pPr>
        <w:tabs>
          <w:tab w:val="num" w:pos="3371"/>
        </w:tabs>
        <w:ind w:left="3371" w:hanging="360"/>
      </w:pPr>
      <w:rPr>
        <w:rFonts w:ascii="Symbol" w:hAnsi="Symbol" w:hint="default"/>
      </w:rPr>
    </w:lvl>
    <w:lvl w:ilvl="4" w:tplc="FFFFFFFF" w:tentative="1">
      <w:start w:val="1"/>
      <w:numFmt w:val="bullet"/>
      <w:lvlText w:val="o"/>
      <w:lvlJc w:val="left"/>
      <w:pPr>
        <w:tabs>
          <w:tab w:val="num" w:pos="4091"/>
        </w:tabs>
        <w:ind w:left="4091" w:hanging="360"/>
      </w:pPr>
      <w:rPr>
        <w:rFonts w:ascii="Courier New" w:hAnsi="Courier New" w:cs="Courier New" w:hint="default"/>
      </w:rPr>
    </w:lvl>
    <w:lvl w:ilvl="5" w:tplc="FFFFFFFF" w:tentative="1">
      <w:start w:val="1"/>
      <w:numFmt w:val="bullet"/>
      <w:lvlText w:val=""/>
      <w:lvlJc w:val="left"/>
      <w:pPr>
        <w:tabs>
          <w:tab w:val="num" w:pos="4811"/>
        </w:tabs>
        <w:ind w:left="4811" w:hanging="360"/>
      </w:pPr>
      <w:rPr>
        <w:rFonts w:ascii="Wingdings" w:hAnsi="Wingdings" w:hint="default"/>
      </w:rPr>
    </w:lvl>
    <w:lvl w:ilvl="6" w:tplc="FFFFFFFF" w:tentative="1">
      <w:start w:val="1"/>
      <w:numFmt w:val="bullet"/>
      <w:lvlText w:val=""/>
      <w:lvlJc w:val="left"/>
      <w:pPr>
        <w:tabs>
          <w:tab w:val="num" w:pos="5531"/>
        </w:tabs>
        <w:ind w:left="5531" w:hanging="360"/>
      </w:pPr>
      <w:rPr>
        <w:rFonts w:ascii="Symbol" w:hAnsi="Symbol" w:hint="default"/>
      </w:rPr>
    </w:lvl>
    <w:lvl w:ilvl="7" w:tplc="FFFFFFFF" w:tentative="1">
      <w:start w:val="1"/>
      <w:numFmt w:val="bullet"/>
      <w:lvlText w:val="o"/>
      <w:lvlJc w:val="left"/>
      <w:pPr>
        <w:tabs>
          <w:tab w:val="num" w:pos="6251"/>
        </w:tabs>
        <w:ind w:left="6251" w:hanging="360"/>
      </w:pPr>
      <w:rPr>
        <w:rFonts w:ascii="Courier New" w:hAnsi="Courier New" w:cs="Courier New" w:hint="default"/>
      </w:rPr>
    </w:lvl>
    <w:lvl w:ilvl="8" w:tplc="FFFFFFFF" w:tentative="1">
      <w:start w:val="1"/>
      <w:numFmt w:val="bullet"/>
      <w:lvlText w:val=""/>
      <w:lvlJc w:val="left"/>
      <w:pPr>
        <w:tabs>
          <w:tab w:val="num" w:pos="6971"/>
        </w:tabs>
        <w:ind w:left="6971" w:hanging="360"/>
      </w:pPr>
      <w:rPr>
        <w:rFonts w:ascii="Wingdings" w:hAnsi="Wingdings" w:hint="default"/>
      </w:rPr>
    </w:lvl>
  </w:abstractNum>
  <w:abstractNum w:abstractNumId="102">
    <w:nsid w:val="64BF3886"/>
    <w:multiLevelType w:val="multilevel"/>
    <w:tmpl w:val="919ED78C"/>
    <w:lvl w:ilvl="0">
      <w:start w:val="1"/>
      <w:numFmt w:val="decimal"/>
      <w:pStyle w:val="Heading6"/>
      <w:lvlText w:val="%1."/>
      <w:lvlJc w:val="left"/>
      <w:pPr>
        <w:ind w:left="360" w:hanging="360"/>
      </w:pPr>
      <w:rPr>
        <w:rFonts w:hint="default"/>
        <w:sz w:val="28"/>
      </w:rPr>
    </w:lvl>
    <w:lvl w:ilvl="1">
      <w:start w:val="1"/>
      <w:numFmt w:val="upperLetter"/>
      <w:pStyle w:val="Heading7"/>
      <w:lvlText w:val="%2."/>
      <w:lvlJc w:val="left"/>
      <w:pPr>
        <w:ind w:left="1077" w:hanging="510"/>
      </w:pPr>
      <w:rPr>
        <w:rFonts w:ascii="Arial" w:hAnsi="Arial" w:hint="default"/>
        <w:b w:val="0"/>
        <w:i w:val="0"/>
        <w:sz w:val="2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3">
    <w:nsid w:val="672E193A"/>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4">
    <w:nsid w:val="67723FED"/>
    <w:multiLevelType w:val="hybridMultilevel"/>
    <w:tmpl w:val="30102D8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5">
    <w:nsid w:val="68AB3699"/>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6">
    <w:nsid w:val="6A2C61ED"/>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7">
    <w:nsid w:val="6D2D307B"/>
    <w:multiLevelType w:val="hybridMultilevel"/>
    <w:tmpl w:val="C8B07F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8">
    <w:nsid w:val="6E9F12B6"/>
    <w:multiLevelType w:val="hybridMultilevel"/>
    <w:tmpl w:val="AEB843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EBA3408"/>
    <w:multiLevelType w:val="multilevel"/>
    <w:tmpl w:val="958A7492"/>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rPr>
        <w:b w:val="0"/>
      </w:rPr>
    </w:lvl>
    <w:lvl w:ilvl="2">
      <w:start w:val="1"/>
      <w:numFmt w:val="decimal"/>
      <w:lvlText w:val="%3."/>
      <w:lvlJc w:val="left"/>
      <w:pPr>
        <w:tabs>
          <w:tab w:val="num" w:pos="1080"/>
        </w:tabs>
        <w:ind w:left="1080" w:hanging="360"/>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0">
    <w:nsid w:val="6F3768C6"/>
    <w:multiLevelType w:val="hybridMultilevel"/>
    <w:tmpl w:val="E12021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F5E3E1B"/>
    <w:multiLevelType w:val="hybridMultilevel"/>
    <w:tmpl w:val="C8B07F5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2">
    <w:nsid w:val="6F9F0395"/>
    <w:multiLevelType w:val="hybridMultilevel"/>
    <w:tmpl w:val="F3E428BA"/>
    <w:lvl w:ilvl="0" w:tplc="AC1C2BDC">
      <w:start w:val="1"/>
      <w:numFmt w:val="decimal"/>
      <w:lvlText w:val="%1"/>
      <w:lvlJc w:val="left"/>
      <w:pPr>
        <w:tabs>
          <w:tab w:val="num" w:pos="1571"/>
        </w:tabs>
        <w:ind w:left="1571" w:hanging="360"/>
      </w:pPr>
      <w:rPr>
        <w:rFonts w:hint="default"/>
      </w:rPr>
    </w:lvl>
    <w:lvl w:ilvl="1" w:tplc="750E039A">
      <w:start w:val="1"/>
      <w:numFmt w:val="bullet"/>
      <w:lvlText w:val=""/>
      <w:lvlJc w:val="left"/>
      <w:pPr>
        <w:tabs>
          <w:tab w:val="num" w:pos="2651"/>
        </w:tabs>
        <w:ind w:left="2651" w:hanging="720"/>
      </w:pPr>
      <w:rPr>
        <w:rFonts w:ascii="Symbol" w:hAnsi="Symbol" w:hint="default"/>
      </w:rPr>
    </w:lvl>
    <w:lvl w:ilvl="2" w:tplc="0809001B" w:tentative="1">
      <w:start w:val="1"/>
      <w:numFmt w:val="lowerRoman"/>
      <w:lvlText w:val="%3."/>
      <w:lvlJc w:val="right"/>
      <w:pPr>
        <w:tabs>
          <w:tab w:val="num" w:pos="3011"/>
        </w:tabs>
        <w:ind w:left="3011" w:hanging="180"/>
      </w:pPr>
    </w:lvl>
    <w:lvl w:ilvl="3" w:tplc="0809000F" w:tentative="1">
      <w:start w:val="1"/>
      <w:numFmt w:val="decimal"/>
      <w:lvlText w:val="%4."/>
      <w:lvlJc w:val="left"/>
      <w:pPr>
        <w:tabs>
          <w:tab w:val="num" w:pos="3731"/>
        </w:tabs>
        <w:ind w:left="3731" w:hanging="360"/>
      </w:pPr>
    </w:lvl>
    <w:lvl w:ilvl="4" w:tplc="08090019" w:tentative="1">
      <w:start w:val="1"/>
      <w:numFmt w:val="lowerLetter"/>
      <w:lvlText w:val="%5."/>
      <w:lvlJc w:val="left"/>
      <w:pPr>
        <w:tabs>
          <w:tab w:val="num" w:pos="4451"/>
        </w:tabs>
        <w:ind w:left="4451" w:hanging="360"/>
      </w:pPr>
    </w:lvl>
    <w:lvl w:ilvl="5" w:tplc="0809001B" w:tentative="1">
      <w:start w:val="1"/>
      <w:numFmt w:val="lowerRoman"/>
      <w:lvlText w:val="%6."/>
      <w:lvlJc w:val="right"/>
      <w:pPr>
        <w:tabs>
          <w:tab w:val="num" w:pos="5171"/>
        </w:tabs>
        <w:ind w:left="5171" w:hanging="180"/>
      </w:pPr>
    </w:lvl>
    <w:lvl w:ilvl="6" w:tplc="0809000F" w:tentative="1">
      <w:start w:val="1"/>
      <w:numFmt w:val="decimal"/>
      <w:lvlText w:val="%7."/>
      <w:lvlJc w:val="left"/>
      <w:pPr>
        <w:tabs>
          <w:tab w:val="num" w:pos="5891"/>
        </w:tabs>
        <w:ind w:left="5891" w:hanging="360"/>
      </w:pPr>
    </w:lvl>
    <w:lvl w:ilvl="7" w:tplc="08090019" w:tentative="1">
      <w:start w:val="1"/>
      <w:numFmt w:val="lowerLetter"/>
      <w:lvlText w:val="%8."/>
      <w:lvlJc w:val="left"/>
      <w:pPr>
        <w:tabs>
          <w:tab w:val="num" w:pos="6611"/>
        </w:tabs>
        <w:ind w:left="6611" w:hanging="360"/>
      </w:pPr>
    </w:lvl>
    <w:lvl w:ilvl="8" w:tplc="0809001B" w:tentative="1">
      <w:start w:val="1"/>
      <w:numFmt w:val="lowerRoman"/>
      <w:lvlText w:val="%9."/>
      <w:lvlJc w:val="right"/>
      <w:pPr>
        <w:tabs>
          <w:tab w:val="num" w:pos="7331"/>
        </w:tabs>
        <w:ind w:left="7331" w:hanging="180"/>
      </w:pPr>
    </w:lvl>
  </w:abstractNum>
  <w:abstractNum w:abstractNumId="113">
    <w:nsid w:val="70275504"/>
    <w:multiLevelType w:val="hybridMultilevel"/>
    <w:tmpl w:val="5E2A0ED4"/>
    <w:lvl w:ilvl="0" w:tplc="6096C95A">
      <w:start w:val="1"/>
      <w:numFmt w:val="bullet"/>
      <w:lvlText w:val=""/>
      <w:lvlJc w:val="left"/>
      <w:pPr>
        <w:tabs>
          <w:tab w:val="num" w:pos="1134"/>
        </w:tabs>
        <w:ind w:left="1134" w:hanging="567"/>
      </w:pPr>
      <w:rPr>
        <w:rFonts w:ascii="Symbol" w:hAnsi="Symbol" w:hint="default"/>
      </w:rPr>
    </w:lvl>
    <w:lvl w:ilvl="1" w:tplc="14090003" w:tentative="1">
      <w:start w:val="1"/>
      <w:numFmt w:val="bullet"/>
      <w:lvlText w:val="o"/>
      <w:lvlJc w:val="left"/>
      <w:pPr>
        <w:tabs>
          <w:tab w:val="num" w:pos="1440"/>
        </w:tabs>
        <w:ind w:left="1440" w:hanging="360"/>
      </w:pPr>
      <w:rPr>
        <w:rFonts w:ascii="Courier New" w:hAnsi="Courier New" w:cs="Courier New" w:hint="default"/>
      </w:rPr>
    </w:lvl>
    <w:lvl w:ilvl="2" w:tplc="14090005" w:tentative="1">
      <w:start w:val="1"/>
      <w:numFmt w:val="bullet"/>
      <w:lvlText w:val=""/>
      <w:lvlJc w:val="left"/>
      <w:pPr>
        <w:tabs>
          <w:tab w:val="num" w:pos="2160"/>
        </w:tabs>
        <w:ind w:left="2160" w:hanging="360"/>
      </w:pPr>
      <w:rPr>
        <w:rFonts w:ascii="Wingdings" w:hAnsi="Wingdings" w:hint="default"/>
      </w:rPr>
    </w:lvl>
    <w:lvl w:ilvl="3" w:tplc="14090001" w:tentative="1">
      <w:start w:val="1"/>
      <w:numFmt w:val="bullet"/>
      <w:lvlText w:val=""/>
      <w:lvlJc w:val="left"/>
      <w:pPr>
        <w:tabs>
          <w:tab w:val="num" w:pos="2880"/>
        </w:tabs>
        <w:ind w:left="2880" w:hanging="360"/>
      </w:pPr>
      <w:rPr>
        <w:rFonts w:ascii="Symbol" w:hAnsi="Symbol" w:hint="default"/>
      </w:rPr>
    </w:lvl>
    <w:lvl w:ilvl="4" w:tplc="14090003" w:tentative="1">
      <w:start w:val="1"/>
      <w:numFmt w:val="bullet"/>
      <w:lvlText w:val="o"/>
      <w:lvlJc w:val="left"/>
      <w:pPr>
        <w:tabs>
          <w:tab w:val="num" w:pos="3600"/>
        </w:tabs>
        <w:ind w:left="3600" w:hanging="360"/>
      </w:pPr>
      <w:rPr>
        <w:rFonts w:ascii="Courier New" w:hAnsi="Courier New" w:cs="Courier New" w:hint="default"/>
      </w:rPr>
    </w:lvl>
    <w:lvl w:ilvl="5" w:tplc="14090005" w:tentative="1">
      <w:start w:val="1"/>
      <w:numFmt w:val="bullet"/>
      <w:lvlText w:val=""/>
      <w:lvlJc w:val="left"/>
      <w:pPr>
        <w:tabs>
          <w:tab w:val="num" w:pos="4320"/>
        </w:tabs>
        <w:ind w:left="4320" w:hanging="360"/>
      </w:pPr>
      <w:rPr>
        <w:rFonts w:ascii="Wingdings" w:hAnsi="Wingdings" w:hint="default"/>
      </w:rPr>
    </w:lvl>
    <w:lvl w:ilvl="6" w:tplc="14090001" w:tentative="1">
      <w:start w:val="1"/>
      <w:numFmt w:val="bullet"/>
      <w:lvlText w:val=""/>
      <w:lvlJc w:val="left"/>
      <w:pPr>
        <w:tabs>
          <w:tab w:val="num" w:pos="5040"/>
        </w:tabs>
        <w:ind w:left="5040" w:hanging="360"/>
      </w:pPr>
      <w:rPr>
        <w:rFonts w:ascii="Symbol" w:hAnsi="Symbol" w:hint="default"/>
      </w:rPr>
    </w:lvl>
    <w:lvl w:ilvl="7" w:tplc="14090003" w:tentative="1">
      <w:start w:val="1"/>
      <w:numFmt w:val="bullet"/>
      <w:lvlText w:val="o"/>
      <w:lvlJc w:val="left"/>
      <w:pPr>
        <w:tabs>
          <w:tab w:val="num" w:pos="5760"/>
        </w:tabs>
        <w:ind w:left="5760" w:hanging="360"/>
      </w:pPr>
      <w:rPr>
        <w:rFonts w:ascii="Courier New" w:hAnsi="Courier New" w:cs="Courier New" w:hint="default"/>
      </w:rPr>
    </w:lvl>
    <w:lvl w:ilvl="8" w:tplc="14090005" w:tentative="1">
      <w:start w:val="1"/>
      <w:numFmt w:val="bullet"/>
      <w:lvlText w:val=""/>
      <w:lvlJc w:val="left"/>
      <w:pPr>
        <w:tabs>
          <w:tab w:val="num" w:pos="6480"/>
        </w:tabs>
        <w:ind w:left="6480" w:hanging="360"/>
      </w:pPr>
      <w:rPr>
        <w:rFonts w:ascii="Wingdings" w:hAnsi="Wingdings" w:hint="default"/>
      </w:rPr>
    </w:lvl>
  </w:abstractNum>
  <w:abstractNum w:abstractNumId="114">
    <w:nsid w:val="71A33E95"/>
    <w:multiLevelType w:val="hybridMultilevel"/>
    <w:tmpl w:val="523655F2"/>
    <w:lvl w:ilvl="0" w:tplc="0409000F">
      <w:start w:val="1"/>
      <w:numFmt w:val="decimal"/>
      <w:lvlText w:val="%1."/>
      <w:lvlJc w:val="left"/>
      <w:pPr>
        <w:ind w:left="1308" w:hanging="360"/>
      </w:pPr>
    </w:lvl>
    <w:lvl w:ilvl="1" w:tplc="04090019" w:tentative="1">
      <w:start w:val="1"/>
      <w:numFmt w:val="lowerLetter"/>
      <w:lvlText w:val="%2."/>
      <w:lvlJc w:val="left"/>
      <w:pPr>
        <w:ind w:left="2028" w:hanging="360"/>
      </w:pPr>
    </w:lvl>
    <w:lvl w:ilvl="2" w:tplc="0409001B" w:tentative="1">
      <w:start w:val="1"/>
      <w:numFmt w:val="lowerRoman"/>
      <w:lvlText w:val="%3."/>
      <w:lvlJc w:val="right"/>
      <w:pPr>
        <w:ind w:left="2748" w:hanging="180"/>
      </w:pPr>
    </w:lvl>
    <w:lvl w:ilvl="3" w:tplc="0409000F" w:tentative="1">
      <w:start w:val="1"/>
      <w:numFmt w:val="decimal"/>
      <w:lvlText w:val="%4."/>
      <w:lvlJc w:val="left"/>
      <w:pPr>
        <w:ind w:left="3468" w:hanging="360"/>
      </w:pPr>
    </w:lvl>
    <w:lvl w:ilvl="4" w:tplc="04090019" w:tentative="1">
      <w:start w:val="1"/>
      <w:numFmt w:val="lowerLetter"/>
      <w:lvlText w:val="%5."/>
      <w:lvlJc w:val="left"/>
      <w:pPr>
        <w:ind w:left="4188" w:hanging="360"/>
      </w:pPr>
    </w:lvl>
    <w:lvl w:ilvl="5" w:tplc="0409001B" w:tentative="1">
      <w:start w:val="1"/>
      <w:numFmt w:val="lowerRoman"/>
      <w:lvlText w:val="%6."/>
      <w:lvlJc w:val="right"/>
      <w:pPr>
        <w:ind w:left="4908" w:hanging="180"/>
      </w:pPr>
    </w:lvl>
    <w:lvl w:ilvl="6" w:tplc="0409000F" w:tentative="1">
      <w:start w:val="1"/>
      <w:numFmt w:val="decimal"/>
      <w:lvlText w:val="%7."/>
      <w:lvlJc w:val="left"/>
      <w:pPr>
        <w:ind w:left="5628" w:hanging="360"/>
      </w:pPr>
    </w:lvl>
    <w:lvl w:ilvl="7" w:tplc="04090019" w:tentative="1">
      <w:start w:val="1"/>
      <w:numFmt w:val="lowerLetter"/>
      <w:lvlText w:val="%8."/>
      <w:lvlJc w:val="left"/>
      <w:pPr>
        <w:ind w:left="6348" w:hanging="360"/>
      </w:pPr>
    </w:lvl>
    <w:lvl w:ilvl="8" w:tplc="0409001B" w:tentative="1">
      <w:start w:val="1"/>
      <w:numFmt w:val="lowerRoman"/>
      <w:lvlText w:val="%9."/>
      <w:lvlJc w:val="right"/>
      <w:pPr>
        <w:ind w:left="7068" w:hanging="180"/>
      </w:pPr>
    </w:lvl>
  </w:abstractNum>
  <w:abstractNum w:abstractNumId="115">
    <w:nsid w:val="734C0C3F"/>
    <w:multiLevelType w:val="hybridMultilevel"/>
    <w:tmpl w:val="3790ED66"/>
    <w:lvl w:ilvl="0" w:tplc="8C54F33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6">
    <w:nsid w:val="742F05B9"/>
    <w:multiLevelType w:val="hybridMultilevel"/>
    <w:tmpl w:val="0590A57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7">
    <w:nsid w:val="74CA2843"/>
    <w:multiLevelType w:val="hybridMultilevel"/>
    <w:tmpl w:val="9D7AD6B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8">
    <w:nsid w:val="767F4815"/>
    <w:multiLevelType w:val="hybridMultilevel"/>
    <w:tmpl w:val="FF7A7D98"/>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9">
    <w:nsid w:val="76FD0CDD"/>
    <w:multiLevelType w:val="hybridMultilevel"/>
    <w:tmpl w:val="9E78EA1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0">
    <w:nsid w:val="77287B60"/>
    <w:multiLevelType w:val="hybridMultilevel"/>
    <w:tmpl w:val="EC7AA07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1">
    <w:nsid w:val="795B6AFE"/>
    <w:multiLevelType w:val="hybridMultilevel"/>
    <w:tmpl w:val="2EF25620"/>
    <w:lvl w:ilvl="0" w:tplc="04090001">
      <w:start w:val="1"/>
      <w:numFmt w:val="bullet"/>
      <w:lvlText w:val=""/>
      <w:lvlJc w:val="left"/>
      <w:pPr>
        <w:ind w:left="1898" w:hanging="360"/>
      </w:pPr>
      <w:rPr>
        <w:rFonts w:ascii="Symbol" w:hAnsi="Symbol" w:hint="default"/>
      </w:rPr>
    </w:lvl>
    <w:lvl w:ilvl="1" w:tplc="04090003">
      <w:start w:val="1"/>
      <w:numFmt w:val="bullet"/>
      <w:lvlText w:val="o"/>
      <w:lvlJc w:val="left"/>
      <w:pPr>
        <w:ind w:left="2618" w:hanging="360"/>
      </w:pPr>
      <w:rPr>
        <w:rFonts w:ascii="Courier New" w:hAnsi="Courier New" w:cs="Courier New" w:hint="default"/>
      </w:rPr>
    </w:lvl>
    <w:lvl w:ilvl="2" w:tplc="04090005">
      <w:start w:val="1"/>
      <w:numFmt w:val="bullet"/>
      <w:lvlText w:val=""/>
      <w:lvlJc w:val="left"/>
      <w:pPr>
        <w:ind w:left="3338" w:hanging="360"/>
      </w:pPr>
      <w:rPr>
        <w:rFonts w:ascii="Wingdings" w:hAnsi="Wingdings" w:hint="default"/>
      </w:rPr>
    </w:lvl>
    <w:lvl w:ilvl="3" w:tplc="04090001">
      <w:start w:val="1"/>
      <w:numFmt w:val="bullet"/>
      <w:lvlText w:val=""/>
      <w:lvlJc w:val="left"/>
      <w:pPr>
        <w:ind w:left="4058" w:hanging="360"/>
      </w:pPr>
      <w:rPr>
        <w:rFonts w:ascii="Symbol" w:hAnsi="Symbol" w:hint="default"/>
      </w:rPr>
    </w:lvl>
    <w:lvl w:ilvl="4" w:tplc="04090003">
      <w:start w:val="1"/>
      <w:numFmt w:val="bullet"/>
      <w:lvlText w:val="o"/>
      <w:lvlJc w:val="left"/>
      <w:pPr>
        <w:ind w:left="4778" w:hanging="360"/>
      </w:pPr>
      <w:rPr>
        <w:rFonts w:ascii="Courier New" w:hAnsi="Courier New" w:cs="Courier New" w:hint="default"/>
      </w:rPr>
    </w:lvl>
    <w:lvl w:ilvl="5" w:tplc="04090005">
      <w:start w:val="1"/>
      <w:numFmt w:val="bullet"/>
      <w:lvlText w:val=""/>
      <w:lvlJc w:val="left"/>
      <w:pPr>
        <w:ind w:left="5498" w:hanging="360"/>
      </w:pPr>
      <w:rPr>
        <w:rFonts w:ascii="Wingdings" w:hAnsi="Wingdings" w:hint="default"/>
      </w:rPr>
    </w:lvl>
    <w:lvl w:ilvl="6" w:tplc="04090001">
      <w:start w:val="1"/>
      <w:numFmt w:val="bullet"/>
      <w:lvlText w:val=""/>
      <w:lvlJc w:val="left"/>
      <w:pPr>
        <w:ind w:left="6218" w:hanging="360"/>
      </w:pPr>
      <w:rPr>
        <w:rFonts w:ascii="Symbol" w:hAnsi="Symbol" w:hint="default"/>
      </w:rPr>
    </w:lvl>
    <w:lvl w:ilvl="7" w:tplc="04090003">
      <w:start w:val="1"/>
      <w:numFmt w:val="bullet"/>
      <w:lvlText w:val="o"/>
      <w:lvlJc w:val="left"/>
      <w:pPr>
        <w:ind w:left="6938" w:hanging="360"/>
      </w:pPr>
      <w:rPr>
        <w:rFonts w:ascii="Courier New" w:hAnsi="Courier New" w:cs="Courier New" w:hint="default"/>
      </w:rPr>
    </w:lvl>
    <w:lvl w:ilvl="8" w:tplc="04090005">
      <w:start w:val="1"/>
      <w:numFmt w:val="bullet"/>
      <w:lvlText w:val=""/>
      <w:lvlJc w:val="left"/>
      <w:pPr>
        <w:ind w:left="7658" w:hanging="360"/>
      </w:pPr>
      <w:rPr>
        <w:rFonts w:ascii="Wingdings" w:hAnsi="Wingdings" w:hint="default"/>
      </w:rPr>
    </w:lvl>
  </w:abstractNum>
  <w:abstractNum w:abstractNumId="122">
    <w:nsid w:val="79DF1FF3"/>
    <w:multiLevelType w:val="hybridMultilevel"/>
    <w:tmpl w:val="D3282BA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3">
    <w:nsid w:val="7AD51A7A"/>
    <w:multiLevelType w:val="hybridMultilevel"/>
    <w:tmpl w:val="F0C687B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4">
    <w:nsid w:val="7D6A240D"/>
    <w:multiLevelType w:val="hybridMultilevel"/>
    <w:tmpl w:val="9496E2EA"/>
    <w:lvl w:ilvl="0" w:tplc="6A5A96C6">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E3E5434"/>
    <w:multiLevelType w:val="hybridMultilevel"/>
    <w:tmpl w:val="3EB4FBD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6">
    <w:nsid w:val="7FAB1DB6"/>
    <w:multiLevelType w:val="hybridMultilevel"/>
    <w:tmpl w:val="FF96C4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7">
    <w:nsid w:val="7FE54A41"/>
    <w:multiLevelType w:val="hybridMultilevel"/>
    <w:tmpl w:val="AEDCB70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5"/>
  </w:num>
  <w:num w:numId="2">
    <w:abstractNumId w:val="0"/>
  </w:num>
  <w:num w:numId="3">
    <w:abstractNumId w:val="112"/>
  </w:num>
  <w:num w:numId="4">
    <w:abstractNumId w:val="76"/>
  </w:num>
  <w:num w:numId="5">
    <w:abstractNumId w:val="113"/>
  </w:num>
  <w:num w:numId="6">
    <w:abstractNumId w:val="65"/>
  </w:num>
  <w:num w:numId="7">
    <w:abstractNumId w:val="16"/>
  </w:num>
  <w:num w:numId="8">
    <w:abstractNumId w:val="91"/>
  </w:num>
  <w:num w:numId="9">
    <w:abstractNumId w:val="52"/>
  </w:num>
  <w:num w:numId="10">
    <w:abstractNumId w:val="45"/>
  </w:num>
  <w:num w:numId="11">
    <w:abstractNumId w:val="115"/>
  </w:num>
  <w:num w:numId="12">
    <w:abstractNumId w:val="101"/>
  </w:num>
  <w:num w:numId="13">
    <w:abstractNumId w:val="32"/>
  </w:num>
  <w:num w:numId="14">
    <w:abstractNumId w:val="11"/>
  </w:num>
  <w:num w:numId="15">
    <w:abstractNumId w:val="79"/>
  </w:num>
  <w:num w:numId="16">
    <w:abstractNumId w:val="89"/>
  </w:num>
  <w:num w:numId="17">
    <w:abstractNumId w:val="87"/>
  </w:num>
  <w:num w:numId="18">
    <w:abstractNumId w:val="22"/>
  </w:num>
  <w:num w:numId="19">
    <w:abstractNumId w:val="19"/>
  </w:num>
  <w:num w:numId="20">
    <w:abstractNumId w:val="40"/>
  </w:num>
  <w:num w:numId="21">
    <w:abstractNumId w:val="6"/>
  </w:num>
  <w:num w:numId="22">
    <w:abstractNumId w:val="12"/>
  </w:num>
  <w:num w:numId="23">
    <w:abstractNumId w:val="14"/>
  </w:num>
  <w:num w:numId="24">
    <w:abstractNumId w:val="86"/>
  </w:num>
  <w:num w:numId="25">
    <w:abstractNumId w:val="38"/>
  </w:num>
  <w:num w:numId="26">
    <w:abstractNumId w:val="110"/>
  </w:num>
  <w:num w:numId="27">
    <w:abstractNumId w:val="99"/>
  </w:num>
  <w:num w:numId="28">
    <w:abstractNumId w:val="85"/>
  </w:num>
  <w:num w:numId="29">
    <w:abstractNumId w:val="27"/>
  </w:num>
  <w:num w:numId="30">
    <w:abstractNumId w:val="28"/>
  </w:num>
  <w:num w:numId="31">
    <w:abstractNumId w:val="29"/>
  </w:num>
  <w:num w:numId="32">
    <w:abstractNumId w:val="78"/>
  </w:num>
  <w:num w:numId="33">
    <w:abstractNumId w:val="121"/>
  </w:num>
  <w:num w:numId="34">
    <w:abstractNumId w:val="50"/>
  </w:num>
  <w:num w:numId="35">
    <w:abstractNumId w:val="88"/>
  </w:num>
  <w:num w:numId="36">
    <w:abstractNumId w:val="124"/>
  </w:num>
  <w:num w:numId="37">
    <w:abstractNumId w:val="7"/>
  </w:num>
  <w:num w:numId="38">
    <w:abstractNumId w:val="83"/>
  </w:num>
  <w:num w:numId="39">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5"/>
  </w:num>
  <w:num w:numId="41">
    <w:abstractNumId w:val="72"/>
  </w:num>
  <w:num w:numId="42">
    <w:abstractNumId w:val="33"/>
  </w:num>
  <w:num w:numId="43">
    <w:abstractNumId w:val="63"/>
  </w:num>
  <w:num w:numId="44">
    <w:abstractNumId w:val="15"/>
  </w:num>
  <w:num w:numId="45">
    <w:abstractNumId w:val="120"/>
  </w:num>
  <w:num w:numId="46">
    <w:abstractNumId w:val="117"/>
  </w:num>
  <w:num w:numId="47">
    <w:abstractNumId w:val="36"/>
  </w:num>
  <w:num w:numId="48">
    <w:abstractNumId w:val="98"/>
  </w:num>
  <w:num w:numId="49">
    <w:abstractNumId w:val="68"/>
  </w:num>
  <w:num w:numId="50">
    <w:abstractNumId w:val="69"/>
  </w:num>
  <w:num w:numId="51">
    <w:abstractNumId w:val="60"/>
  </w:num>
  <w:num w:numId="52">
    <w:abstractNumId w:val="55"/>
  </w:num>
  <w:num w:numId="53">
    <w:abstractNumId w:val="66"/>
  </w:num>
  <w:num w:numId="54">
    <w:abstractNumId w:val="9"/>
  </w:num>
  <w:num w:numId="55">
    <w:abstractNumId w:val="127"/>
  </w:num>
  <w:num w:numId="56">
    <w:abstractNumId w:val="34"/>
  </w:num>
  <w:num w:numId="57">
    <w:abstractNumId w:val="104"/>
  </w:num>
  <w:num w:numId="58">
    <w:abstractNumId w:val="93"/>
  </w:num>
  <w:num w:numId="59">
    <w:abstractNumId w:val="49"/>
  </w:num>
  <w:num w:numId="60">
    <w:abstractNumId w:val="116"/>
  </w:num>
  <w:num w:numId="61">
    <w:abstractNumId w:val="26"/>
  </w:num>
  <w:num w:numId="62">
    <w:abstractNumId w:val="64"/>
  </w:num>
  <w:num w:numId="63">
    <w:abstractNumId w:val="18"/>
  </w:num>
  <w:num w:numId="64">
    <w:abstractNumId w:val="30"/>
  </w:num>
  <w:num w:numId="65">
    <w:abstractNumId w:val="106"/>
  </w:num>
  <w:num w:numId="66">
    <w:abstractNumId w:val="20"/>
  </w:num>
  <w:num w:numId="67">
    <w:abstractNumId w:val="125"/>
  </w:num>
  <w:num w:numId="68">
    <w:abstractNumId w:val="105"/>
  </w:num>
  <w:num w:numId="69">
    <w:abstractNumId w:val="41"/>
  </w:num>
  <w:num w:numId="70">
    <w:abstractNumId w:val="119"/>
  </w:num>
  <w:num w:numId="71">
    <w:abstractNumId w:val="103"/>
  </w:num>
  <w:num w:numId="72">
    <w:abstractNumId w:val="54"/>
  </w:num>
  <w:num w:numId="73">
    <w:abstractNumId w:val="56"/>
  </w:num>
  <w:num w:numId="74">
    <w:abstractNumId w:val="122"/>
  </w:num>
  <w:num w:numId="75">
    <w:abstractNumId w:val="24"/>
  </w:num>
  <w:num w:numId="76">
    <w:abstractNumId w:val="95"/>
  </w:num>
  <w:num w:numId="77">
    <w:abstractNumId w:val="81"/>
  </w:num>
  <w:num w:numId="78">
    <w:abstractNumId w:val="94"/>
  </w:num>
  <w:num w:numId="79">
    <w:abstractNumId w:val="70"/>
  </w:num>
  <w:num w:numId="80">
    <w:abstractNumId w:val="82"/>
  </w:num>
  <w:num w:numId="81">
    <w:abstractNumId w:val="8"/>
  </w:num>
  <w:num w:numId="82">
    <w:abstractNumId w:val="37"/>
  </w:num>
  <w:num w:numId="83">
    <w:abstractNumId w:val="31"/>
  </w:num>
  <w:num w:numId="84">
    <w:abstractNumId w:val="111"/>
  </w:num>
  <w:num w:numId="85">
    <w:abstractNumId w:val="107"/>
  </w:num>
  <w:num w:numId="86">
    <w:abstractNumId w:val="58"/>
  </w:num>
  <w:num w:numId="87">
    <w:abstractNumId w:val="97"/>
  </w:num>
  <w:num w:numId="88">
    <w:abstractNumId w:val="123"/>
  </w:num>
  <w:num w:numId="89">
    <w:abstractNumId w:val="80"/>
  </w:num>
  <w:num w:numId="90">
    <w:abstractNumId w:val="62"/>
  </w:num>
  <w:num w:numId="91">
    <w:abstractNumId w:val="118"/>
  </w:num>
  <w:num w:numId="92">
    <w:abstractNumId w:val="35"/>
  </w:num>
  <w:num w:numId="93">
    <w:abstractNumId w:val="42"/>
  </w:num>
  <w:num w:numId="94">
    <w:abstractNumId w:val="57"/>
  </w:num>
  <w:num w:numId="95">
    <w:abstractNumId w:val="39"/>
  </w:num>
  <w:num w:numId="96">
    <w:abstractNumId w:val="10"/>
  </w:num>
  <w:num w:numId="97">
    <w:abstractNumId w:val="44"/>
  </w:num>
  <w:num w:numId="98">
    <w:abstractNumId w:val="74"/>
  </w:num>
  <w:num w:numId="99">
    <w:abstractNumId w:val="114"/>
  </w:num>
  <w:num w:numId="100">
    <w:abstractNumId w:val="25"/>
  </w:num>
  <w:num w:numId="101">
    <w:abstractNumId w:val="48"/>
  </w:num>
  <w:num w:numId="102">
    <w:abstractNumId w:val="90"/>
  </w:num>
  <w:num w:numId="103">
    <w:abstractNumId w:val="73"/>
  </w:num>
  <w:num w:numId="104">
    <w:abstractNumId w:val="43"/>
  </w:num>
  <w:num w:numId="105">
    <w:abstractNumId w:val="51"/>
  </w:num>
  <w:num w:numId="106">
    <w:abstractNumId w:val="23"/>
  </w:num>
  <w:num w:numId="107">
    <w:abstractNumId w:val="61"/>
  </w:num>
  <w:num w:numId="108">
    <w:abstractNumId w:val="84"/>
  </w:num>
  <w:num w:numId="109">
    <w:abstractNumId w:val="53"/>
  </w:num>
  <w:num w:numId="110">
    <w:abstractNumId w:val="126"/>
  </w:num>
  <w:num w:numId="111">
    <w:abstractNumId w:val="13"/>
  </w:num>
  <w:num w:numId="112">
    <w:abstractNumId w:val="100"/>
  </w:num>
  <w:num w:numId="113">
    <w:abstractNumId w:val="108"/>
  </w:num>
  <w:num w:numId="114">
    <w:abstractNumId w:val="1"/>
    <w:lvlOverride w:ilvl="0">
      <w:lvl w:ilvl="0">
        <w:start w:val="1"/>
        <w:numFmt w:val="bullet"/>
        <w:lvlText w:val=""/>
        <w:legacy w:legacy="1" w:legacySpace="0" w:legacyIndent="283"/>
        <w:lvlJc w:val="left"/>
        <w:pPr>
          <w:ind w:left="709" w:hanging="283"/>
        </w:pPr>
        <w:rPr>
          <w:rFonts w:ascii="Symbol" w:hAnsi="Symbol" w:hint="default"/>
        </w:rPr>
      </w:lvl>
    </w:lvlOverride>
  </w:num>
  <w:num w:numId="115">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09"/>
  </w:num>
  <w:num w:numId="119">
    <w:abstractNumId w:val="77"/>
  </w:num>
  <w:num w:numId="120">
    <w:abstractNumId w:val="47"/>
  </w:num>
  <w:num w:numId="121">
    <w:abstractNumId w:val="67"/>
  </w:num>
  <w:num w:numId="122">
    <w:abstractNumId w:val="17"/>
  </w:num>
  <w:num w:numId="123">
    <w:abstractNumId w:val="21"/>
  </w:num>
  <w:num w:numId="124">
    <w:abstractNumId w:val="96"/>
  </w:num>
  <w:num w:numId="125">
    <w:abstractNumId w:val="102"/>
  </w:num>
  <w:num w:numId="126">
    <w:abstractNumId w:val="102"/>
    <w:lvlOverride w:ilvl="0">
      <w:lvl w:ilvl="0">
        <w:start w:val="1"/>
        <w:numFmt w:val="decimal"/>
        <w:pStyle w:val="Heading6"/>
        <w:lvlText w:val="%1."/>
        <w:lvlJc w:val="left"/>
        <w:pPr>
          <w:ind w:left="360" w:hanging="360"/>
        </w:pPr>
        <w:rPr>
          <w:rFonts w:hint="default"/>
          <w:sz w:val="28"/>
        </w:rPr>
      </w:lvl>
    </w:lvlOverride>
    <w:lvlOverride w:ilvl="1">
      <w:lvl w:ilvl="1">
        <w:start w:val="1"/>
        <w:numFmt w:val="upperLetter"/>
        <w:pStyle w:val="Heading7"/>
        <w:lvlText w:val="%2."/>
        <w:lvlJc w:val="left"/>
        <w:pPr>
          <w:ind w:left="1077" w:hanging="510"/>
        </w:pPr>
        <w:rPr>
          <w:rFonts w:ascii="Arial" w:hAnsi="Arial" w:hint="default"/>
          <w:b/>
          <w:i/>
          <w:sz w:val="20"/>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27">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owrise">
    <w15:presenceInfo w15:providerId="None" w15:userId="lowri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activeWritingStyle w:appName="MSWord" w:lang="en-AU" w:vendorID="64" w:dllVersion="131078" w:nlCheck="1" w:checkStyle="0"/>
  <w:activeWritingStyle w:appName="MSWord" w:lang="en-NZ"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102401">
      <o:colormenu v:ext="edit" fillcolor="none"/>
    </o:shapedefaults>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313D"/>
    <w:rsid w:val="00000687"/>
    <w:rsid w:val="00000A28"/>
    <w:rsid w:val="0000352B"/>
    <w:rsid w:val="00005662"/>
    <w:rsid w:val="000060C0"/>
    <w:rsid w:val="000062F3"/>
    <w:rsid w:val="0000683E"/>
    <w:rsid w:val="00006A83"/>
    <w:rsid w:val="00011EB1"/>
    <w:rsid w:val="0001308B"/>
    <w:rsid w:val="00013DCF"/>
    <w:rsid w:val="00014F23"/>
    <w:rsid w:val="0001521B"/>
    <w:rsid w:val="000166BE"/>
    <w:rsid w:val="000175F1"/>
    <w:rsid w:val="00017A0E"/>
    <w:rsid w:val="00020978"/>
    <w:rsid w:val="00020C14"/>
    <w:rsid w:val="00021349"/>
    <w:rsid w:val="00021770"/>
    <w:rsid w:val="00021AC4"/>
    <w:rsid w:val="00023D36"/>
    <w:rsid w:val="00026E0C"/>
    <w:rsid w:val="0002777D"/>
    <w:rsid w:val="0003285F"/>
    <w:rsid w:val="00033078"/>
    <w:rsid w:val="0003417E"/>
    <w:rsid w:val="00035A0B"/>
    <w:rsid w:val="00035A27"/>
    <w:rsid w:val="00035EEE"/>
    <w:rsid w:val="00036104"/>
    <w:rsid w:val="00037E42"/>
    <w:rsid w:val="000401D1"/>
    <w:rsid w:val="00040D10"/>
    <w:rsid w:val="00040E28"/>
    <w:rsid w:val="00042465"/>
    <w:rsid w:val="00043761"/>
    <w:rsid w:val="0004385F"/>
    <w:rsid w:val="00044F12"/>
    <w:rsid w:val="00045FA5"/>
    <w:rsid w:val="00046342"/>
    <w:rsid w:val="00046CC0"/>
    <w:rsid w:val="0005017C"/>
    <w:rsid w:val="000517AE"/>
    <w:rsid w:val="00052157"/>
    <w:rsid w:val="00052C1B"/>
    <w:rsid w:val="00052C6F"/>
    <w:rsid w:val="00052C8F"/>
    <w:rsid w:val="0005382A"/>
    <w:rsid w:val="00055156"/>
    <w:rsid w:val="00055672"/>
    <w:rsid w:val="0005661A"/>
    <w:rsid w:val="0005694A"/>
    <w:rsid w:val="00057CBB"/>
    <w:rsid w:val="000612FF"/>
    <w:rsid w:val="00063436"/>
    <w:rsid w:val="000634C0"/>
    <w:rsid w:val="00064511"/>
    <w:rsid w:val="00065B9E"/>
    <w:rsid w:val="00067044"/>
    <w:rsid w:val="000703D9"/>
    <w:rsid w:val="00070F0C"/>
    <w:rsid w:val="000712D1"/>
    <w:rsid w:val="000714B2"/>
    <w:rsid w:val="00071C17"/>
    <w:rsid w:val="00071D3D"/>
    <w:rsid w:val="00072C59"/>
    <w:rsid w:val="00074585"/>
    <w:rsid w:val="000749F8"/>
    <w:rsid w:val="000756F8"/>
    <w:rsid w:val="000778DE"/>
    <w:rsid w:val="0008046B"/>
    <w:rsid w:val="00080577"/>
    <w:rsid w:val="00084F18"/>
    <w:rsid w:val="00084F1E"/>
    <w:rsid w:val="00085544"/>
    <w:rsid w:val="00086BD1"/>
    <w:rsid w:val="0008732B"/>
    <w:rsid w:val="000875E6"/>
    <w:rsid w:val="000909BE"/>
    <w:rsid w:val="000917F6"/>
    <w:rsid w:val="0009245D"/>
    <w:rsid w:val="0009478D"/>
    <w:rsid w:val="00094D30"/>
    <w:rsid w:val="00095201"/>
    <w:rsid w:val="00095ECB"/>
    <w:rsid w:val="0009663B"/>
    <w:rsid w:val="00096E4E"/>
    <w:rsid w:val="000974EA"/>
    <w:rsid w:val="00097743"/>
    <w:rsid w:val="00097EFD"/>
    <w:rsid w:val="000A13C2"/>
    <w:rsid w:val="000A22CC"/>
    <w:rsid w:val="000A3498"/>
    <w:rsid w:val="000A39EF"/>
    <w:rsid w:val="000A4CA3"/>
    <w:rsid w:val="000A6311"/>
    <w:rsid w:val="000A6D9C"/>
    <w:rsid w:val="000B0614"/>
    <w:rsid w:val="000B0762"/>
    <w:rsid w:val="000B20B2"/>
    <w:rsid w:val="000B3C53"/>
    <w:rsid w:val="000B43EC"/>
    <w:rsid w:val="000B5AC4"/>
    <w:rsid w:val="000B66EB"/>
    <w:rsid w:val="000B6BA8"/>
    <w:rsid w:val="000B6ED5"/>
    <w:rsid w:val="000B758E"/>
    <w:rsid w:val="000B7CBE"/>
    <w:rsid w:val="000C1969"/>
    <w:rsid w:val="000C2BAB"/>
    <w:rsid w:val="000C2D9C"/>
    <w:rsid w:val="000C33E0"/>
    <w:rsid w:val="000C3EAB"/>
    <w:rsid w:val="000C4283"/>
    <w:rsid w:val="000C518F"/>
    <w:rsid w:val="000C588A"/>
    <w:rsid w:val="000C645F"/>
    <w:rsid w:val="000C7275"/>
    <w:rsid w:val="000C766E"/>
    <w:rsid w:val="000D0042"/>
    <w:rsid w:val="000D08FB"/>
    <w:rsid w:val="000D1885"/>
    <w:rsid w:val="000D1F9B"/>
    <w:rsid w:val="000D29BC"/>
    <w:rsid w:val="000D31B7"/>
    <w:rsid w:val="000D3A1A"/>
    <w:rsid w:val="000D4A7A"/>
    <w:rsid w:val="000D4B77"/>
    <w:rsid w:val="000D5983"/>
    <w:rsid w:val="000D5A93"/>
    <w:rsid w:val="000D60D6"/>
    <w:rsid w:val="000D648C"/>
    <w:rsid w:val="000D6A21"/>
    <w:rsid w:val="000E20C9"/>
    <w:rsid w:val="000E22D0"/>
    <w:rsid w:val="000E3101"/>
    <w:rsid w:val="000E6024"/>
    <w:rsid w:val="000E64FD"/>
    <w:rsid w:val="000F07F7"/>
    <w:rsid w:val="000F15BF"/>
    <w:rsid w:val="000F20EB"/>
    <w:rsid w:val="000F33FF"/>
    <w:rsid w:val="000F39B2"/>
    <w:rsid w:val="000F3BA7"/>
    <w:rsid w:val="000F57B8"/>
    <w:rsid w:val="000F5DE8"/>
    <w:rsid w:val="000F6257"/>
    <w:rsid w:val="000F77B8"/>
    <w:rsid w:val="000F7F92"/>
    <w:rsid w:val="00101827"/>
    <w:rsid w:val="00101CC4"/>
    <w:rsid w:val="00103175"/>
    <w:rsid w:val="0010403A"/>
    <w:rsid w:val="00105648"/>
    <w:rsid w:val="00105A1B"/>
    <w:rsid w:val="00105D32"/>
    <w:rsid w:val="00105F63"/>
    <w:rsid w:val="00107BB0"/>
    <w:rsid w:val="00110347"/>
    <w:rsid w:val="0011035F"/>
    <w:rsid w:val="0011300B"/>
    <w:rsid w:val="00113E01"/>
    <w:rsid w:val="00113EFC"/>
    <w:rsid w:val="00114186"/>
    <w:rsid w:val="001160AF"/>
    <w:rsid w:val="00116678"/>
    <w:rsid w:val="00117136"/>
    <w:rsid w:val="00120005"/>
    <w:rsid w:val="001203C9"/>
    <w:rsid w:val="001215A4"/>
    <w:rsid w:val="00121AC2"/>
    <w:rsid w:val="00122D2B"/>
    <w:rsid w:val="00122F14"/>
    <w:rsid w:val="00123B2B"/>
    <w:rsid w:val="00124C67"/>
    <w:rsid w:val="00124D5F"/>
    <w:rsid w:val="00125CEA"/>
    <w:rsid w:val="0012789D"/>
    <w:rsid w:val="00127C09"/>
    <w:rsid w:val="00130671"/>
    <w:rsid w:val="00131D00"/>
    <w:rsid w:val="001342B6"/>
    <w:rsid w:val="00134346"/>
    <w:rsid w:val="00136719"/>
    <w:rsid w:val="001372A5"/>
    <w:rsid w:val="0013747F"/>
    <w:rsid w:val="00137C0F"/>
    <w:rsid w:val="001406E7"/>
    <w:rsid w:val="0014250A"/>
    <w:rsid w:val="001435F1"/>
    <w:rsid w:val="001471DB"/>
    <w:rsid w:val="00150225"/>
    <w:rsid w:val="001505C4"/>
    <w:rsid w:val="00150E6E"/>
    <w:rsid w:val="0015160A"/>
    <w:rsid w:val="0015171E"/>
    <w:rsid w:val="001519FB"/>
    <w:rsid w:val="001520F6"/>
    <w:rsid w:val="001523CF"/>
    <w:rsid w:val="00152C67"/>
    <w:rsid w:val="00153B92"/>
    <w:rsid w:val="00153F67"/>
    <w:rsid w:val="00155B28"/>
    <w:rsid w:val="00156AF6"/>
    <w:rsid w:val="001573CA"/>
    <w:rsid w:val="00160C2F"/>
    <w:rsid w:val="0016103B"/>
    <w:rsid w:val="00164065"/>
    <w:rsid w:val="0016766E"/>
    <w:rsid w:val="001701B4"/>
    <w:rsid w:val="001703B8"/>
    <w:rsid w:val="001718D3"/>
    <w:rsid w:val="00173EA3"/>
    <w:rsid w:val="00174087"/>
    <w:rsid w:val="001750A3"/>
    <w:rsid w:val="00176F35"/>
    <w:rsid w:val="00176FE4"/>
    <w:rsid w:val="0017796F"/>
    <w:rsid w:val="00180A2E"/>
    <w:rsid w:val="00181BDD"/>
    <w:rsid w:val="0018337D"/>
    <w:rsid w:val="001837B0"/>
    <w:rsid w:val="00183B31"/>
    <w:rsid w:val="00184D1B"/>
    <w:rsid w:val="00191B27"/>
    <w:rsid w:val="001932F7"/>
    <w:rsid w:val="00193B30"/>
    <w:rsid w:val="0019468B"/>
    <w:rsid w:val="00194E14"/>
    <w:rsid w:val="00194F52"/>
    <w:rsid w:val="00195B6E"/>
    <w:rsid w:val="00197035"/>
    <w:rsid w:val="001A0E9C"/>
    <w:rsid w:val="001A0F21"/>
    <w:rsid w:val="001A1955"/>
    <w:rsid w:val="001A337D"/>
    <w:rsid w:val="001A3461"/>
    <w:rsid w:val="001A4689"/>
    <w:rsid w:val="001A498B"/>
    <w:rsid w:val="001A4E78"/>
    <w:rsid w:val="001A526C"/>
    <w:rsid w:val="001A5D55"/>
    <w:rsid w:val="001A6499"/>
    <w:rsid w:val="001A6796"/>
    <w:rsid w:val="001A6906"/>
    <w:rsid w:val="001A6C78"/>
    <w:rsid w:val="001A7D86"/>
    <w:rsid w:val="001B132C"/>
    <w:rsid w:val="001B16DA"/>
    <w:rsid w:val="001B1ADE"/>
    <w:rsid w:val="001B1B22"/>
    <w:rsid w:val="001B2687"/>
    <w:rsid w:val="001B2699"/>
    <w:rsid w:val="001B2E1C"/>
    <w:rsid w:val="001B4B69"/>
    <w:rsid w:val="001B516A"/>
    <w:rsid w:val="001B62DE"/>
    <w:rsid w:val="001B63F7"/>
    <w:rsid w:val="001B724E"/>
    <w:rsid w:val="001B7B60"/>
    <w:rsid w:val="001C0243"/>
    <w:rsid w:val="001C02FC"/>
    <w:rsid w:val="001C2302"/>
    <w:rsid w:val="001C5AC1"/>
    <w:rsid w:val="001C6134"/>
    <w:rsid w:val="001C65CE"/>
    <w:rsid w:val="001C7040"/>
    <w:rsid w:val="001C76CC"/>
    <w:rsid w:val="001C76E2"/>
    <w:rsid w:val="001D196E"/>
    <w:rsid w:val="001D31A8"/>
    <w:rsid w:val="001D3584"/>
    <w:rsid w:val="001D4DDE"/>
    <w:rsid w:val="001D5386"/>
    <w:rsid w:val="001E2AD1"/>
    <w:rsid w:val="001E34A0"/>
    <w:rsid w:val="001E61FC"/>
    <w:rsid w:val="001F0A46"/>
    <w:rsid w:val="001F0CC5"/>
    <w:rsid w:val="001F1875"/>
    <w:rsid w:val="001F305C"/>
    <w:rsid w:val="001F3F31"/>
    <w:rsid w:val="001F5BC5"/>
    <w:rsid w:val="001F5D80"/>
    <w:rsid w:val="001F68E7"/>
    <w:rsid w:val="001F6F39"/>
    <w:rsid w:val="001F6FDA"/>
    <w:rsid w:val="002002FF"/>
    <w:rsid w:val="00202218"/>
    <w:rsid w:val="00202834"/>
    <w:rsid w:val="00202AEE"/>
    <w:rsid w:val="002032F4"/>
    <w:rsid w:val="00203B4A"/>
    <w:rsid w:val="00204EBE"/>
    <w:rsid w:val="00205052"/>
    <w:rsid w:val="0020520E"/>
    <w:rsid w:val="002052A3"/>
    <w:rsid w:val="00207236"/>
    <w:rsid w:val="0021075E"/>
    <w:rsid w:val="002107C7"/>
    <w:rsid w:val="002108B8"/>
    <w:rsid w:val="002113BE"/>
    <w:rsid w:val="00211C23"/>
    <w:rsid w:val="00212E0E"/>
    <w:rsid w:val="00212FCF"/>
    <w:rsid w:val="00215194"/>
    <w:rsid w:val="00216AF3"/>
    <w:rsid w:val="002207DB"/>
    <w:rsid w:val="00221BE7"/>
    <w:rsid w:val="00221EFC"/>
    <w:rsid w:val="002232BF"/>
    <w:rsid w:val="00223788"/>
    <w:rsid w:val="0022401B"/>
    <w:rsid w:val="002241CD"/>
    <w:rsid w:val="0022466F"/>
    <w:rsid w:val="0022468B"/>
    <w:rsid w:val="002261CE"/>
    <w:rsid w:val="00226536"/>
    <w:rsid w:val="00227794"/>
    <w:rsid w:val="00227FF1"/>
    <w:rsid w:val="002304F1"/>
    <w:rsid w:val="002304F8"/>
    <w:rsid w:val="00231A33"/>
    <w:rsid w:val="0023299B"/>
    <w:rsid w:val="00233CE0"/>
    <w:rsid w:val="002347B6"/>
    <w:rsid w:val="00234874"/>
    <w:rsid w:val="00234A20"/>
    <w:rsid w:val="00235F37"/>
    <w:rsid w:val="00236498"/>
    <w:rsid w:val="00236AB4"/>
    <w:rsid w:val="00236DAF"/>
    <w:rsid w:val="00240407"/>
    <w:rsid w:val="00240E11"/>
    <w:rsid w:val="00240FCB"/>
    <w:rsid w:val="00241ABA"/>
    <w:rsid w:val="002424ED"/>
    <w:rsid w:val="00242F21"/>
    <w:rsid w:val="00243643"/>
    <w:rsid w:val="0024398A"/>
    <w:rsid w:val="00243A0B"/>
    <w:rsid w:val="002455A1"/>
    <w:rsid w:val="002467FC"/>
    <w:rsid w:val="002478D7"/>
    <w:rsid w:val="00247BDF"/>
    <w:rsid w:val="00251190"/>
    <w:rsid w:val="002517C9"/>
    <w:rsid w:val="00252299"/>
    <w:rsid w:val="0025241C"/>
    <w:rsid w:val="00253970"/>
    <w:rsid w:val="00253CF0"/>
    <w:rsid w:val="002540D5"/>
    <w:rsid w:val="00254AE1"/>
    <w:rsid w:val="0025502A"/>
    <w:rsid w:val="00255854"/>
    <w:rsid w:val="00256778"/>
    <w:rsid w:val="00256C30"/>
    <w:rsid w:val="00256CF8"/>
    <w:rsid w:val="00257E16"/>
    <w:rsid w:val="0026187D"/>
    <w:rsid w:val="00262830"/>
    <w:rsid w:val="00264663"/>
    <w:rsid w:val="0027018E"/>
    <w:rsid w:val="00270848"/>
    <w:rsid w:val="00272384"/>
    <w:rsid w:val="00272BD8"/>
    <w:rsid w:val="00273537"/>
    <w:rsid w:val="00274DBA"/>
    <w:rsid w:val="00275294"/>
    <w:rsid w:val="002757AF"/>
    <w:rsid w:val="002768A7"/>
    <w:rsid w:val="00276FFE"/>
    <w:rsid w:val="00277AD4"/>
    <w:rsid w:val="002808EC"/>
    <w:rsid w:val="00284F68"/>
    <w:rsid w:val="00293B04"/>
    <w:rsid w:val="00293CBE"/>
    <w:rsid w:val="002940EB"/>
    <w:rsid w:val="00294240"/>
    <w:rsid w:val="00295E6F"/>
    <w:rsid w:val="00296365"/>
    <w:rsid w:val="002970D0"/>
    <w:rsid w:val="00297379"/>
    <w:rsid w:val="00297729"/>
    <w:rsid w:val="002A043A"/>
    <w:rsid w:val="002A0E47"/>
    <w:rsid w:val="002A1BE0"/>
    <w:rsid w:val="002A1D13"/>
    <w:rsid w:val="002A20DE"/>
    <w:rsid w:val="002A29A2"/>
    <w:rsid w:val="002A3808"/>
    <w:rsid w:val="002A422F"/>
    <w:rsid w:val="002A626E"/>
    <w:rsid w:val="002A6479"/>
    <w:rsid w:val="002A753D"/>
    <w:rsid w:val="002B01D5"/>
    <w:rsid w:val="002B0606"/>
    <w:rsid w:val="002B1C5A"/>
    <w:rsid w:val="002B38E8"/>
    <w:rsid w:val="002B3AE6"/>
    <w:rsid w:val="002B645C"/>
    <w:rsid w:val="002B6E53"/>
    <w:rsid w:val="002B70B0"/>
    <w:rsid w:val="002B7417"/>
    <w:rsid w:val="002B79B7"/>
    <w:rsid w:val="002C0337"/>
    <w:rsid w:val="002C03D9"/>
    <w:rsid w:val="002C081E"/>
    <w:rsid w:val="002C0AA9"/>
    <w:rsid w:val="002C11E9"/>
    <w:rsid w:val="002C387C"/>
    <w:rsid w:val="002C4EBB"/>
    <w:rsid w:val="002C5AA4"/>
    <w:rsid w:val="002C62A9"/>
    <w:rsid w:val="002C6D68"/>
    <w:rsid w:val="002D1598"/>
    <w:rsid w:val="002D20A6"/>
    <w:rsid w:val="002D2A36"/>
    <w:rsid w:val="002D3203"/>
    <w:rsid w:val="002D407E"/>
    <w:rsid w:val="002D5E4A"/>
    <w:rsid w:val="002D6471"/>
    <w:rsid w:val="002D72FC"/>
    <w:rsid w:val="002E0A03"/>
    <w:rsid w:val="002E12DB"/>
    <w:rsid w:val="002E130E"/>
    <w:rsid w:val="002E1AF1"/>
    <w:rsid w:val="002E2B26"/>
    <w:rsid w:val="002E30DE"/>
    <w:rsid w:val="002E4546"/>
    <w:rsid w:val="002E5141"/>
    <w:rsid w:val="002E5793"/>
    <w:rsid w:val="002E5E62"/>
    <w:rsid w:val="002E5FB3"/>
    <w:rsid w:val="002F0115"/>
    <w:rsid w:val="002F2F4B"/>
    <w:rsid w:val="002F3A42"/>
    <w:rsid w:val="002F3F32"/>
    <w:rsid w:val="002F560C"/>
    <w:rsid w:val="002F5717"/>
    <w:rsid w:val="002F6C91"/>
    <w:rsid w:val="002F7779"/>
    <w:rsid w:val="002F78A3"/>
    <w:rsid w:val="00300537"/>
    <w:rsid w:val="00300C19"/>
    <w:rsid w:val="00303F68"/>
    <w:rsid w:val="003068CD"/>
    <w:rsid w:val="00306AAB"/>
    <w:rsid w:val="003077D4"/>
    <w:rsid w:val="00307F6F"/>
    <w:rsid w:val="00310271"/>
    <w:rsid w:val="00310B37"/>
    <w:rsid w:val="003132BE"/>
    <w:rsid w:val="00313E77"/>
    <w:rsid w:val="00314B9F"/>
    <w:rsid w:val="00314C3A"/>
    <w:rsid w:val="003156C1"/>
    <w:rsid w:val="003157D9"/>
    <w:rsid w:val="00315F6B"/>
    <w:rsid w:val="00316E91"/>
    <w:rsid w:val="00321732"/>
    <w:rsid w:val="003220BD"/>
    <w:rsid w:val="003223A7"/>
    <w:rsid w:val="00322CB5"/>
    <w:rsid w:val="00322F5C"/>
    <w:rsid w:val="003232DB"/>
    <w:rsid w:val="0032417D"/>
    <w:rsid w:val="00325C14"/>
    <w:rsid w:val="00325CE3"/>
    <w:rsid w:val="003263F2"/>
    <w:rsid w:val="003267A8"/>
    <w:rsid w:val="00327CE1"/>
    <w:rsid w:val="003302D3"/>
    <w:rsid w:val="00332184"/>
    <w:rsid w:val="003342DB"/>
    <w:rsid w:val="00335217"/>
    <w:rsid w:val="003361CE"/>
    <w:rsid w:val="00337484"/>
    <w:rsid w:val="0034058A"/>
    <w:rsid w:val="00341829"/>
    <w:rsid w:val="00341885"/>
    <w:rsid w:val="00342B52"/>
    <w:rsid w:val="00342CC2"/>
    <w:rsid w:val="00343D0C"/>
    <w:rsid w:val="00343D54"/>
    <w:rsid w:val="00343F5A"/>
    <w:rsid w:val="00345BDE"/>
    <w:rsid w:val="0034640A"/>
    <w:rsid w:val="00347005"/>
    <w:rsid w:val="00350404"/>
    <w:rsid w:val="00350A55"/>
    <w:rsid w:val="00351CDD"/>
    <w:rsid w:val="00353C4B"/>
    <w:rsid w:val="00354615"/>
    <w:rsid w:val="00354848"/>
    <w:rsid w:val="0035599C"/>
    <w:rsid w:val="00355D40"/>
    <w:rsid w:val="00361F67"/>
    <w:rsid w:val="00363285"/>
    <w:rsid w:val="003635B6"/>
    <w:rsid w:val="003657CC"/>
    <w:rsid w:val="00365A83"/>
    <w:rsid w:val="003661B2"/>
    <w:rsid w:val="0036659B"/>
    <w:rsid w:val="00367F54"/>
    <w:rsid w:val="003719FF"/>
    <w:rsid w:val="00372B10"/>
    <w:rsid w:val="00373918"/>
    <w:rsid w:val="00373EAD"/>
    <w:rsid w:val="00374EF1"/>
    <w:rsid w:val="00375872"/>
    <w:rsid w:val="00376263"/>
    <w:rsid w:val="0037690D"/>
    <w:rsid w:val="00376929"/>
    <w:rsid w:val="0037773E"/>
    <w:rsid w:val="00377A58"/>
    <w:rsid w:val="0038116D"/>
    <w:rsid w:val="00381EFA"/>
    <w:rsid w:val="00383A74"/>
    <w:rsid w:val="00383B6C"/>
    <w:rsid w:val="00384FA7"/>
    <w:rsid w:val="003857A5"/>
    <w:rsid w:val="00385C4F"/>
    <w:rsid w:val="003860F1"/>
    <w:rsid w:val="00391830"/>
    <w:rsid w:val="00391EF6"/>
    <w:rsid w:val="00392DD5"/>
    <w:rsid w:val="003956CE"/>
    <w:rsid w:val="0039658F"/>
    <w:rsid w:val="00396CDD"/>
    <w:rsid w:val="003975A3"/>
    <w:rsid w:val="003A0B08"/>
    <w:rsid w:val="003A0C3E"/>
    <w:rsid w:val="003A1244"/>
    <w:rsid w:val="003A1E3E"/>
    <w:rsid w:val="003A347E"/>
    <w:rsid w:val="003A398D"/>
    <w:rsid w:val="003A471A"/>
    <w:rsid w:val="003A4F83"/>
    <w:rsid w:val="003A5082"/>
    <w:rsid w:val="003A5572"/>
    <w:rsid w:val="003A57DA"/>
    <w:rsid w:val="003A6347"/>
    <w:rsid w:val="003A644C"/>
    <w:rsid w:val="003A6E92"/>
    <w:rsid w:val="003B005C"/>
    <w:rsid w:val="003B14BF"/>
    <w:rsid w:val="003B1CDF"/>
    <w:rsid w:val="003B2418"/>
    <w:rsid w:val="003B64BB"/>
    <w:rsid w:val="003C0897"/>
    <w:rsid w:val="003C1394"/>
    <w:rsid w:val="003C16BD"/>
    <w:rsid w:val="003C2B2A"/>
    <w:rsid w:val="003C4C3F"/>
    <w:rsid w:val="003C5867"/>
    <w:rsid w:val="003C5E6A"/>
    <w:rsid w:val="003C6034"/>
    <w:rsid w:val="003D0110"/>
    <w:rsid w:val="003D02CC"/>
    <w:rsid w:val="003D0ACA"/>
    <w:rsid w:val="003D0D30"/>
    <w:rsid w:val="003D152D"/>
    <w:rsid w:val="003D172E"/>
    <w:rsid w:val="003D4051"/>
    <w:rsid w:val="003D43F8"/>
    <w:rsid w:val="003D632F"/>
    <w:rsid w:val="003D63FA"/>
    <w:rsid w:val="003D6F72"/>
    <w:rsid w:val="003E083D"/>
    <w:rsid w:val="003E289B"/>
    <w:rsid w:val="003E2E6D"/>
    <w:rsid w:val="003E3410"/>
    <w:rsid w:val="003E36D5"/>
    <w:rsid w:val="003E3FC9"/>
    <w:rsid w:val="003E45D8"/>
    <w:rsid w:val="003E4634"/>
    <w:rsid w:val="003E608D"/>
    <w:rsid w:val="003E6418"/>
    <w:rsid w:val="003E7FAE"/>
    <w:rsid w:val="003F0EB2"/>
    <w:rsid w:val="003F121B"/>
    <w:rsid w:val="003F1D00"/>
    <w:rsid w:val="003F232B"/>
    <w:rsid w:val="003F24FD"/>
    <w:rsid w:val="003F388E"/>
    <w:rsid w:val="003F602F"/>
    <w:rsid w:val="003F60AB"/>
    <w:rsid w:val="003F659B"/>
    <w:rsid w:val="004015FE"/>
    <w:rsid w:val="004021DC"/>
    <w:rsid w:val="00402404"/>
    <w:rsid w:val="0040279C"/>
    <w:rsid w:val="004027FD"/>
    <w:rsid w:val="00402D78"/>
    <w:rsid w:val="0040360B"/>
    <w:rsid w:val="00403C60"/>
    <w:rsid w:val="00406E95"/>
    <w:rsid w:val="0040720D"/>
    <w:rsid w:val="00410A8D"/>
    <w:rsid w:val="00411ABC"/>
    <w:rsid w:val="004129A6"/>
    <w:rsid w:val="004129D3"/>
    <w:rsid w:val="00414B76"/>
    <w:rsid w:val="00414BC4"/>
    <w:rsid w:val="00414CF0"/>
    <w:rsid w:val="00415039"/>
    <w:rsid w:val="00415874"/>
    <w:rsid w:val="00415930"/>
    <w:rsid w:val="00415D72"/>
    <w:rsid w:val="004166C5"/>
    <w:rsid w:val="00416A7C"/>
    <w:rsid w:val="00420773"/>
    <w:rsid w:val="0042085B"/>
    <w:rsid w:val="00422FC7"/>
    <w:rsid w:val="00423525"/>
    <w:rsid w:val="004241FC"/>
    <w:rsid w:val="004244C0"/>
    <w:rsid w:val="004251B7"/>
    <w:rsid w:val="00427D1D"/>
    <w:rsid w:val="00430E61"/>
    <w:rsid w:val="004317DE"/>
    <w:rsid w:val="0043193E"/>
    <w:rsid w:val="00431B09"/>
    <w:rsid w:val="00433008"/>
    <w:rsid w:val="00433AB9"/>
    <w:rsid w:val="00434FC5"/>
    <w:rsid w:val="00434FFC"/>
    <w:rsid w:val="004350D4"/>
    <w:rsid w:val="00436C27"/>
    <w:rsid w:val="004408EF"/>
    <w:rsid w:val="00440DBC"/>
    <w:rsid w:val="00440EB5"/>
    <w:rsid w:val="004425D4"/>
    <w:rsid w:val="00443313"/>
    <w:rsid w:val="00443437"/>
    <w:rsid w:val="00443706"/>
    <w:rsid w:val="004440EC"/>
    <w:rsid w:val="00444325"/>
    <w:rsid w:val="00444802"/>
    <w:rsid w:val="00444A25"/>
    <w:rsid w:val="00444CC3"/>
    <w:rsid w:val="00444E16"/>
    <w:rsid w:val="004515C8"/>
    <w:rsid w:val="00453012"/>
    <w:rsid w:val="0045504D"/>
    <w:rsid w:val="00456092"/>
    <w:rsid w:val="00456186"/>
    <w:rsid w:val="00456289"/>
    <w:rsid w:val="004563FF"/>
    <w:rsid w:val="004569AE"/>
    <w:rsid w:val="00456F5F"/>
    <w:rsid w:val="004600E0"/>
    <w:rsid w:val="00462145"/>
    <w:rsid w:val="00462BCD"/>
    <w:rsid w:val="00462CC2"/>
    <w:rsid w:val="0046347C"/>
    <w:rsid w:val="004643E9"/>
    <w:rsid w:val="00465721"/>
    <w:rsid w:val="00465CC8"/>
    <w:rsid w:val="0046606F"/>
    <w:rsid w:val="004661D8"/>
    <w:rsid w:val="0046629E"/>
    <w:rsid w:val="0046631B"/>
    <w:rsid w:val="0046679F"/>
    <w:rsid w:val="00466EE9"/>
    <w:rsid w:val="00471BCF"/>
    <w:rsid w:val="00471D60"/>
    <w:rsid w:val="0047203A"/>
    <w:rsid w:val="00473832"/>
    <w:rsid w:val="004750E3"/>
    <w:rsid w:val="00475AFC"/>
    <w:rsid w:val="00475E3A"/>
    <w:rsid w:val="00476BA3"/>
    <w:rsid w:val="00477739"/>
    <w:rsid w:val="00477DD8"/>
    <w:rsid w:val="004803F3"/>
    <w:rsid w:val="004805F7"/>
    <w:rsid w:val="00480734"/>
    <w:rsid w:val="0048133C"/>
    <w:rsid w:val="004824C8"/>
    <w:rsid w:val="00482C1E"/>
    <w:rsid w:val="00483CDE"/>
    <w:rsid w:val="00484470"/>
    <w:rsid w:val="00485689"/>
    <w:rsid w:val="004857A6"/>
    <w:rsid w:val="004859CE"/>
    <w:rsid w:val="004860EB"/>
    <w:rsid w:val="0048623C"/>
    <w:rsid w:val="00486598"/>
    <w:rsid w:val="00487635"/>
    <w:rsid w:val="00487A67"/>
    <w:rsid w:val="004903E0"/>
    <w:rsid w:val="00490708"/>
    <w:rsid w:val="004909A1"/>
    <w:rsid w:val="0049147C"/>
    <w:rsid w:val="00491A8B"/>
    <w:rsid w:val="00491C7D"/>
    <w:rsid w:val="00491EAC"/>
    <w:rsid w:val="004935C6"/>
    <w:rsid w:val="00493904"/>
    <w:rsid w:val="004A0597"/>
    <w:rsid w:val="004A1329"/>
    <w:rsid w:val="004A147A"/>
    <w:rsid w:val="004A2048"/>
    <w:rsid w:val="004A2138"/>
    <w:rsid w:val="004A59DE"/>
    <w:rsid w:val="004A7856"/>
    <w:rsid w:val="004A7CE4"/>
    <w:rsid w:val="004B080B"/>
    <w:rsid w:val="004B1672"/>
    <w:rsid w:val="004B17FE"/>
    <w:rsid w:val="004B2BBC"/>
    <w:rsid w:val="004B3335"/>
    <w:rsid w:val="004B37F0"/>
    <w:rsid w:val="004B52B0"/>
    <w:rsid w:val="004B5F14"/>
    <w:rsid w:val="004C0BAC"/>
    <w:rsid w:val="004C0C41"/>
    <w:rsid w:val="004C0D5A"/>
    <w:rsid w:val="004C1066"/>
    <w:rsid w:val="004C1675"/>
    <w:rsid w:val="004C28EC"/>
    <w:rsid w:val="004C34A5"/>
    <w:rsid w:val="004C495E"/>
    <w:rsid w:val="004C5820"/>
    <w:rsid w:val="004C5A9D"/>
    <w:rsid w:val="004C7AD7"/>
    <w:rsid w:val="004D0B64"/>
    <w:rsid w:val="004D0C60"/>
    <w:rsid w:val="004D1039"/>
    <w:rsid w:val="004D4151"/>
    <w:rsid w:val="004D621F"/>
    <w:rsid w:val="004D7F98"/>
    <w:rsid w:val="004E0CCD"/>
    <w:rsid w:val="004E0DBF"/>
    <w:rsid w:val="004E0F7D"/>
    <w:rsid w:val="004E2147"/>
    <w:rsid w:val="004E249E"/>
    <w:rsid w:val="004E323A"/>
    <w:rsid w:val="004E3453"/>
    <w:rsid w:val="004E36C5"/>
    <w:rsid w:val="004E3D60"/>
    <w:rsid w:val="004E3ED9"/>
    <w:rsid w:val="004E5C2D"/>
    <w:rsid w:val="004F0686"/>
    <w:rsid w:val="004F0A70"/>
    <w:rsid w:val="004F2A1B"/>
    <w:rsid w:val="004F4162"/>
    <w:rsid w:val="004F5413"/>
    <w:rsid w:val="004F59CB"/>
    <w:rsid w:val="004F5E5D"/>
    <w:rsid w:val="004F6B60"/>
    <w:rsid w:val="00500854"/>
    <w:rsid w:val="00500B3F"/>
    <w:rsid w:val="00501D15"/>
    <w:rsid w:val="0050278C"/>
    <w:rsid w:val="00503951"/>
    <w:rsid w:val="0050436E"/>
    <w:rsid w:val="005043FA"/>
    <w:rsid w:val="00505780"/>
    <w:rsid w:val="00507F56"/>
    <w:rsid w:val="00510EE3"/>
    <w:rsid w:val="00512307"/>
    <w:rsid w:val="00512610"/>
    <w:rsid w:val="00513466"/>
    <w:rsid w:val="00513FC2"/>
    <w:rsid w:val="00514886"/>
    <w:rsid w:val="005164C2"/>
    <w:rsid w:val="005164C9"/>
    <w:rsid w:val="005211C4"/>
    <w:rsid w:val="00521247"/>
    <w:rsid w:val="0052432C"/>
    <w:rsid w:val="00525525"/>
    <w:rsid w:val="00525911"/>
    <w:rsid w:val="005259FE"/>
    <w:rsid w:val="00526FBB"/>
    <w:rsid w:val="005274CE"/>
    <w:rsid w:val="005303A5"/>
    <w:rsid w:val="00530CDB"/>
    <w:rsid w:val="00531A07"/>
    <w:rsid w:val="00531B8A"/>
    <w:rsid w:val="005358FE"/>
    <w:rsid w:val="005369BA"/>
    <w:rsid w:val="00541387"/>
    <w:rsid w:val="00541496"/>
    <w:rsid w:val="00541ABB"/>
    <w:rsid w:val="00541C73"/>
    <w:rsid w:val="00542942"/>
    <w:rsid w:val="00542FCF"/>
    <w:rsid w:val="00543AB4"/>
    <w:rsid w:val="0054565E"/>
    <w:rsid w:val="00545778"/>
    <w:rsid w:val="00545ECE"/>
    <w:rsid w:val="00546660"/>
    <w:rsid w:val="00547243"/>
    <w:rsid w:val="00550DB0"/>
    <w:rsid w:val="0055207A"/>
    <w:rsid w:val="005523DD"/>
    <w:rsid w:val="005536C7"/>
    <w:rsid w:val="00554C35"/>
    <w:rsid w:val="00557572"/>
    <w:rsid w:val="005606A9"/>
    <w:rsid w:val="00561ABE"/>
    <w:rsid w:val="00561B9B"/>
    <w:rsid w:val="0056215C"/>
    <w:rsid w:val="00562412"/>
    <w:rsid w:val="00562A58"/>
    <w:rsid w:val="00564E84"/>
    <w:rsid w:val="00565990"/>
    <w:rsid w:val="005665CD"/>
    <w:rsid w:val="00567A44"/>
    <w:rsid w:val="00567CCF"/>
    <w:rsid w:val="00570F9F"/>
    <w:rsid w:val="00571F34"/>
    <w:rsid w:val="00572650"/>
    <w:rsid w:val="00573C3E"/>
    <w:rsid w:val="00573F5C"/>
    <w:rsid w:val="00574A38"/>
    <w:rsid w:val="00575B52"/>
    <w:rsid w:val="00575BE8"/>
    <w:rsid w:val="00575F84"/>
    <w:rsid w:val="00577810"/>
    <w:rsid w:val="005825EC"/>
    <w:rsid w:val="005832AC"/>
    <w:rsid w:val="00584284"/>
    <w:rsid w:val="00586074"/>
    <w:rsid w:val="00586F8B"/>
    <w:rsid w:val="00587360"/>
    <w:rsid w:val="00587E4A"/>
    <w:rsid w:val="0059085D"/>
    <w:rsid w:val="005910FC"/>
    <w:rsid w:val="00594AEA"/>
    <w:rsid w:val="00596AF6"/>
    <w:rsid w:val="0059712A"/>
    <w:rsid w:val="00597A9D"/>
    <w:rsid w:val="005A05DC"/>
    <w:rsid w:val="005A10C6"/>
    <w:rsid w:val="005A1929"/>
    <w:rsid w:val="005A1C5E"/>
    <w:rsid w:val="005A2784"/>
    <w:rsid w:val="005A535D"/>
    <w:rsid w:val="005A55A7"/>
    <w:rsid w:val="005A6BB7"/>
    <w:rsid w:val="005A7C1D"/>
    <w:rsid w:val="005A7F2B"/>
    <w:rsid w:val="005B2050"/>
    <w:rsid w:val="005B27C8"/>
    <w:rsid w:val="005B42F1"/>
    <w:rsid w:val="005B4A45"/>
    <w:rsid w:val="005B4B6D"/>
    <w:rsid w:val="005B54FE"/>
    <w:rsid w:val="005B7909"/>
    <w:rsid w:val="005B7FC6"/>
    <w:rsid w:val="005C38F6"/>
    <w:rsid w:val="005C3DCD"/>
    <w:rsid w:val="005C5C3D"/>
    <w:rsid w:val="005C6859"/>
    <w:rsid w:val="005C6DCD"/>
    <w:rsid w:val="005D1701"/>
    <w:rsid w:val="005D336B"/>
    <w:rsid w:val="005D6961"/>
    <w:rsid w:val="005D7822"/>
    <w:rsid w:val="005D7EAE"/>
    <w:rsid w:val="005E01E5"/>
    <w:rsid w:val="005E0EFA"/>
    <w:rsid w:val="005E1D5D"/>
    <w:rsid w:val="005E2B99"/>
    <w:rsid w:val="005E34D8"/>
    <w:rsid w:val="005E4230"/>
    <w:rsid w:val="005E42F1"/>
    <w:rsid w:val="005E5C80"/>
    <w:rsid w:val="005E613B"/>
    <w:rsid w:val="005E628A"/>
    <w:rsid w:val="005E62EB"/>
    <w:rsid w:val="005E64EA"/>
    <w:rsid w:val="005E65DF"/>
    <w:rsid w:val="005E6BBC"/>
    <w:rsid w:val="005E6BBF"/>
    <w:rsid w:val="005F1258"/>
    <w:rsid w:val="005F20C8"/>
    <w:rsid w:val="005F2C99"/>
    <w:rsid w:val="005F3858"/>
    <w:rsid w:val="005F3B28"/>
    <w:rsid w:val="005F4E07"/>
    <w:rsid w:val="005F7135"/>
    <w:rsid w:val="005F7CCE"/>
    <w:rsid w:val="00600092"/>
    <w:rsid w:val="0060084D"/>
    <w:rsid w:val="0060292C"/>
    <w:rsid w:val="00602C86"/>
    <w:rsid w:val="00603A81"/>
    <w:rsid w:val="0060413E"/>
    <w:rsid w:val="00604A75"/>
    <w:rsid w:val="00604F5A"/>
    <w:rsid w:val="006059F7"/>
    <w:rsid w:val="00605E3C"/>
    <w:rsid w:val="006069C5"/>
    <w:rsid w:val="00606CE8"/>
    <w:rsid w:val="00606EFC"/>
    <w:rsid w:val="00607343"/>
    <w:rsid w:val="00610FD4"/>
    <w:rsid w:val="00612572"/>
    <w:rsid w:val="00612F21"/>
    <w:rsid w:val="006132CC"/>
    <w:rsid w:val="00613539"/>
    <w:rsid w:val="00613B09"/>
    <w:rsid w:val="00613C21"/>
    <w:rsid w:val="0061502E"/>
    <w:rsid w:val="00622019"/>
    <w:rsid w:val="00623B61"/>
    <w:rsid w:val="00623DB2"/>
    <w:rsid w:val="0062534F"/>
    <w:rsid w:val="00625DBA"/>
    <w:rsid w:val="00626B13"/>
    <w:rsid w:val="00626B5E"/>
    <w:rsid w:val="00626FAF"/>
    <w:rsid w:val="0062715C"/>
    <w:rsid w:val="006276C4"/>
    <w:rsid w:val="00630175"/>
    <w:rsid w:val="006310DC"/>
    <w:rsid w:val="00631C06"/>
    <w:rsid w:val="006329D7"/>
    <w:rsid w:val="00633EFE"/>
    <w:rsid w:val="0063424F"/>
    <w:rsid w:val="00634E4B"/>
    <w:rsid w:val="00636BDC"/>
    <w:rsid w:val="006402FC"/>
    <w:rsid w:val="006407E3"/>
    <w:rsid w:val="006408E4"/>
    <w:rsid w:val="006409EA"/>
    <w:rsid w:val="00640CE1"/>
    <w:rsid w:val="0064251B"/>
    <w:rsid w:val="006428A3"/>
    <w:rsid w:val="00643D0B"/>
    <w:rsid w:val="0064528A"/>
    <w:rsid w:val="00645851"/>
    <w:rsid w:val="00646A0D"/>
    <w:rsid w:val="006471C9"/>
    <w:rsid w:val="00650D11"/>
    <w:rsid w:val="006513B3"/>
    <w:rsid w:val="00651765"/>
    <w:rsid w:val="0065275C"/>
    <w:rsid w:val="00653C7F"/>
    <w:rsid w:val="00654123"/>
    <w:rsid w:val="006544CB"/>
    <w:rsid w:val="00655060"/>
    <w:rsid w:val="0065540B"/>
    <w:rsid w:val="006576E7"/>
    <w:rsid w:val="00657C15"/>
    <w:rsid w:val="0066000A"/>
    <w:rsid w:val="00662C67"/>
    <w:rsid w:val="00662E66"/>
    <w:rsid w:val="006637A2"/>
    <w:rsid w:val="0066604F"/>
    <w:rsid w:val="00667678"/>
    <w:rsid w:val="00667A1D"/>
    <w:rsid w:val="006707AC"/>
    <w:rsid w:val="0067181A"/>
    <w:rsid w:val="00672DB7"/>
    <w:rsid w:val="0067400A"/>
    <w:rsid w:val="006749B2"/>
    <w:rsid w:val="00674A97"/>
    <w:rsid w:val="00675624"/>
    <w:rsid w:val="00676A25"/>
    <w:rsid w:val="00677B1D"/>
    <w:rsid w:val="00680242"/>
    <w:rsid w:val="00680661"/>
    <w:rsid w:val="006820BA"/>
    <w:rsid w:val="00682FAC"/>
    <w:rsid w:val="00685D1C"/>
    <w:rsid w:val="00685E56"/>
    <w:rsid w:val="00686885"/>
    <w:rsid w:val="0068743F"/>
    <w:rsid w:val="006879FE"/>
    <w:rsid w:val="00691225"/>
    <w:rsid w:val="006913BB"/>
    <w:rsid w:val="006914CF"/>
    <w:rsid w:val="006917E1"/>
    <w:rsid w:val="0069188C"/>
    <w:rsid w:val="00691B22"/>
    <w:rsid w:val="00693938"/>
    <w:rsid w:val="0069532B"/>
    <w:rsid w:val="00695BC0"/>
    <w:rsid w:val="0069767A"/>
    <w:rsid w:val="006A3287"/>
    <w:rsid w:val="006A4062"/>
    <w:rsid w:val="006B050B"/>
    <w:rsid w:val="006B0CE9"/>
    <w:rsid w:val="006B2180"/>
    <w:rsid w:val="006B2602"/>
    <w:rsid w:val="006B2B38"/>
    <w:rsid w:val="006B34F3"/>
    <w:rsid w:val="006B4226"/>
    <w:rsid w:val="006B48B0"/>
    <w:rsid w:val="006B4B28"/>
    <w:rsid w:val="006B4DF7"/>
    <w:rsid w:val="006B596C"/>
    <w:rsid w:val="006B7B2F"/>
    <w:rsid w:val="006C3995"/>
    <w:rsid w:val="006C48F3"/>
    <w:rsid w:val="006C5242"/>
    <w:rsid w:val="006C5ACC"/>
    <w:rsid w:val="006C5C7E"/>
    <w:rsid w:val="006C77CC"/>
    <w:rsid w:val="006D0363"/>
    <w:rsid w:val="006D215A"/>
    <w:rsid w:val="006D3E78"/>
    <w:rsid w:val="006D4082"/>
    <w:rsid w:val="006D45EB"/>
    <w:rsid w:val="006D47F3"/>
    <w:rsid w:val="006D4958"/>
    <w:rsid w:val="006D6118"/>
    <w:rsid w:val="006D63EF"/>
    <w:rsid w:val="006D71AF"/>
    <w:rsid w:val="006E05BC"/>
    <w:rsid w:val="006E05F9"/>
    <w:rsid w:val="006E068F"/>
    <w:rsid w:val="006E0EB1"/>
    <w:rsid w:val="006E257E"/>
    <w:rsid w:val="006E5B90"/>
    <w:rsid w:val="006E6188"/>
    <w:rsid w:val="006E663E"/>
    <w:rsid w:val="006E6717"/>
    <w:rsid w:val="006F0F3D"/>
    <w:rsid w:val="006F2706"/>
    <w:rsid w:val="006F2EAA"/>
    <w:rsid w:val="006F33E7"/>
    <w:rsid w:val="006F592C"/>
    <w:rsid w:val="006F6BA2"/>
    <w:rsid w:val="006F7509"/>
    <w:rsid w:val="006F7B33"/>
    <w:rsid w:val="00700158"/>
    <w:rsid w:val="00701B01"/>
    <w:rsid w:val="00702D91"/>
    <w:rsid w:val="00703158"/>
    <w:rsid w:val="00703402"/>
    <w:rsid w:val="007034D6"/>
    <w:rsid w:val="007042EA"/>
    <w:rsid w:val="007070F1"/>
    <w:rsid w:val="007079A0"/>
    <w:rsid w:val="007106DB"/>
    <w:rsid w:val="007108FB"/>
    <w:rsid w:val="00710BC0"/>
    <w:rsid w:val="00710FD9"/>
    <w:rsid w:val="00711FAC"/>
    <w:rsid w:val="00712F34"/>
    <w:rsid w:val="0071305F"/>
    <w:rsid w:val="007144DF"/>
    <w:rsid w:val="0071454C"/>
    <w:rsid w:val="007158A4"/>
    <w:rsid w:val="00717D9B"/>
    <w:rsid w:val="007207C7"/>
    <w:rsid w:val="00720B78"/>
    <w:rsid w:val="00721B58"/>
    <w:rsid w:val="00722473"/>
    <w:rsid w:val="00723888"/>
    <w:rsid w:val="007238F5"/>
    <w:rsid w:val="00724FE5"/>
    <w:rsid w:val="00725BED"/>
    <w:rsid w:val="00726007"/>
    <w:rsid w:val="007268D8"/>
    <w:rsid w:val="00731205"/>
    <w:rsid w:val="00731DBA"/>
    <w:rsid w:val="00732EE9"/>
    <w:rsid w:val="0073337B"/>
    <w:rsid w:val="0073578F"/>
    <w:rsid w:val="00740BBD"/>
    <w:rsid w:val="00741428"/>
    <w:rsid w:val="007418DC"/>
    <w:rsid w:val="007422CE"/>
    <w:rsid w:val="007438E4"/>
    <w:rsid w:val="00743BF7"/>
    <w:rsid w:val="0074541E"/>
    <w:rsid w:val="0074637C"/>
    <w:rsid w:val="00746DDE"/>
    <w:rsid w:val="00750123"/>
    <w:rsid w:val="007506A8"/>
    <w:rsid w:val="00751866"/>
    <w:rsid w:val="00755488"/>
    <w:rsid w:val="00760C60"/>
    <w:rsid w:val="007617F3"/>
    <w:rsid w:val="00762913"/>
    <w:rsid w:val="00763F0E"/>
    <w:rsid w:val="007653D5"/>
    <w:rsid w:val="007653F5"/>
    <w:rsid w:val="0076578E"/>
    <w:rsid w:val="00765DC3"/>
    <w:rsid w:val="00770CD5"/>
    <w:rsid w:val="00771F44"/>
    <w:rsid w:val="0077302D"/>
    <w:rsid w:val="007732E2"/>
    <w:rsid w:val="00774BD3"/>
    <w:rsid w:val="00774C4E"/>
    <w:rsid w:val="00775989"/>
    <w:rsid w:val="0077607C"/>
    <w:rsid w:val="00776B4D"/>
    <w:rsid w:val="0078016B"/>
    <w:rsid w:val="0078073E"/>
    <w:rsid w:val="00780DCD"/>
    <w:rsid w:val="00781637"/>
    <w:rsid w:val="00782512"/>
    <w:rsid w:val="0078310C"/>
    <w:rsid w:val="007836B5"/>
    <w:rsid w:val="00783FE7"/>
    <w:rsid w:val="00785A76"/>
    <w:rsid w:val="00787906"/>
    <w:rsid w:val="00787CFA"/>
    <w:rsid w:val="00787EF5"/>
    <w:rsid w:val="00790427"/>
    <w:rsid w:val="007904AB"/>
    <w:rsid w:val="00790C61"/>
    <w:rsid w:val="00790C7E"/>
    <w:rsid w:val="00791ED0"/>
    <w:rsid w:val="0079264B"/>
    <w:rsid w:val="00793488"/>
    <w:rsid w:val="007942D5"/>
    <w:rsid w:val="007962B4"/>
    <w:rsid w:val="00796D33"/>
    <w:rsid w:val="00796F65"/>
    <w:rsid w:val="007A1445"/>
    <w:rsid w:val="007A1B68"/>
    <w:rsid w:val="007A224B"/>
    <w:rsid w:val="007A29B0"/>
    <w:rsid w:val="007A2F55"/>
    <w:rsid w:val="007A3F18"/>
    <w:rsid w:val="007A574E"/>
    <w:rsid w:val="007A6148"/>
    <w:rsid w:val="007B01B3"/>
    <w:rsid w:val="007B1DD1"/>
    <w:rsid w:val="007B227C"/>
    <w:rsid w:val="007B71D1"/>
    <w:rsid w:val="007B7465"/>
    <w:rsid w:val="007C0863"/>
    <w:rsid w:val="007C0EDF"/>
    <w:rsid w:val="007C149A"/>
    <w:rsid w:val="007C16FD"/>
    <w:rsid w:val="007C1A34"/>
    <w:rsid w:val="007C20B8"/>
    <w:rsid w:val="007C2705"/>
    <w:rsid w:val="007C2FE2"/>
    <w:rsid w:val="007C3BA3"/>
    <w:rsid w:val="007C42B6"/>
    <w:rsid w:val="007C5015"/>
    <w:rsid w:val="007C53CE"/>
    <w:rsid w:val="007C5933"/>
    <w:rsid w:val="007D04CA"/>
    <w:rsid w:val="007D14FA"/>
    <w:rsid w:val="007D44AE"/>
    <w:rsid w:val="007D4C2D"/>
    <w:rsid w:val="007D6C0A"/>
    <w:rsid w:val="007D6DE1"/>
    <w:rsid w:val="007E1174"/>
    <w:rsid w:val="007E1A0F"/>
    <w:rsid w:val="007E1DEF"/>
    <w:rsid w:val="007E29F2"/>
    <w:rsid w:val="007E2D1F"/>
    <w:rsid w:val="007E49D3"/>
    <w:rsid w:val="007E4A22"/>
    <w:rsid w:val="007E51C7"/>
    <w:rsid w:val="007F16DB"/>
    <w:rsid w:val="007F23B8"/>
    <w:rsid w:val="007F4FE0"/>
    <w:rsid w:val="007F5D78"/>
    <w:rsid w:val="007F653B"/>
    <w:rsid w:val="007F6C78"/>
    <w:rsid w:val="007F711D"/>
    <w:rsid w:val="007F733E"/>
    <w:rsid w:val="007F7F0C"/>
    <w:rsid w:val="00800319"/>
    <w:rsid w:val="008008A9"/>
    <w:rsid w:val="008009BE"/>
    <w:rsid w:val="00801DF9"/>
    <w:rsid w:val="00802527"/>
    <w:rsid w:val="008025B8"/>
    <w:rsid w:val="008027F9"/>
    <w:rsid w:val="0080356F"/>
    <w:rsid w:val="00803FA9"/>
    <w:rsid w:val="00805064"/>
    <w:rsid w:val="00805C1F"/>
    <w:rsid w:val="00806505"/>
    <w:rsid w:val="00806C51"/>
    <w:rsid w:val="00806CFC"/>
    <w:rsid w:val="0081070A"/>
    <w:rsid w:val="00811AC4"/>
    <w:rsid w:val="00811D05"/>
    <w:rsid w:val="00813552"/>
    <w:rsid w:val="00815376"/>
    <w:rsid w:val="00815B69"/>
    <w:rsid w:val="00815F4C"/>
    <w:rsid w:val="0081688E"/>
    <w:rsid w:val="008208F5"/>
    <w:rsid w:val="0082261E"/>
    <w:rsid w:val="00824D36"/>
    <w:rsid w:val="0082523C"/>
    <w:rsid w:val="00825296"/>
    <w:rsid w:val="008255AB"/>
    <w:rsid w:val="00825B93"/>
    <w:rsid w:val="0082657F"/>
    <w:rsid w:val="008271B0"/>
    <w:rsid w:val="008279DC"/>
    <w:rsid w:val="00827F24"/>
    <w:rsid w:val="008313E0"/>
    <w:rsid w:val="0083439C"/>
    <w:rsid w:val="008348AF"/>
    <w:rsid w:val="00840189"/>
    <w:rsid w:val="00840BF7"/>
    <w:rsid w:val="008436A7"/>
    <w:rsid w:val="008444C1"/>
    <w:rsid w:val="008456BF"/>
    <w:rsid w:val="00845D16"/>
    <w:rsid w:val="00846004"/>
    <w:rsid w:val="008464A5"/>
    <w:rsid w:val="008467DF"/>
    <w:rsid w:val="00847260"/>
    <w:rsid w:val="008530DD"/>
    <w:rsid w:val="00853545"/>
    <w:rsid w:val="00854A7A"/>
    <w:rsid w:val="008554F9"/>
    <w:rsid w:val="00856F70"/>
    <w:rsid w:val="00857402"/>
    <w:rsid w:val="00857BDE"/>
    <w:rsid w:val="008613A1"/>
    <w:rsid w:val="00861AAA"/>
    <w:rsid w:val="00861EE3"/>
    <w:rsid w:val="00866A1F"/>
    <w:rsid w:val="008670B0"/>
    <w:rsid w:val="00870E83"/>
    <w:rsid w:val="00871128"/>
    <w:rsid w:val="00872972"/>
    <w:rsid w:val="00872EBA"/>
    <w:rsid w:val="008731AB"/>
    <w:rsid w:val="008735D9"/>
    <w:rsid w:val="008751FB"/>
    <w:rsid w:val="008763B8"/>
    <w:rsid w:val="008763E7"/>
    <w:rsid w:val="00876805"/>
    <w:rsid w:val="00876D76"/>
    <w:rsid w:val="00880663"/>
    <w:rsid w:val="008808A6"/>
    <w:rsid w:val="008812AA"/>
    <w:rsid w:val="0088170C"/>
    <w:rsid w:val="008830FF"/>
    <w:rsid w:val="00883753"/>
    <w:rsid w:val="00884C5F"/>
    <w:rsid w:val="00884F74"/>
    <w:rsid w:val="008856DC"/>
    <w:rsid w:val="00886121"/>
    <w:rsid w:val="0088669D"/>
    <w:rsid w:val="008873E2"/>
    <w:rsid w:val="00890ECD"/>
    <w:rsid w:val="00891707"/>
    <w:rsid w:val="00892908"/>
    <w:rsid w:val="00893F05"/>
    <w:rsid w:val="00894413"/>
    <w:rsid w:val="00894972"/>
    <w:rsid w:val="00894D27"/>
    <w:rsid w:val="008A09FD"/>
    <w:rsid w:val="008A120C"/>
    <w:rsid w:val="008A1D42"/>
    <w:rsid w:val="008A3B65"/>
    <w:rsid w:val="008A4AEC"/>
    <w:rsid w:val="008A4DB0"/>
    <w:rsid w:val="008A7103"/>
    <w:rsid w:val="008B1FBC"/>
    <w:rsid w:val="008B3456"/>
    <w:rsid w:val="008B4598"/>
    <w:rsid w:val="008B53B8"/>
    <w:rsid w:val="008B5CA9"/>
    <w:rsid w:val="008B73ED"/>
    <w:rsid w:val="008B7DBE"/>
    <w:rsid w:val="008C0BE9"/>
    <w:rsid w:val="008C5044"/>
    <w:rsid w:val="008C5EBB"/>
    <w:rsid w:val="008C7D65"/>
    <w:rsid w:val="008D0DB0"/>
    <w:rsid w:val="008D16EB"/>
    <w:rsid w:val="008D23DD"/>
    <w:rsid w:val="008D2EC7"/>
    <w:rsid w:val="008D3174"/>
    <w:rsid w:val="008D3E53"/>
    <w:rsid w:val="008D4B77"/>
    <w:rsid w:val="008D7735"/>
    <w:rsid w:val="008E0C8F"/>
    <w:rsid w:val="008E0F84"/>
    <w:rsid w:val="008E1110"/>
    <w:rsid w:val="008E1EB8"/>
    <w:rsid w:val="008E2807"/>
    <w:rsid w:val="008E2CFD"/>
    <w:rsid w:val="008E3C28"/>
    <w:rsid w:val="008E5793"/>
    <w:rsid w:val="008E6F2D"/>
    <w:rsid w:val="008E71C5"/>
    <w:rsid w:val="008E7305"/>
    <w:rsid w:val="008E774A"/>
    <w:rsid w:val="008E77E7"/>
    <w:rsid w:val="008F0B86"/>
    <w:rsid w:val="008F0E39"/>
    <w:rsid w:val="008F1AA6"/>
    <w:rsid w:val="008F263B"/>
    <w:rsid w:val="008F297A"/>
    <w:rsid w:val="008F2C3A"/>
    <w:rsid w:val="008F2CA1"/>
    <w:rsid w:val="008F3D1E"/>
    <w:rsid w:val="008F6BE9"/>
    <w:rsid w:val="0090105A"/>
    <w:rsid w:val="009012F6"/>
    <w:rsid w:val="00901FAC"/>
    <w:rsid w:val="00902021"/>
    <w:rsid w:val="00902F79"/>
    <w:rsid w:val="00903C91"/>
    <w:rsid w:val="009043B8"/>
    <w:rsid w:val="009057D3"/>
    <w:rsid w:val="00907F18"/>
    <w:rsid w:val="00910592"/>
    <w:rsid w:val="00910991"/>
    <w:rsid w:val="00911ABE"/>
    <w:rsid w:val="00911BE5"/>
    <w:rsid w:val="00912D6B"/>
    <w:rsid w:val="00913B3A"/>
    <w:rsid w:val="009143D1"/>
    <w:rsid w:val="00915BA1"/>
    <w:rsid w:val="00915BC7"/>
    <w:rsid w:val="00916976"/>
    <w:rsid w:val="009211C5"/>
    <w:rsid w:val="00923738"/>
    <w:rsid w:val="009253BB"/>
    <w:rsid w:val="009264E1"/>
    <w:rsid w:val="0092670C"/>
    <w:rsid w:val="00926B2D"/>
    <w:rsid w:val="009274BB"/>
    <w:rsid w:val="009276F6"/>
    <w:rsid w:val="0093035E"/>
    <w:rsid w:val="00930884"/>
    <w:rsid w:val="00930C15"/>
    <w:rsid w:val="00932068"/>
    <w:rsid w:val="0093263D"/>
    <w:rsid w:val="00932CE5"/>
    <w:rsid w:val="00933D4E"/>
    <w:rsid w:val="00933EDB"/>
    <w:rsid w:val="00934051"/>
    <w:rsid w:val="009340A3"/>
    <w:rsid w:val="00934F00"/>
    <w:rsid w:val="00936859"/>
    <w:rsid w:val="009378FE"/>
    <w:rsid w:val="009403CF"/>
    <w:rsid w:val="0094297B"/>
    <w:rsid w:val="00944D85"/>
    <w:rsid w:val="00945942"/>
    <w:rsid w:val="00946F73"/>
    <w:rsid w:val="00947257"/>
    <w:rsid w:val="00947C0D"/>
    <w:rsid w:val="00951640"/>
    <w:rsid w:val="00951697"/>
    <w:rsid w:val="00952A94"/>
    <w:rsid w:val="00954F86"/>
    <w:rsid w:val="0095508B"/>
    <w:rsid w:val="00955354"/>
    <w:rsid w:val="0095566E"/>
    <w:rsid w:val="009561BB"/>
    <w:rsid w:val="009563EC"/>
    <w:rsid w:val="00961590"/>
    <w:rsid w:val="00962E32"/>
    <w:rsid w:val="00962EFD"/>
    <w:rsid w:val="00962F91"/>
    <w:rsid w:val="00966F4E"/>
    <w:rsid w:val="009672E6"/>
    <w:rsid w:val="00967B3F"/>
    <w:rsid w:val="00970027"/>
    <w:rsid w:val="00970226"/>
    <w:rsid w:val="00970556"/>
    <w:rsid w:val="00971C95"/>
    <w:rsid w:val="009725C1"/>
    <w:rsid w:val="00972BB9"/>
    <w:rsid w:val="00973278"/>
    <w:rsid w:val="00975ED2"/>
    <w:rsid w:val="00976171"/>
    <w:rsid w:val="00976EE8"/>
    <w:rsid w:val="00977279"/>
    <w:rsid w:val="009811B2"/>
    <w:rsid w:val="0098169A"/>
    <w:rsid w:val="00981763"/>
    <w:rsid w:val="00981A42"/>
    <w:rsid w:val="00982CB2"/>
    <w:rsid w:val="00983F37"/>
    <w:rsid w:val="0098495C"/>
    <w:rsid w:val="009860A8"/>
    <w:rsid w:val="00990B09"/>
    <w:rsid w:val="00990D33"/>
    <w:rsid w:val="00990F5C"/>
    <w:rsid w:val="00991471"/>
    <w:rsid w:val="00992AC6"/>
    <w:rsid w:val="00994A33"/>
    <w:rsid w:val="00997ACD"/>
    <w:rsid w:val="00997EB8"/>
    <w:rsid w:val="009A0CED"/>
    <w:rsid w:val="009A27D5"/>
    <w:rsid w:val="009A34C9"/>
    <w:rsid w:val="009A46C7"/>
    <w:rsid w:val="009A487E"/>
    <w:rsid w:val="009A4997"/>
    <w:rsid w:val="009A733C"/>
    <w:rsid w:val="009B105F"/>
    <w:rsid w:val="009B2484"/>
    <w:rsid w:val="009B3615"/>
    <w:rsid w:val="009B3758"/>
    <w:rsid w:val="009B49AE"/>
    <w:rsid w:val="009B54A4"/>
    <w:rsid w:val="009B591C"/>
    <w:rsid w:val="009B5AA5"/>
    <w:rsid w:val="009C0BDB"/>
    <w:rsid w:val="009C1564"/>
    <w:rsid w:val="009C288A"/>
    <w:rsid w:val="009C29AB"/>
    <w:rsid w:val="009C31EA"/>
    <w:rsid w:val="009C3C94"/>
    <w:rsid w:val="009C4414"/>
    <w:rsid w:val="009C484C"/>
    <w:rsid w:val="009C5260"/>
    <w:rsid w:val="009C65F1"/>
    <w:rsid w:val="009C69BD"/>
    <w:rsid w:val="009C72F1"/>
    <w:rsid w:val="009C7883"/>
    <w:rsid w:val="009D1882"/>
    <w:rsid w:val="009D1A3A"/>
    <w:rsid w:val="009D3335"/>
    <w:rsid w:val="009D41B4"/>
    <w:rsid w:val="009D4423"/>
    <w:rsid w:val="009D463A"/>
    <w:rsid w:val="009D522C"/>
    <w:rsid w:val="009D529B"/>
    <w:rsid w:val="009D5499"/>
    <w:rsid w:val="009D7431"/>
    <w:rsid w:val="009D749F"/>
    <w:rsid w:val="009D7B6F"/>
    <w:rsid w:val="009E0EA1"/>
    <w:rsid w:val="009E13F6"/>
    <w:rsid w:val="009E1895"/>
    <w:rsid w:val="009E1DD4"/>
    <w:rsid w:val="009E1F8C"/>
    <w:rsid w:val="009E28B3"/>
    <w:rsid w:val="009E440F"/>
    <w:rsid w:val="009E648A"/>
    <w:rsid w:val="009E671B"/>
    <w:rsid w:val="009E6D0B"/>
    <w:rsid w:val="009F1C58"/>
    <w:rsid w:val="009F1F3A"/>
    <w:rsid w:val="009F231A"/>
    <w:rsid w:val="009F47DA"/>
    <w:rsid w:val="009F4AB3"/>
    <w:rsid w:val="009F4DF5"/>
    <w:rsid w:val="009F6051"/>
    <w:rsid w:val="00A0241F"/>
    <w:rsid w:val="00A040D3"/>
    <w:rsid w:val="00A049A3"/>
    <w:rsid w:val="00A0693E"/>
    <w:rsid w:val="00A0751D"/>
    <w:rsid w:val="00A07613"/>
    <w:rsid w:val="00A0770C"/>
    <w:rsid w:val="00A1032D"/>
    <w:rsid w:val="00A11AC8"/>
    <w:rsid w:val="00A1228C"/>
    <w:rsid w:val="00A1364D"/>
    <w:rsid w:val="00A13F53"/>
    <w:rsid w:val="00A14B5C"/>
    <w:rsid w:val="00A14F77"/>
    <w:rsid w:val="00A16C92"/>
    <w:rsid w:val="00A17112"/>
    <w:rsid w:val="00A17DE9"/>
    <w:rsid w:val="00A201B9"/>
    <w:rsid w:val="00A201FA"/>
    <w:rsid w:val="00A228CD"/>
    <w:rsid w:val="00A230F7"/>
    <w:rsid w:val="00A23965"/>
    <w:rsid w:val="00A254D3"/>
    <w:rsid w:val="00A25D87"/>
    <w:rsid w:val="00A27167"/>
    <w:rsid w:val="00A305F9"/>
    <w:rsid w:val="00A3145C"/>
    <w:rsid w:val="00A317C2"/>
    <w:rsid w:val="00A326DB"/>
    <w:rsid w:val="00A3296E"/>
    <w:rsid w:val="00A32F8B"/>
    <w:rsid w:val="00A330F6"/>
    <w:rsid w:val="00A33498"/>
    <w:rsid w:val="00A3758C"/>
    <w:rsid w:val="00A4006A"/>
    <w:rsid w:val="00A40155"/>
    <w:rsid w:val="00A40FF5"/>
    <w:rsid w:val="00A41502"/>
    <w:rsid w:val="00A4211D"/>
    <w:rsid w:val="00A42919"/>
    <w:rsid w:val="00A4302F"/>
    <w:rsid w:val="00A43655"/>
    <w:rsid w:val="00A46086"/>
    <w:rsid w:val="00A46BBD"/>
    <w:rsid w:val="00A473C0"/>
    <w:rsid w:val="00A51BA7"/>
    <w:rsid w:val="00A523C6"/>
    <w:rsid w:val="00A549EE"/>
    <w:rsid w:val="00A5771D"/>
    <w:rsid w:val="00A57AC8"/>
    <w:rsid w:val="00A633C4"/>
    <w:rsid w:val="00A63B28"/>
    <w:rsid w:val="00A63B79"/>
    <w:rsid w:val="00A63FC7"/>
    <w:rsid w:val="00A650B9"/>
    <w:rsid w:val="00A653EC"/>
    <w:rsid w:val="00A67A70"/>
    <w:rsid w:val="00A71384"/>
    <w:rsid w:val="00A71846"/>
    <w:rsid w:val="00A73F46"/>
    <w:rsid w:val="00A76759"/>
    <w:rsid w:val="00A76944"/>
    <w:rsid w:val="00A80064"/>
    <w:rsid w:val="00A801F1"/>
    <w:rsid w:val="00A80974"/>
    <w:rsid w:val="00A813E2"/>
    <w:rsid w:val="00A823F9"/>
    <w:rsid w:val="00A8278C"/>
    <w:rsid w:val="00A829D6"/>
    <w:rsid w:val="00A83125"/>
    <w:rsid w:val="00A84736"/>
    <w:rsid w:val="00A84BA8"/>
    <w:rsid w:val="00A854EA"/>
    <w:rsid w:val="00A85DB3"/>
    <w:rsid w:val="00A85EC3"/>
    <w:rsid w:val="00A86C2E"/>
    <w:rsid w:val="00A90976"/>
    <w:rsid w:val="00A91875"/>
    <w:rsid w:val="00A9220F"/>
    <w:rsid w:val="00A92E9F"/>
    <w:rsid w:val="00A9486F"/>
    <w:rsid w:val="00A94D8D"/>
    <w:rsid w:val="00A950AA"/>
    <w:rsid w:val="00A95C42"/>
    <w:rsid w:val="00A96045"/>
    <w:rsid w:val="00A970B2"/>
    <w:rsid w:val="00A972EE"/>
    <w:rsid w:val="00AA0A60"/>
    <w:rsid w:val="00AA0F64"/>
    <w:rsid w:val="00AA313A"/>
    <w:rsid w:val="00AA356B"/>
    <w:rsid w:val="00AA3BA4"/>
    <w:rsid w:val="00AA485E"/>
    <w:rsid w:val="00AA5073"/>
    <w:rsid w:val="00AA5CE9"/>
    <w:rsid w:val="00AA6294"/>
    <w:rsid w:val="00AA68A9"/>
    <w:rsid w:val="00AA7B31"/>
    <w:rsid w:val="00AB09AF"/>
    <w:rsid w:val="00AB1585"/>
    <w:rsid w:val="00AB1B5F"/>
    <w:rsid w:val="00AB202D"/>
    <w:rsid w:val="00AB2184"/>
    <w:rsid w:val="00AB3F7F"/>
    <w:rsid w:val="00AB4DFA"/>
    <w:rsid w:val="00AB4E29"/>
    <w:rsid w:val="00AB53E4"/>
    <w:rsid w:val="00AB654F"/>
    <w:rsid w:val="00AB67D5"/>
    <w:rsid w:val="00AB733A"/>
    <w:rsid w:val="00AB767A"/>
    <w:rsid w:val="00AC0B59"/>
    <w:rsid w:val="00AC2B40"/>
    <w:rsid w:val="00AC3137"/>
    <w:rsid w:val="00AC39D3"/>
    <w:rsid w:val="00AC479C"/>
    <w:rsid w:val="00AD00C0"/>
    <w:rsid w:val="00AD1AAC"/>
    <w:rsid w:val="00AD2C6F"/>
    <w:rsid w:val="00AD364E"/>
    <w:rsid w:val="00AD4531"/>
    <w:rsid w:val="00AD5F10"/>
    <w:rsid w:val="00AD6642"/>
    <w:rsid w:val="00AD7AEB"/>
    <w:rsid w:val="00AE0B3A"/>
    <w:rsid w:val="00AE1C80"/>
    <w:rsid w:val="00AE2923"/>
    <w:rsid w:val="00AE35C2"/>
    <w:rsid w:val="00AE3B1A"/>
    <w:rsid w:val="00AE3BAB"/>
    <w:rsid w:val="00AE3C6F"/>
    <w:rsid w:val="00AE45FA"/>
    <w:rsid w:val="00AE6062"/>
    <w:rsid w:val="00AF2023"/>
    <w:rsid w:val="00AF26A6"/>
    <w:rsid w:val="00AF28EC"/>
    <w:rsid w:val="00AF4192"/>
    <w:rsid w:val="00AF48FF"/>
    <w:rsid w:val="00AF6AA9"/>
    <w:rsid w:val="00AF7AC8"/>
    <w:rsid w:val="00B0009C"/>
    <w:rsid w:val="00B009B1"/>
    <w:rsid w:val="00B013E5"/>
    <w:rsid w:val="00B0259A"/>
    <w:rsid w:val="00B028AB"/>
    <w:rsid w:val="00B02AAF"/>
    <w:rsid w:val="00B03C11"/>
    <w:rsid w:val="00B03D2A"/>
    <w:rsid w:val="00B05805"/>
    <w:rsid w:val="00B05F0C"/>
    <w:rsid w:val="00B10C49"/>
    <w:rsid w:val="00B11623"/>
    <w:rsid w:val="00B12943"/>
    <w:rsid w:val="00B138FA"/>
    <w:rsid w:val="00B144B2"/>
    <w:rsid w:val="00B14EFF"/>
    <w:rsid w:val="00B15632"/>
    <w:rsid w:val="00B1698E"/>
    <w:rsid w:val="00B17B44"/>
    <w:rsid w:val="00B20DDE"/>
    <w:rsid w:val="00B2188E"/>
    <w:rsid w:val="00B21AEC"/>
    <w:rsid w:val="00B23513"/>
    <w:rsid w:val="00B23B12"/>
    <w:rsid w:val="00B23E13"/>
    <w:rsid w:val="00B2504D"/>
    <w:rsid w:val="00B276DE"/>
    <w:rsid w:val="00B302D2"/>
    <w:rsid w:val="00B30BA5"/>
    <w:rsid w:val="00B3161A"/>
    <w:rsid w:val="00B34867"/>
    <w:rsid w:val="00B34ACB"/>
    <w:rsid w:val="00B34FC0"/>
    <w:rsid w:val="00B352F8"/>
    <w:rsid w:val="00B36A24"/>
    <w:rsid w:val="00B37617"/>
    <w:rsid w:val="00B4023A"/>
    <w:rsid w:val="00B404AA"/>
    <w:rsid w:val="00B406C7"/>
    <w:rsid w:val="00B42E9E"/>
    <w:rsid w:val="00B43055"/>
    <w:rsid w:val="00B4391F"/>
    <w:rsid w:val="00B43DE7"/>
    <w:rsid w:val="00B461D9"/>
    <w:rsid w:val="00B46775"/>
    <w:rsid w:val="00B46C10"/>
    <w:rsid w:val="00B47B32"/>
    <w:rsid w:val="00B507AE"/>
    <w:rsid w:val="00B508A0"/>
    <w:rsid w:val="00B517CB"/>
    <w:rsid w:val="00B52F49"/>
    <w:rsid w:val="00B5386A"/>
    <w:rsid w:val="00B53D5B"/>
    <w:rsid w:val="00B53DB5"/>
    <w:rsid w:val="00B54127"/>
    <w:rsid w:val="00B550ED"/>
    <w:rsid w:val="00B56C6A"/>
    <w:rsid w:val="00B5790C"/>
    <w:rsid w:val="00B62CC0"/>
    <w:rsid w:val="00B635C3"/>
    <w:rsid w:val="00B63630"/>
    <w:rsid w:val="00B659A7"/>
    <w:rsid w:val="00B66120"/>
    <w:rsid w:val="00B67396"/>
    <w:rsid w:val="00B70645"/>
    <w:rsid w:val="00B70E81"/>
    <w:rsid w:val="00B717A2"/>
    <w:rsid w:val="00B72628"/>
    <w:rsid w:val="00B73071"/>
    <w:rsid w:val="00B73595"/>
    <w:rsid w:val="00B742EC"/>
    <w:rsid w:val="00B7556A"/>
    <w:rsid w:val="00B76130"/>
    <w:rsid w:val="00B766C1"/>
    <w:rsid w:val="00B80BDE"/>
    <w:rsid w:val="00B81588"/>
    <w:rsid w:val="00B815FF"/>
    <w:rsid w:val="00B81884"/>
    <w:rsid w:val="00B825BA"/>
    <w:rsid w:val="00B8262E"/>
    <w:rsid w:val="00B82908"/>
    <w:rsid w:val="00B82B83"/>
    <w:rsid w:val="00B836E9"/>
    <w:rsid w:val="00B843B8"/>
    <w:rsid w:val="00B8448E"/>
    <w:rsid w:val="00B84648"/>
    <w:rsid w:val="00B87083"/>
    <w:rsid w:val="00B87E28"/>
    <w:rsid w:val="00B90984"/>
    <w:rsid w:val="00B90DBD"/>
    <w:rsid w:val="00B9107D"/>
    <w:rsid w:val="00B91343"/>
    <w:rsid w:val="00B9297C"/>
    <w:rsid w:val="00B93201"/>
    <w:rsid w:val="00B936F0"/>
    <w:rsid w:val="00B95681"/>
    <w:rsid w:val="00B95B37"/>
    <w:rsid w:val="00B96043"/>
    <w:rsid w:val="00B96BEE"/>
    <w:rsid w:val="00BA2023"/>
    <w:rsid w:val="00BA2186"/>
    <w:rsid w:val="00BA2B21"/>
    <w:rsid w:val="00BA3690"/>
    <w:rsid w:val="00BA3A75"/>
    <w:rsid w:val="00BA3C7B"/>
    <w:rsid w:val="00BA40AE"/>
    <w:rsid w:val="00BA43E2"/>
    <w:rsid w:val="00BA604C"/>
    <w:rsid w:val="00BA6088"/>
    <w:rsid w:val="00BA64A7"/>
    <w:rsid w:val="00BA689F"/>
    <w:rsid w:val="00BA6E9D"/>
    <w:rsid w:val="00BA6EEF"/>
    <w:rsid w:val="00BA7974"/>
    <w:rsid w:val="00BB031D"/>
    <w:rsid w:val="00BB08E3"/>
    <w:rsid w:val="00BB1064"/>
    <w:rsid w:val="00BB1760"/>
    <w:rsid w:val="00BB345D"/>
    <w:rsid w:val="00BB4303"/>
    <w:rsid w:val="00BB4A86"/>
    <w:rsid w:val="00BB571F"/>
    <w:rsid w:val="00BB7809"/>
    <w:rsid w:val="00BC2781"/>
    <w:rsid w:val="00BC3F58"/>
    <w:rsid w:val="00BC4234"/>
    <w:rsid w:val="00BC4ED3"/>
    <w:rsid w:val="00BC53FF"/>
    <w:rsid w:val="00BC56EA"/>
    <w:rsid w:val="00BC66DA"/>
    <w:rsid w:val="00BC79A0"/>
    <w:rsid w:val="00BD37FC"/>
    <w:rsid w:val="00BD3FA4"/>
    <w:rsid w:val="00BD5699"/>
    <w:rsid w:val="00BD573D"/>
    <w:rsid w:val="00BD62A3"/>
    <w:rsid w:val="00BE179F"/>
    <w:rsid w:val="00BE21E6"/>
    <w:rsid w:val="00BE26B0"/>
    <w:rsid w:val="00BE4854"/>
    <w:rsid w:val="00BE4D29"/>
    <w:rsid w:val="00BE52DF"/>
    <w:rsid w:val="00BE5CFC"/>
    <w:rsid w:val="00BE5D13"/>
    <w:rsid w:val="00BE6155"/>
    <w:rsid w:val="00BE6374"/>
    <w:rsid w:val="00BF0A32"/>
    <w:rsid w:val="00BF0BBD"/>
    <w:rsid w:val="00BF12C4"/>
    <w:rsid w:val="00BF274A"/>
    <w:rsid w:val="00BF3282"/>
    <w:rsid w:val="00BF4890"/>
    <w:rsid w:val="00BF4C65"/>
    <w:rsid w:val="00BF595C"/>
    <w:rsid w:val="00BF5AA9"/>
    <w:rsid w:val="00BF6C69"/>
    <w:rsid w:val="00BF7334"/>
    <w:rsid w:val="00C01ED0"/>
    <w:rsid w:val="00C0215C"/>
    <w:rsid w:val="00C02EF4"/>
    <w:rsid w:val="00C03840"/>
    <w:rsid w:val="00C03E9C"/>
    <w:rsid w:val="00C05497"/>
    <w:rsid w:val="00C07946"/>
    <w:rsid w:val="00C106CB"/>
    <w:rsid w:val="00C112DF"/>
    <w:rsid w:val="00C11C76"/>
    <w:rsid w:val="00C1313A"/>
    <w:rsid w:val="00C13E0D"/>
    <w:rsid w:val="00C13E48"/>
    <w:rsid w:val="00C14B8A"/>
    <w:rsid w:val="00C16E5B"/>
    <w:rsid w:val="00C16F21"/>
    <w:rsid w:val="00C170C2"/>
    <w:rsid w:val="00C209D0"/>
    <w:rsid w:val="00C21463"/>
    <w:rsid w:val="00C23FC1"/>
    <w:rsid w:val="00C27416"/>
    <w:rsid w:val="00C308F1"/>
    <w:rsid w:val="00C31EA9"/>
    <w:rsid w:val="00C333FF"/>
    <w:rsid w:val="00C33867"/>
    <w:rsid w:val="00C3427B"/>
    <w:rsid w:val="00C40019"/>
    <w:rsid w:val="00C40586"/>
    <w:rsid w:val="00C4106C"/>
    <w:rsid w:val="00C41180"/>
    <w:rsid w:val="00C41DBE"/>
    <w:rsid w:val="00C41F3D"/>
    <w:rsid w:val="00C42264"/>
    <w:rsid w:val="00C44494"/>
    <w:rsid w:val="00C44C05"/>
    <w:rsid w:val="00C45394"/>
    <w:rsid w:val="00C45605"/>
    <w:rsid w:val="00C46682"/>
    <w:rsid w:val="00C46AAC"/>
    <w:rsid w:val="00C4739E"/>
    <w:rsid w:val="00C5083F"/>
    <w:rsid w:val="00C515B8"/>
    <w:rsid w:val="00C518B9"/>
    <w:rsid w:val="00C52EE9"/>
    <w:rsid w:val="00C55A89"/>
    <w:rsid w:val="00C55AAE"/>
    <w:rsid w:val="00C56481"/>
    <w:rsid w:val="00C57A59"/>
    <w:rsid w:val="00C60F74"/>
    <w:rsid w:val="00C62AC7"/>
    <w:rsid w:val="00C63E79"/>
    <w:rsid w:val="00C64802"/>
    <w:rsid w:val="00C649AB"/>
    <w:rsid w:val="00C649CA"/>
    <w:rsid w:val="00C64A0E"/>
    <w:rsid w:val="00C6684F"/>
    <w:rsid w:val="00C66931"/>
    <w:rsid w:val="00C70E26"/>
    <w:rsid w:val="00C72FD0"/>
    <w:rsid w:val="00C743B7"/>
    <w:rsid w:val="00C74C98"/>
    <w:rsid w:val="00C75717"/>
    <w:rsid w:val="00C76319"/>
    <w:rsid w:val="00C76978"/>
    <w:rsid w:val="00C76F70"/>
    <w:rsid w:val="00C776BC"/>
    <w:rsid w:val="00C8108E"/>
    <w:rsid w:val="00C81351"/>
    <w:rsid w:val="00C835D5"/>
    <w:rsid w:val="00C83A02"/>
    <w:rsid w:val="00C83E8C"/>
    <w:rsid w:val="00C8401E"/>
    <w:rsid w:val="00C84536"/>
    <w:rsid w:val="00C87577"/>
    <w:rsid w:val="00C91375"/>
    <w:rsid w:val="00C92DF3"/>
    <w:rsid w:val="00C940C4"/>
    <w:rsid w:val="00C955B6"/>
    <w:rsid w:val="00C9567A"/>
    <w:rsid w:val="00C964AA"/>
    <w:rsid w:val="00C9673A"/>
    <w:rsid w:val="00C96A3E"/>
    <w:rsid w:val="00CA01CA"/>
    <w:rsid w:val="00CA07B5"/>
    <w:rsid w:val="00CA091E"/>
    <w:rsid w:val="00CA0A6F"/>
    <w:rsid w:val="00CA1185"/>
    <w:rsid w:val="00CA1974"/>
    <w:rsid w:val="00CA2B22"/>
    <w:rsid w:val="00CA2B95"/>
    <w:rsid w:val="00CA380D"/>
    <w:rsid w:val="00CA4C85"/>
    <w:rsid w:val="00CA5081"/>
    <w:rsid w:val="00CA5AB8"/>
    <w:rsid w:val="00CA742A"/>
    <w:rsid w:val="00CA7436"/>
    <w:rsid w:val="00CA77E0"/>
    <w:rsid w:val="00CB1EA4"/>
    <w:rsid w:val="00CB225E"/>
    <w:rsid w:val="00CB23B7"/>
    <w:rsid w:val="00CB283D"/>
    <w:rsid w:val="00CB2D15"/>
    <w:rsid w:val="00CB3A62"/>
    <w:rsid w:val="00CB3BA0"/>
    <w:rsid w:val="00CB59BF"/>
    <w:rsid w:val="00CB6B81"/>
    <w:rsid w:val="00CC1787"/>
    <w:rsid w:val="00CC396F"/>
    <w:rsid w:val="00CC6631"/>
    <w:rsid w:val="00CC66C4"/>
    <w:rsid w:val="00CC749A"/>
    <w:rsid w:val="00CC7ED8"/>
    <w:rsid w:val="00CD2A43"/>
    <w:rsid w:val="00CD3140"/>
    <w:rsid w:val="00CD349E"/>
    <w:rsid w:val="00CD3917"/>
    <w:rsid w:val="00CD6743"/>
    <w:rsid w:val="00CD6A2D"/>
    <w:rsid w:val="00CE014D"/>
    <w:rsid w:val="00CE0442"/>
    <w:rsid w:val="00CE049B"/>
    <w:rsid w:val="00CE1983"/>
    <w:rsid w:val="00CE394F"/>
    <w:rsid w:val="00CE3E2E"/>
    <w:rsid w:val="00CE4284"/>
    <w:rsid w:val="00CE7065"/>
    <w:rsid w:val="00CF02FB"/>
    <w:rsid w:val="00CF298D"/>
    <w:rsid w:val="00CF56C5"/>
    <w:rsid w:val="00CF5781"/>
    <w:rsid w:val="00CF587B"/>
    <w:rsid w:val="00CF6892"/>
    <w:rsid w:val="00CF770D"/>
    <w:rsid w:val="00CF79BC"/>
    <w:rsid w:val="00CF7DC6"/>
    <w:rsid w:val="00D012A6"/>
    <w:rsid w:val="00D01687"/>
    <w:rsid w:val="00D02957"/>
    <w:rsid w:val="00D03470"/>
    <w:rsid w:val="00D037F1"/>
    <w:rsid w:val="00D03F26"/>
    <w:rsid w:val="00D040B8"/>
    <w:rsid w:val="00D043F4"/>
    <w:rsid w:val="00D05296"/>
    <w:rsid w:val="00D0598F"/>
    <w:rsid w:val="00D104B8"/>
    <w:rsid w:val="00D105F9"/>
    <w:rsid w:val="00D1065E"/>
    <w:rsid w:val="00D1079F"/>
    <w:rsid w:val="00D1191D"/>
    <w:rsid w:val="00D13213"/>
    <w:rsid w:val="00D13B0E"/>
    <w:rsid w:val="00D15CFB"/>
    <w:rsid w:val="00D166BE"/>
    <w:rsid w:val="00D16C44"/>
    <w:rsid w:val="00D17CE2"/>
    <w:rsid w:val="00D21CAE"/>
    <w:rsid w:val="00D21DCC"/>
    <w:rsid w:val="00D263A7"/>
    <w:rsid w:val="00D26443"/>
    <w:rsid w:val="00D26B3E"/>
    <w:rsid w:val="00D30D89"/>
    <w:rsid w:val="00D3377E"/>
    <w:rsid w:val="00D34BAC"/>
    <w:rsid w:val="00D3759B"/>
    <w:rsid w:val="00D4048F"/>
    <w:rsid w:val="00D409DA"/>
    <w:rsid w:val="00D41B9E"/>
    <w:rsid w:val="00D41D4E"/>
    <w:rsid w:val="00D41ED5"/>
    <w:rsid w:val="00D42602"/>
    <w:rsid w:val="00D42DE9"/>
    <w:rsid w:val="00D43032"/>
    <w:rsid w:val="00D43109"/>
    <w:rsid w:val="00D43705"/>
    <w:rsid w:val="00D4404D"/>
    <w:rsid w:val="00D44609"/>
    <w:rsid w:val="00D46144"/>
    <w:rsid w:val="00D507DB"/>
    <w:rsid w:val="00D50882"/>
    <w:rsid w:val="00D50AF7"/>
    <w:rsid w:val="00D51B58"/>
    <w:rsid w:val="00D52F2C"/>
    <w:rsid w:val="00D53790"/>
    <w:rsid w:val="00D53802"/>
    <w:rsid w:val="00D53C08"/>
    <w:rsid w:val="00D541C2"/>
    <w:rsid w:val="00D549A5"/>
    <w:rsid w:val="00D54D69"/>
    <w:rsid w:val="00D558E9"/>
    <w:rsid w:val="00D5641D"/>
    <w:rsid w:val="00D56567"/>
    <w:rsid w:val="00D56D9E"/>
    <w:rsid w:val="00D57163"/>
    <w:rsid w:val="00D601FA"/>
    <w:rsid w:val="00D60A63"/>
    <w:rsid w:val="00D61346"/>
    <w:rsid w:val="00D61973"/>
    <w:rsid w:val="00D63101"/>
    <w:rsid w:val="00D631B8"/>
    <w:rsid w:val="00D63667"/>
    <w:rsid w:val="00D64DAC"/>
    <w:rsid w:val="00D64FDA"/>
    <w:rsid w:val="00D664EF"/>
    <w:rsid w:val="00D66C09"/>
    <w:rsid w:val="00D678F3"/>
    <w:rsid w:val="00D67E19"/>
    <w:rsid w:val="00D67E75"/>
    <w:rsid w:val="00D74F5A"/>
    <w:rsid w:val="00D75956"/>
    <w:rsid w:val="00D75D76"/>
    <w:rsid w:val="00D775C7"/>
    <w:rsid w:val="00D77866"/>
    <w:rsid w:val="00D80810"/>
    <w:rsid w:val="00D80967"/>
    <w:rsid w:val="00D81218"/>
    <w:rsid w:val="00D81F47"/>
    <w:rsid w:val="00D823AA"/>
    <w:rsid w:val="00D843BA"/>
    <w:rsid w:val="00D8537A"/>
    <w:rsid w:val="00D85702"/>
    <w:rsid w:val="00D8572B"/>
    <w:rsid w:val="00D85B39"/>
    <w:rsid w:val="00D86504"/>
    <w:rsid w:val="00D86660"/>
    <w:rsid w:val="00D8673D"/>
    <w:rsid w:val="00D90F50"/>
    <w:rsid w:val="00D9113F"/>
    <w:rsid w:val="00D9369F"/>
    <w:rsid w:val="00D93970"/>
    <w:rsid w:val="00D93D83"/>
    <w:rsid w:val="00D95930"/>
    <w:rsid w:val="00D97877"/>
    <w:rsid w:val="00D97E1D"/>
    <w:rsid w:val="00DA0545"/>
    <w:rsid w:val="00DA094E"/>
    <w:rsid w:val="00DA201D"/>
    <w:rsid w:val="00DA21CE"/>
    <w:rsid w:val="00DA26A6"/>
    <w:rsid w:val="00DA5112"/>
    <w:rsid w:val="00DA5209"/>
    <w:rsid w:val="00DB00EA"/>
    <w:rsid w:val="00DB2388"/>
    <w:rsid w:val="00DB3B7F"/>
    <w:rsid w:val="00DB40ED"/>
    <w:rsid w:val="00DB4101"/>
    <w:rsid w:val="00DB5059"/>
    <w:rsid w:val="00DB6BC1"/>
    <w:rsid w:val="00DB7912"/>
    <w:rsid w:val="00DB7A6E"/>
    <w:rsid w:val="00DB7ADE"/>
    <w:rsid w:val="00DC0EE0"/>
    <w:rsid w:val="00DC13D8"/>
    <w:rsid w:val="00DC654A"/>
    <w:rsid w:val="00DC757E"/>
    <w:rsid w:val="00DC7FC5"/>
    <w:rsid w:val="00DD10BE"/>
    <w:rsid w:val="00DD22DD"/>
    <w:rsid w:val="00DD33BD"/>
    <w:rsid w:val="00DD3928"/>
    <w:rsid w:val="00DD4F27"/>
    <w:rsid w:val="00DD4FFB"/>
    <w:rsid w:val="00DD5966"/>
    <w:rsid w:val="00DD6170"/>
    <w:rsid w:val="00DD67E6"/>
    <w:rsid w:val="00DD6E91"/>
    <w:rsid w:val="00DD70BC"/>
    <w:rsid w:val="00DD7333"/>
    <w:rsid w:val="00DD78D1"/>
    <w:rsid w:val="00DD793C"/>
    <w:rsid w:val="00DD7F97"/>
    <w:rsid w:val="00DE19BF"/>
    <w:rsid w:val="00DE1B5F"/>
    <w:rsid w:val="00DE2189"/>
    <w:rsid w:val="00DE297C"/>
    <w:rsid w:val="00DE33C9"/>
    <w:rsid w:val="00DE35B2"/>
    <w:rsid w:val="00DE3766"/>
    <w:rsid w:val="00DE4CD3"/>
    <w:rsid w:val="00DE5CEA"/>
    <w:rsid w:val="00DE6DD4"/>
    <w:rsid w:val="00DE7958"/>
    <w:rsid w:val="00DF02F2"/>
    <w:rsid w:val="00DF07E4"/>
    <w:rsid w:val="00DF164C"/>
    <w:rsid w:val="00DF2382"/>
    <w:rsid w:val="00DF453D"/>
    <w:rsid w:val="00DF6408"/>
    <w:rsid w:val="00DF64DE"/>
    <w:rsid w:val="00DF69AD"/>
    <w:rsid w:val="00DF6D24"/>
    <w:rsid w:val="00E00C1C"/>
    <w:rsid w:val="00E02EF6"/>
    <w:rsid w:val="00E047AE"/>
    <w:rsid w:val="00E0645B"/>
    <w:rsid w:val="00E079C7"/>
    <w:rsid w:val="00E10DB5"/>
    <w:rsid w:val="00E11270"/>
    <w:rsid w:val="00E11527"/>
    <w:rsid w:val="00E118D8"/>
    <w:rsid w:val="00E11916"/>
    <w:rsid w:val="00E13582"/>
    <w:rsid w:val="00E156AA"/>
    <w:rsid w:val="00E15A1C"/>
    <w:rsid w:val="00E15DF3"/>
    <w:rsid w:val="00E1619B"/>
    <w:rsid w:val="00E1678A"/>
    <w:rsid w:val="00E16EC5"/>
    <w:rsid w:val="00E17C60"/>
    <w:rsid w:val="00E20C7D"/>
    <w:rsid w:val="00E22C45"/>
    <w:rsid w:val="00E2569F"/>
    <w:rsid w:val="00E258A4"/>
    <w:rsid w:val="00E25F4E"/>
    <w:rsid w:val="00E26208"/>
    <w:rsid w:val="00E26764"/>
    <w:rsid w:val="00E308E7"/>
    <w:rsid w:val="00E30B81"/>
    <w:rsid w:val="00E31947"/>
    <w:rsid w:val="00E31C43"/>
    <w:rsid w:val="00E328D8"/>
    <w:rsid w:val="00E36555"/>
    <w:rsid w:val="00E36695"/>
    <w:rsid w:val="00E3770B"/>
    <w:rsid w:val="00E37FBB"/>
    <w:rsid w:val="00E42FC4"/>
    <w:rsid w:val="00E437C6"/>
    <w:rsid w:val="00E43C20"/>
    <w:rsid w:val="00E43DCB"/>
    <w:rsid w:val="00E44435"/>
    <w:rsid w:val="00E4496D"/>
    <w:rsid w:val="00E4496E"/>
    <w:rsid w:val="00E44A82"/>
    <w:rsid w:val="00E4601B"/>
    <w:rsid w:val="00E46405"/>
    <w:rsid w:val="00E46E24"/>
    <w:rsid w:val="00E475EE"/>
    <w:rsid w:val="00E479C1"/>
    <w:rsid w:val="00E51BB2"/>
    <w:rsid w:val="00E52F7B"/>
    <w:rsid w:val="00E53F0E"/>
    <w:rsid w:val="00E54474"/>
    <w:rsid w:val="00E56851"/>
    <w:rsid w:val="00E57185"/>
    <w:rsid w:val="00E60395"/>
    <w:rsid w:val="00E62F64"/>
    <w:rsid w:val="00E632C5"/>
    <w:rsid w:val="00E6351A"/>
    <w:rsid w:val="00E63568"/>
    <w:rsid w:val="00E63E65"/>
    <w:rsid w:val="00E6462C"/>
    <w:rsid w:val="00E65121"/>
    <w:rsid w:val="00E658BC"/>
    <w:rsid w:val="00E6728D"/>
    <w:rsid w:val="00E673DE"/>
    <w:rsid w:val="00E70564"/>
    <w:rsid w:val="00E72B02"/>
    <w:rsid w:val="00E739EE"/>
    <w:rsid w:val="00E74999"/>
    <w:rsid w:val="00E753CF"/>
    <w:rsid w:val="00E75EC2"/>
    <w:rsid w:val="00E76C34"/>
    <w:rsid w:val="00E76F6D"/>
    <w:rsid w:val="00E802DF"/>
    <w:rsid w:val="00E82B70"/>
    <w:rsid w:val="00E82C2A"/>
    <w:rsid w:val="00E8313D"/>
    <w:rsid w:val="00E845FA"/>
    <w:rsid w:val="00E84669"/>
    <w:rsid w:val="00E853CC"/>
    <w:rsid w:val="00E85645"/>
    <w:rsid w:val="00E86AA2"/>
    <w:rsid w:val="00E873E7"/>
    <w:rsid w:val="00E877BC"/>
    <w:rsid w:val="00E87846"/>
    <w:rsid w:val="00E87EA9"/>
    <w:rsid w:val="00E87F52"/>
    <w:rsid w:val="00E91542"/>
    <w:rsid w:val="00E917F6"/>
    <w:rsid w:val="00E9287B"/>
    <w:rsid w:val="00E92FC6"/>
    <w:rsid w:val="00E95528"/>
    <w:rsid w:val="00E963DC"/>
    <w:rsid w:val="00E96A4B"/>
    <w:rsid w:val="00E9771E"/>
    <w:rsid w:val="00EA04EA"/>
    <w:rsid w:val="00EA05A4"/>
    <w:rsid w:val="00EA1B13"/>
    <w:rsid w:val="00EA2254"/>
    <w:rsid w:val="00EA4360"/>
    <w:rsid w:val="00EA4579"/>
    <w:rsid w:val="00EA4830"/>
    <w:rsid w:val="00EA5E04"/>
    <w:rsid w:val="00EA61D7"/>
    <w:rsid w:val="00EA6F8F"/>
    <w:rsid w:val="00EA74E1"/>
    <w:rsid w:val="00EB0B1C"/>
    <w:rsid w:val="00EB0F13"/>
    <w:rsid w:val="00EB150B"/>
    <w:rsid w:val="00EB3837"/>
    <w:rsid w:val="00EB460B"/>
    <w:rsid w:val="00EB50A7"/>
    <w:rsid w:val="00EB6ACF"/>
    <w:rsid w:val="00EB6E3D"/>
    <w:rsid w:val="00EC0B30"/>
    <w:rsid w:val="00EC0FFB"/>
    <w:rsid w:val="00EC2380"/>
    <w:rsid w:val="00EC2B3A"/>
    <w:rsid w:val="00EC347E"/>
    <w:rsid w:val="00EC57C4"/>
    <w:rsid w:val="00EC69ED"/>
    <w:rsid w:val="00ED0F4F"/>
    <w:rsid w:val="00ED1220"/>
    <w:rsid w:val="00ED1AEA"/>
    <w:rsid w:val="00ED1B9B"/>
    <w:rsid w:val="00ED24BF"/>
    <w:rsid w:val="00ED26E7"/>
    <w:rsid w:val="00ED2E67"/>
    <w:rsid w:val="00ED318E"/>
    <w:rsid w:val="00ED4095"/>
    <w:rsid w:val="00ED5B65"/>
    <w:rsid w:val="00ED69DE"/>
    <w:rsid w:val="00ED6F34"/>
    <w:rsid w:val="00ED79EB"/>
    <w:rsid w:val="00EE0590"/>
    <w:rsid w:val="00EE0A51"/>
    <w:rsid w:val="00EE350C"/>
    <w:rsid w:val="00EE380F"/>
    <w:rsid w:val="00EE3EAD"/>
    <w:rsid w:val="00EE3F45"/>
    <w:rsid w:val="00EE5648"/>
    <w:rsid w:val="00EE6A4A"/>
    <w:rsid w:val="00EE6E07"/>
    <w:rsid w:val="00EF0201"/>
    <w:rsid w:val="00EF2060"/>
    <w:rsid w:val="00EF3A91"/>
    <w:rsid w:val="00EF480F"/>
    <w:rsid w:val="00EF49C0"/>
    <w:rsid w:val="00EF5B2E"/>
    <w:rsid w:val="00EF5CA1"/>
    <w:rsid w:val="00EF6E4B"/>
    <w:rsid w:val="00F019DE"/>
    <w:rsid w:val="00F022BA"/>
    <w:rsid w:val="00F027DC"/>
    <w:rsid w:val="00F036DC"/>
    <w:rsid w:val="00F0475A"/>
    <w:rsid w:val="00F04805"/>
    <w:rsid w:val="00F068F6"/>
    <w:rsid w:val="00F07045"/>
    <w:rsid w:val="00F07190"/>
    <w:rsid w:val="00F07E5A"/>
    <w:rsid w:val="00F10881"/>
    <w:rsid w:val="00F10B39"/>
    <w:rsid w:val="00F12A22"/>
    <w:rsid w:val="00F13DB6"/>
    <w:rsid w:val="00F1440B"/>
    <w:rsid w:val="00F15BC1"/>
    <w:rsid w:val="00F163EF"/>
    <w:rsid w:val="00F1741E"/>
    <w:rsid w:val="00F208C0"/>
    <w:rsid w:val="00F2112C"/>
    <w:rsid w:val="00F221F9"/>
    <w:rsid w:val="00F23035"/>
    <w:rsid w:val="00F23290"/>
    <w:rsid w:val="00F25109"/>
    <w:rsid w:val="00F25B42"/>
    <w:rsid w:val="00F26F9C"/>
    <w:rsid w:val="00F27560"/>
    <w:rsid w:val="00F307A8"/>
    <w:rsid w:val="00F30E15"/>
    <w:rsid w:val="00F31419"/>
    <w:rsid w:val="00F3146A"/>
    <w:rsid w:val="00F32B03"/>
    <w:rsid w:val="00F34487"/>
    <w:rsid w:val="00F35F71"/>
    <w:rsid w:val="00F40EB4"/>
    <w:rsid w:val="00F41208"/>
    <w:rsid w:val="00F41388"/>
    <w:rsid w:val="00F41602"/>
    <w:rsid w:val="00F42A72"/>
    <w:rsid w:val="00F44DCE"/>
    <w:rsid w:val="00F453D9"/>
    <w:rsid w:val="00F461A8"/>
    <w:rsid w:val="00F47DC4"/>
    <w:rsid w:val="00F521C4"/>
    <w:rsid w:val="00F5233A"/>
    <w:rsid w:val="00F525BC"/>
    <w:rsid w:val="00F52A27"/>
    <w:rsid w:val="00F53775"/>
    <w:rsid w:val="00F54172"/>
    <w:rsid w:val="00F552CA"/>
    <w:rsid w:val="00F556A0"/>
    <w:rsid w:val="00F55FF9"/>
    <w:rsid w:val="00F561DB"/>
    <w:rsid w:val="00F56493"/>
    <w:rsid w:val="00F56B79"/>
    <w:rsid w:val="00F571F6"/>
    <w:rsid w:val="00F605F4"/>
    <w:rsid w:val="00F63691"/>
    <w:rsid w:val="00F64ACF"/>
    <w:rsid w:val="00F657D8"/>
    <w:rsid w:val="00F65922"/>
    <w:rsid w:val="00F6658E"/>
    <w:rsid w:val="00F6683F"/>
    <w:rsid w:val="00F66876"/>
    <w:rsid w:val="00F70CDF"/>
    <w:rsid w:val="00F7158B"/>
    <w:rsid w:val="00F71F9B"/>
    <w:rsid w:val="00F73868"/>
    <w:rsid w:val="00F73894"/>
    <w:rsid w:val="00F7425F"/>
    <w:rsid w:val="00F7442E"/>
    <w:rsid w:val="00F7620A"/>
    <w:rsid w:val="00F77041"/>
    <w:rsid w:val="00F803A5"/>
    <w:rsid w:val="00F806CA"/>
    <w:rsid w:val="00F81353"/>
    <w:rsid w:val="00F8236C"/>
    <w:rsid w:val="00F823D3"/>
    <w:rsid w:val="00F82F7F"/>
    <w:rsid w:val="00F83A90"/>
    <w:rsid w:val="00F84826"/>
    <w:rsid w:val="00F855E6"/>
    <w:rsid w:val="00F87D2D"/>
    <w:rsid w:val="00F90667"/>
    <w:rsid w:val="00F90BC5"/>
    <w:rsid w:val="00F91AD1"/>
    <w:rsid w:val="00F91B26"/>
    <w:rsid w:val="00F92A99"/>
    <w:rsid w:val="00F92EF5"/>
    <w:rsid w:val="00F93225"/>
    <w:rsid w:val="00F93552"/>
    <w:rsid w:val="00F95468"/>
    <w:rsid w:val="00F9567B"/>
    <w:rsid w:val="00F96B20"/>
    <w:rsid w:val="00F96D65"/>
    <w:rsid w:val="00F973AB"/>
    <w:rsid w:val="00FA0189"/>
    <w:rsid w:val="00FA1F07"/>
    <w:rsid w:val="00FA2530"/>
    <w:rsid w:val="00FA2A57"/>
    <w:rsid w:val="00FA2B17"/>
    <w:rsid w:val="00FA2E64"/>
    <w:rsid w:val="00FA5404"/>
    <w:rsid w:val="00FA5B71"/>
    <w:rsid w:val="00FA747C"/>
    <w:rsid w:val="00FA7755"/>
    <w:rsid w:val="00FA7765"/>
    <w:rsid w:val="00FA7C58"/>
    <w:rsid w:val="00FB1623"/>
    <w:rsid w:val="00FB23E8"/>
    <w:rsid w:val="00FB2BE4"/>
    <w:rsid w:val="00FB3CAC"/>
    <w:rsid w:val="00FB5DDC"/>
    <w:rsid w:val="00FB6464"/>
    <w:rsid w:val="00FB6763"/>
    <w:rsid w:val="00FB67C3"/>
    <w:rsid w:val="00FB7CEC"/>
    <w:rsid w:val="00FB7E07"/>
    <w:rsid w:val="00FB7FE8"/>
    <w:rsid w:val="00FC0ADB"/>
    <w:rsid w:val="00FC0B36"/>
    <w:rsid w:val="00FC1107"/>
    <w:rsid w:val="00FC1CE2"/>
    <w:rsid w:val="00FC3704"/>
    <w:rsid w:val="00FC53D5"/>
    <w:rsid w:val="00FC5D84"/>
    <w:rsid w:val="00FC660E"/>
    <w:rsid w:val="00FC6B70"/>
    <w:rsid w:val="00FC6E26"/>
    <w:rsid w:val="00FC7A8A"/>
    <w:rsid w:val="00FD1446"/>
    <w:rsid w:val="00FD1748"/>
    <w:rsid w:val="00FD20F6"/>
    <w:rsid w:val="00FD2992"/>
    <w:rsid w:val="00FD3669"/>
    <w:rsid w:val="00FD403B"/>
    <w:rsid w:val="00FD465F"/>
    <w:rsid w:val="00FD4716"/>
    <w:rsid w:val="00FD4FE7"/>
    <w:rsid w:val="00FD58FD"/>
    <w:rsid w:val="00FE0C98"/>
    <w:rsid w:val="00FE0EDB"/>
    <w:rsid w:val="00FE1B08"/>
    <w:rsid w:val="00FE3CAD"/>
    <w:rsid w:val="00FE48AE"/>
    <w:rsid w:val="00FE4FB2"/>
    <w:rsid w:val="00FE63F7"/>
    <w:rsid w:val="00FE6B4E"/>
    <w:rsid w:val="00FE7B15"/>
    <w:rsid w:val="00FF1BEC"/>
    <w:rsid w:val="00FF2D71"/>
    <w:rsid w:val="00FF35C1"/>
    <w:rsid w:val="00FF388C"/>
    <w:rsid w:val="00FF3928"/>
    <w:rsid w:val="00FF51E4"/>
    <w:rsid w:val="00FF5258"/>
    <w:rsid w:val="00FF5A26"/>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01">
      <o:colormenu v:ext="edit" fillcolor="none"/>
    </o:shapedefaults>
    <o:shapelayout v:ext="edit">
      <o:idmap v:ext="edit" data="1"/>
    </o:shapelayout>
  </w:shapeDefaults>
  <w:decimalSymbol w:val="."/>
  <w:listSeparator w:val=","/>
  <w14:docId w14:val="1F09D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NZ"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9"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foot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No List" w:uiPriority="99"/>
    <w:lsdException w:name="Balloon Text" w:uiPriority="99"/>
    <w:lsdException w:name="Table Grid" w:semiHidden="0" w:uiPriority="59"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706"/>
    <w:pPr>
      <w:suppressAutoHyphens/>
      <w:spacing w:line="264" w:lineRule="auto"/>
    </w:pPr>
    <w:rPr>
      <w:rFonts w:ascii="Arial" w:hAnsi="Arial"/>
      <w:lang w:eastAsia="ar-SA"/>
    </w:rPr>
  </w:style>
  <w:style w:type="paragraph" w:styleId="Heading1">
    <w:name w:val="heading 1"/>
    <w:basedOn w:val="Normal"/>
    <w:next w:val="BodyTextIndent"/>
    <w:link w:val="Heading1Char"/>
    <w:qFormat/>
    <w:rsid w:val="00B5790C"/>
    <w:pPr>
      <w:keepNext/>
      <w:numPr>
        <w:numId w:val="38"/>
      </w:numPr>
      <w:spacing w:before="240" w:after="120"/>
      <w:outlineLvl w:val="0"/>
    </w:pPr>
    <w:rPr>
      <w:b/>
      <w:kern w:val="1"/>
      <w:sz w:val="28"/>
    </w:rPr>
  </w:style>
  <w:style w:type="paragraph" w:styleId="Heading2">
    <w:name w:val="heading 2"/>
    <w:aliases w:val="Heading 2 Char1,Heading 2 Char Char"/>
    <w:basedOn w:val="Normal"/>
    <w:next w:val="BodyTextIndent"/>
    <w:link w:val="Heading2Char"/>
    <w:autoRedefine/>
    <w:qFormat/>
    <w:rsid w:val="008E1EB8"/>
    <w:pPr>
      <w:keepNext/>
      <w:numPr>
        <w:ilvl w:val="1"/>
        <w:numId w:val="38"/>
      </w:numPr>
      <w:spacing w:before="300" w:after="120"/>
      <w:outlineLvl w:val="1"/>
    </w:pPr>
    <w:rPr>
      <w:b/>
      <w:iCs/>
      <w:u w:val="single"/>
    </w:rPr>
  </w:style>
  <w:style w:type="paragraph" w:styleId="Heading3">
    <w:name w:val="heading 3"/>
    <w:aliases w:val="subtitle"/>
    <w:basedOn w:val="Normal"/>
    <w:next w:val="BodyTextIndent"/>
    <w:link w:val="Heading3Char"/>
    <w:uiPriority w:val="99"/>
    <w:qFormat/>
    <w:rsid w:val="00600092"/>
    <w:pPr>
      <w:keepNext/>
      <w:numPr>
        <w:ilvl w:val="2"/>
        <w:numId w:val="38"/>
      </w:numPr>
      <w:tabs>
        <w:tab w:val="left" w:pos="1418"/>
      </w:tabs>
      <w:spacing w:before="240" w:after="120"/>
      <w:outlineLvl w:val="2"/>
    </w:pPr>
    <w:rPr>
      <w:b/>
      <w:u w:val="single"/>
    </w:rPr>
  </w:style>
  <w:style w:type="paragraph" w:styleId="Heading4">
    <w:name w:val="heading 4"/>
    <w:basedOn w:val="Normal"/>
    <w:next w:val="Normal"/>
    <w:qFormat/>
    <w:pPr>
      <w:keepNext/>
      <w:numPr>
        <w:ilvl w:val="3"/>
        <w:numId w:val="38"/>
      </w:numPr>
      <w:outlineLvl w:val="3"/>
    </w:pPr>
    <w:rPr>
      <w:b/>
      <w:sz w:val="32"/>
    </w:rPr>
  </w:style>
  <w:style w:type="paragraph" w:styleId="Heading5">
    <w:name w:val="heading 5"/>
    <w:basedOn w:val="Normal"/>
    <w:next w:val="Normal"/>
    <w:qFormat/>
    <w:pPr>
      <w:keepNext/>
      <w:numPr>
        <w:ilvl w:val="4"/>
        <w:numId w:val="38"/>
      </w:numPr>
      <w:outlineLvl w:val="4"/>
    </w:pPr>
    <w:rPr>
      <w:sz w:val="52"/>
    </w:rPr>
  </w:style>
  <w:style w:type="paragraph" w:styleId="Heading6">
    <w:name w:val="heading 6"/>
    <w:basedOn w:val="Normal"/>
    <w:next w:val="Normal"/>
    <w:qFormat/>
    <w:rsid w:val="003B64BB"/>
    <w:pPr>
      <w:keepNext/>
      <w:numPr>
        <w:numId w:val="125"/>
      </w:numPr>
      <w:pBdr>
        <w:bottom w:val="single" w:sz="4" w:space="1" w:color="auto"/>
      </w:pBdr>
      <w:tabs>
        <w:tab w:val="left" w:pos="567"/>
      </w:tabs>
      <w:outlineLvl w:val="5"/>
    </w:pPr>
    <w:rPr>
      <w:b/>
      <w:caps/>
      <w:sz w:val="28"/>
      <w:szCs w:val="28"/>
    </w:rPr>
  </w:style>
  <w:style w:type="paragraph" w:styleId="Heading7">
    <w:name w:val="heading 7"/>
    <w:basedOn w:val="Normal"/>
    <w:next w:val="Normal"/>
    <w:qFormat/>
    <w:rsid w:val="00962EFD"/>
    <w:pPr>
      <w:keepNext/>
      <w:numPr>
        <w:ilvl w:val="1"/>
        <w:numId w:val="125"/>
      </w:numPr>
      <w:outlineLvl w:val="6"/>
    </w:pPr>
    <w:rPr>
      <w:b/>
      <w:i/>
    </w:rPr>
  </w:style>
  <w:style w:type="paragraph" w:styleId="Heading8">
    <w:name w:val="heading 8"/>
    <w:basedOn w:val="Normal"/>
    <w:next w:val="Normal"/>
    <w:qFormat/>
    <w:pPr>
      <w:keepNext/>
      <w:widowControl w:val="0"/>
      <w:numPr>
        <w:ilvl w:val="7"/>
        <w:numId w:val="38"/>
      </w:numPr>
      <w:pBdr>
        <w:bottom w:val="single" w:sz="1" w:space="1" w:color="000000"/>
      </w:pBdr>
      <w:tabs>
        <w:tab w:val="right" w:pos="8505"/>
        <w:tab w:val="right" w:pos="13608"/>
      </w:tabs>
      <w:spacing w:line="240" w:lineRule="exact"/>
      <w:ind w:right="-52"/>
      <w:outlineLvl w:val="7"/>
    </w:pPr>
    <w:rPr>
      <w:i/>
      <w:sz w:val="18"/>
      <w:lang w:val="en-US"/>
    </w:rPr>
  </w:style>
  <w:style w:type="paragraph" w:styleId="Heading9">
    <w:name w:val="heading 9"/>
    <w:basedOn w:val="Normal"/>
    <w:next w:val="Normal"/>
    <w:qFormat/>
    <w:pPr>
      <w:keepNext/>
      <w:numPr>
        <w:ilvl w:val="8"/>
        <w:numId w:val="38"/>
      </w:numPr>
      <w:outlineLvl w:val="8"/>
    </w:pPr>
    <w:rPr>
      <w:i/>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aliases w:val="Body Text Indent Char1,Body Text Indent Char Char,Body Text Indent Char1 Char Char,Body Text Indent Char Char Char Char,Body Text Indent Char1 Char Char Char Char,Body Text Indent Char Char Char Char Char Char,Body Text Inden"/>
    <w:basedOn w:val="Normal"/>
    <w:link w:val="BodyTextIndentChar"/>
    <w:rsid w:val="009811B2"/>
    <w:pPr>
      <w:tabs>
        <w:tab w:val="left" w:pos="851"/>
      </w:tabs>
      <w:spacing w:after="120"/>
      <w:ind w:left="851"/>
    </w:pPr>
  </w:style>
  <w:style w:type="character" w:customStyle="1" w:styleId="BodyTextIndentChar">
    <w:name w:val="Body Text Indent Char"/>
    <w:aliases w:val="Body Text Indent Char1 Char,Body Text Indent Char Char Char,Body Text Indent Char1 Char Char Char,Body Text Indent Char Char Char Char Char,Body Text Indent Char1 Char Char Char Char Char,Body Text Inden Char"/>
    <w:link w:val="BodyTextIndent"/>
    <w:rsid w:val="009811B2"/>
    <w:rPr>
      <w:rFonts w:ascii="Arial" w:hAnsi="Arial"/>
      <w:lang w:val="en-AU" w:eastAsia="ar-SA" w:bidi="ar-SA"/>
    </w:rPr>
  </w:style>
  <w:style w:type="character" w:customStyle="1" w:styleId="FooterChar">
    <w:name w:val="Footer Char"/>
    <w:link w:val="Footer"/>
    <w:uiPriority w:val="99"/>
    <w:rsid w:val="008D16EB"/>
    <w:rPr>
      <w:sz w:val="24"/>
      <w:lang w:val="en-AU" w:eastAsia="ar-SA" w:bidi="ar-SA"/>
    </w:rPr>
  </w:style>
  <w:style w:type="paragraph" w:styleId="Footer">
    <w:name w:val="footer"/>
    <w:basedOn w:val="Normal"/>
    <w:link w:val="FooterChar"/>
    <w:uiPriority w:val="99"/>
    <w:pPr>
      <w:tabs>
        <w:tab w:val="center" w:pos="4153"/>
        <w:tab w:val="right" w:pos="8306"/>
      </w:tabs>
    </w:pPr>
  </w:style>
  <w:style w:type="character" w:customStyle="1" w:styleId="Style16ptBoldAllcaps">
    <w:name w:val="Style 16 pt Bold All caps"/>
    <w:rsid w:val="00000687"/>
    <w:rPr>
      <w:b/>
      <w:bCs/>
      <w:caps/>
      <w:sz w:val="32"/>
      <w:szCs w:val="32"/>
    </w:rPr>
  </w:style>
  <w:style w:type="paragraph" w:styleId="ListBullet4">
    <w:name w:val="List Bullet 4"/>
    <w:basedOn w:val="Normal"/>
    <w:rsid w:val="009A46C7"/>
    <w:pPr>
      <w:numPr>
        <w:numId w:val="2"/>
      </w:numPr>
    </w:pPr>
  </w:style>
  <w:style w:type="character" w:customStyle="1" w:styleId="Style14ptBold">
    <w:name w:val="Style 14 pt Bold"/>
    <w:rsid w:val="00000687"/>
    <w:rPr>
      <w:rFonts w:ascii="Arial" w:hAnsi="Arial"/>
      <w:b/>
      <w:bCs/>
      <w:smallCaps/>
      <w:sz w:val="28"/>
      <w:szCs w:val="28"/>
    </w:rPr>
  </w:style>
  <w:style w:type="paragraph" w:customStyle="1" w:styleId="Heading">
    <w:name w:val="Heading"/>
    <w:basedOn w:val="Normal"/>
    <w:next w:val="Normal"/>
    <w:pPr>
      <w:keepNext/>
      <w:spacing w:before="240" w:after="120"/>
    </w:pPr>
    <w:rPr>
      <w:rFonts w:eastAsia="MS Mincho" w:cs="Tahoma"/>
      <w:sz w:val="28"/>
      <w:szCs w:val="28"/>
    </w:rPr>
  </w:style>
  <w:style w:type="paragraph" w:styleId="TOC1">
    <w:name w:val="toc 1"/>
    <w:basedOn w:val="Normal"/>
    <w:next w:val="Normal"/>
    <w:uiPriority w:val="39"/>
    <w:rsid w:val="009C65F1"/>
    <w:pPr>
      <w:tabs>
        <w:tab w:val="left" w:pos="567"/>
        <w:tab w:val="right" w:leader="dot" w:pos="8931"/>
      </w:tabs>
      <w:spacing w:before="120" w:after="120"/>
    </w:pPr>
    <w:rPr>
      <w:b/>
      <w:caps/>
    </w:rPr>
  </w:style>
  <w:style w:type="paragraph" w:styleId="TOC2">
    <w:name w:val="toc 2"/>
    <w:basedOn w:val="Normal"/>
    <w:next w:val="Normal"/>
    <w:uiPriority w:val="39"/>
    <w:rsid w:val="0069532B"/>
    <w:pPr>
      <w:tabs>
        <w:tab w:val="left" w:pos="1200"/>
        <w:tab w:val="right" w:leader="dot" w:pos="8931"/>
      </w:tabs>
      <w:ind w:left="1134" w:hanging="567"/>
    </w:pPr>
    <w:rPr>
      <w:b/>
    </w:rPr>
  </w:style>
  <w:style w:type="paragraph" w:styleId="TOC3">
    <w:name w:val="toc 3"/>
    <w:basedOn w:val="Normal"/>
    <w:next w:val="Normal"/>
    <w:uiPriority w:val="39"/>
    <w:rsid w:val="0069532B"/>
    <w:pPr>
      <w:ind w:left="1701" w:hanging="567"/>
    </w:pPr>
    <w:rPr>
      <w:i/>
      <w:sz w:val="18"/>
      <w:szCs w:val="18"/>
    </w:rPr>
  </w:style>
  <w:style w:type="paragraph" w:styleId="TOC4">
    <w:name w:val="toc 4"/>
    <w:basedOn w:val="Normal"/>
    <w:next w:val="Normal"/>
    <w:uiPriority w:val="39"/>
    <w:pPr>
      <w:ind w:left="720"/>
    </w:pPr>
    <w:rPr>
      <w:sz w:val="18"/>
    </w:rPr>
  </w:style>
  <w:style w:type="paragraph" w:styleId="TOC5">
    <w:name w:val="toc 5"/>
    <w:basedOn w:val="Normal"/>
    <w:next w:val="Normal"/>
    <w:uiPriority w:val="39"/>
    <w:pPr>
      <w:ind w:left="960"/>
    </w:pPr>
    <w:rPr>
      <w:sz w:val="18"/>
    </w:rPr>
  </w:style>
  <w:style w:type="paragraph" w:styleId="TOC6">
    <w:name w:val="toc 6"/>
    <w:basedOn w:val="Normal"/>
    <w:next w:val="Normal"/>
    <w:uiPriority w:val="39"/>
    <w:pPr>
      <w:ind w:left="1200"/>
    </w:pPr>
    <w:rPr>
      <w:sz w:val="18"/>
    </w:rPr>
  </w:style>
  <w:style w:type="paragraph" w:styleId="TOC7">
    <w:name w:val="toc 7"/>
    <w:basedOn w:val="Normal"/>
    <w:next w:val="Normal"/>
    <w:uiPriority w:val="39"/>
    <w:pPr>
      <w:ind w:left="1440"/>
    </w:pPr>
    <w:rPr>
      <w:sz w:val="18"/>
    </w:rPr>
  </w:style>
  <w:style w:type="paragraph" w:styleId="TOC8">
    <w:name w:val="toc 8"/>
    <w:basedOn w:val="Normal"/>
    <w:next w:val="Normal"/>
    <w:uiPriority w:val="39"/>
    <w:pPr>
      <w:ind w:left="1680"/>
    </w:pPr>
    <w:rPr>
      <w:sz w:val="18"/>
    </w:rPr>
  </w:style>
  <w:style w:type="paragraph" w:styleId="TOC9">
    <w:name w:val="toc 9"/>
    <w:basedOn w:val="Normal"/>
    <w:next w:val="Normal"/>
    <w:uiPriority w:val="39"/>
    <w:pPr>
      <w:ind w:left="1920"/>
    </w:pPr>
    <w:rPr>
      <w:sz w:val="18"/>
    </w:rPr>
  </w:style>
  <w:style w:type="paragraph" w:styleId="BalloonText">
    <w:name w:val="Balloon Text"/>
    <w:basedOn w:val="Normal"/>
    <w:link w:val="BalloonTextChar"/>
    <w:uiPriority w:val="99"/>
    <w:semiHidden/>
    <w:rsid w:val="00E8313D"/>
    <w:rPr>
      <w:rFonts w:ascii="Tahoma" w:hAnsi="Tahoma" w:cs="Tahoma"/>
      <w:sz w:val="16"/>
      <w:szCs w:val="16"/>
    </w:rPr>
  </w:style>
  <w:style w:type="character" w:styleId="CommentReference">
    <w:name w:val="annotation reference"/>
    <w:rsid w:val="004C0C41"/>
    <w:rPr>
      <w:sz w:val="16"/>
      <w:szCs w:val="16"/>
    </w:rPr>
  </w:style>
  <w:style w:type="paragraph" w:styleId="CommentText">
    <w:name w:val="annotation text"/>
    <w:basedOn w:val="Normal"/>
    <w:link w:val="CommentTextChar"/>
    <w:rsid w:val="004C0C41"/>
  </w:style>
  <w:style w:type="paragraph" w:styleId="CommentSubject">
    <w:name w:val="annotation subject"/>
    <w:basedOn w:val="CommentText"/>
    <w:next w:val="CommentText"/>
    <w:semiHidden/>
    <w:rsid w:val="004C0C41"/>
    <w:rPr>
      <w:b/>
      <w:bCs/>
    </w:rPr>
  </w:style>
  <w:style w:type="character" w:styleId="Hyperlink">
    <w:name w:val="Hyperlink"/>
    <w:uiPriority w:val="99"/>
    <w:rsid w:val="009C65F1"/>
    <w:rPr>
      <w:color w:val="0000FF"/>
      <w:u w:val="single"/>
    </w:rPr>
  </w:style>
  <w:style w:type="paragraph" w:styleId="FootnoteText">
    <w:name w:val="footnote text"/>
    <w:basedOn w:val="Normal"/>
    <w:link w:val="FootnoteTextChar"/>
    <w:uiPriority w:val="99"/>
    <w:rsid w:val="000C3EAB"/>
    <w:pPr>
      <w:suppressAutoHyphens w:val="0"/>
    </w:pPr>
    <w:rPr>
      <w:lang w:eastAsia="en-US"/>
    </w:rPr>
  </w:style>
  <w:style w:type="character" w:styleId="FootnoteReference">
    <w:name w:val="footnote reference"/>
    <w:uiPriority w:val="99"/>
    <w:rsid w:val="000C3EAB"/>
    <w:rPr>
      <w:vertAlign w:val="superscript"/>
    </w:rPr>
  </w:style>
  <w:style w:type="paragraph" w:styleId="Header">
    <w:name w:val="header"/>
    <w:basedOn w:val="Normal"/>
    <w:link w:val="HeaderChar"/>
    <w:rsid w:val="00000687"/>
    <w:pPr>
      <w:tabs>
        <w:tab w:val="center" w:pos="4153"/>
        <w:tab w:val="right" w:pos="8306"/>
      </w:tabs>
    </w:pPr>
  </w:style>
  <w:style w:type="character" w:styleId="PageNumber">
    <w:name w:val="page number"/>
    <w:basedOn w:val="DefaultParagraphFont"/>
    <w:rsid w:val="00000687"/>
  </w:style>
  <w:style w:type="paragraph" w:customStyle="1" w:styleId="StyleHeading3TimesNewRoman">
    <w:name w:val="Style Heading 3 + Times New Roman"/>
    <w:basedOn w:val="Heading3"/>
    <w:link w:val="StyleHeading3TimesNewRomanChar"/>
    <w:rsid w:val="009811B2"/>
    <w:rPr>
      <w:bCs/>
    </w:rPr>
  </w:style>
  <w:style w:type="character" w:customStyle="1" w:styleId="Heading3Char">
    <w:name w:val="Heading 3 Char"/>
    <w:aliases w:val="subtitle Char"/>
    <w:link w:val="Heading3"/>
    <w:uiPriority w:val="99"/>
    <w:rsid w:val="00600092"/>
    <w:rPr>
      <w:rFonts w:ascii="Arial" w:hAnsi="Arial"/>
      <w:b/>
      <w:u w:val="single"/>
      <w:lang w:eastAsia="ar-SA"/>
    </w:rPr>
  </w:style>
  <w:style w:type="character" w:customStyle="1" w:styleId="StyleHeading3TimesNewRomanChar">
    <w:name w:val="Style Heading 3 + Times New Roman Char"/>
    <w:link w:val="StyleHeading3TimesNewRoman"/>
    <w:rsid w:val="009811B2"/>
    <w:rPr>
      <w:rFonts w:ascii="Arial" w:hAnsi="Arial"/>
      <w:b/>
      <w:bCs/>
      <w:u w:val="single"/>
      <w:lang w:eastAsia="ar-SA"/>
    </w:rPr>
  </w:style>
  <w:style w:type="paragraph" w:customStyle="1" w:styleId="StyleHeading2TimesNewRomanNotBoldNotItalicFirstline">
    <w:name w:val="Style Heading 2 + Times New Roman Not Bold Not Italic First line..."/>
    <w:basedOn w:val="Heading2"/>
    <w:rsid w:val="009811B2"/>
    <w:pPr>
      <w:spacing w:before="0"/>
      <w:ind w:firstLine="0"/>
    </w:pPr>
    <w:rPr>
      <w:b w:val="0"/>
      <w:i/>
    </w:rPr>
  </w:style>
  <w:style w:type="table" w:styleId="TableGrid">
    <w:name w:val="Table Grid"/>
    <w:basedOn w:val="TableNormal"/>
    <w:uiPriority w:val="59"/>
    <w:rsid w:val="002D20A6"/>
    <w:pPr>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5E6BBC"/>
    <w:pPr>
      <w:widowControl w:val="0"/>
      <w:suppressAutoHyphens w:val="0"/>
      <w:spacing w:before="240" w:line="240" w:lineRule="auto"/>
      <w:jc w:val="center"/>
      <w:outlineLvl w:val="0"/>
    </w:pPr>
    <w:rPr>
      <w:rFonts w:ascii="Times New Roman" w:hAnsi="Times New Roman"/>
      <w:b/>
      <w:caps/>
      <w:snapToGrid w:val="0"/>
      <w:kern w:val="28"/>
      <w:sz w:val="24"/>
      <w:u w:val="single"/>
      <w:lang w:val="en-US" w:eastAsia="en-US"/>
    </w:rPr>
  </w:style>
  <w:style w:type="paragraph" w:customStyle="1" w:styleId="Style3">
    <w:name w:val="Style3"/>
    <w:basedOn w:val="Normal"/>
    <w:next w:val="Normal"/>
    <w:rsid w:val="00240407"/>
    <w:pPr>
      <w:numPr>
        <w:ilvl w:val="1"/>
        <w:numId w:val="4"/>
      </w:numPr>
    </w:pPr>
    <w:rPr>
      <w:rFonts w:ascii="CG Times" w:hAnsi="CG Times"/>
    </w:rPr>
  </w:style>
  <w:style w:type="character" w:customStyle="1" w:styleId="Heading2Char">
    <w:name w:val="Heading 2 Char"/>
    <w:aliases w:val="Heading 2 Char1 Char,Heading 2 Char Char Char"/>
    <w:link w:val="Heading2"/>
    <w:rsid w:val="008E1EB8"/>
    <w:rPr>
      <w:rFonts w:ascii="Arial" w:hAnsi="Arial"/>
      <w:b/>
      <w:iCs/>
      <w:u w:val="single"/>
      <w:lang w:eastAsia="ar-SA"/>
    </w:rPr>
  </w:style>
  <w:style w:type="paragraph" w:styleId="ListParagraph">
    <w:name w:val="List Paragraph"/>
    <w:basedOn w:val="Normal"/>
    <w:uiPriority w:val="34"/>
    <w:qFormat/>
    <w:rsid w:val="00C5083F"/>
    <w:pPr>
      <w:suppressAutoHyphens w:val="0"/>
      <w:spacing w:line="22" w:lineRule="atLeast"/>
      <w:ind w:left="720"/>
      <w:contextualSpacing/>
    </w:pPr>
    <w:rPr>
      <w:rFonts w:eastAsia="Calibri"/>
      <w:szCs w:val="22"/>
      <w:lang w:val="en-US" w:eastAsia="en-US"/>
    </w:rPr>
  </w:style>
  <w:style w:type="character" w:styleId="Strong">
    <w:name w:val="Strong"/>
    <w:uiPriority w:val="22"/>
    <w:qFormat/>
    <w:rsid w:val="005F1258"/>
    <w:rPr>
      <w:b/>
      <w:bCs/>
    </w:rPr>
  </w:style>
  <w:style w:type="character" w:customStyle="1" w:styleId="CommentTextChar">
    <w:name w:val="Comment Text Char"/>
    <w:link w:val="CommentText"/>
    <w:rsid w:val="00DA5112"/>
    <w:rPr>
      <w:rFonts w:ascii="Arial" w:hAnsi="Arial"/>
      <w:lang w:eastAsia="ar-SA"/>
    </w:rPr>
  </w:style>
  <w:style w:type="paragraph" w:styleId="BodyText">
    <w:name w:val="Body Text"/>
    <w:basedOn w:val="Normal"/>
    <w:link w:val="BodyTextChar"/>
    <w:rsid w:val="00B17B44"/>
    <w:pPr>
      <w:spacing w:after="120"/>
    </w:pPr>
  </w:style>
  <w:style w:type="character" w:customStyle="1" w:styleId="BodyTextChar">
    <w:name w:val="Body Text Char"/>
    <w:link w:val="BodyText"/>
    <w:rsid w:val="00B17B44"/>
    <w:rPr>
      <w:rFonts w:ascii="Arial" w:hAnsi="Arial"/>
      <w:lang w:eastAsia="ar-SA"/>
    </w:rPr>
  </w:style>
  <w:style w:type="paragraph" w:styleId="NoSpacing">
    <w:name w:val="No Spacing"/>
    <w:uiPriority w:val="1"/>
    <w:qFormat/>
    <w:rsid w:val="008444C1"/>
    <w:rPr>
      <w:rFonts w:ascii="Calibri" w:eastAsia="SimSun" w:hAnsi="Calibri" w:cs="Arial"/>
      <w:sz w:val="22"/>
      <w:szCs w:val="22"/>
      <w:lang w:eastAsia="zh-CN"/>
    </w:rPr>
  </w:style>
  <w:style w:type="paragraph" w:styleId="Revision">
    <w:name w:val="Revision"/>
    <w:hidden/>
    <w:uiPriority w:val="99"/>
    <w:semiHidden/>
    <w:rsid w:val="00046CC0"/>
    <w:rPr>
      <w:rFonts w:ascii="Arial" w:hAnsi="Arial"/>
      <w:lang w:eastAsia="ar-SA"/>
    </w:rPr>
  </w:style>
  <w:style w:type="character" w:styleId="FollowedHyperlink">
    <w:name w:val="FollowedHyperlink"/>
    <w:uiPriority w:val="99"/>
    <w:rsid w:val="00D63101"/>
    <w:rPr>
      <w:color w:val="800080"/>
      <w:u w:val="single"/>
    </w:rPr>
  </w:style>
  <w:style w:type="paragraph" w:styleId="EndnoteText">
    <w:name w:val="endnote text"/>
    <w:basedOn w:val="Normal"/>
    <w:link w:val="EndnoteTextChar"/>
    <w:rsid w:val="00C8401E"/>
    <w:pPr>
      <w:spacing w:line="240" w:lineRule="auto"/>
    </w:pPr>
  </w:style>
  <w:style w:type="character" w:customStyle="1" w:styleId="EndnoteTextChar">
    <w:name w:val="Endnote Text Char"/>
    <w:basedOn w:val="DefaultParagraphFont"/>
    <w:link w:val="EndnoteText"/>
    <w:rsid w:val="00C8401E"/>
    <w:rPr>
      <w:rFonts w:ascii="Arial" w:hAnsi="Arial"/>
      <w:lang w:eastAsia="ar-SA"/>
    </w:rPr>
  </w:style>
  <w:style w:type="character" w:styleId="EndnoteReference">
    <w:name w:val="endnote reference"/>
    <w:basedOn w:val="DefaultParagraphFont"/>
    <w:rsid w:val="00C8401E"/>
    <w:rPr>
      <w:vertAlign w:val="superscript"/>
    </w:rPr>
  </w:style>
  <w:style w:type="paragraph" w:customStyle="1" w:styleId="body-paragraph2">
    <w:name w:val="body-paragraph2"/>
    <w:basedOn w:val="Normal"/>
    <w:rsid w:val="007E1A0F"/>
    <w:pPr>
      <w:suppressAutoHyphens w:val="0"/>
      <w:spacing w:before="100" w:beforeAutospacing="1" w:after="100" w:afterAutospacing="1" w:line="240" w:lineRule="auto"/>
    </w:pPr>
    <w:rPr>
      <w:rFonts w:ascii="Times New Roman" w:hAnsi="Times New Roman"/>
      <w:sz w:val="24"/>
      <w:szCs w:val="24"/>
      <w:lang w:val="en-US" w:eastAsia="en-US"/>
    </w:rPr>
  </w:style>
  <w:style w:type="character" w:customStyle="1" w:styleId="Heading1Char">
    <w:name w:val="Heading 1 Char"/>
    <w:basedOn w:val="DefaultParagraphFont"/>
    <w:link w:val="Heading1"/>
    <w:rsid w:val="000C4283"/>
    <w:rPr>
      <w:rFonts w:ascii="Arial" w:hAnsi="Arial"/>
      <w:b/>
      <w:kern w:val="1"/>
      <w:sz w:val="28"/>
      <w:lang w:eastAsia="ar-SA"/>
    </w:rPr>
  </w:style>
  <w:style w:type="paragraph" w:customStyle="1" w:styleId="Default">
    <w:name w:val="Default"/>
    <w:rsid w:val="000C4283"/>
    <w:pPr>
      <w:widowControl w:val="0"/>
      <w:autoSpaceDE w:val="0"/>
      <w:autoSpaceDN w:val="0"/>
      <w:adjustRightInd w:val="0"/>
    </w:pPr>
    <w:rPr>
      <w:rFonts w:ascii="Calibri" w:hAnsi="Calibri"/>
      <w:color w:val="000000"/>
      <w:sz w:val="24"/>
      <w:lang w:val="en-US"/>
    </w:rPr>
  </w:style>
  <w:style w:type="character" w:customStyle="1" w:styleId="BalloonTextChar">
    <w:name w:val="Balloon Text Char"/>
    <w:basedOn w:val="DefaultParagraphFont"/>
    <w:link w:val="BalloonText"/>
    <w:uiPriority w:val="99"/>
    <w:semiHidden/>
    <w:rsid w:val="000C4283"/>
    <w:rPr>
      <w:rFonts w:ascii="Tahoma" w:hAnsi="Tahoma" w:cs="Tahoma"/>
      <w:sz w:val="16"/>
      <w:szCs w:val="16"/>
      <w:lang w:eastAsia="ar-SA"/>
    </w:rPr>
  </w:style>
  <w:style w:type="table" w:customStyle="1" w:styleId="TableGrid1">
    <w:name w:val="Table Grid1"/>
    <w:basedOn w:val="TableNormal"/>
    <w:next w:val="TableGrid"/>
    <w:uiPriority w:val="59"/>
    <w:rsid w:val="00DE297C"/>
    <w:rPr>
      <w:rFonts w:ascii="Calibri" w:eastAsia="SimSun" w:hAnsi="Calibri" w:cs="Arial"/>
      <w:sz w:val="22"/>
      <w:szCs w:val="22"/>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645851"/>
    <w:rPr>
      <w:rFonts w:ascii="Calibri" w:eastAsia="Calibri" w:hAnsi="Calibr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645851"/>
  </w:style>
  <w:style w:type="character" w:customStyle="1" w:styleId="BalloonTextChar1">
    <w:name w:val="Balloon Text Char1"/>
    <w:basedOn w:val="DefaultParagraphFont"/>
    <w:uiPriority w:val="99"/>
    <w:semiHidden/>
    <w:rsid w:val="00645851"/>
    <w:rPr>
      <w:rFonts w:ascii="Lucida Grande" w:hAnsi="Lucida Grande"/>
      <w:sz w:val="18"/>
      <w:szCs w:val="18"/>
    </w:rPr>
  </w:style>
  <w:style w:type="paragraph" w:customStyle="1" w:styleId="PhDnormal">
    <w:name w:val="PhD normal"/>
    <w:basedOn w:val="Normal"/>
    <w:autoRedefine/>
    <w:rsid w:val="00645851"/>
    <w:pPr>
      <w:widowControl w:val="0"/>
      <w:suppressAutoHyphens w:val="0"/>
      <w:autoSpaceDE w:val="0"/>
      <w:autoSpaceDN w:val="0"/>
      <w:adjustRightInd w:val="0"/>
      <w:spacing w:line="260" w:lineRule="exact"/>
    </w:pPr>
    <w:rPr>
      <w:rFonts w:ascii="Helvetica" w:hAnsi="Helvetica"/>
      <w:szCs w:val="28"/>
      <w:lang w:val="en-GB" w:eastAsia="de-DE"/>
    </w:rPr>
  </w:style>
  <w:style w:type="paragraph" w:customStyle="1" w:styleId="PhDheading9">
    <w:name w:val="PhD heading 9"/>
    <w:basedOn w:val="PhDnormal"/>
    <w:autoRedefine/>
    <w:uiPriority w:val="99"/>
    <w:rsid w:val="00645851"/>
    <w:pPr>
      <w:spacing w:line="480" w:lineRule="auto"/>
    </w:pPr>
    <w:rPr>
      <w:b/>
      <w:sz w:val="18"/>
    </w:rPr>
  </w:style>
  <w:style w:type="paragraph" w:customStyle="1" w:styleId="PhDheading11">
    <w:name w:val="PhD heading 11"/>
    <w:basedOn w:val="PhDnormal"/>
    <w:uiPriority w:val="99"/>
    <w:rsid w:val="00645851"/>
    <w:rPr>
      <w:b/>
    </w:rPr>
  </w:style>
  <w:style w:type="paragraph" w:customStyle="1" w:styleId="normalh1115">
    <w:name w:val="normal h 11 1.5"/>
    <w:basedOn w:val="Normal"/>
    <w:uiPriority w:val="99"/>
    <w:rsid w:val="00645851"/>
    <w:pPr>
      <w:suppressAutoHyphens w:val="0"/>
      <w:spacing w:line="360" w:lineRule="auto"/>
    </w:pPr>
    <w:rPr>
      <w:rFonts w:ascii="Helvetica" w:hAnsi="Helvetica"/>
      <w:sz w:val="22"/>
      <w:lang w:val="en-GB" w:eastAsia="de-DE"/>
    </w:rPr>
  </w:style>
  <w:style w:type="paragraph" w:customStyle="1" w:styleId="headlineh1115">
    <w:name w:val="headline h 11 1.5"/>
    <w:basedOn w:val="normalh1115"/>
    <w:autoRedefine/>
    <w:uiPriority w:val="99"/>
    <w:rsid w:val="00645851"/>
    <w:rPr>
      <w:b/>
    </w:rPr>
  </w:style>
  <w:style w:type="paragraph" w:customStyle="1" w:styleId="normalh1015">
    <w:name w:val="normal h 10 1.5"/>
    <w:basedOn w:val="Normal"/>
    <w:next w:val="PhDnormal"/>
    <w:autoRedefine/>
    <w:uiPriority w:val="99"/>
    <w:rsid w:val="00645851"/>
    <w:pPr>
      <w:suppressAutoHyphens w:val="0"/>
      <w:spacing w:line="360" w:lineRule="auto"/>
    </w:pPr>
    <w:rPr>
      <w:rFonts w:ascii="Helvetica" w:hAnsi="Helvetica"/>
      <w:lang w:val="en-GB" w:eastAsia="de-DE"/>
    </w:rPr>
  </w:style>
  <w:style w:type="paragraph" w:styleId="PlainText">
    <w:name w:val="Plain Text"/>
    <w:basedOn w:val="Normal"/>
    <w:link w:val="PlainTextChar"/>
    <w:uiPriority w:val="99"/>
    <w:rsid w:val="00645851"/>
    <w:pPr>
      <w:suppressAutoHyphens w:val="0"/>
      <w:spacing w:line="360" w:lineRule="auto"/>
    </w:pPr>
    <w:rPr>
      <w:rFonts w:ascii="Courier" w:hAnsi="Courier"/>
      <w:sz w:val="24"/>
      <w:szCs w:val="24"/>
      <w:lang w:val="en-GB" w:eastAsia="en-US"/>
    </w:rPr>
  </w:style>
  <w:style w:type="character" w:customStyle="1" w:styleId="PlainTextChar">
    <w:name w:val="Plain Text Char"/>
    <w:basedOn w:val="DefaultParagraphFont"/>
    <w:link w:val="PlainText"/>
    <w:uiPriority w:val="99"/>
    <w:rsid w:val="00645851"/>
    <w:rPr>
      <w:rFonts w:ascii="Courier" w:hAnsi="Courier"/>
      <w:sz w:val="24"/>
      <w:szCs w:val="24"/>
      <w:lang w:val="en-GB"/>
    </w:rPr>
  </w:style>
  <w:style w:type="character" w:customStyle="1" w:styleId="HeaderChar">
    <w:name w:val="Header Char"/>
    <w:basedOn w:val="DefaultParagraphFont"/>
    <w:link w:val="Header"/>
    <w:uiPriority w:val="99"/>
    <w:rsid w:val="00645851"/>
    <w:rPr>
      <w:rFonts w:ascii="Arial" w:hAnsi="Arial"/>
      <w:lang w:eastAsia="ar-SA"/>
    </w:rPr>
  </w:style>
  <w:style w:type="paragraph" w:customStyle="1" w:styleId="Style2">
    <w:name w:val="Style2"/>
    <w:basedOn w:val="Normal"/>
    <w:rsid w:val="00645851"/>
    <w:pPr>
      <w:suppressAutoHyphens w:val="0"/>
      <w:spacing w:line="240" w:lineRule="auto"/>
    </w:pPr>
    <w:rPr>
      <w:sz w:val="24"/>
      <w:szCs w:val="24"/>
      <w:lang w:val="en-US" w:eastAsia="en-GB"/>
    </w:rPr>
  </w:style>
  <w:style w:type="character" w:customStyle="1" w:styleId="apple-style-span">
    <w:name w:val="apple-style-span"/>
    <w:basedOn w:val="DefaultParagraphFont"/>
    <w:rsid w:val="00645851"/>
  </w:style>
  <w:style w:type="character" w:customStyle="1" w:styleId="apple-converted-space">
    <w:name w:val="apple-converted-space"/>
    <w:basedOn w:val="DefaultParagraphFont"/>
    <w:rsid w:val="00645851"/>
  </w:style>
  <w:style w:type="character" w:styleId="Emphasis">
    <w:name w:val="Emphasis"/>
    <w:basedOn w:val="DefaultParagraphFont"/>
    <w:uiPriority w:val="20"/>
    <w:qFormat/>
    <w:rsid w:val="00645851"/>
    <w:rPr>
      <w:i/>
      <w:iCs/>
    </w:rPr>
  </w:style>
  <w:style w:type="paragraph" w:styleId="NormalWeb">
    <w:name w:val="Normal (Web)"/>
    <w:basedOn w:val="Normal"/>
    <w:uiPriority w:val="99"/>
    <w:rsid w:val="00645851"/>
    <w:pPr>
      <w:suppressAutoHyphens w:val="0"/>
      <w:spacing w:beforeLines="1" w:afterLines="1" w:line="240" w:lineRule="auto"/>
    </w:pPr>
    <w:rPr>
      <w:rFonts w:ascii="Times" w:eastAsiaTheme="minorHAnsi" w:hAnsi="Times"/>
      <w:lang w:val="en-AU" w:eastAsia="en-US"/>
    </w:rPr>
  </w:style>
  <w:style w:type="paragraph" w:styleId="Caption">
    <w:name w:val="caption"/>
    <w:basedOn w:val="Normal"/>
    <w:next w:val="Normal"/>
    <w:unhideWhenUsed/>
    <w:qFormat/>
    <w:rsid w:val="00F92EF5"/>
    <w:pPr>
      <w:spacing w:after="200" w:line="240" w:lineRule="auto"/>
    </w:pPr>
    <w:rPr>
      <w:b/>
      <w:bCs/>
      <w:color w:val="4F81BD" w:themeColor="accent1"/>
      <w:sz w:val="18"/>
      <w:szCs w:val="18"/>
    </w:rPr>
  </w:style>
  <w:style w:type="paragraph" w:styleId="Date">
    <w:name w:val="Date"/>
    <w:basedOn w:val="Normal"/>
    <w:next w:val="Normal"/>
    <w:link w:val="DateChar"/>
    <w:rsid w:val="00B76130"/>
  </w:style>
  <w:style w:type="character" w:customStyle="1" w:styleId="DateChar">
    <w:name w:val="Date Char"/>
    <w:basedOn w:val="DefaultParagraphFont"/>
    <w:link w:val="Date"/>
    <w:rsid w:val="00B76130"/>
    <w:rPr>
      <w:rFonts w:ascii="Arial" w:hAnsi="Arial"/>
      <w:lang w:eastAsia="ar-SA"/>
    </w:rPr>
  </w:style>
  <w:style w:type="character" w:customStyle="1" w:styleId="FootnoteTextChar">
    <w:name w:val="Footnote Text Char"/>
    <w:basedOn w:val="DefaultParagraphFont"/>
    <w:link w:val="FootnoteText"/>
    <w:uiPriority w:val="99"/>
    <w:rsid w:val="00801DF9"/>
    <w:rPr>
      <w:rFonts w:ascii="Arial" w:hAnsi="Arial"/>
    </w:rPr>
  </w:style>
  <w:style w:type="paragraph" w:customStyle="1" w:styleId="HTMLBody">
    <w:name w:val="HTML Body"/>
    <w:uiPriority w:val="99"/>
    <w:rsid w:val="00392DD5"/>
    <w:pPr>
      <w:autoSpaceDE w:val="0"/>
      <w:autoSpaceDN w:val="0"/>
    </w:pPr>
    <w:rPr>
      <w:rFonts w:ascii="Arial" w:hAnsi="Arial" w:cs="Arial"/>
      <w:lang w:val="en-US" w:eastAsia="en-GB"/>
    </w:rPr>
  </w:style>
  <w:style w:type="paragraph" w:customStyle="1" w:styleId="Reference">
    <w:name w:val="Reference"/>
    <w:basedOn w:val="Normal"/>
    <w:uiPriority w:val="99"/>
    <w:rsid w:val="00392DD5"/>
    <w:pPr>
      <w:numPr>
        <w:numId w:val="44"/>
      </w:numPr>
      <w:suppressAutoHyphens w:val="0"/>
      <w:spacing w:before="60" w:after="60" w:line="240" w:lineRule="auto"/>
      <w:jc w:val="both"/>
    </w:pPr>
    <w:rPr>
      <w:rFonts w:ascii="Times New Roman" w:hAnsi="Times New Roman"/>
      <w:sz w:val="24"/>
      <w:szCs w:val="24"/>
      <w:lang w:val="en-US" w:eastAsia="en-US"/>
    </w:rPr>
  </w:style>
  <w:style w:type="paragraph" w:customStyle="1" w:styleId="WPNormal">
    <w:name w:val="WP_Normal"/>
    <w:basedOn w:val="Normal"/>
    <w:uiPriority w:val="99"/>
    <w:rsid w:val="00392DD5"/>
    <w:pPr>
      <w:widowControl w:val="0"/>
      <w:suppressAutoHyphens w:val="0"/>
      <w:autoSpaceDE w:val="0"/>
      <w:autoSpaceDN w:val="0"/>
      <w:adjustRightInd w:val="0"/>
      <w:spacing w:line="240" w:lineRule="auto"/>
    </w:pPr>
    <w:rPr>
      <w:rFonts w:ascii="Monaco" w:hAnsi="Monaco" w:cs="Monaco"/>
      <w:sz w:val="24"/>
      <w:szCs w:val="24"/>
      <w:lang w:val="en-GB" w:eastAsia="en-GB"/>
    </w:rPr>
  </w:style>
  <w:style w:type="character" w:customStyle="1" w:styleId="usercontentsecondary">
    <w:name w:val="usercontentsecondary"/>
    <w:basedOn w:val="DefaultParagraphFont"/>
    <w:rsid w:val="00392DD5"/>
  </w:style>
  <w:style w:type="paragraph" w:styleId="BodyTextIndent3">
    <w:name w:val="Body Text Indent 3"/>
    <w:basedOn w:val="Normal"/>
    <w:link w:val="BodyTextIndent3Char"/>
    <w:semiHidden/>
    <w:unhideWhenUsed/>
    <w:rsid w:val="00E51BB2"/>
    <w:pPr>
      <w:spacing w:after="120"/>
      <w:ind w:left="283"/>
    </w:pPr>
    <w:rPr>
      <w:sz w:val="16"/>
      <w:szCs w:val="16"/>
    </w:rPr>
  </w:style>
  <w:style w:type="character" w:customStyle="1" w:styleId="BodyTextIndent3Char">
    <w:name w:val="Body Text Indent 3 Char"/>
    <w:basedOn w:val="DefaultParagraphFont"/>
    <w:link w:val="BodyTextIndent3"/>
    <w:semiHidden/>
    <w:rsid w:val="00E51BB2"/>
    <w:rPr>
      <w:rFonts w:ascii="Arial" w:hAnsi="Arial"/>
      <w:sz w:val="16"/>
      <w:szCs w:val="16"/>
      <w:lang w:eastAsia="ar-SA"/>
    </w:rPr>
  </w:style>
  <w:style w:type="paragraph" w:styleId="BlockText">
    <w:name w:val="Block Text"/>
    <w:basedOn w:val="Normal"/>
    <w:rsid w:val="00E51BB2"/>
    <w:pPr>
      <w:tabs>
        <w:tab w:val="left" w:pos="-1234"/>
        <w:tab w:val="left" w:pos="-514"/>
        <w:tab w:val="left" w:pos="284"/>
        <w:tab w:val="left" w:pos="1286"/>
        <w:tab w:val="left" w:pos="1826"/>
        <w:tab w:val="left" w:pos="3086"/>
        <w:tab w:val="left" w:pos="3806"/>
        <w:tab w:val="left" w:pos="4526"/>
        <w:tab w:val="left" w:pos="4886"/>
        <w:tab w:val="left" w:pos="5246"/>
        <w:tab w:val="left" w:pos="5966"/>
        <w:tab w:val="left" w:pos="6686"/>
        <w:tab w:val="left" w:pos="7406"/>
        <w:tab w:val="left" w:pos="8126"/>
        <w:tab w:val="left" w:pos="8846"/>
        <w:tab w:val="left" w:pos="9566"/>
        <w:tab w:val="left" w:pos="10286"/>
      </w:tabs>
      <w:suppressAutoHyphens w:val="0"/>
      <w:spacing w:line="240" w:lineRule="auto"/>
      <w:ind w:left="284" w:right="206"/>
      <w:jc w:val="both"/>
    </w:pPr>
    <w:rPr>
      <w:rFonts w:ascii="Times New Roman" w:hAnsi="Times New Roman"/>
      <w:sz w:val="24"/>
      <w:lang w:val="en-GB" w:eastAsia="en-US"/>
    </w:rPr>
  </w:style>
  <w:style w:type="paragraph" w:customStyle="1" w:styleId="FamBody">
    <w:name w:val="FamBody"/>
    <w:rsid w:val="00E51BB2"/>
    <w:pPr>
      <w:widowControl w:val="0"/>
      <w:tabs>
        <w:tab w:val="left" w:pos="0"/>
        <w:tab w:val="left" w:pos="720"/>
        <w:tab w:val="left" w:pos="1440"/>
        <w:tab w:val="left" w:pos="2160"/>
        <w:tab w:val="decimal" w:pos="5760"/>
      </w:tabs>
      <w:suppressAutoHyphens/>
      <w:spacing w:line="360" w:lineRule="auto"/>
      <w:jc w:val="both"/>
    </w:pPr>
    <w:rPr>
      <w:snapToGrid w:val="0"/>
      <w:spacing w:val="3"/>
      <w:sz w:val="24"/>
      <w:lang w:val="en-US"/>
    </w:rPr>
  </w:style>
  <w:style w:type="character" w:customStyle="1" w:styleId="TitleChar">
    <w:name w:val="Title Char"/>
    <w:link w:val="Title"/>
    <w:rsid w:val="00E51BB2"/>
    <w:rPr>
      <w:b/>
      <w:caps/>
      <w:snapToGrid w:val="0"/>
      <w:kern w:val="28"/>
      <w:sz w:val="24"/>
      <w:u w:val="single"/>
      <w:lang w:val="en-US"/>
    </w:rPr>
  </w:style>
  <w:style w:type="paragraph" w:customStyle="1" w:styleId="callout">
    <w:name w:val="call out"/>
    <w:link w:val="calloutChar"/>
    <w:qFormat/>
    <w:rsid w:val="00E51BB2"/>
    <w:pPr>
      <w:spacing w:after="200" w:line="276" w:lineRule="auto"/>
    </w:pPr>
    <w:rPr>
      <w:rFonts w:ascii="Calibri" w:eastAsia="Calibri" w:hAnsi="Calibri"/>
      <w:sz w:val="28"/>
      <w:szCs w:val="28"/>
      <w:lang w:val="en-GB" w:eastAsia="zh-CN"/>
    </w:rPr>
  </w:style>
  <w:style w:type="character" w:customStyle="1" w:styleId="calloutChar">
    <w:name w:val="call out Char"/>
    <w:link w:val="callout"/>
    <w:rsid w:val="00E51BB2"/>
    <w:rPr>
      <w:rFonts w:ascii="Calibri" w:eastAsia="Calibri" w:hAnsi="Calibri"/>
      <w:sz w:val="28"/>
      <w:szCs w:val="28"/>
      <w:lang w:val="en-GB"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NZ"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9"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foot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Plain Text" w:uiPriority="99"/>
    <w:lsdException w:name="Normal (Web)" w:uiPriority="99"/>
    <w:lsdException w:name="No List" w:uiPriority="99"/>
    <w:lsdException w:name="Balloon Text" w:uiPriority="99"/>
    <w:lsdException w:name="Table Grid" w:semiHidden="0" w:uiPriority="59" w:unhideWhenUsed="0"/>
    <w:lsdException w:name="Placeholder Text" w:semiHidden="0" w:uiPriority="67" w:unhideWhenUsed="0"/>
    <w:lsdException w:name="No Spacing" w:semiHidden="0" w:uiPriority="1" w:unhideWhenUsed="0" w:qFormat="1"/>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3706"/>
    <w:pPr>
      <w:suppressAutoHyphens/>
      <w:spacing w:line="264" w:lineRule="auto"/>
    </w:pPr>
    <w:rPr>
      <w:rFonts w:ascii="Arial" w:hAnsi="Arial"/>
      <w:lang w:eastAsia="ar-SA"/>
    </w:rPr>
  </w:style>
  <w:style w:type="paragraph" w:styleId="Heading1">
    <w:name w:val="heading 1"/>
    <w:basedOn w:val="Normal"/>
    <w:next w:val="BodyTextIndent"/>
    <w:link w:val="Heading1Char"/>
    <w:qFormat/>
    <w:rsid w:val="00B5790C"/>
    <w:pPr>
      <w:keepNext/>
      <w:numPr>
        <w:numId w:val="38"/>
      </w:numPr>
      <w:spacing w:before="240" w:after="120"/>
      <w:outlineLvl w:val="0"/>
    </w:pPr>
    <w:rPr>
      <w:b/>
      <w:kern w:val="1"/>
      <w:sz w:val="28"/>
    </w:rPr>
  </w:style>
  <w:style w:type="paragraph" w:styleId="Heading2">
    <w:name w:val="heading 2"/>
    <w:aliases w:val="Heading 2 Char1,Heading 2 Char Char"/>
    <w:basedOn w:val="Normal"/>
    <w:next w:val="BodyTextIndent"/>
    <w:link w:val="Heading2Char"/>
    <w:autoRedefine/>
    <w:qFormat/>
    <w:rsid w:val="008E1EB8"/>
    <w:pPr>
      <w:keepNext/>
      <w:numPr>
        <w:ilvl w:val="1"/>
        <w:numId w:val="38"/>
      </w:numPr>
      <w:spacing w:before="300" w:after="120"/>
      <w:outlineLvl w:val="1"/>
    </w:pPr>
    <w:rPr>
      <w:b/>
      <w:iCs/>
      <w:u w:val="single"/>
    </w:rPr>
  </w:style>
  <w:style w:type="paragraph" w:styleId="Heading3">
    <w:name w:val="heading 3"/>
    <w:aliases w:val="subtitle"/>
    <w:basedOn w:val="Normal"/>
    <w:next w:val="BodyTextIndent"/>
    <w:link w:val="Heading3Char"/>
    <w:uiPriority w:val="99"/>
    <w:qFormat/>
    <w:rsid w:val="00600092"/>
    <w:pPr>
      <w:keepNext/>
      <w:numPr>
        <w:ilvl w:val="2"/>
        <w:numId w:val="38"/>
      </w:numPr>
      <w:tabs>
        <w:tab w:val="left" w:pos="1418"/>
      </w:tabs>
      <w:spacing w:before="240" w:after="120"/>
      <w:outlineLvl w:val="2"/>
    </w:pPr>
    <w:rPr>
      <w:b/>
      <w:u w:val="single"/>
    </w:rPr>
  </w:style>
  <w:style w:type="paragraph" w:styleId="Heading4">
    <w:name w:val="heading 4"/>
    <w:basedOn w:val="Normal"/>
    <w:next w:val="Normal"/>
    <w:qFormat/>
    <w:pPr>
      <w:keepNext/>
      <w:numPr>
        <w:ilvl w:val="3"/>
        <w:numId w:val="38"/>
      </w:numPr>
      <w:outlineLvl w:val="3"/>
    </w:pPr>
    <w:rPr>
      <w:b/>
      <w:sz w:val="32"/>
    </w:rPr>
  </w:style>
  <w:style w:type="paragraph" w:styleId="Heading5">
    <w:name w:val="heading 5"/>
    <w:basedOn w:val="Normal"/>
    <w:next w:val="Normal"/>
    <w:qFormat/>
    <w:pPr>
      <w:keepNext/>
      <w:numPr>
        <w:ilvl w:val="4"/>
        <w:numId w:val="38"/>
      </w:numPr>
      <w:outlineLvl w:val="4"/>
    </w:pPr>
    <w:rPr>
      <w:sz w:val="52"/>
    </w:rPr>
  </w:style>
  <w:style w:type="paragraph" w:styleId="Heading6">
    <w:name w:val="heading 6"/>
    <w:basedOn w:val="Normal"/>
    <w:next w:val="Normal"/>
    <w:qFormat/>
    <w:rsid w:val="003B64BB"/>
    <w:pPr>
      <w:keepNext/>
      <w:numPr>
        <w:numId w:val="125"/>
      </w:numPr>
      <w:pBdr>
        <w:bottom w:val="single" w:sz="4" w:space="1" w:color="auto"/>
      </w:pBdr>
      <w:tabs>
        <w:tab w:val="left" w:pos="567"/>
      </w:tabs>
      <w:outlineLvl w:val="5"/>
    </w:pPr>
    <w:rPr>
      <w:b/>
      <w:caps/>
      <w:sz w:val="28"/>
      <w:szCs w:val="28"/>
    </w:rPr>
  </w:style>
  <w:style w:type="paragraph" w:styleId="Heading7">
    <w:name w:val="heading 7"/>
    <w:basedOn w:val="Normal"/>
    <w:next w:val="Normal"/>
    <w:qFormat/>
    <w:rsid w:val="00962EFD"/>
    <w:pPr>
      <w:keepNext/>
      <w:numPr>
        <w:ilvl w:val="1"/>
        <w:numId w:val="125"/>
      </w:numPr>
      <w:outlineLvl w:val="6"/>
    </w:pPr>
    <w:rPr>
      <w:b/>
      <w:i/>
    </w:rPr>
  </w:style>
  <w:style w:type="paragraph" w:styleId="Heading8">
    <w:name w:val="heading 8"/>
    <w:basedOn w:val="Normal"/>
    <w:next w:val="Normal"/>
    <w:qFormat/>
    <w:pPr>
      <w:keepNext/>
      <w:widowControl w:val="0"/>
      <w:numPr>
        <w:ilvl w:val="7"/>
        <w:numId w:val="38"/>
      </w:numPr>
      <w:pBdr>
        <w:bottom w:val="single" w:sz="1" w:space="1" w:color="000000"/>
      </w:pBdr>
      <w:tabs>
        <w:tab w:val="right" w:pos="8505"/>
        <w:tab w:val="right" w:pos="13608"/>
      </w:tabs>
      <w:spacing w:line="240" w:lineRule="exact"/>
      <w:ind w:right="-52"/>
      <w:outlineLvl w:val="7"/>
    </w:pPr>
    <w:rPr>
      <w:i/>
      <w:sz w:val="18"/>
      <w:lang w:val="en-US"/>
    </w:rPr>
  </w:style>
  <w:style w:type="paragraph" w:styleId="Heading9">
    <w:name w:val="heading 9"/>
    <w:basedOn w:val="Normal"/>
    <w:next w:val="Normal"/>
    <w:qFormat/>
    <w:pPr>
      <w:keepNext/>
      <w:numPr>
        <w:ilvl w:val="8"/>
        <w:numId w:val="38"/>
      </w:numPr>
      <w:outlineLvl w:val="8"/>
    </w:pPr>
    <w:rPr>
      <w:i/>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aliases w:val="Body Text Indent Char1,Body Text Indent Char Char,Body Text Indent Char1 Char Char,Body Text Indent Char Char Char Char,Body Text Indent Char1 Char Char Char Char,Body Text Indent Char Char Char Char Char Char,Body Text Inden"/>
    <w:basedOn w:val="Normal"/>
    <w:link w:val="BodyTextIndentChar"/>
    <w:rsid w:val="009811B2"/>
    <w:pPr>
      <w:tabs>
        <w:tab w:val="left" w:pos="851"/>
      </w:tabs>
      <w:spacing w:after="120"/>
      <w:ind w:left="851"/>
    </w:pPr>
  </w:style>
  <w:style w:type="character" w:customStyle="1" w:styleId="BodyTextIndentChar">
    <w:name w:val="Body Text Indent Char"/>
    <w:aliases w:val="Body Text Indent Char1 Char,Body Text Indent Char Char Char,Body Text Indent Char1 Char Char Char,Body Text Indent Char Char Char Char Char,Body Text Indent Char1 Char Char Char Char Char,Body Text Inden Char"/>
    <w:link w:val="BodyTextIndent"/>
    <w:rsid w:val="009811B2"/>
    <w:rPr>
      <w:rFonts w:ascii="Arial" w:hAnsi="Arial"/>
      <w:lang w:val="en-AU" w:eastAsia="ar-SA" w:bidi="ar-SA"/>
    </w:rPr>
  </w:style>
  <w:style w:type="character" w:customStyle="1" w:styleId="FooterChar">
    <w:name w:val="Footer Char"/>
    <w:link w:val="Footer"/>
    <w:uiPriority w:val="99"/>
    <w:rsid w:val="008D16EB"/>
    <w:rPr>
      <w:sz w:val="24"/>
      <w:lang w:val="en-AU" w:eastAsia="ar-SA" w:bidi="ar-SA"/>
    </w:rPr>
  </w:style>
  <w:style w:type="paragraph" w:styleId="Footer">
    <w:name w:val="footer"/>
    <w:basedOn w:val="Normal"/>
    <w:link w:val="FooterChar"/>
    <w:uiPriority w:val="99"/>
    <w:pPr>
      <w:tabs>
        <w:tab w:val="center" w:pos="4153"/>
        <w:tab w:val="right" w:pos="8306"/>
      </w:tabs>
    </w:pPr>
  </w:style>
  <w:style w:type="character" w:customStyle="1" w:styleId="Style16ptBoldAllcaps">
    <w:name w:val="Style 16 pt Bold All caps"/>
    <w:rsid w:val="00000687"/>
    <w:rPr>
      <w:b/>
      <w:bCs/>
      <w:caps/>
      <w:sz w:val="32"/>
      <w:szCs w:val="32"/>
    </w:rPr>
  </w:style>
  <w:style w:type="paragraph" w:styleId="ListBullet4">
    <w:name w:val="List Bullet 4"/>
    <w:basedOn w:val="Normal"/>
    <w:rsid w:val="009A46C7"/>
    <w:pPr>
      <w:numPr>
        <w:numId w:val="2"/>
      </w:numPr>
    </w:pPr>
  </w:style>
  <w:style w:type="character" w:customStyle="1" w:styleId="Style14ptBold">
    <w:name w:val="Style 14 pt Bold"/>
    <w:rsid w:val="00000687"/>
    <w:rPr>
      <w:rFonts w:ascii="Arial" w:hAnsi="Arial"/>
      <w:b/>
      <w:bCs/>
      <w:smallCaps/>
      <w:sz w:val="28"/>
      <w:szCs w:val="28"/>
    </w:rPr>
  </w:style>
  <w:style w:type="paragraph" w:customStyle="1" w:styleId="Heading">
    <w:name w:val="Heading"/>
    <w:basedOn w:val="Normal"/>
    <w:next w:val="Normal"/>
    <w:pPr>
      <w:keepNext/>
      <w:spacing w:before="240" w:after="120"/>
    </w:pPr>
    <w:rPr>
      <w:rFonts w:eastAsia="MS Mincho" w:cs="Tahoma"/>
      <w:sz w:val="28"/>
      <w:szCs w:val="28"/>
    </w:rPr>
  </w:style>
  <w:style w:type="paragraph" w:styleId="TOC1">
    <w:name w:val="toc 1"/>
    <w:basedOn w:val="Normal"/>
    <w:next w:val="Normal"/>
    <w:uiPriority w:val="39"/>
    <w:rsid w:val="009C65F1"/>
    <w:pPr>
      <w:tabs>
        <w:tab w:val="left" w:pos="567"/>
        <w:tab w:val="right" w:leader="dot" w:pos="8931"/>
      </w:tabs>
      <w:spacing w:before="120" w:after="120"/>
    </w:pPr>
    <w:rPr>
      <w:b/>
      <w:caps/>
    </w:rPr>
  </w:style>
  <w:style w:type="paragraph" w:styleId="TOC2">
    <w:name w:val="toc 2"/>
    <w:basedOn w:val="Normal"/>
    <w:next w:val="Normal"/>
    <w:uiPriority w:val="39"/>
    <w:rsid w:val="0069532B"/>
    <w:pPr>
      <w:tabs>
        <w:tab w:val="left" w:pos="1200"/>
        <w:tab w:val="right" w:leader="dot" w:pos="8931"/>
      </w:tabs>
      <w:ind w:left="1134" w:hanging="567"/>
    </w:pPr>
    <w:rPr>
      <w:b/>
    </w:rPr>
  </w:style>
  <w:style w:type="paragraph" w:styleId="TOC3">
    <w:name w:val="toc 3"/>
    <w:basedOn w:val="Normal"/>
    <w:next w:val="Normal"/>
    <w:uiPriority w:val="39"/>
    <w:rsid w:val="0069532B"/>
    <w:pPr>
      <w:ind w:left="1701" w:hanging="567"/>
    </w:pPr>
    <w:rPr>
      <w:i/>
      <w:sz w:val="18"/>
      <w:szCs w:val="18"/>
    </w:rPr>
  </w:style>
  <w:style w:type="paragraph" w:styleId="TOC4">
    <w:name w:val="toc 4"/>
    <w:basedOn w:val="Normal"/>
    <w:next w:val="Normal"/>
    <w:uiPriority w:val="39"/>
    <w:pPr>
      <w:ind w:left="720"/>
    </w:pPr>
    <w:rPr>
      <w:sz w:val="18"/>
    </w:rPr>
  </w:style>
  <w:style w:type="paragraph" w:styleId="TOC5">
    <w:name w:val="toc 5"/>
    <w:basedOn w:val="Normal"/>
    <w:next w:val="Normal"/>
    <w:uiPriority w:val="39"/>
    <w:pPr>
      <w:ind w:left="960"/>
    </w:pPr>
    <w:rPr>
      <w:sz w:val="18"/>
    </w:rPr>
  </w:style>
  <w:style w:type="paragraph" w:styleId="TOC6">
    <w:name w:val="toc 6"/>
    <w:basedOn w:val="Normal"/>
    <w:next w:val="Normal"/>
    <w:uiPriority w:val="39"/>
    <w:pPr>
      <w:ind w:left="1200"/>
    </w:pPr>
    <w:rPr>
      <w:sz w:val="18"/>
    </w:rPr>
  </w:style>
  <w:style w:type="paragraph" w:styleId="TOC7">
    <w:name w:val="toc 7"/>
    <w:basedOn w:val="Normal"/>
    <w:next w:val="Normal"/>
    <w:uiPriority w:val="39"/>
    <w:pPr>
      <w:ind w:left="1440"/>
    </w:pPr>
    <w:rPr>
      <w:sz w:val="18"/>
    </w:rPr>
  </w:style>
  <w:style w:type="paragraph" w:styleId="TOC8">
    <w:name w:val="toc 8"/>
    <w:basedOn w:val="Normal"/>
    <w:next w:val="Normal"/>
    <w:uiPriority w:val="39"/>
    <w:pPr>
      <w:ind w:left="1680"/>
    </w:pPr>
    <w:rPr>
      <w:sz w:val="18"/>
    </w:rPr>
  </w:style>
  <w:style w:type="paragraph" w:styleId="TOC9">
    <w:name w:val="toc 9"/>
    <w:basedOn w:val="Normal"/>
    <w:next w:val="Normal"/>
    <w:uiPriority w:val="39"/>
    <w:pPr>
      <w:ind w:left="1920"/>
    </w:pPr>
    <w:rPr>
      <w:sz w:val="18"/>
    </w:rPr>
  </w:style>
  <w:style w:type="paragraph" w:styleId="BalloonText">
    <w:name w:val="Balloon Text"/>
    <w:basedOn w:val="Normal"/>
    <w:link w:val="BalloonTextChar"/>
    <w:uiPriority w:val="99"/>
    <w:semiHidden/>
    <w:rsid w:val="00E8313D"/>
    <w:rPr>
      <w:rFonts w:ascii="Tahoma" w:hAnsi="Tahoma" w:cs="Tahoma"/>
      <w:sz w:val="16"/>
      <w:szCs w:val="16"/>
    </w:rPr>
  </w:style>
  <w:style w:type="character" w:styleId="CommentReference">
    <w:name w:val="annotation reference"/>
    <w:rsid w:val="004C0C41"/>
    <w:rPr>
      <w:sz w:val="16"/>
      <w:szCs w:val="16"/>
    </w:rPr>
  </w:style>
  <w:style w:type="paragraph" w:styleId="CommentText">
    <w:name w:val="annotation text"/>
    <w:basedOn w:val="Normal"/>
    <w:link w:val="CommentTextChar"/>
    <w:rsid w:val="004C0C41"/>
  </w:style>
  <w:style w:type="paragraph" w:styleId="CommentSubject">
    <w:name w:val="annotation subject"/>
    <w:basedOn w:val="CommentText"/>
    <w:next w:val="CommentText"/>
    <w:semiHidden/>
    <w:rsid w:val="004C0C41"/>
    <w:rPr>
      <w:b/>
      <w:bCs/>
    </w:rPr>
  </w:style>
  <w:style w:type="character" w:styleId="Hyperlink">
    <w:name w:val="Hyperlink"/>
    <w:uiPriority w:val="99"/>
    <w:rsid w:val="009C65F1"/>
    <w:rPr>
      <w:color w:val="0000FF"/>
      <w:u w:val="single"/>
    </w:rPr>
  </w:style>
  <w:style w:type="paragraph" w:styleId="FootnoteText">
    <w:name w:val="footnote text"/>
    <w:basedOn w:val="Normal"/>
    <w:link w:val="FootnoteTextChar"/>
    <w:uiPriority w:val="99"/>
    <w:rsid w:val="000C3EAB"/>
    <w:pPr>
      <w:suppressAutoHyphens w:val="0"/>
    </w:pPr>
    <w:rPr>
      <w:lang w:eastAsia="en-US"/>
    </w:rPr>
  </w:style>
  <w:style w:type="character" w:styleId="FootnoteReference">
    <w:name w:val="footnote reference"/>
    <w:uiPriority w:val="99"/>
    <w:rsid w:val="000C3EAB"/>
    <w:rPr>
      <w:vertAlign w:val="superscript"/>
    </w:rPr>
  </w:style>
  <w:style w:type="paragraph" w:styleId="Header">
    <w:name w:val="header"/>
    <w:basedOn w:val="Normal"/>
    <w:link w:val="HeaderChar"/>
    <w:rsid w:val="00000687"/>
    <w:pPr>
      <w:tabs>
        <w:tab w:val="center" w:pos="4153"/>
        <w:tab w:val="right" w:pos="8306"/>
      </w:tabs>
    </w:pPr>
  </w:style>
  <w:style w:type="character" w:styleId="PageNumber">
    <w:name w:val="page number"/>
    <w:basedOn w:val="DefaultParagraphFont"/>
    <w:rsid w:val="00000687"/>
  </w:style>
  <w:style w:type="paragraph" w:customStyle="1" w:styleId="StyleHeading3TimesNewRoman">
    <w:name w:val="Style Heading 3 + Times New Roman"/>
    <w:basedOn w:val="Heading3"/>
    <w:link w:val="StyleHeading3TimesNewRomanChar"/>
    <w:rsid w:val="009811B2"/>
    <w:rPr>
      <w:bCs/>
    </w:rPr>
  </w:style>
  <w:style w:type="character" w:customStyle="1" w:styleId="Heading3Char">
    <w:name w:val="Heading 3 Char"/>
    <w:aliases w:val="subtitle Char"/>
    <w:link w:val="Heading3"/>
    <w:uiPriority w:val="99"/>
    <w:rsid w:val="00600092"/>
    <w:rPr>
      <w:rFonts w:ascii="Arial" w:hAnsi="Arial"/>
      <w:b/>
      <w:u w:val="single"/>
      <w:lang w:eastAsia="ar-SA"/>
    </w:rPr>
  </w:style>
  <w:style w:type="character" w:customStyle="1" w:styleId="StyleHeading3TimesNewRomanChar">
    <w:name w:val="Style Heading 3 + Times New Roman Char"/>
    <w:link w:val="StyleHeading3TimesNewRoman"/>
    <w:rsid w:val="009811B2"/>
    <w:rPr>
      <w:rFonts w:ascii="Arial" w:hAnsi="Arial"/>
      <w:b/>
      <w:bCs/>
      <w:u w:val="single"/>
      <w:lang w:eastAsia="ar-SA"/>
    </w:rPr>
  </w:style>
  <w:style w:type="paragraph" w:customStyle="1" w:styleId="StyleHeading2TimesNewRomanNotBoldNotItalicFirstline">
    <w:name w:val="Style Heading 2 + Times New Roman Not Bold Not Italic First line..."/>
    <w:basedOn w:val="Heading2"/>
    <w:rsid w:val="009811B2"/>
    <w:pPr>
      <w:spacing w:before="0"/>
      <w:ind w:firstLine="0"/>
    </w:pPr>
    <w:rPr>
      <w:b w:val="0"/>
      <w:i/>
    </w:rPr>
  </w:style>
  <w:style w:type="table" w:styleId="TableGrid">
    <w:name w:val="Table Grid"/>
    <w:basedOn w:val="TableNormal"/>
    <w:uiPriority w:val="59"/>
    <w:rsid w:val="002D20A6"/>
    <w:pPr>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5E6BBC"/>
    <w:pPr>
      <w:widowControl w:val="0"/>
      <w:suppressAutoHyphens w:val="0"/>
      <w:spacing w:before="240" w:line="240" w:lineRule="auto"/>
      <w:jc w:val="center"/>
      <w:outlineLvl w:val="0"/>
    </w:pPr>
    <w:rPr>
      <w:rFonts w:ascii="Times New Roman" w:hAnsi="Times New Roman"/>
      <w:b/>
      <w:caps/>
      <w:snapToGrid w:val="0"/>
      <w:kern w:val="28"/>
      <w:sz w:val="24"/>
      <w:u w:val="single"/>
      <w:lang w:val="en-US" w:eastAsia="en-US"/>
    </w:rPr>
  </w:style>
  <w:style w:type="paragraph" w:customStyle="1" w:styleId="Style3">
    <w:name w:val="Style3"/>
    <w:basedOn w:val="Normal"/>
    <w:next w:val="Normal"/>
    <w:rsid w:val="00240407"/>
    <w:pPr>
      <w:numPr>
        <w:ilvl w:val="1"/>
        <w:numId w:val="4"/>
      </w:numPr>
    </w:pPr>
    <w:rPr>
      <w:rFonts w:ascii="CG Times" w:hAnsi="CG Times"/>
    </w:rPr>
  </w:style>
  <w:style w:type="character" w:customStyle="1" w:styleId="Heading2Char">
    <w:name w:val="Heading 2 Char"/>
    <w:aliases w:val="Heading 2 Char1 Char,Heading 2 Char Char Char"/>
    <w:link w:val="Heading2"/>
    <w:rsid w:val="008E1EB8"/>
    <w:rPr>
      <w:rFonts w:ascii="Arial" w:hAnsi="Arial"/>
      <w:b/>
      <w:iCs/>
      <w:u w:val="single"/>
      <w:lang w:eastAsia="ar-SA"/>
    </w:rPr>
  </w:style>
  <w:style w:type="paragraph" w:styleId="ListParagraph">
    <w:name w:val="List Paragraph"/>
    <w:basedOn w:val="Normal"/>
    <w:uiPriority w:val="34"/>
    <w:qFormat/>
    <w:rsid w:val="00C5083F"/>
    <w:pPr>
      <w:suppressAutoHyphens w:val="0"/>
      <w:spacing w:line="22" w:lineRule="atLeast"/>
      <w:ind w:left="720"/>
      <w:contextualSpacing/>
    </w:pPr>
    <w:rPr>
      <w:rFonts w:eastAsia="Calibri"/>
      <w:szCs w:val="22"/>
      <w:lang w:val="en-US" w:eastAsia="en-US"/>
    </w:rPr>
  </w:style>
  <w:style w:type="character" w:styleId="Strong">
    <w:name w:val="Strong"/>
    <w:uiPriority w:val="22"/>
    <w:qFormat/>
    <w:rsid w:val="005F1258"/>
    <w:rPr>
      <w:b/>
      <w:bCs/>
    </w:rPr>
  </w:style>
  <w:style w:type="character" w:customStyle="1" w:styleId="CommentTextChar">
    <w:name w:val="Comment Text Char"/>
    <w:link w:val="CommentText"/>
    <w:rsid w:val="00DA5112"/>
    <w:rPr>
      <w:rFonts w:ascii="Arial" w:hAnsi="Arial"/>
      <w:lang w:eastAsia="ar-SA"/>
    </w:rPr>
  </w:style>
  <w:style w:type="paragraph" w:styleId="BodyText">
    <w:name w:val="Body Text"/>
    <w:basedOn w:val="Normal"/>
    <w:link w:val="BodyTextChar"/>
    <w:rsid w:val="00B17B44"/>
    <w:pPr>
      <w:spacing w:after="120"/>
    </w:pPr>
  </w:style>
  <w:style w:type="character" w:customStyle="1" w:styleId="BodyTextChar">
    <w:name w:val="Body Text Char"/>
    <w:link w:val="BodyText"/>
    <w:rsid w:val="00B17B44"/>
    <w:rPr>
      <w:rFonts w:ascii="Arial" w:hAnsi="Arial"/>
      <w:lang w:eastAsia="ar-SA"/>
    </w:rPr>
  </w:style>
  <w:style w:type="paragraph" w:styleId="NoSpacing">
    <w:name w:val="No Spacing"/>
    <w:uiPriority w:val="1"/>
    <w:qFormat/>
    <w:rsid w:val="008444C1"/>
    <w:rPr>
      <w:rFonts w:ascii="Calibri" w:eastAsia="SimSun" w:hAnsi="Calibri" w:cs="Arial"/>
      <w:sz w:val="22"/>
      <w:szCs w:val="22"/>
      <w:lang w:eastAsia="zh-CN"/>
    </w:rPr>
  </w:style>
  <w:style w:type="paragraph" w:styleId="Revision">
    <w:name w:val="Revision"/>
    <w:hidden/>
    <w:uiPriority w:val="99"/>
    <w:semiHidden/>
    <w:rsid w:val="00046CC0"/>
    <w:rPr>
      <w:rFonts w:ascii="Arial" w:hAnsi="Arial"/>
      <w:lang w:eastAsia="ar-SA"/>
    </w:rPr>
  </w:style>
  <w:style w:type="character" w:styleId="FollowedHyperlink">
    <w:name w:val="FollowedHyperlink"/>
    <w:uiPriority w:val="99"/>
    <w:rsid w:val="00D63101"/>
    <w:rPr>
      <w:color w:val="800080"/>
      <w:u w:val="single"/>
    </w:rPr>
  </w:style>
  <w:style w:type="paragraph" w:styleId="EndnoteText">
    <w:name w:val="endnote text"/>
    <w:basedOn w:val="Normal"/>
    <w:link w:val="EndnoteTextChar"/>
    <w:rsid w:val="00C8401E"/>
    <w:pPr>
      <w:spacing w:line="240" w:lineRule="auto"/>
    </w:pPr>
  </w:style>
  <w:style w:type="character" w:customStyle="1" w:styleId="EndnoteTextChar">
    <w:name w:val="Endnote Text Char"/>
    <w:basedOn w:val="DefaultParagraphFont"/>
    <w:link w:val="EndnoteText"/>
    <w:rsid w:val="00C8401E"/>
    <w:rPr>
      <w:rFonts w:ascii="Arial" w:hAnsi="Arial"/>
      <w:lang w:eastAsia="ar-SA"/>
    </w:rPr>
  </w:style>
  <w:style w:type="character" w:styleId="EndnoteReference">
    <w:name w:val="endnote reference"/>
    <w:basedOn w:val="DefaultParagraphFont"/>
    <w:rsid w:val="00C8401E"/>
    <w:rPr>
      <w:vertAlign w:val="superscript"/>
    </w:rPr>
  </w:style>
  <w:style w:type="paragraph" w:customStyle="1" w:styleId="body-paragraph2">
    <w:name w:val="body-paragraph2"/>
    <w:basedOn w:val="Normal"/>
    <w:rsid w:val="007E1A0F"/>
    <w:pPr>
      <w:suppressAutoHyphens w:val="0"/>
      <w:spacing w:before="100" w:beforeAutospacing="1" w:after="100" w:afterAutospacing="1" w:line="240" w:lineRule="auto"/>
    </w:pPr>
    <w:rPr>
      <w:rFonts w:ascii="Times New Roman" w:hAnsi="Times New Roman"/>
      <w:sz w:val="24"/>
      <w:szCs w:val="24"/>
      <w:lang w:val="en-US" w:eastAsia="en-US"/>
    </w:rPr>
  </w:style>
  <w:style w:type="character" w:customStyle="1" w:styleId="Heading1Char">
    <w:name w:val="Heading 1 Char"/>
    <w:basedOn w:val="DefaultParagraphFont"/>
    <w:link w:val="Heading1"/>
    <w:rsid w:val="000C4283"/>
    <w:rPr>
      <w:rFonts w:ascii="Arial" w:hAnsi="Arial"/>
      <w:b/>
      <w:kern w:val="1"/>
      <w:sz w:val="28"/>
      <w:lang w:eastAsia="ar-SA"/>
    </w:rPr>
  </w:style>
  <w:style w:type="paragraph" w:customStyle="1" w:styleId="Default">
    <w:name w:val="Default"/>
    <w:rsid w:val="000C4283"/>
    <w:pPr>
      <w:widowControl w:val="0"/>
      <w:autoSpaceDE w:val="0"/>
      <w:autoSpaceDN w:val="0"/>
      <w:adjustRightInd w:val="0"/>
    </w:pPr>
    <w:rPr>
      <w:rFonts w:ascii="Calibri" w:hAnsi="Calibri"/>
      <w:color w:val="000000"/>
      <w:sz w:val="24"/>
      <w:lang w:val="en-US"/>
    </w:rPr>
  </w:style>
  <w:style w:type="character" w:customStyle="1" w:styleId="BalloonTextChar">
    <w:name w:val="Balloon Text Char"/>
    <w:basedOn w:val="DefaultParagraphFont"/>
    <w:link w:val="BalloonText"/>
    <w:uiPriority w:val="99"/>
    <w:semiHidden/>
    <w:rsid w:val="000C4283"/>
    <w:rPr>
      <w:rFonts w:ascii="Tahoma" w:hAnsi="Tahoma" w:cs="Tahoma"/>
      <w:sz w:val="16"/>
      <w:szCs w:val="16"/>
      <w:lang w:eastAsia="ar-SA"/>
    </w:rPr>
  </w:style>
  <w:style w:type="table" w:customStyle="1" w:styleId="TableGrid1">
    <w:name w:val="Table Grid1"/>
    <w:basedOn w:val="TableNormal"/>
    <w:next w:val="TableGrid"/>
    <w:uiPriority w:val="59"/>
    <w:rsid w:val="00DE297C"/>
    <w:rPr>
      <w:rFonts w:ascii="Calibri" w:eastAsia="SimSun" w:hAnsi="Calibri" w:cs="Arial"/>
      <w:sz w:val="22"/>
      <w:szCs w:val="22"/>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645851"/>
    <w:rPr>
      <w:rFonts w:ascii="Calibri" w:eastAsia="Calibri" w:hAnsi="Calibri"/>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645851"/>
  </w:style>
  <w:style w:type="character" w:customStyle="1" w:styleId="BalloonTextChar1">
    <w:name w:val="Balloon Text Char1"/>
    <w:basedOn w:val="DefaultParagraphFont"/>
    <w:uiPriority w:val="99"/>
    <w:semiHidden/>
    <w:rsid w:val="00645851"/>
    <w:rPr>
      <w:rFonts w:ascii="Lucida Grande" w:hAnsi="Lucida Grande"/>
      <w:sz w:val="18"/>
      <w:szCs w:val="18"/>
    </w:rPr>
  </w:style>
  <w:style w:type="paragraph" w:customStyle="1" w:styleId="PhDnormal">
    <w:name w:val="PhD normal"/>
    <w:basedOn w:val="Normal"/>
    <w:autoRedefine/>
    <w:rsid w:val="00645851"/>
    <w:pPr>
      <w:widowControl w:val="0"/>
      <w:suppressAutoHyphens w:val="0"/>
      <w:autoSpaceDE w:val="0"/>
      <w:autoSpaceDN w:val="0"/>
      <w:adjustRightInd w:val="0"/>
      <w:spacing w:line="260" w:lineRule="exact"/>
    </w:pPr>
    <w:rPr>
      <w:rFonts w:ascii="Helvetica" w:hAnsi="Helvetica"/>
      <w:szCs w:val="28"/>
      <w:lang w:val="en-GB" w:eastAsia="de-DE"/>
    </w:rPr>
  </w:style>
  <w:style w:type="paragraph" w:customStyle="1" w:styleId="PhDheading9">
    <w:name w:val="PhD heading 9"/>
    <w:basedOn w:val="PhDnormal"/>
    <w:autoRedefine/>
    <w:uiPriority w:val="99"/>
    <w:rsid w:val="00645851"/>
    <w:pPr>
      <w:spacing w:line="480" w:lineRule="auto"/>
    </w:pPr>
    <w:rPr>
      <w:b/>
      <w:sz w:val="18"/>
    </w:rPr>
  </w:style>
  <w:style w:type="paragraph" w:customStyle="1" w:styleId="PhDheading11">
    <w:name w:val="PhD heading 11"/>
    <w:basedOn w:val="PhDnormal"/>
    <w:uiPriority w:val="99"/>
    <w:rsid w:val="00645851"/>
    <w:rPr>
      <w:b/>
    </w:rPr>
  </w:style>
  <w:style w:type="paragraph" w:customStyle="1" w:styleId="normalh1115">
    <w:name w:val="normal h 11 1.5"/>
    <w:basedOn w:val="Normal"/>
    <w:uiPriority w:val="99"/>
    <w:rsid w:val="00645851"/>
    <w:pPr>
      <w:suppressAutoHyphens w:val="0"/>
      <w:spacing w:line="360" w:lineRule="auto"/>
    </w:pPr>
    <w:rPr>
      <w:rFonts w:ascii="Helvetica" w:hAnsi="Helvetica"/>
      <w:sz w:val="22"/>
      <w:lang w:val="en-GB" w:eastAsia="de-DE"/>
    </w:rPr>
  </w:style>
  <w:style w:type="paragraph" w:customStyle="1" w:styleId="headlineh1115">
    <w:name w:val="headline h 11 1.5"/>
    <w:basedOn w:val="normalh1115"/>
    <w:autoRedefine/>
    <w:uiPriority w:val="99"/>
    <w:rsid w:val="00645851"/>
    <w:rPr>
      <w:b/>
    </w:rPr>
  </w:style>
  <w:style w:type="paragraph" w:customStyle="1" w:styleId="normalh1015">
    <w:name w:val="normal h 10 1.5"/>
    <w:basedOn w:val="Normal"/>
    <w:next w:val="PhDnormal"/>
    <w:autoRedefine/>
    <w:uiPriority w:val="99"/>
    <w:rsid w:val="00645851"/>
    <w:pPr>
      <w:suppressAutoHyphens w:val="0"/>
      <w:spacing w:line="360" w:lineRule="auto"/>
    </w:pPr>
    <w:rPr>
      <w:rFonts w:ascii="Helvetica" w:hAnsi="Helvetica"/>
      <w:lang w:val="en-GB" w:eastAsia="de-DE"/>
    </w:rPr>
  </w:style>
  <w:style w:type="paragraph" w:styleId="PlainText">
    <w:name w:val="Plain Text"/>
    <w:basedOn w:val="Normal"/>
    <w:link w:val="PlainTextChar"/>
    <w:uiPriority w:val="99"/>
    <w:rsid w:val="00645851"/>
    <w:pPr>
      <w:suppressAutoHyphens w:val="0"/>
      <w:spacing w:line="360" w:lineRule="auto"/>
    </w:pPr>
    <w:rPr>
      <w:rFonts w:ascii="Courier" w:hAnsi="Courier"/>
      <w:sz w:val="24"/>
      <w:szCs w:val="24"/>
      <w:lang w:val="en-GB" w:eastAsia="en-US"/>
    </w:rPr>
  </w:style>
  <w:style w:type="character" w:customStyle="1" w:styleId="PlainTextChar">
    <w:name w:val="Plain Text Char"/>
    <w:basedOn w:val="DefaultParagraphFont"/>
    <w:link w:val="PlainText"/>
    <w:uiPriority w:val="99"/>
    <w:rsid w:val="00645851"/>
    <w:rPr>
      <w:rFonts w:ascii="Courier" w:hAnsi="Courier"/>
      <w:sz w:val="24"/>
      <w:szCs w:val="24"/>
      <w:lang w:val="en-GB"/>
    </w:rPr>
  </w:style>
  <w:style w:type="character" w:customStyle="1" w:styleId="HeaderChar">
    <w:name w:val="Header Char"/>
    <w:basedOn w:val="DefaultParagraphFont"/>
    <w:link w:val="Header"/>
    <w:uiPriority w:val="99"/>
    <w:rsid w:val="00645851"/>
    <w:rPr>
      <w:rFonts w:ascii="Arial" w:hAnsi="Arial"/>
      <w:lang w:eastAsia="ar-SA"/>
    </w:rPr>
  </w:style>
  <w:style w:type="paragraph" w:customStyle="1" w:styleId="Style2">
    <w:name w:val="Style2"/>
    <w:basedOn w:val="Normal"/>
    <w:rsid w:val="00645851"/>
    <w:pPr>
      <w:suppressAutoHyphens w:val="0"/>
      <w:spacing w:line="240" w:lineRule="auto"/>
    </w:pPr>
    <w:rPr>
      <w:sz w:val="24"/>
      <w:szCs w:val="24"/>
      <w:lang w:val="en-US" w:eastAsia="en-GB"/>
    </w:rPr>
  </w:style>
  <w:style w:type="character" w:customStyle="1" w:styleId="apple-style-span">
    <w:name w:val="apple-style-span"/>
    <w:basedOn w:val="DefaultParagraphFont"/>
    <w:rsid w:val="00645851"/>
  </w:style>
  <w:style w:type="character" w:customStyle="1" w:styleId="apple-converted-space">
    <w:name w:val="apple-converted-space"/>
    <w:basedOn w:val="DefaultParagraphFont"/>
    <w:rsid w:val="00645851"/>
  </w:style>
  <w:style w:type="character" w:styleId="Emphasis">
    <w:name w:val="Emphasis"/>
    <w:basedOn w:val="DefaultParagraphFont"/>
    <w:uiPriority w:val="20"/>
    <w:qFormat/>
    <w:rsid w:val="00645851"/>
    <w:rPr>
      <w:i/>
      <w:iCs/>
    </w:rPr>
  </w:style>
  <w:style w:type="paragraph" w:styleId="NormalWeb">
    <w:name w:val="Normal (Web)"/>
    <w:basedOn w:val="Normal"/>
    <w:uiPriority w:val="99"/>
    <w:rsid w:val="00645851"/>
    <w:pPr>
      <w:suppressAutoHyphens w:val="0"/>
      <w:spacing w:beforeLines="1" w:afterLines="1" w:line="240" w:lineRule="auto"/>
    </w:pPr>
    <w:rPr>
      <w:rFonts w:ascii="Times" w:eastAsiaTheme="minorHAnsi" w:hAnsi="Times"/>
      <w:lang w:val="en-AU" w:eastAsia="en-US"/>
    </w:rPr>
  </w:style>
  <w:style w:type="paragraph" w:styleId="Caption">
    <w:name w:val="caption"/>
    <w:basedOn w:val="Normal"/>
    <w:next w:val="Normal"/>
    <w:unhideWhenUsed/>
    <w:qFormat/>
    <w:rsid w:val="00F92EF5"/>
    <w:pPr>
      <w:spacing w:after="200" w:line="240" w:lineRule="auto"/>
    </w:pPr>
    <w:rPr>
      <w:b/>
      <w:bCs/>
      <w:color w:val="4F81BD" w:themeColor="accent1"/>
      <w:sz w:val="18"/>
      <w:szCs w:val="18"/>
    </w:rPr>
  </w:style>
  <w:style w:type="paragraph" w:styleId="Date">
    <w:name w:val="Date"/>
    <w:basedOn w:val="Normal"/>
    <w:next w:val="Normal"/>
    <w:link w:val="DateChar"/>
    <w:rsid w:val="00B76130"/>
  </w:style>
  <w:style w:type="character" w:customStyle="1" w:styleId="DateChar">
    <w:name w:val="Date Char"/>
    <w:basedOn w:val="DefaultParagraphFont"/>
    <w:link w:val="Date"/>
    <w:rsid w:val="00B76130"/>
    <w:rPr>
      <w:rFonts w:ascii="Arial" w:hAnsi="Arial"/>
      <w:lang w:eastAsia="ar-SA"/>
    </w:rPr>
  </w:style>
  <w:style w:type="character" w:customStyle="1" w:styleId="FootnoteTextChar">
    <w:name w:val="Footnote Text Char"/>
    <w:basedOn w:val="DefaultParagraphFont"/>
    <w:link w:val="FootnoteText"/>
    <w:uiPriority w:val="99"/>
    <w:rsid w:val="00801DF9"/>
    <w:rPr>
      <w:rFonts w:ascii="Arial" w:hAnsi="Arial"/>
    </w:rPr>
  </w:style>
  <w:style w:type="paragraph" w:customStyle="1" w:styleId="HTMLBody">
    <w:name w:val="HTML Body"/>
    <w:uiPriority w:val="99"/>
    <w:rsid w:val="00392DD5"/>
    <w:pPr>
      <w:autoSpaceDE w:val="0"/>
      <w:autoSpaceDN w:val="0"/>
    </w:pPr>
    <w:rPr>
      <w:rFonts w:ascii="Arial" w:hAnsi="Arial" w:cs="Arial"/>
      <w:lang w:val="en-US" w:eastAsia="en-GB"/>
    </w:rPr>
  </w:style>
  <w:style w:type="paragraph" w:customStyle="1" w:styleId="Reference">
    <w:name w:val="Reference"/>
    <w:basedOn w:val="Normal"/>
    <w:uiPriority w:val="99"/>
    <w:rsid w:val="00392DD5"/>
    <w:pPr>
      <w:numPr>
        <w:numId w:val="44"/>
      </w:numPr>
      <w:suppressAutoHyphens w:val="0"/>
      <w:spacing w:before="60" w:after="60" w:line="240" w:lineRule="auto"/>
      <w:jc w:val="both"/>
    </w:pPr>
    <w:rPr>
      <w:rFonts w:ascii="Times New Roman" w:hAnsi="Times New Roman"/>
      <w:sz w:val="24"/>
      <w:szCs w:val="24"/>
      <w:lang w:val="en-US" w:eastAsia="en-US"/>
    </w:rPr>
  </w:style>
  <w:style w:type="paragraph" w:customStyle="1" w:styleId="WPNormal">
    <w:name w:val="WP_Normal"/>
    <w:basedOn w:val="Normal"/>
    <w:uiPriority w:val="99"/>
    <w:rsid w:val="00392DD5"/>
    <w:pPr>
      <w:widowControl w:val="0"/>
      <w:suppressAutoHyphens w:val="0"/>
      <w:autoSpaceDE w:val="0"/>
      <w:autoSpaceDN w:val="0"/>
      <w:adjustRightInd w:val="0"/>
      <w:spacing w:line="240" w:lineRule="auto"/>
    </w:pPr>
    <w:rPr>
      <w:rFonts w:ascii="Monaco" w:hAnsi="Monaco" w:cs="Monaco"/>
      <w:sz w:val="24"/>
      <w:szCs w:val="24"/>
      <w:lang w:val="en-GB" w:eastAsia="en-GB"/>
    </w:rPr>
  </w:style>
  <w:style w:type="character" w:customStyle="1" w:styleId="usercontentsecondary">
    <w:name w:val="usercontentsecondary"/>
    <w:basedOn w:val="DefaultParagraphFont"/>
    <w:rsid w:val="00392DD5"/>
  </w:style>
  <w:style w:type="paragraph" w:styleId="BodyTextIndent3">
    <w:name w:val="Body Text Indent 3"/>
    <w:basedOn w:val="Normal"/>
    <w:link w:val="BodyTextIndent3Char"/>
    <w:semiHidden/>
    <w:unhideWhenUsed/>
    <w:rsid w:val="00E51BB2"/>
    <w:pPr>
      <w:spacing w:after="120"/>
      <w:ind w:left="283"/>
    </w:pPr>
    <w:rPr>
      <w:sz w:val="16"/>
      <w:szCs w:val="16"/>
    </w:rPr>
  </w:style>
  <w:style w:type="character" w:customStyle="1" w:styleId="BodyTextIndent3Char">
    <w:name w:val="Body Text Indent 3 Char"/>
    <w:basedOn w:val="DefaultParagraphFont"/>
    <w:link w:val="BodyTextIndent3"/>
    <w:semiHidden/>
    <w:rsid w:val="00E51BB2"/>
    <w:rPr>
      <w:rFonts w:ascii="Arial" w:hAnsi="Arial"/>
      <w:sz w:val="16"/>
      <w:szCs w:val="16"/>
      <w:lang w:eastAsia="ar-SA"/>
    </w:rPr>
  </w:style>
  <w:style w:type="paragraph" w:styleId="BlockText">
    <w:name w:val="Block Text"/>
    <w:basedOn w:val="Normal"/>
    <w:rsid w:val="00E51BB2"/>
    <w:pPr>
      <w:tabs>
        <w:tab w:val="left" w:pos="-1234"/>
        <w:tab w:val="left" w:pos="-514"/>
        <w:tab w:val="left" w:pos="284"/>
        <w:tab w:val="left" w:pos="1286"/>
        <w:tab w:val="left" w:pos="1826"/>
        <w:tab w:val="left" w:pos="3086"/>
        <w:tab w:val="left" w:pos="3806"/>
        <w:tab w:val="left" w:pos="4526"/>
        <w:tab w:val="left" w:pos="4886"/>
        <w:tab w:val="left" w:pos="5246"/>
        <w:tab w:val="left" w:pos="5966"/>
        <w:tab w:val="left" w:pos="6686"/>
        <w:tab w:val="left" w:pos="7406"/>
        <w:tab w:val="left" w:pos="8126"/>
        <w:tab w:val="left" w:pos="8846"/>
        <w:tab w:val="left" w:pos="9566"/>
        <w:tab w:val="left" w:pos="10286"/>
      </w:tabs>
      <w:suppressAutoHyphens w:val="0"/>
      <w:spacing w:line="240" w:lineRule="auto"/>
      <w:ind w:left="284" w:right="206"/>
      <w:jc w:val="both"/>
    </w:pPr>
    <w:rPr>
      <w:rFonts w:ascii="Times New Roman" w:hAnsi="Times New Roman"/>
      <w:sz w:val="24"/>
      <w:lang w:val="en-GB" w:eastAsia="en-US"/>
    </w:rPr>
  </w:style>
  <w:style w:type="paragraph" w:customStyle="1" w:styleId="FamBody">
    <w:name w:val="FamBody"/>
    <w:rsid w:val="00E51BB2"/>
    <w:pPr>
      <w:widowControl w:val="0"/>
      <w:tabs>
        <w:tab w:val="left" w:pos="0"/>
        <w:tab w:val="left" w:pos="720"/>
        <w:tab w:val="left" w:pos="1440"/>
        <w:tab w:val="left" w:pos="2160"/>
        <w:tab w:val="decimal" w:pos="5760"/>
      </w:tabs>
      <w:suppressAutoHyphens/>
      <w:spacing w:line="360" w:lineRule="auto"/>
      <w:jc w:val="both"/>
    </w:pPr>
    <w:rPr>
      <w:snapToGrid w:val="0"/>
      <w:spacing w:val="3"/>
      <w:sz w:val="24"/>
      <w:lang w:val="en-US"/>
    </w:rPr>
  </w:style>
  <w:style w:type="character" w:customStyle="1" w:styleId="TitleChar">
    <w:name w:val="Title Char"/>
    <w:link w:val="Title"/>
    <w:rsid w:val="00E51BB2"/>
    <w:rPr>
      <w:b/>
      <w:caps/>
      <w:snapToGrid w:val="0"/>
      <w:kern w:val="28"/>
      <w:sz w:val="24"/>
      <w:u w:val="single"/>
      <w:lang w:val="en-US"/>
    </w:rPr>
  </w:style>
  <w:style w:type="paragraph" w:customStyle="1" w:styleId="callout">
    <w:name w:val="call out"/>
    <w:link w:val="calloutChar"/>
    <w:qFormat/>
    <w:rsid w:val="00E51BB2"/>
    <w:pPr>
      <w:spacing w:after="200" w:line="276" w:lineRule="auto"/>
    </w:pPr>
    <w:rPr>
      <w:rFonts w:ascii="Calibri" w:eastAsia="Calibri" w:hAnsi="Calibri"/>
      <w:sz w:val="28"/>
      <w:szCs w:val="28"/>
      <w:lang w:val="en-GB" w:eastAsia="zh-CN"/>
    </w:rPr>
  </w:style>
  <w:style w:type="character" w:customStyle="1" w:styleId="calloutChar">
    <w:name w:val="call out Char"/>
    <w:link w:val="callout"/>
    <w:rsid w:val="00E51BB2"/>
    <w:rPr>
      <w:rFonts w:ascii="Calibri" w:eastAsia="Calibri" w:hAnsi="Calibri"/>
      <w:sz w:val="28"/>
      <w:szCs w:val="28"/>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632170">
      <w:bodyDiv w:val="1"/>
      <w:marLeft w:val="0"/>
      <w:marRight w:val="0"/>
      <w:marTop w:val="0"/>
      <w:marBottom w:val="0"/>
      <w:divBdr>
        <w:top w:val="none" w:sz="0" w:space="0" w:color="auto"/>
        <w:left w:val="none" w:sz="0" w:space="0" w:color="auto"/>
        <w:bottom w:val="none" w:sz="0" w:space="0" w:color="auto"/>
        <w:right w:val="none" w:sz="0" w:space="0" w:color="auto"/>
      </w:divBdr>
    </w:div>
    <w:div w:id="235865516">
      <w:bodyDiv w:val="1"/>
      <w:marLeft w:val="0"/>
      <w:marRight w:val="0"/>
      <w:marTop w:val="0"/>
      <w:marBottom w:val="0"/>
      <w:divBdr>
        <w:top w:val="none" w:sz="0" w:space="0" w:color="auto"/>
        <w:left w:val="none" w:sz="0" w:space="0" w:color="auto"/>
        <w:bottom w:val="none" w:sz="0" w:space="0" w:color="auto"/>
        <w:right w:val="none" w:sz="0" w:space="0" w:color="auto"/>
      </w:divBdr>
    </w:div>
    <w:div w:id="370493555">
      <w:bodyDiv w:val="1"/>
      <w:marLeft w:val="0"/>
      <w:marRight w:val="0"/>
      <w:marTop w:val="0"/>
      <w:marBottom w:val="0"/>
      <w:divBdr>
        <w:top w:val="none" w:sz="0" w:space="0" w:color="auto"/>
        <w:left w:val="none" w:sz="0" w:space="0" w:color="auto"/>
        <w:bottom w:val="none" w:sz="0" w:space="0" w:color="auto"/>
        <w:right w:val="none" w:sz="0" w:space="0" w:color="auto"/>
      </w:divBdr>
    </w:div>
    <w:div w:id="396441919">
      <w:bodyDiv w:val="1"/>
      <w:marLeft w:val="0"/>
      <w:marRight w:val="0"/>
      <w:marTop w:val="0"/>
      <w:marBottom w:val="0"/>
      <w:divBdr>
        <w:top w:val="none" w:sz="0" w:space="0" w:color="auto"/>
        <w:left w:val="none" w:sz="0" w:space="0" w:color="auto"/>
        <w:bottom w:val="none" w:sz="0" w:space="0" w:color="auto"/>
        <w:right w:val="none" w:sz="0" w:space="0" w:color="auto"/>
      </w:divBdr>
    </w:div>
    <w:div w:id="498623967">
      <w:bodyDiv w:val="1"/>
      <w:marLeft w:val="0"/>
      <w:marRight w:val="0"/>
      <w:marTop w:val="0"/>
      <w:marBottom w:val="0"/>
      <w:divBdr>
        <w:top w:val="none" w:sz="0" w:space="0" w:color="auto"/>
        <w:left w:val="none" w:sz="0" w:space="0" w:color="auto"/>
        <w:bottom w:val="none" w:sz="0" w:space="0" w:color="auto"/>
        <w:right w:val="none" w:sz="0" w:space="0" w:color="auto"/>
      </w:divBdr>
    </w:div>
    <w:div w:id="507869890">
      <w:bodyDiv w:val="1"/>
      <w:marLeft w:val="0"/>
      <w:marRight w:val="0"/>
      <w:marTop w:val="0"/>
      <w:marBottom w:val="0"/>
      <w:divBdr>
        <w:top w:val="none" w:sz="0" w:space="0" w:color="auto"/>
        <w:left w:val="none" w:sz="0" w:space="0" w:color="auto"/>
        <w:bottom w:val="none" w:sz="0" w:space="0" w:color="auto"/>
        <w:right w:val="none" w:sz="0" w:space="0" w:color="auto"/>
      </w:divBdr>
    </w:div>
    <w:div w:id="538319523">
      <w:bodyDiv w:val="1"/>
      <w:marLeft w:val="0"/>
      <w:marRight w:val="0"/>
      <w:marTop w:val="0"/>
      <w:marBottom w:val="0"/>
      <w:divBdr>
        <w:top w:val="none" w:sz="0" w:space="0" w:color="auto"/>
        <w:left w:val="none" w:sz="0" w:space="0" w:color="auto"/>
        <w:bottom w:val="none" w:sz="0" w:space="0" w:color="auto"/>
        <w:right w:val="none" w:sz="0" w:space="0" w:color="auto"/>
      </w:divBdr>
    </w:div>
    <w:div w:id="561912018">
      <w:bodyDiv w:val="1"/>
      <w:marLeft w:val="0"/>
      <w:marRight w:val="0"/>
      <w:marTop w:val="0"/>
      <w:marBottom w:val="0"/>
      <w:divBdr>
        <w:top w:val="none" w:sz="0" w:space="0" w:color="auto"/>
        <w:left w:val="none" w:sz="0" w:space="0" w:color="auto"/>
        <w:bottom w:val="none" w:sz="0" w:space="0" w:color="auto"/>
        <w:right w:val="none" w:sz="0" w:space="0" w:color="auto"/>
      </w:divBdr>
      <w:divsChild>
        <w:div w:id="1373725814">
          <w:marLeft w:val="0"/>
          <w:marRight w:val="0"/>
          <w:marTop w:val="0"/>
          <w:marBottom w:val="0"/>
          <w:divBdr>
            <w:top w:val="none" w:sz="0" w:space="0" w:color="auto"/>
            <w:left w:val="none" w:sz="0" w:space="0" w:color="auto"/>
            <w:bottom w:val="none" w:sz="0" w:space="0" w:color="auto"/>
            <w:right w:val="none" w:sz="0" w:space="0" w:color="auto"/>
          </w:divBdr>
          <w:divsChild>
            <w:div w:id="1536961918">
              <w:marLeft w:val="0"/>
              <w:marRight w:val="0"/>
              <w:marTop w:val="0"/>
              <w:marBottom w:val="0"/>
              <w:divBdr>
                <w:top w:val="none" w:sz="0" w:space="0" w:color="auto"/>
                <w:left w:val="none" w:sz="0" w:space="0" w:color="auto"/>
                <w:bottom w:val="none" w:sz="0" w:space="0" w:color="auto"/>
                <w:right w:val="none" w:sz="0" w:space="0" w:color="auto"/>
              </w:divBdr>
              <w:divsChild>
                <w:div w:id="1572891197">
                  <w:marLeft w:val="0"/>
                  <w:marRight w:val="0"/>
                  <w:marTop w:val="0"/>
                  <w:marBottom w:val="0"/>
                  <w:divBdr>
                    <w:top w:val="none" w:sz="0" w:space="0" w:color="auto"/>
                    <w:left w:val="none" w:sz="0" w:space="0" w:color="auto"/>
                    <w:bottom w:val="none" w:sz="0" w:space="0" w:color="auto"/>
                    <w:right w:val="none" w:sz="0" w:space="0" w:color="auto"/>
                  </w:divBdr>
                  <w:divsChild>
                    <w:div w:id="519589598">
                      <w:marLeft w:val="0"/>
                      <w:marRight w:val="0"/>
                      <w:marTop w:val="0"/>
                      <w:marBottom w:val="0"/>
                      <w:divBdr>
                        <w:top w:val="none" w:sz="0" w:space="0" w:color="auto"/>
                        <w:left w:val="none" w:sz="0" w:space="0" w:color="auto"/>
                        <w:bottom w:val="none" w:sz="0" w:space="0" w:color="auto"/>
                        <w:right w:val="none" w:sz="0" w:space="0" w:color="auto"/>
                      </w:divBdr>
                    </w:div>
                    <w:div w:id="1218905222">
                      <w:marLeft w:val="0"/>
                      <w:marRight w:val="0"/>
                      <w:marTop w:val="0"/>
                      <w:marBottom w:val="0"/>
                      <w:divBdr>
                        <w:top w:val="none" w:sz="0" w:space="0" w:color="auto"/>
                        <w:left w:val="none" w:sz="0" w:space="0" w:color="auto"/>
                        <w:bottom w:val="none" w:sz="0" w:space="0" w:color="auto"/>
                        <w:right w:val="none" w:sz="0" w:space="0" w:color="auto"/>
                      </w:divBdr>
                    </w:div>
                    <w:div w:id="21438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9669">
      <w:bodyDiv w:val="1"/>
      <w:marLeft w:val="0"/>
      <w:marRight w:val="0"/>
      <w:marTop w:val="0"/>
      <w:marBottom w:val="0"/>
      <w:divBdr>
        <w:top w:val="none" w:sz="0" w:space="0" w:color="auto"/>
        <w:left w:val="none" w:sz="0" w:space="0" w:color="auto"/>
        <w:bottom w:val="none" w:sz="0" w:space="0" w:color="auto"/>
        <w:right w:val="none" w:sz="0" w:space="0" w:color="auto"/>
      </w:divBdr>
    </w:div>
    <w:div w:id="592473265">
      <w:bodyDiv w:val="1"/>
      <w:marLeft w:val="0"/>
      <w:marRight w:val="0"/>
      <w:marTop w:val="0"/>
      <w:marBottom w:val="0"/>
      <w:divBdr>
        <w:top w:val="none" w:sz="0" w:space="0" w:color="auto"/>
        <w:left w:val="none" w:sz="0" w:space="0" w:color="auto"/>
        <w:bottom w:val="none" w:sz="0" w:space="0" w:color="auto"/>
        <w:right w:val="none" w:sz="0" w:space="0" w:color="auto"/>
      </w:divBdr>
    </w:div>
    <w:div w:id="728503760">
      <w:bodyDiv w:val="1"/>
      <w:marLeft w:val="0"/>
      <w:marRight w:val="0"/>
      <w:marTop w:val="0"/>
      <w:marBottom w:val="0"/>
      <w:divBdr>
        <w:top w:val="none" w:sz="0" w:space="0" w:color="auto"/>
        <w:left w:val="none" w:sz="0" w:space="0" w:color="auto"/>
        <w:bottom w:val="none" w:sz="0" w:space="0" w:color="auto"/>
        <w:right w:val="none" w:sz="0" w:space="0" w:color="auto"/>
      </w:divBdr>
    </w:div>
    <w:div w:id="729690221">
      <w:bodyDiv w:val="1"/>
      <w:marLeft w:val="0"/>
      <w:marRight w:val="0"/>
      <w:marTop w:val="0"/>
      <w:marBottom w:val="0"/>
      <w:divBdr>
        <w:top w:val="none" w:sz="0" w:space="0" w:color="auto"/>
        <w:left w:val="none" w:sz="0" w:space="0" w:color="auto"/>
        <w:bottom w:val="none" w:sz="0" w:space="0" w:color="auto"/>
        <w:right w:val="none" w:sz="0" w:space="0" w:color="auto"/>
      </w:divBdr>
      <w:divsChild>
        <w:div w:id="1222139234">
          <w:marLeft w:val="0"/>
          <w:marRight w:val="0"/>
          <w:marTop w:val="0"/>
          <w:marBottom w:val="0"/>
          <w:divBdr>
            <w:top w:val="none" w:sz="0" w:space="0" w:color="auto"/>
            <w:left w:val="none" w:sz="0" w:space="0" w:color="auto"/>
            <w:bottom w:val="none" w:sz="0" w:space="0" w:color="auto"/>
            <w:right w:val="none" w:sz="0" w:space="0" w:color="auto"/>
          </w:divBdr>
          <w:divsChild>
            <w:div w:id="2054186099">
              <w:marLeft w:val="0"/>
              <w:marRight w:val="0"/>
              <w:marTop w:val="0"/>
              <w:marBottom w:val="0"/>
              <w:divBdr>
                <w:top w:val="none" w:sz="0" w:space="0" w:color="auto"/>
                <w:left w:val="none" w:sz="0" w:space="0" w:color="auto"/>
                <w:bottom w:val="none" w:sz="0" w:space="0" w:color="auto"/>
                <w:right w:val="none" w:sz="0" w:space="0" w:color="auto"/>
              </w:divBdr>
              <w:divsChild>
                <w:div w:id="1809542371">
                  <w:marLeft w:val="0"/>
                  <w:marRight w:val="0"/>
                  <w:marTop w:val="0"/>
                  <w:marBottom w:val="0"/>
                  <w:divBdr>
                    <w:top w:val="none" w:sz="0" w:space="0" w:color="auto"/>
                    <w:left w:val="none" w:sz="0" w:space="0" w:color="auto"/>
                    <w:bottom w:val="none" w:sz="0" w:space="0" w:color="auto"/>
                    <w:right w:val="none" w:sz="0" w:space="0" w:color="auto"/>
                  </w:divBdr>
                  <w:divsChild>
                    <w:div w:id="31922937">
                      <w:marLeft w:val="0"/>
                      <w:marRight w:val="0"/>
                      <w:marTop w:val="0"/>
                      <w:marBottom w:val="0"/>
                      <w:divBdr>
                        <w:top w:val="none" w:sz="0" w:space="0" w:color="auto"/>
                        <w:left w:val="none" w:sz="0" w:space="0" w:color="auto"/>
                        <w:bottom w:val="none" w:sz="0" w:space="0" w:color="auto"/>
                        <w:right w:val="none" w:sz="0" w:space="0" w:color="auto"/>
                      </w:divBdr>
                    </w:div>
                    <w:div w:id="689061924">
                      <w:marLeft w:val="0"/>
                      <w:marRight w:val="0"/>
                      <w:marTop w:val="0"/>
                      <w:marBottom w:val="0"/>
                      <w:divBdr>
                        <w:top w:val="none" w:sz="0" w:space="0" w:color="auto"/>
                        <w:left w:val="none" w:sz="0" w:space="0" w:color="auto"/>
                        <w:bottom w:val="none" w:sz="0" w:space="0" w:color="auto"/>
                        <w:right w:val="none" w:sz="0" w:space="0" w:color="auto"/>
                      </w:divBdr>
                    </w:div>
                    <w:div w:id="1058407103">
                      <w:marLeft w:val="0"/>
                      <w:marRight w:val="0"/>
                      <w:marTop w:val="0"/>
                      <w:marBottom w:val="0"/>
                      <w:divBdr>
                        <w:top w:val="none" w:sz="0" w:space="0" w:color="auto"/>
                        <w:left w:val="none" w:sz="0" w:space="0" w:color="auto"/>
                        <w:bottom w:val="none" w:sz="0" w:space="0" w:color="auto"/>
                        <w:right w:val="none" w:sz="0" w:space="0" w:color="auto"/>
                      </w:divBdr>
                    </w:div>
                    <w:div w:id="1080371411">
                      <w:marLeft w:val="0"/>
                      <w:marRight w:val="0"/>
                      <w:marTop w:val="0"/>
                      <w:marBottom w:val="0"/>
                      <w:divBdr>
                        <w:top w:val="none" w:sz="0" w:space="0" w:color="auto"/>
                        <w:left w:val="none" w:sz="0" w:space="0" w:color="auto"/>
                        <w:bottom w:val="none" w:sz="0" w:space="0" w:color="auto"/>
                        <w:right w:val="none" w:sz="0" w:space="0" w:color="auto"/>
                      </w:divBdr>
                    </w:div>
                    <w:div w:id="1666013590">
                      <w:marLeft w:val="0"/>
                      <w:marRight w:val="0"/>
                      <w:marTop w:val="0"/>
                      <w:marBottom w:val="0"/>
                      <w:divBdr>
                        <w:top w:val="none" w:sz="0" w:space="0" w:color="auto"/>
                        <w:left w:val="none" w:sz="0" w:space="0" w:color="auto"/>
                        <w:bottom w:val="none" w:sz="0" w:space="0" w:color="auto"/>
                        <w:right w:val="none" w:sz="0" w:space="0" w:color="auto"/>
                      </w:divBdr>
                    </w:div>
                    <w:div w:id="18592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403019">
      <w:bodyDiv w:val="1"/>
      <w:marLeft w:val="0"/>
      <w:marRight w:val="0"/>
      <w:marTop w:val="0"/>
      <w:marBottom w:val="0"/>
      <w:divBdr>
        <w:top w:val="none" w:sz="0" w:space="0" w:color="auto"/>
        <w:left w:val="none" w:sz="0" w:space="0" w:color="auto"/>
        <w:bottom w:val="none" w:sz="0" w:space="0" w:color="auto"/>
        <w:right w:val="none" w:sz="0" w:space="0" w:color="auto"/>
      </w:divBdr>
    </w:div>
    <w:div w:id="800853517">
      <w:bodyDiv w:val="1"/>
      <w:marLeft w:val="0"/>
      <w:marRight w:val="0"/>
      <w:marTop w:val="0"/>
      <w:marBottom w:val="0"/>
      <w:divBdr>
        <w:top w:val="none" w:sz="0" w:space="0" w:color="auto"/>
        <w:left w:val="none" w:sz="0" w:space="0" w:color="auto"/>
        <w:bottom w:val="none" w:sz="0" w:space="0" w:color="auto"/>
        <w:right w:val="none" w:sz="0" w:space="0" w:color="auto"/>
      </w:divBdr>
    </w:div>
    <w:div w:id="810831592">
      <w:bodyDiv w:val="1"/>
      <w:marLeft w:val="0"/>
      <w:marRight w:val="0"/>
      <w:marTop w:val="0"/>
      <w:marBottom w:val="0"/>
      <w:divBdr>
        <w:top w:val="none" w:sz="0" w:space="0" w:color="auto"/>
        <w:left w:val="none" w:sz="0" w:space="0" w:color="auto"/>
        <w:bottom w:val="none" w:sz="0" w:space="0" w:color="auto"/>
        <w:right w:val="none" w:sz="0" w:space="0" w:color="auto"/>
      </w:divBdr>
    </w:div>
    <w:div w:id="891386562">
      <w:bodyDiv w:val="1"/>
      <w:marLeft w:val="0"/>
      <w:marRight w:val="0"/>
      <w:marTop w:val="0"/>
      <w:marBottom w:val="0"/>
      <w:divBdr>
        <w:top w:val="none" w:sz="0" w:space="0" w:color="auto"/>
        <w:left w:val="none" w:sz="0" w:space="0" w:color="auto"/>
        <w:bottom w:val="none" w:sz="0" w:space="0" w:color="auto"/>
        <w:right w:val="none" w:sz="0" w:space="0" w:color="auto"/>
      </w:divBdr>
    </w:div>
    <w:div w:id="924608818">
      <w:bodyDiv w:val="1"/>
      <w:marLeft w:val="0"/>
      <w:marRight w:val="0"/>
      <w:marTop w:val="0"/>
      <w:marBottom w:val="0"/>
      <w:divBdr>
        <w:top w:val="none" w:sz="0" w:space="0" w:color="auto"/>
        <w:left w:val="none" w:sz="0" w:space="0" w:color="auto"/>
        <w:bottom w:val="none" w:sz="0" w:space="0" w:color="auto"/>
        <w:right w:val="none" w:sz="0" w:space="0" w:color="auto"/>
      </w:divBdr>
    </w:div>
    <w:div w:id="995257208">
      <w:bodyDiv w:val="1"/>
      <w:marLeft w:val="0"/>
      <w:marRight w:val="0"/>
      <w:marTop w:val="0"/>
      <w:marBottom w:val="0"/>
      <w:divBdr>
        <w:top w:val="none" w:sz="0" w:space="0" w:color="auto"/>
        <w:left w:val="none" w:sz="0" w:space="0" w:color="auto"/>
        <w:bottom w:val="none" w:sz="0" w:space="0" w:color="auto"/>
        <w:right w:val="none" w:sz="0" w:space="0" w:color="auto"/>
      </w:divBdr>
      <w:divsChild>
        <w:div w:id="2100565585">
          <w:marLeft w:val="547"/>
          <w:marRight w:val="0"/>
          <w:marTop w:val="0"/>
          <w:marBottom w:val="0"/>
          <w:divBdr>
            <w:top w:val="none" w:sz="0" w:space="0" w:color="auto"/>
            <w:left w:val="none" w:sz="0" w:space="0" w:color="auto"/>
            <w:bottom w:val="none" w:sz="0" w:space="0" w:color="auto"/>
            <w:right w:val="none" w:sz="0" w:space="0" w:color="auto"/>
          </w:divBdr>
        </w:div>
        <w:div w:id="1977752959">
          <w:marLeft w:val="547"/>
          <w:marRight w:val="0"/>
          <w:marTop w:val="0"/>
          <w:marBottom w:val="0"/>
          <w:divBdr>
            <w:top w:val="none" w:sz="0" w:space="0" w:color="auto"/>
            <w:left w:val="none" w:sz="0" w:space="0" w:color="auto"/>
            <w:bottom w:val="none" w:sz="0" w:space="0" w:color="auto"/>
            <w:right w:val="none" w:sz="0" w:space="0" w:color="auto"/>
          </w:divBdr>
        </w:div>
        <w:div w:id="2030986514">
          <w:marLeft w:val="1166"/>
          <w:marRight w:val="0"/>
          <w:marTop w:val="0"/>
          <w:marBottom w:val="0"/>
          <w:divBdr>
            <w:top w:val="none" w:sz="0" w:space="0" w:color="auto"/>
            <w:left w:val="none" w:sz="0" w:space="0" w:color="auto"/>
            <w:bottom w:val="none" w:sz="0" w:space="0" w:color="auto"/>
            <w:right w:val="none" w:sz="0" w:space="0" w:color="auto"/>
          </w:divBdr>
        </w:div>
        <w:div w:id="1156140975">
          <w:marLeft w:val="1166"/>
          <w:marRight w:val="0"/>
          <w:marTop w:val="0"/>
          <w:marBottom w:val="0"/>
          <w:divBdr>
            <w:top w:val="none" w:sz="0" w:space="0" w:color="auto"/>
            <w:left w:val="none" w:sz="0" w:space="0" w:color="auto"/>
            <w:bottom w:val="none" w:sz="0" w:space="0" w:color="auto"/>
            <w:right w:val="none" w:sz="0" w:space="0" w:color="auto"/>
          </w:divBdr>
        </w:div>
        <w:div w:id="795951442">
          <w:marLeft w:val="1800"/>
          <w:marRight w:val="0"/>
          <w:marTop w:val="0"/>
          <w:marBottom w:val="0"/>
          <w:divBdr>
            <w:top w:val="none" w:sz="0" w:space="0" w:color="auto"/>
            <w:left w:val="none" w:sz="0" w:space="0" w:color="auto"/>
            <w:bottom w:val="none" w:sz="0" w:space="0" w:color="auto"/>
            <w:right w:val="none" w:sz="0" w:space="0" w:color="auto"/>
          </w:divBdr>
        </w:div>
        <w:div w:id="1607616646">
          <w:marLeft w:val="1800"/>
          <w:marRight w:val="0"/>
          <w:marTop w:val="0"/>
          <w:marBottom w:val="0"/>
          <w:divBdr>
            <w:top w:val="none" w:sz="0" w:space="0" w:color="auto"/>
            <w:left w:val="none" w:sz="0" w:space="0" w:color="auto"/>
            <w:bottom w:val="none" w:sz="0" w:space="0" w:color="auto"/>
            <w:right w:val="none" w:sz="0" w:space="0" w:color="auto"/>
          </w:divBdr>
        </w:div>
        <w:div w:id="83652872">
          <w:marLeft w:val="1800"/>
          <w:marRight w:val="0"/>
          <w:marTop w:val="0"/>
          <w:marBottom w:val="0"/>
          <w:divBdr>
            <w:top w:val="none" w:sz="0" w:space="0" w:color="auto"/>
            <w:left w:val="none" w:sz="0" w:space="0" w:color="auto"/>
            <w:bottom w:val="none" w:sz="0" w:space="0" w:color="auto"/>
            <w:right w:val="none" w:sz="0" w:space="0" w:color="auto"/>
          </w:divBdr>
        </w:div>
        <w:div w:id="240453015">
          <w:marLeft w:val="1800"/>
          <w:marRight w:val="0"/>
          <w:marTop w:val="0"/>
          <w:marBottom w:val="0"/>
          <w:divBdr>
            <w:top w:val="none" w:sz="0" w:space="0" w:color="auto"/>
            <w:left w:val="none" w:sz="0" w:space="0" w:color="auto"/>
            <w:bottom w:val="none" w:sz="0" w:space="0" w:color="auto"/>
            <w:right w:val="none" w:sz="0" w:space="0" w:color="auto"/>
          </w:divBdr>
        </w:div>
        <w:div w:id="1770811347">
          <w:marLeft w:val="1800"/>
          <w:marRight w:val="0"/>
          <w:marTop w:val="0"/>
          <w:marBottom w:val="0"/>
          <w:divBdr>
            <w:top w:val="none" w:sz="0" w:space="0" w:color="auto"/>
            <w:left w:val="none" w:sz="0" w:space="0" w:color="auto"/>
            <w:bottom w:val="none" w:sz="0" w:space="0" w:color="auto"/>
            <w:right w:val="none" w:sz="0" w:space="0" w:color="auto"/>
          </w:divBdr>
        </w:div>
        <w:div w:id="1308973200">
          <w:marLeft w:val="2520"/>
          <w:marRight w:val="0"/>
          <w:marTop w:val="0"/>
          <w:marBottom w:val="0"/>
          <w:divBdr>
            <w:top w:val="none" w:sz="0" w:space="0" w:color="auto"/>
            <w:left w:val="none" w:sz="0" w:space="0" w:color="auto"/>
            <w:bottom w:val="none" w:sz="0" w:space="0" w:color="auto"/>
            <w:right w:val="none" w:sz="0" w:space="0" w:color="auto"/>
          </w:divBdr>
        </w:div>
        <w:div w:id="1682704051">
          <w:marLeft w:val="2520"/>
          <w:marRight w:val="0"/>
          <w:marTop w:val="0"/>
          <w:marBottom w:val="0"/>
          <w:divBdr>
            <w:top w:val="none" w:sz="0" w:space="0" w:color="auto"/>
            <w:left w:val="none" w:sz="0" w:space="0" w:color="auto"/>
            <w:bottom w:val="none" w:sz="0" w:space="0" w:color="auto"/>
            <w:right w:val="none" w:sz="0" w:space="0" w:color="auto"/>
          </w:divBdr>
        </w:div>
        <w:div w:id="665481087">
          <w:marLeft w:val="1166"/>
          <w:marRight w:val="0"/>
          <w:marTop w:val="0"/>
          <w:marBottom w:val="0"/>
          <w:divBdr>
            <w:top w:val="none" w:sz="0" w:space="0" w:color="auto"/>
            <w:left w:val="none" w:sz="0" w:space="0" w:color="auto"/>
            <w:bottom w:val="none" w:sz="0" w:space="0" w:color="auto"/>
            <w:right w:val="none" w:sz="0" w:space="0" w:color="auto"/>
          </w:divBdr>
        </w:div>
        <w:div w:id="1429232709">
          <w:marLeft w:val="1166"/>
          <w:marRight w:val="0"/>
          <w:marTop w:val="0"/>
          <w:marBottom w:val="0"/>
          <w:divBdr>
            <w:top w:val="none" w:sz="0" w:space="0" w:color="auto"/>
            <w:left w:val="none" w:sz="0" w:space="0" w:color="auto"/>
            <w:bottom w:val="none" w:sz="0" w:space="0" w:color="auto"/>
            <w:right w:val="none" w:sz="0" w:space="0" w:color="auto"/>
          </w:divBdr>
        </w:div>
        <w:div w:id="1318995777">
          <w:marLeft w:val="1166"/>
          <w:marRight w:val="0"/>
          <w:marTop w:val="0"/>
          <w:marBottom w:val="0"/>
          <w:divBdr>
            <w:top w:val="none" w:sz="0" w:space="0" w:color="auto"/>
            <w:left w:val="none" w:sz="0" w:space="0" w:color="auto"/>
            <w:bottom w:val="none" w:sz="0" w:space="0" w:color="auto"/>
            <w:right w:val="none" w:sz="0" w:space="0" w:color="auto"/>
          </w:divBdr>
        </w:div>
        <w:div w:id="247815618">
          <w:marLeft w:val="1166"/>
          <w:marRight w:val="0"/>
          <w:marTop w:val="0"/>
          <w:marBottom w:val="0"/>
          <w:divBdr>
            <w:top w:val="none" w:sz="0" w:space="0" w:color="auto"/>
            <w:left w:val="none" w:sz="0" w:space="0" w:color="auto"/>
            <w:bottom w:val="none" w:sz="0" w:space="0" w:color="auto"/>
            <w:right w:val="none" w:sz="0" w:space="0" w:color="auto"/>
          </w:divBdr>
        </w:div>
        <w:div w:id="1876307578">
          <w:marLeft w:val="1800"/>
          <w:marRight w:val="0"/>
          <w:marTop w:val="0"/>
          <w:marBottom w:val="0"/>
          <w:divBdr>
            <w:top w:val="none" w:sz="0" w:space="0" w:color="auto"/>
            <w:left w:val="none" w:sz="0" w:space="0" w:color="auto"/>
            <w:bottom w:val="none" w:sz="0" w:space="0" w:color="auto"/>
            <w:right w:val="none" w:sz="0" w:space="0" w:color="auto"/>
          </w:divBdr>
        </w:div>
        <w:div w:id="1358241742">
          <w:marLeft w:val="1800"/>
          <w:marRight w:val="0"/>
          <w:marTop w:val="0"/>
          <w:marBottom w:val="0"/>
          <w:divBdr>
            <w:top w:val="none" w:sz="0" w:space="0" w:color="auto"/>
            <w:left w:val="none" w:sz="0" w:space="0" w:color="auto"/>
            <w:bottom w:val="none" w:sz="0" w:space="0" w:color="auto"/>
            <w:right w:val="none" w:sz="0" w:space="0" w:color="auto"/>
          </w:divBdr>
        </w:div>
        <w:div w:id="1803883089">
          <w:marLeft w:val="547"/>
          <w:marRight w:val="0"/>
          <w:marTop w:val="0"/>
          <w:marBottom w:val="0"/>
          <w:divBdr>
            <w:top w:val="none" w:sz="0" w:space="0" w:color="auto"/>
            <w:left w:val="none" w:sz="0" w:space="0" w:color="auto"/>
            <w:bottom w:val="none" w:sz="0" w:space="0" w:color="auto"/>
            <w:right w:val="none" w:sz="0" w:space="0" w:color="auto"/>
          </w:divBdr>
        </w:div>
      </w:divsChild>
    </w:div>
    <w:div w:id="1053234307">
      <w:bodyDiv w:val="1"/>
      <w:marLeft w:val="0"/>
      <w:marRight w:val="0"/>
      <w:marTop w:val="0"/>
      <w:marBottom w:val="0"/>
      <w:divBdr>
        <w:top w:val="none" w:sz="0" w:space="0" w:color="auto"/>
        <w:left w:val="none" w:sz="0" w:space="0" w:color="auto"/>
        <w:bottom w:val="none" w:sz="0" w:space="0" w:color="auto"/>
        <w:right w:val="none" w:sz="0" w:space="0" w:color="auto"/>
      </w:divBdr>
    </w:div>
    <w:div w:id="1076627526">
      <w:bodyDiv w:val="1"/>
      <w:marLeft w:val="0"/>
      <w:marRight w:val="0"/>
      <w:marTop w:val="0"/>
      <w:marBottom w:val="0"/>
      <w:divBdr>
        <w:top w:val="none" w:sz="0" w:space="0" w:color="auto"/>
        <w:left w:val="none" w:sz="0" w:space="0" w:color="auto"/>
        <w:bottom w:val="none" w:sz="0" w:space="0" w:color="auto"/>
        <w:right w:val="none" w:sz="0" w:space="0" w:color="auto"/>
      </w:divBdr>
    </w:div>
    <w:div w:id="1150249055">
      <w:bodyDiv w:val="1"/>
      <w:marLeft w:val="0"/>
      <w:marRight w:val="0"/>
      <w:marTop w:val="0"/>
      <w:marBottom w:val="0"/>
      <w:divBdr>
        <w:top w:val="none" w:sz="0" w:space="0" w:color="auto"/>
        <w:left w:val="none" w:sz="0" w:space="0" w:color="auto"/>
        <w:bottom w:val="none" w:sz="0" w:space="0" w:color="auto"/>
        <w:right w:val="none" w:sz="0" w:space="0" w:color="auto"/>
      </w:divBdr>
    </w:div>
    <w:div w:id="1176652590">
      <w:bodyDiv w:val="1"/>
      <w:marLeft w:val="0"/>
      <w:marRight w:val="0"/>
      <w:marTop w:val="0"/>
      <w:marBottom w:val="0"/>
      <w:divBdr>
        <w:top w:val="none" w:sz="0" w:space="0" w:color="auto"/>
        <w:left w:val="none" w:sz="0" w:space="0" w:color="auto"/>
        <w:bottom w:val="none" w:sz="0" w:space="0" w:color="auto"/>
        <w:right w:val="none" w:sz="0" w:space="0" w:color="auto"/>
      </w:divBdr>
    </w:div>
    <w:div w:id="1185287593">
      <w:bodyDiv w:val="1"/>
      <w:marLeft w:val="0"/>
      <w:marRight w:val="0"/>
      <w:marTop w:val="0"/>
      <w:marBottom w:val="0"/>
      <w:divBdr>
        <w:top w:val="none" w:sz="0" w:space="0" w:color="auto"/>
        <w:left w:val="none" w:sz="0" w:space="0" w:color="auto"/>
        <w:bottom w:val="none" w:sz="0" w:space="0" w:color="auto"/>
        <w:right w:val="none" w:sz="0" w:space="0" w:color="auto"/>
      </w:divBdr>
    </w:div>
    <w:div w:id="1187594050">
      <w:bodyDiv w:val="1"/>
      <w:marLeft w:val="0"/>
      <w:marRight w:val="0"/>
      <w:marTop w:val="0"/>
      <w:marBottom w:val="0"/>
      <w:divBdr>
        <w:top w:val="none" w:sz="0" w:space="0" w:color="auto"/>
        <w:left w:val="none" w:sz="0" w:space="0" w:color="auto"/>
        <w:bottom w:val="none" w:sz="0" w:space="0" w:color="auto"/>
        <w:right w:val="none" w:sz="0" w:space="0" w:color="auto"/>
      </w:divBdr>
    </w:div>
    <w:div w:id="1190024986">
      <w:bodyDiv w:val="1"/>
      <w:marLeft w:val="0"/>
      <w:marRight w:val="0"/>
      <w:marTop w:val="0"/>
      <w:marBottom w:val="0"/>
      <w:divBdr>
        <w:top w:val="none" w:sz="0" w:space="0" w:color="auto"/>
        <w:left w:val="none" w:sz="0" w:space="0" w:color="auto"/>
        <w:bottom w:val="none" w:sz="0" w:space="0" w:color="auto"/>
        <w:right w:val="none" w:sz="0" w:space="0" w:color="auto"/>
      </w:divBdr>
    </w:div>
    <w:div w:id="1195996959">
      <w:bodyDiv w:val="1"/>
      <w:marLeft w:val="0"/>
      <w:marRight w:val="0"/>
      <w:marTop w:val="0"/>
      <w:marBottom w:val="0"/>
      <w:divBdr>
        <w:top w:val="none" w:sz="0" w:space="0" w:color="auto"/>
        <w:left w:val="none" w:sz="0" w:space="0" w:color="auto"/>
        <w:bottom w:val="none" w:sz="0" w:space="0" w:color="auto"/>
        <w:right w:val="none" w:sz="0" w:space="0" w:color="auto"/>
      </w:divBdr>
    </w:div>
    <w:div w:id="1202862928">
      <w:bodyDiv w:val="1"/>
      <w:marLeft w:val="0"/>
      <w:marRight w:val="0"/>
      <w:marTop w:val="0"/>
      <w:marBottom w:val="0"/>
      <w:divBdr>
        <w:top w:val="none" w:sz="0" w:space="0" w:color="auto"/>
        <w:left w:val="none" w:sz="0" w:space="0" w:color="auto"/>
        <w:bottom w:val="none" w:sz="0" w:space="0" w:color="auto"/>
        <w:right w:val="none" w:sz="0" w:space="0" w:color="auto"/>
      </w:divBdr>
    </w:div>
    <w:div w:id="1255164365">
      <w:bodyDiv w:val="1"/>
      <w:marLeft w:val="0"/>
      <w:marRight w:val="0"/>
      <w:marTop w:val="0"/>
      <w:marBottom w:val="0"/>
      <w:divBdr>
        <w:top w:val="none" w:sz="0" w:space="0" w:color="auto"/>
        <w:left w:val="none" w:sz="0" w:space="0" w:color="auto"/>
        <w:bottom w:val="none" w:sz="0" w:space="0" w:color="auto"/>
        <w:right w:val="none" w:sz="0" w:space="0" w:color="auto"/>
      </w:divBdr>
    </w:div>
    <w:div w:id="1337684548">
      <w:bodyDiv w:val="1"/>
      <w:marLeft w:val="0"/>
      <w:marRight w:val="0"/>
      <w:marTop w:val="0"/>
      <w:marBottom w:val="0"/>
      <w:divBdr>
        <w:top w:val="none" w:sz="0" w:space="0" w:color="auto"/>
        <w:left w:val="none" w:sz="0" w:space="0" w:color="auto"/>
        <w:bottom w:val="none" w:sz="0" w:space="0" w:color="auto"/>
        <w:right w:val="none" w:sz="0" w:space="0" w:color="auto"/>
      </w:divBdr>
    </w:div>
    <w:div w:id="1395159928">
      <w:bodyDiv w:val="1"/>
      <w:marLeft w:val="0"/>
      <w:marRight w:val="0"/>
      <w:marTop w:val="0"/>
      <w:marBottom w:val="0"/>
      <w:divBdr>
        <w:top w:val="none" w:sz="0" w:space="0" w:color="auto"/>
        <w:left w:val="none" w:sz="0" w:space="0" w:color="auto"/>
        <w:bottom w:val="none" w:sz="0" w:space="0" w:color="auto"/>
        <w:right w:val="none" w:sz="0" w:space="0" w:color="auto"/>
      </w:divBdr>
    </w:div>
    <w:div w:id="1434864098">
      <w:bodyDiv w:val="1"/>
      <w:marLeft w:val="0"/>
      <w:marRight w:val="0"/>
      <w:marTop w:val="0"/>
      <w:marBottom w:val="0"/>
      <w:divBdr>
        <w:top w:val="none" w:sz="0" w:space="0" w:color="auto"/>
        <w:left w:val="none" w:sz="0" w:space="0" w:color="auto"/>
        <w:bottom w:val="none" w:sz="0" w:space="0" w:color="auto"/>
        <w:right w:val="none" w:sz="0" w:space="0" w:color="auto"/>
      </w:divBdr>
    </w:div>
    <w:div w:id="1465195033">
      <w:bodyDiv w:val="1"/>
      <w:marLeft w:val="0"/>
      <w:marRight w:val="0"/>
      <w:marTop w:val="0"/>
      <w:marBottom w:val="0"/>
      <w:divBdr>
        <w:top w:val="none" w:sz="0" w:space="0" w:color="auto"/>
        <w:left w:val="none" w:sz="0" w:space="0" w:color="auto"/>
        <w:bottom w:val="none" w:sz="0" w:space="0" w:color="auto"/>
        <w:right w:val="none" w:sz="0" w:space="0" w:color="auto"/>
      </w:divBdr>
    </w:div>
    <w:div w:id="1549216921">
      <w:bodyDiv w:val="1"/>
      <w:marLeft w:val="0"/>
      <w:marRight w:val="0"/>
      <w:marTop w:val="0"/>
      <w:marBottom w:val="0"/>
      <w:divBdr>
        <w:top w:val="none" w:sz="0" w:space="0" w:color="auto"/>
        <w:left w:val="none" w:sz="0" w:space="0" w:color="auto"/>
        <w:bottom w:val="none" w:sz="0" w:space="0" w:color="auto"/>
        <w:right w:val="none" w:sz="0" w:space="0" w:color="auto"/>
      </w:divBdr>
    </w:div>
    <w:div w:id="1688411511">
      <w:bodyDiv w:val="1"/>
      <w:marLeft w:val="0"/>
      <w:marRight w:val="0"/>
      <w:marTop w:val="0"/>
      <w:marBottom w:val="0"/>
      <w:divBdr>
        <w:top w:val="none" w:sz="0" w:space="0" w:color="auto"/>
        <w:left w:val="none" w:sz="0" w:space="0" w:color="auto"/>
        <w:bottom w:val="none" w:sz="0" w:space="0" w:color="auto"/>
        <w:right w:val="none" w:sz="0" w:space="0" w:color="auto"/>
      </w:divBdr>
    </w:div>
    <w:div w:id="1700086280">
      <w:bodyDiv w:val="1"/>
      <w:marLeft w:val="0"/>
      <w:marRight w:val="0"/>
      <w:marTop w:val="0"/>
      <w:marBottom w:val="0"/>
      <w:divBdr>
        <w:top w:val="none" w:sz="0" w:space="0" w:color="auto"/>
        <w:left w:val="none" w:sz="0" w:space="0" w:color="auto"/>
        <w:bottom w:val="none" w:sz="0" w:space="0" w:color="auto"/>
        <w:right w:val="none" w:sz="0" w:space="0" w:color="auto"/>
      </w:divBdr>
    </w:div>
    <w:div w:id="1754274423">
      <w:bodyDiv w:val="1"/>
      <w:marLeft w:val="0"/>
      <w:marRight w:val="0"/>
      <w:marTop w:val="0"/>
      <w:marBottom w:val="0"/>
      <w:divBdr>
        <w:top w:val="none" w:sz="0" w:space="0" w:color="auto"/>
        <w:left w:val="none" w:sz="0" w:space="0" w:color="auto"/>
        <w:bottom w:val="none" w:sz="0" w:space="0" w:color="auto"/>
        <w:right w:val="none" w:sz="0" w:space="0" w:color="auto"/>
      </w:divBdr>
    </w:div>
    <w:div w:id="1936478057">
      <w:bodyDiv w:val="1"/>
      <w:marLeft w:val="0"/>
      <w:marRight w:val="0"/>
      <w:marTop w:val="0"/>
      <w:marBottom w:val="0"/>
      <w:divBdr>
        <w:top w:val="none" w:sz="0" w:space="0" w:color="auto"/>
        <w:left w:val="none" w:sz="0" w:space="0" w:color="auto"/>
        <w:bottom w:val="none" w:sz="0" w:space="0" w:color="auto"/>
        <w:right w:val="none" w:sz="0" w:space="0" w:color="auto"/>
      </w:divBdr>
    </w:div>
    <w:div w:id="1969430843">
      <w:bodyDiv w:val="1"/>
      <w:marLeft w:val="0"/>
      <w:marRight w:val="0"/>
      <w:marTop w:val="0"/>
      <w:marBottom w:val="0"/>
      <w:divBdr>
        <w:top w:val="none" w:sz="0" w:space="0" w:color="auto"/>
        <w:left w:val="none" w:sz="0" w:space="0" w:color="auto"/>
        <w:bottom w:val="none" w:sz="0" w:space="0" w:color="auto"/>
        <w:right w:val="none" w:sz="0" w:space="0" w:color="auto"/>
      </w:divBdr>
    </w:div>
    <w:div w:id="2034106829">
      <w:bodyDiv w:val="1"/>
      <w:marLeft w:val="0"/>
      <w:marRight w:val="0"/>
      <w:marTop w:val="0"/>
      <w:marBottom w:val="0"/>
      <w:divBdr>
        <w:top w:val="none" w:sz="0" w:space="0" w:color="auto"/>
        <w:left w:val="none" w:sz="0" w:space="0" w:color="auto"/>
        <w:bottom w:val="none" w:sz="0" w:space="0" w:color="auto"/>
        <w:right w:val="none" w:sz="0" w:space="0" w:color="auto"/>
      </w:divBdr>
    </w:div>
    <w:div w:id="2056923238">
      <w:bodyDiv w:val="1"/>
      <w:marLeft w:val="0"/>
      <w:marRight w:val="0"/>
      <w:marTop w:val="0"/>
      <w:marBottom w:val="0"/>
      <w:divBdr>
        <w:top w:val="none" w:sz="0" w:space="0" w:color="auto"/>
        <w:left w:val="none" w:sz="0" w:space="0" w:color="auto"/>
        <w:bottom w:val="none" w:sz="0" w:space="0" w:color="auto"/>
        <w:right w:val="none" w:sz="0" w:space="0" w:color="auto"/>
      </w:divBdr>
    </w:div>
    <w:div w:id="20914632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hyperlink" Target="http://www.op.ac.nz/about-us/kai-tahumaori/maori-strategic-framework" TargetMode="External"/><Relationship Id="rId42" Type="http://schemas.openxmlformats.org/officeDocument/2006/relationships/hyperlink" Target="http://www.op.ac.nz/assets/policies/AP0600.05-Academic-Appeal-Process-for-Students.pdf" TargetMode="External"/><Relationship Id="rId47" Type="http://schemas.openxmlformats.org/officeDocument/2006/relationships/hyperlink" Target="http://www.op.ac.nz/students/support/" TargetMode="External"/><Relationship Id="rId63" Type="http://schemas.openxmlformats.org/officeDocument/2006/relationships/hyperlink" Target="http://foodscapesgraz.files.wordpress.com/2013/09/abstract-booklet.pdf" TargetMode="External"/><Relationship Id="rId68" Type="http://schemas.openxmlformats.org/officeDocument/2006/relationships/hyperlink" Target="http://www.dotwnews.com" TargetMode="External"/><Relationship Id="rId84" Type="http://schemas.openxmlformats.org/officeDocument/2006/relationships/image" Target="media/image15.jpeg"/><Relationship Id="rId89" Type="http://schemas.openxmlformats.org/officeDocument/2006/relationships/image" Target="cid:image001.png@01CFDE20.8C2776B0" TargetMode="External"/><Relationship Id="rId112" Type="http://schemas.microsoft.com/office/2011/relationships/commentsExtended" Target="commentsExtended.xml"/><Relationship Id="rId7" Type="http://schemas.microsoft.com/office/2007/relationships/stylesWithEffects" Target="stylesWithEffects.xml"/><Relationship Id="rId71" Type="http://schemas.openxmlformats.org/officeDocument/2006/relationships/hyperlink" Target="http://www.scoop.co.nz" TargetMode="External"/><Relationship Id="rId92" Type="http://schemas.openxmlformats.org/officeDocument/2006/relationships/header" Target="header8.xml"/><Relationship Id="rId2" Type="http://schemas.openxmlformats.org/officeDocument/2006/relationships/customXml" Target="../customXml/item2.xml"/><Relationship Id="rId16" Type="http://schemas.openxmlformats.org/officeDocument/2006/relationships/footer" Target="footer2.xml"/><Relationship Id="rId29" Type="http://schemas.microsoft.com/office/2007/relationships/diagramDrawing" Target="diagrams/drawing1.xml"/><Relationship Id="rId11" Type="http://schemas.openxmlformats.org/officeDocument/2006/relationships/endnotes" Target="endnotes.xml"/><Relationship Id="rId24" Type="http://schemas.openxmlformats.org/officeDocument/2006/relationships/footer" Target="footer3.xml"/><Relationship Id="rId32" Type="http://schemas.openxmlformats.org/officeDocument/2006/relationships/header" Target="header6.xml"/><Relationship Id="rId37" Type="http://schemas.openxmlformats.org/officeDocument/2006/relationships/hyperlink" Target="http://www.op.ac.nz/assets/policies/AP0520.02-English-Language-Requirements-for-Those-for-Whom-English-is-an-Additional-Language.pdf" TargetMode="External"/><Relationship Id="rId40" Type="http://schemas.openxmlformats.org/officeDocument/2006/relationships/hyperlink" Target="http://www.op.ac.nz/assets/policies/AP0910.00-Assessment-Committee.pdf" TargetMode="External"/><Relationship Id="rId45" Type="http://schemas.openxmlformats.org/officeDocument/2006/relationships/hyperlink" Target="http://torleifw.op.ac.nz/assets/policies/ap0910.00-assessment-committee.pdf" TargetMode="External"/><Relationship Id="rId53" Type="http://schemas.openxmlformats.org/officeDocument/2006/relationships/image" Target="media/image7.jpeg"/><Relationship Id="rId58" Type="http://schemas.openxmlformats.org/officeDocument/2006/relationships/image" Target="media/image12.emf"/><Relationship Id="rId66" Type="http://schemas.openxmlformats.org/officeDocument/2006/relationships/image" Target="media/image14.png"/><Relationship Id="rId74" Type="http://schemas.openxmlformats.org/officeDocument/2006/relationships/hyperlink" Target="http://www.latavola.blogspot.com" TargetMode="External"/><Relationship Id="rId79" Type="http://schemas.openxmlformats.org/officeDocument/2006/relationships/hyperlink" Target="http://www.scoop.co.nz/stories/CU0610/S00266/oriori.htm" TargetMode="External"/><Relationship Id="rId87" Type="http://schemas.openxmlformats.org/officeDocument/2006/relationships/hyperlink" Target="http://www.google.com/patents/USD495138?printsec=drawing&amp;dq=gavin+o%27brien&amp;ei=wksXUaTrMdCgkgWEvIHgCA" TargetMode="External"/><Relationship Id="rId102" Type="http://schemas.openxmlformats.org/officeDocument/2006/relationships/header" Target="header10.xml"/><Relationship Id="rId5" Type="http://schemas.openxmlformats.org/officeDocument/2006/relationships/numbering" Target="numbering.xml"/><Relationship Id="rId61" Type="http://schemas.openxmlformats.org/officeDocument/2006/relationships/hyperlink" Target="http://www.isea2008singapore.org/" TargetMode="External"/><Relationship Id="rId82" Type="http://schemas.openxmlformats.org/officeDocument/2006/relationships/hyperlink" Target="http://www.thescopes.org/art/articles/04_171_Oettli_Barton_11_09.pdf" TargetMode="External"/><Relationship Id="rId90" Type="http://schemas.openxmlformats.org/officeDocument/2006/relationships/hyperlink" Target="http://www.op.ac.nz/assets/policies/AP0707.04-Monitoring-of-Degree-and-Postgraduate-Qualifications.pdf" TargetMode="External"/><Relationship Id="rId95" Type="http://schemas.openxmlformats.org/officeDocument/2006/relationships/hyperlink" Target="mailto:caroline.terpstra@op.ac.nz" TargetMode="External"/><Relationship Id="rId19" Type="http://schemas.openxmlformats.org/officeDocument/2006/relationships/hyperlink" Target="https://www.op.ac.nz/assets/PDFs/2013-Strategic-Goals/2013-OP-Learning-Teaching-Strategic-Framework-FINAL.pdf" TargetMode="External"/><Relationship Id="rId14" Type="http://schemas.openxmlformats.org/officeDocument/2006/relationships/footer" Target="footer1.xml"/><Relationship Id="rId22" Type="http://schemas.openxmlformats.org/officeDocument/2006/relationships/hyperlink" Target="http://www.op.ac.nz/enterprise/" TargetMode="External"/><Relationship Id="rId27" Type="http://schemas.openxmlformats.org/officeDocument/2006/relationships/diagramQuickStyle" Target="diagrams/quickStyle1.xml"/><Relationship Id="rId30" Type="http://schemas.openxmlformats.org/officeDocument/2006/relationships/header" Target="header4.xml"/><Relationship Id="rId35" Type="http://schemas.openxmlformats.org/officeDocument/2006/relationships/footer" Target="footer5.xml"/><Relationship Id="rId43" Type="http://schemas.openxmlformats.org/officeDocument/2006/relationships/hyperlink" Target="http://www.op.ac.nz/assets/policies/AP0900.05-Assessment.pdf" TargetMode="External"/><Relationship Id="rId48" Type="http://schemas.openxmlformats.org/officeDocument/2006/relationships/hyperlink" Target="mailto:Caroline.mccaw@op.ac.nz" TargetMode="External"/><Relationship Id="rId56" Type="http://schemas.openxmlformats.org/officeDocument/2006/relationships/image" Target="media/image10.jpeg"/><Relationship Id="rId64" Type="http://schemas.openxmlformats.org/officeDocument/2006/relationships/hyperlink" Target="https://www.youtube.com/watch?v=RanrOqQ-NCM" TargetMode="External"/><Relationship Id="rId69" Type="http://schemas.openxmlformats.org/officeDocument/2006/relationships/hyperlink" Target="http://www.etravelblackboard.com" TargetMode="External"/><Relationship Id="rId77" Type="http://schemas.openxmlformats.org/officeDocument/2006/relationships/hyperlink" Target="http://janevenis.turnpiece.net/gallery/1469" TargetMode="External"/><Relationship Id="rId100" Type="http://schemas.openxmlformats.org/officeDocument/2006/relationships/hyperlink" Target="http://www.otagopolytechnic.ac.nz" TargetMode="External"/><Relationship Id="rId105" Type="http://schemas.openxmlformats.org/officeDocument/2006/relationships/fontTable" Target="fontTable.xml"/><Relationship Id="rId113"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5.png"/><Relationship Id="rId72" Type="http://schemas.openxmlformats.org/officeDocument/2006/relationships/hyperlink" Target="http://www.stuff.co.nz" TargetMode="External"/><Relationship Id="rId80" Type="http://schemas.openxmlformats.org/officeDocument/2006/relationships/hyperlink" Target="mailto:Margo.Barton@op.ac.nz" TargetMode="External"/><Relationship Id="rId85" Type="http://schemas.openxmlformats.org/officeDocument/2006/relationships/image" Target="media/image16.png"/><Relationship Id="rId93" Type="http://schemas.openxmlformats.org/officeDocument/2006/relationships/image" Target="media/image17.jpe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creativecommons.org/licenses/by/3.0/nz/" TargetMode="External"/><Relationship Id="rId25" Type="http://schemas.openxmlformats.org/officeDocument/2006/relationships/diagramData" Target="diagrams/data1.xml"/><Relationship Id="rId33" Type="http://schemas.openxmlformats.org/officeDocument/2006/relationships/footer" Target="footer4.xml"/><Relationship Id="rId38" Type="http://schemas.openxmlformats.org/officeDocument/2006/relationships/hyperlink" Target="http://www.op.ac.nz/assets/policies/AP0501.09-Recognition-of-Prior-Learning.pdf" TargetMode="External"/><Relationship Id="rId46" Type="http://schemas.openxmlformats.org/officeDocument/2006/relationships/image" Target="media/image4.emf"/><Relationship Id="rId59" Type="http://schemas.openxmlformats.org/officeDocument/2006/relationships/image" Target="media/image13.tiff"/><Relationship Id="rId67" Type="http://schemas.openxmlformats.org/officeDocument/2006/relationships/hyperlink" Target="http://business.verizon.net/" TargetMode="External"/><Relationship Id="rId103" Type="http://schemas.openxmlformats.org/officeDocument/2006/relationships/hyperlink" Target="http://www.op.ac.nz/assets/policies/AP0504.04-Application-Entry-and-Enrolment.pdf" TargetMode="External"/><Relationship Id="rId20" Type="http://schemas.openxmlformats.org/officeDocument/2006/relationships/hyperlink" Target="http://www.op.ac.nz/about-us/sustainability" TargetMode="External"/><Relationship Id="rId41" Type="http://schemas.openxmlformats.org/officeDocument/2006/relationships/hyperlink" Target="http://www.op.ac.nz/assets/policies/AP0907.00-Impaired-Performance-Aegrotat.pdf" TargetMode="External"/><Relationship Id="rId54" Type="http://schemas.openxmlformats.org/officeDocument/2006/relationships/image" Target="media/image8.jpeg"/><Relationship Id="rId62" Type="http://schemas.openxmlformats.org/officeDocument/2006/relationships/hyperlink" Target="Http://cpsr.org/issues/pd/pdc2002/propdf/download" TargetMode="External"/><Relationship Id="rId70" Type="http://schemas.openxmlformats.org/officeDocument/2006/relationships/hyperlink" Target="http://www.stuff.co.nz" TargetMode="External"/><Relationship Id="rId75" Type="http://schemas.openxmlformats.org/officeDocument/2006/relationships/hyperlink" Target="mailto:james.reid@xtra.co.nz" TargetMode="External"/><Relationship Id="rId83" Type="http://schemas.openxmlformats.org/officeDocument/2006/relationships/hyperlink" Target="http://www.vogue.it/en/talents/contests-andmore/2010/08/otago-polytechnic" TargetMode="External"/><Relationship Id="rId88" Type="http://schemas.openxmlformats.org/officeDocument/2006/relationships/hyperlink" Target="http://otago.ourarchive.ac.nz/handle/10523/2481" TargetMode="External"/><Relationship Id="rId91" Type="http://schemas.openxmlformats.org/officeDocument/2006/relationships/header" Target="header7.xml"/><Relationship Id="rId96" Type="http://schemas.openxmlformats.org/officeDocument/2006/relationships/hyperlink" Target="http://www.otagopolytechnic.ac.nz"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yperlink" Target="http://www.eventfinder.co.nz/2015/id-international-emerging-designer-awards/dunedin" TargetMode="External"/><Relationship Id="rId28" Type="http://schemas.openxmlformats.org/officeDocument/2006/relationships/diagramColors" Target="diagrams/colors1.xml"/><Relationship Id="rId36" Type="http://schemas.openxmlformats.org/officeDocument/2006/relationships/footer" Target="footer6.xml"/><Relationship Id="rId49" Type="http://schemas.openxmlformats.org/officeDocument/2006/relationships/footer" Target="footer7.xml"/><Relationship Id="rId57" Type="http://schemas.openxmlformats.org/officeDocument/2006/relationships/image" Target="media/image11.jpeg"/><Relationship Id="rId106"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eader" Target="header5.xml"/><Relationship Id="rId44" Type="http://schemas.openxmlformats.org/officeDocument/2006/relationships/hyperlink" Target="http://www.op.ac.nz/assets/policies/AP0908.00-Moderation-of-Assessment.pdf" TargetMode="External"/><Relationship Id="rId52" Type="http://schemas.openxmlformats.org/officeDocument/2006/relationships/image" Target="media/image6.jpeg"/><Relationship Id="rId60" Type="http://schemas.openxmlformats.org/officeDocument/2006/relationships/hyperlink" Target="http://www.onedaysculpture.org.nz/" TargetMode="External"/><Relationship Id="rId65" Type="http://schemas.openxmlformats.org/officeDocument/2006/relationships/hyperlink" Target="http://www.harzing.com/resources.htm" TargetMode="External"/><Relationship Id="rId73" Type="http://schemas.openxmlformats.org/officeDocument/2006/relationships/hyperlink" Target="http://www.scoop.co.nz" TargetMode="External"/><Relationship Id="rId78" Type="http://schemas.openxmlformats.org/officeDocument/2006/relationships/hyperlink" Target="http://dunedin.art.museum/exhibitions/past/gymnauseum" TargetMode="External"/><Relationship Id="rId81" Type="http://schemas.openxmlformats.org/officeDocument/2006/relationships/hyperlink" Target="http://akoaotearoa.ac.nz/node/107" TargetMode="External"/><Relationship Id="rId86" Type="http://schemas.openxmlformats.org/officeDocument/2006/relationships/hyperlink" Target="http://www.cumulusassociation.org/index.php?option=com_docman&amp;task=doc_view&amp;gid=6" TargetMode="External"/><Relationship Id="rId94" Type="http://schemas.openxmlformats.org/officeDocument/2006/relationships/image" Target="media/image18.png"/><Relationship Id="rId99" Type="http://schemas.openxmlformats.org/officeDocument/2006/relationships/hyperlink" Target="mailto:caroline.terpstra@op.ac.nz" TargetMode="External"/><Relationship Id="rId101"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hyperlink" Target="http://www.op.ac.nz/assets/policies/AP0900.05-Assessment.pdf" TargetMode="External"/><Relationship Id="rId34" Type="http://schemas.openxmlformats.org/officeDocument/2006/relationships/image" Target="media/image3.png"/><Relationship Id="rId50" Type="http://schemas.openxmlformats.org/officeDocument/2006/relationships/footer" Target="footer8.xml"/><Relationship Id="rId55" Type="http://schemas.openxmlformats.org/officeDocument/2006/relationships/image" Target="media/image9.jpeg"/><Relationship Id="rId76" Type="http://schemas.openxmlformats.org/officeDocument/2006/relationships/hyperlink" Target="mailto:Jane.venis@op.ac.nz" TargetMode="External"/><Relationship Id="rId104" Type="http://schemas.openxmlformats.org/officeDocument/2006/relationships/hyperlink" Target="http://www.op.ac.nz/assets/policies/MP0460.03-Performance-Review.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www.harzing.com/pop.h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EC958A0-0E43-44CF-9922-4393CBA20C26}"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55A49569-70BA-4F1D-AD60-8EA1BEBFC833}">
      <dgm:prSet phldrT="[Text]" custT="1"/>
      <dgm:spPr>
        <a:noFill/>
        <a:ln>
          <a:solidFill>
            <a:schemeClr val="bg1">
              <a:lumMod val="65000"/>
            </a:schemeClr>
          </a:solidFill>
          <a:prstDash val="sysDash"/>
        </a:ln>
      </dgm:spPr>
      <dgm:t>
        <a:bodyPr/>
        <a:lstStyle/>
        <a:p>
          <a:r>
            <a:rPr lang="en-US" sz="1100" b="1">
              <a:solidFill>
                <a:schemeClr val="tx1">
                  <a:lumMod val="65000"/>
                  <a:lumOff val="35000"/>
                </a:schemeClr>
              </a:solidFill>
              <a:latin typeface="Arial" pitchFamily="34" charset="0"/>
              <a:cs typeface="Arial" pitchFamily="34" charset="0"/>
            </a:rPr>
            <a:t>PGDip Des</a:t>
          </a:r>
        </a:p>
        <a:p>
          <a:r>
            <a:rPr lang="en-US" sz="900">
              <a:solidFill>
                <a:schemeClr val="tx1">
                  <a:lumMod val="65000"/>
                  <a:lumOff val="35000"/>
                </a:schemeClr>
              </a:solidFill>
              <a:latin typeface="Arial" pitchFamily="34" charset="0"/>
              <a:cs typeface="Arial" pitchFamily="34" charset="0"/>
            </a:rPr>
            <a:t>Postgraduate Diploma in Design </a:t>
          </a:r>
        </a:p>
      </dgm:t>
    </dgm:pt>
    <dgm:pt modelId="{E37EE248-D88C-4E6C-8EB4-C63EE13AFCEB}" type="parTrans" cxnId="{BE7AF59E-B6AB-458C-B1BC-ECCAB07D7FEA}">
      <dgm:prSet/>
      <dgm:spPr>
        <a:ln>
          <a:noFill/>
        </a:ln>
      </dgm:spPr>
      <dgm:t>
        <a:bodyPr/>
        <a:lstStyle/>
        <a:p>
          <a:endParaRPr lang="en-US"/>
        </a:p>
      </dgm:t>
    </dgm:pt>
    <dgm:pt modelId="{2DAFE835-D8C3-4ABE-A98A-4A9BB1AC33E6}" type="sibTrans" cxnId="{BE7AF59E-B6AB-458C-B1BC-ECCAB07D7FEA}">
      <dgm:prSet/>
      <dgm:spPr/>
      <dgm:t>
        <a:bodyPr/>
        <a:lstStyle/>
        <a:p>
          <a:endParaRPr lang="en-US"/>
        </a:p>
      </dgm:t>
    </dgm:pt>
    <dgm:pt modelId="{D6A1F6FC-82F5-4D22-A704-7C74787E43FA}">
      <dgm:prSet phldrT="[Text]" custT="1"/>
      <dgm:spPr>
        <a:ln>
          <a:solidFill>
            <a:schemeClr val="bg1">
              <a:lumMod val="65000"/>
            </a:schemeClr>
          </a:solidFill>
        </a:ln>
      </dgm:spPr>
      <dgm:t>
        <a:bodyPr/>
        <a:lstStyle/>
        <a:p>
          <a:endParaRPr lang="en-US" sz="1100" b="1">
            <a:latin typeface="Arial" pitchFamily="34" charset="0"/>
            <a:cs typeface="Arial" pitchFamily="34" charset="0"/>
          </a:endParaRPr>
        </a:p>
        <a:p>
          <a:endParaRPr lang="en-US" sz="1100" b="1">
            <a:latin typeface="Arial" pitchFamily="34" charset="0"/>
            <a:cs typeface="Arial" pitchFamily="34" charset="0"/>
          </a:endParaRPr>
        </a:p>
        <a:p>
          <a:r>
            <a:rPr lang="en-US" sz="1100" b="1">
              <a:solidFill>
                <a:schemeClr val="tx1">
                  <a:lumMod val="65000"/>
                  <a:lumOff val="35000"/>
                </a:schemeClr>
              </a:solidFill>
              <a:latin typeface="Arial" pitchFamily="34" charset="0"/>
              <a:cs typeface="Arial" pitchFamily="34" charset="0"/>
            </a:rPr>
            <a:t>BDes (Specialty)</a:t>
          </a:r>
        </a:p>
        <a:p>
          <a:r>
            <a:rPr lang="en-US" sz="900">
              <a:solidFill>
                <a:schemeClr val="tx1">
                  <a:lumMod val="65000"/>
                  <a:lumOff val="35000"/>
                </a:schemeClr>
              </a:solidFill>
              <a:latin typeface="Arial" pitchFamily="34" charset="0"/>
              <a:cs typeface="Arial" pitchFamily="34" charset="0"/>
            </a:rPr>
            <a:t>Bachelor of Design (Communication)</a:t>
          </a:r>
        </a:p>
        <a:p>
          <a:r>
            <a:rPr lang="en-US" sz="900">
              <a:solidFill>
                <a:schemeClr val="tx1">
                  <a:lumMod val="65000"/>
                  <a:lumOff val="35000"/>
                </a:schemeClr>
              </a:solidFill>
              <a:latin typeface="Arial" pitchFamily="34" charset="0"/>
              <a:cs typeface="Arial" pitchFamily="34" charset="0"/>
            </a:rPr>
            <a:t>Bachelor of Design (Fashion)</a:t>
          </a:r>
        </a:p>
        <a:p>
          <a:r>
            <a:rPr lang="en-US" sz="900">
              <a:solidFill>
                <a:schemeClr val="tx1">
                  <a:lumMod val="65000"/>
                  <a:lumOff val="35000"/>
                </a:schemeClr>
              </a:solidFill>
              <a:latin typeface="Arial" pitchFamily="34" charset="0"/>
              <a:cs typeface="Arial" pitchFamily="34" charset="0"/>
            </a:rPr>
            <a:t>Bachelor of Design (Interiors)</a:t>
          </a:r>
        </a:p>
        <a:p>
          <a:r>
            <a:rPr lang="en-US" sz="900">
              <a:solidFill>
                <a:schemeClr val="tx1">
                  <a:lumMod val="65000"/>
                  <a:lumOff val="35000"/>
                </a:schemeClr>
              </a:solidFill>
              <a:latin typeface="Arial" pitchFamily="34" charset="0"/>
              <a:cs typeface="Arial" pitchFamily="34" charset="0"/>
            </a:rPr>
            <a:t>Bachelor of Design (Product)</a:t>
          </a:r>
        </a:p>
        <a:p>
          <a:endParaRPr lang="en-US" sz="900">
            <a:latin typeface="Arial" pitchFamily="34" charset="0"/>
            <a:cs typeface="Arial" pitchFamily="34" charset="0"/>
          </a:endParaRPr>
        </a:p>
        <a:p>
          <a:endParaRPr lang="en-US" sz="900">
            <a:latin typeface="Arial" pitchFamily="34" charset="0"/>
            <a:cs typeface="Arial" pitchFamily="34" charset="0"/>
          </a:endParaRPr>
        </a:p>
        <a:p>
          <a:endParaRPr lang="en-US" sz="1100">
            <a:latin typeface="Arial" pitchFamily="34" charset="0"/>
            <a:cs typeface="Arial" pitchFamily="34" charset="0"/>
          </a:endParaRPr>
        </a:p>
      </dgm:t>
    </dgm:pt>
    <dgm:pt modelId="{0CD89577-1048-4936-9E65-721F3037C777}" type="parTrans" cxnId="{2328E1F9-86F4-42AB-9413-2075AEB31C1D}">
      <dgm:prSet/>
      <dgm:spPr>
        <a:ln>
          <a:noFill/>
        </a:ln>
      </dgm:spPr>
      <dgm:t>
        <a:bodyPr/>
        <a:lstStyle/>
        <a:p>
          <a:endParaRPr lang="en-US"/>
        </a:p>
      </dgm:t>
    </dgm:pt>
    <dgm:pt modelId="{96ECB90B-5499-492D-921B-1A1C9EA90B00}" type="sibTrans" cxnId="{2328E1F9-86F4-42AB-9413-2075AEB31C1D}">
      <dgm:prSet/>
      <dgm:spPr/>
      <dgm:t>
        <a:bodyPr/>
        <a:lstStyle/>
        <a:p>
          <a:endParaRPr lang="en-US"/>
        </a:p>
      </dgm:t>
    </dgm:pt>
    <dgm:pt modelId="{2B9B86A8-7334-4F18-BBE4-2933C5D2D178}">
      <dgm:prSet phldrT="[Text]" custT="1"/>
      <dgm:spPr>
        <a:noFill/>
        <a:ln>
          <a:solidFill>
            <a:schemeClr val="bg1">
              <a:lumMod val="65000"/>
            </a:schemeClr>
          </a:solidFill>
          <a:prstDash val="sysDash"/>
        </a:ln>
      </dgm:spPr>
      <dgm:t>
        <a:bodyPr/>
        <a:lstStyle/>
        <a:p>
          <a:r>
            <a:rPr lang="en-US" sz="1100" b="1">
              <a:solidFill>
                <a:schemeClr val="tx1">
                  <a:lumMod val="65000"/>
                  <a:lumOff val="35000"/>
                </a:schemeClr>
              </a:solidFill>
              <a:latin typeface="Arial" pitchFamily="34" charset="0"/>
              <a:cs typeface="Arial" pitchFamily="34" charset="0"/>
            </a:rPr>
            <a:t>BDes (Hons)</a:t>
          </a:r>
        </a:p>
        <a:p>
          <a:r>
            <a:rPr lang="en-US" sz="900">
              <a:solidFill>
                <a:schemeClr val="tx1">
                  <a:lumMod val="65000"/>
                  <a:lumOff val="35000"/>
                </a:schemeClr>
              </a:solidFill>
              <a:latin typeface="Arial" pitchFamily="34" charset="0"/>
              <a:cs typeface="Arial" pitchFamily="34" charset="0"/>
            </a:rPr>
            <a:t>Bachelor of Design Honours</a:t>
          </a:r>
        </a:p>
      </dgm:t>
    </dgm:pt>
    <dgm:pt modelId="{B586A245-EF43-485A-9C4E-127EEA9C9217}" type="parTrans" cxnId="{A71AE6E2-F827-4696-9E73-B761B2F228DB}">
      <dgm:prSet/>
      <dgm:spPr>
        <a:ln>
          <a:noFill/>
        </a:ln>
      </dgm:spPr>
      <dgm:t>
        <a:bodyPr/>
        <a:lstStyle/>
        <a:p>
          <a:endParaRPr lang="en-US"/>
        </a:p>
      </dgm:t>
    </dgm:pt>
    <dgm:pt modelId="{FA6A1DA2-F706-441F-93D9-FC0A9EF2E0B1}" type="sibTrans" cxnId="{A71AE6E2-F827-4696-9E73-B761B2F228DB}">
      <dgm:prSet/>
      <dgm:spPr/>
      <dgm:t>
        <a:bodyPr/>
        <a:lstStyle/>
        <a:p>
          <a:endParaRPr lang="en-US"/>
        </a:p>
      </dgm:t>
    </dgm:pt>
    <dgm:pt modelId="{CD01F744-A29E-4242-87F4-B5E973075CE3}">
      <dgm:prSet phldrT="[Text]" custT="1"/>
      <dgm:spPr>
        <a:ln>
          <a:solidFill>
            <a:schemeClr val="bg1">
              <a:lumMod val="65000"/>
            </a:schemeClr>
          </a:solidFill>
        </a:ln>
      </dgm:spPr>
      <dgm:t>
        <a:bodyPr/>
        <a:lstStyle/>
        <a:p>
          <a:r>
            <a:rPr lang="en-US" sz="1100" b="1">
              <a:solidFill>
                <a:schemeClr val="tx1">
                  <a:lumMod val="65000"/>
                  <a:lumOff val="35000"/>
                </a:schemeClr>
              </a:solidFill>
              <a:latin typeface="Arial" pitchFamily="34" charset="0"/>
              <a:cs typeface="Arial" pitchFamily="34" charset="0"/>
            </a:rPr>
            <a:t>GradDip Design</a:t>
          </a:r>
        </a:p>
        <a:p>
          <a:r>
            <a:rPr lang="en-US" sz="900">
              <a:solidFill>
                <a:schemeClr val="tx1">
                  <a:lumMod val="65000"/>
                  <a:lumOff val="35000"/>
                </a:schemeClr>
              </a:solidFill>
              <a:latin typeface="Arial" pitchFamily="34" charset="0"/>
              <a:cs typeface="Arial" pitchFamily="34" charset="0"/>
            </a:rPr>
            <a:t>Graduate Diploma in Design (Specialty)</a:t>
          </a:r>
        </a:p>
      </dgm:t>
    </dgm:pt>
    <dgm:pt modelId="{3CBBFA51-0E97-4BF4-AFF8-B6ACE2C8F21C}" type="parTrans" cxnId="{1CE02958-B52D-4771-8379-62179C3DFE27}">
      <dgm:prSet/>
      <dgm:spPr>
        <a:ln>
          <a:noFill/>
        </a:ln>
      </dgm:spPr>
      <dgm:t>
        <a:bodyPr/>
        <a:lstStyle/>
        <a:p>
          <a:endParaRPr lang="en-US"/>
        </a:p>
      </dgm:t>
    </dgm:pt>
    <dgm:pt modelId="{A1044E32-B92F-41B7-8B6E-E26884E54AE4}" type="sibTrans" cxnId="{1CE02958-B52D-4771-8379-62179C3DFE27}">
      <dgm:prSet/>
      <dgm:spPr/>
      <dgm:t>
        <a:bodyPr/>
        <a:lstStyle/>
        <a:p>
          <a:endParaRPr lang="en-US"/>
        </a:p>
      </dgm:t>
    </dgm:pt>
    <dgm:pt modelId="{8E945BC4-ABC3-4ADD-922A-0C2D9969A862}">
      <dgm:prSet custT="1"/>
      <dgm:spPr>
        <a:ln>
          <a:solidFill>
            <a:schemeClr val="bg1">
              <a:lumMod val="65000"/>
            </a:schemeClr>
          </a:solidFill>
          <a:prstDash val="sysDash"/>
        </a:ln>
      </dgm:spPr>
      <dgm:t>
        <a:bodyPr/>
        <a:lstStyle/>
        <a:p>
          <a:r>
            <a:rPr lang="en-US" sz="1100" b="1">
              <a:solidFill>
                <a:schemeClr val="tx1">
                  <a:lumMod val="65000"/>
                  <a:lumOff val="35000"/>
                </a:schemeClr>
              </a:solidFill>
              <a:latin typeface="Arial" pitchFamily="34" charset="0"/>
              <a:cs typeface="Arial" pitchFamily="34" charset="0"/>
            </a:rPr>
            <a:t>PGCert Des</a:t>
          </a:r>
        </a:p>
        <a:p>
          <a:r>
            <a:rPr lang="en-US" sz="900">
              <a:solidFill>
                <a:schemeClr val="tx1">
                  <a:lumMod val="65000"/>
                  <a:lumOff val="35000"/>
                </a:schemeClr>
              </a:solidFill>
              <a:latin typeface="Arial" pitchFamily="34" charset="0"/>
              <a:cs typeface="Arial" pitchFamily="34" charset="0"/>
            </a:rPr>
            <a:t>Postgraduate Certificate in Design </a:t>
          </a:r>
        </a:p>
      </dgm:t>
    </dgm:pt>
    <dgm:pt modelId="{3F487F18-FAFC-4BE5-B013-7EA3DAD0DC12}" type="parTrans" cxnId="{9660C8DC-0A88-4F11-8B87-116FA059F5E4}">
      <dgm:prSet/>
      <dgm:spPr>
        <a:ln>
          <a:noFill/>
        </a:ln>
      </dgm:spPr>
      <dgm:t>
        <a:bodyPr/>
        <a:lstStyle/>
        <a:p>
          <a:endParaRPr lang="en-US"/>
        </a:p>
      </dgm:t>
    </dgm:pt>
    <dgm:pt modelId="{49F65B29-A688-445C-9C44-D49A4D424FAB}" type="sibTrans" cxnId="{9660C8DC-0A88-4F11-8B87-116FA059F5E4}">
      <dgm:prSet/>
      <dgm:spPr/>
      <dgm:t>
        <a:bodyPr/>
        <a:lstStyle/>
        <a:p>
          <a:endParaRPr lang="en-US"/>
        </a:p>
      </dgm:t>
    </dgm:pt>
    <dgm:pt modelId="{C577A009-80C5-491F-ACFE-BAE3AA067BA4}">
      <dgm:prSet custT="1"/>
      <dgm:spPr>
        <a:ln>
          <a:solidFill>
            <a:schemeClr val="bg1">
              <a:lumMod val="65000"/>
            </a:schemeClr>
          </a:solidFill>
        </a:ln>
      </dgm:spPr>
      <dgm:t>
        <a:bodyPr/>
        <a:lstStyle/>
        <a:p>
          <a:r>
            <a:rPr lang="en-US" sz="1000">
              <a:solidFill>
                <a:schemeClr val="tx1">
                  <a:lumMod val="65000"/>
                  <a:lumOff val="35000"/>
                </a:schemeClr>
              </a:solidFill>
              <a:latin typeface="Arial" pitchFamily="34" charset="0"/>
              <a:cs typeface="Arial" pitchFamily="34" charset="0"/>
            </a:rPr>
            <a:t>Certificate in Creative Studies </a:t>
          </a:r>
        </a:p>
      </dgm:t>
    </dgm:pt>
    <dgm:pt modelId="{6EB8F789-026D-4349-9192-D17A51C3C112}" type="parTrans" cxnId="{0D0C412E-EA34-4C31-9811-24974DF49085}">
      <dgm:prSet/>
      <dgm:spPr>
        <a:ln>
          <a:noFill/>
        </a:ln>
      </dgm:spPr>
      <dgm:t>
        <a:bodyPr/>
        <a:lstStyle/>
        <a:p>
          <a:endParaRPr lang="en-US"/>
        </a:p>
      </dgm:t>
    </dgm:pt>
    <dgm:pt modelId="{7A2422D2-00B3-4DCE-9296-6CDDA9C53D40}" type="sibTrans" cxnId="{0D0C412E-EA34-4C31-9811-24974DF49085}">
      <dgm:prSet/>
      <dgm:spPr/>
      <dgm:t>
        <a:bodyPr/>
        <a:lstStyle/>
        <a:p>
          <a:endParaRPr lang="en-US"/>
        </a:p>
      </dgm:t>
    </dgm:pt>
    <dgm:pt modelId="{0D155E2D-A47C-4BBB-9BC7-36A98861EBAB}">
      <dgm:prSet custT="1"/>
      <dgm:spPr>
        <a:ln>
          <a:solidFill>
            <a:schemeClr val="bg1">
              <a:lumMod val="65000"/>
            </a:schemeClr>
          </a:solidFill>
        </a:ln>
      </dgm:spPr>
      <dgm:t>
        <a:bodyPr/>
        <a:lstStyle/>
        <a:p>
          <a:r>
            <a:rPr lang="en-US" sz="1000">
              <a:solidFill>
                <a:schemeClr val="tx1">
                  <a:lumMod val="65000"/>
                  <a:lumOff val="35000"/>
                </a:schemeClr>
              </a:solidFill>
              <a:latin typeface="Arial" pitchFamily="34" charset="0"/>
              <a:cs typeface="Arial" pitchFamily="34" charset="0"/>
            </a:rPr>
            <a:t>Certificate in Fashion Studies (Level 4)</a:t>
          </a:r>
        </a:p>
      </dgm:t>
    </dgm:pt>
    <dgm:pt modelId="{78C39901-4BE9-4617-8718-ABA364820700}" type="parTrans" cxnId="{190D78AC-4442-4ACB-8D29-4F7806220989}">
      <dgm:prSet/>
      <dgm:spPr>
        <a:ln>
          <a:noFill/>
        </a:ln>
      </dgm:spPr>
      <dgm:t>
        <a:bodyPr/>
        <a:lstStyle/>
        <a:p>
          <a:endParaRPr lang="en-US"/>
        </a:p>
      </dgm:t>
    </dgm:pt>
    <dgm:pt modelId="{CCDC5FE5-2673-445D-A141-6BBEEA1B8213}" type="sibTrans" cxnId="{190D78AC-4442-4ACB-8D29-4F7806220989}">
      <dgm:prSet/>
      <dgm:spPr/>
      <dgm:t>
        <a:bodyPr/>
        <a:lstStyle/>
        <a:p>
          <a:endParaRPr lang="en-US"/>
        </a:p>
      </dgm:t>
    </dgm:pt>
    <dgm:pt modelId="{CD06F0AF-D5E3-46D5-A210-11B5B26B98D9}">
      <dgm:prSet phldrT="[Text]" custT="1"/>
      <dgm:spPr>
        <a:ln>
          <a:solidFill>
            <a:schemeClr val="bg1">
              <a:lumMod val="65000"/>
            </a:schemeClr>
          </a:solidFill>
        </a:ln>
      </dgm:spPr>
      <dgm:t>
        <a:bodyPr/>
        <a:lstStyle/>
        <a:p>
          <a:r>
            <a:rPr lang="en-US" sz="1050" b="0">
              <a:solidFill>
                <a:schemeClr val="tx1">
                  <a:lumMod val="65000"/>
                  <a:lumOff val="35000"/>
                </a:schemeClr>
              </a:solidFill>
              <a:latin typeface="Arial" pitchFamily="34" charset="0"/>
              <a:cs typeface="Arial" pitchFamily="34" charset="0"/>
            </a:rPr>
            <a:t>External applicants who meet entry criteria</a:t>
          </a:r>
        </a:p>
      </dgm:t>
    </dgm:pt>
    <dgm:pt modelId="{2AD2C7C5-FF64-417E-B1EC-10A1AFEF83D3}" type="parTrans" cxnId="{D43582FB-8C1C-49EB-8618-F34A851CC0FE}">
      <dgm:prSet/>
      <dgm:spPr/>
      <dgm:t>
        <a:bodyPr/>
        <a:lstStyle/>
        <a:p>
          <a:endParaRPr lang="en-US"/>
        </a:p>
      </dgm:t>
    </dgm:pt>
    <dgm:pt modelId="{43FB9BBB-BD4F-434D-877D-2748EF7DBA14}" type="sibTrans" cxnId="{D43582FB-8C1C-49EB-8618-F34A851CC0FE}">
      <dgm:prSet/>
      <dgm:spPr/>
      <dgm:t>
        <a:bodyPr/>
        <a:lstStyle/>
        <a:p>
          <a:endParaRPr lang="en-US"/>
        </a:p>
      </dgm:t>
    </dgm:pt>
    <dgm:pt modelId="{B92FB449-6CF2-40D2-B4AA-529B7BD46303}">
      <dgm:prSet phldrT="[Text]" custT="1"/>
      <dgm:spPr>
        <a:noFill/>
        <a:ln>
          <a:solidFill>
            <a:schemeClr val="bg1">
              <a:lumMod val="65000"/>
            </a:schemeClr>
          </a:solidFill>
          <a:prstDash val="sysDash"/>
        </a:ln>
      </dgm:spPr>
      <dgm:t>
        <a:bodyPr/>
        <a:lstStyle/>
        <a:p>
          <a:r>
            <a:rPr lang="en-US" sz="1100" b="1">
              <a:solidFill>
                <a:schemeClr val="tx1">
                  <a:lumMod val="65000"/>
                  <a:lumOff val="35000"/>
                </a:schemeClr>
              </a:solidFill>
              <a:latin typeface="Arial" pitchFamily="34" charset="0"/>
              <a:cs typeface="Arial" pitchFamily="34" charset="0"/>
            </a:rPr>
            <a:t>MDes</a:t>
          </a:r>
        </a:p>
        <a:p>
          <a:r>
            <a:rPr lang="en-US" sz="900" b="0">
              <a:solidFill>
                <a:schemeClr val="tx1">
                  <a:lumMod val="65000"/>
                  <a:lumOff val="35000"/>
                </a:schemeClr>
              </a:solidFill>
              <a:latin typeface="Arial" pitchFamily="34" charset="0"/>
              <a:cs typeface="Arial" pitchFamily="34" charset="0"/>
            </a:rPr>
            <a:t>Master of Design</a:t>
          </a:r>
        </a:p>
      </dgm:t>
    </dgm:pt>
    <dgm:pt modelId="{6437B74F-F05B-40FE-B5EC-458F8A6DA843}" type="sibTrans" cxnId="{E6EAECD4-3BCE-44CF-B569-5C8AFD36F754}">
      <dgm:prSet/>
      <dgm:spPr/>
      <dgm:t>
        <a:bodyPr/>
        <a:lstStyle/>
        <a:p>
          <a:endParaRPr lang="en-US"/>
        </a:p>
      </dgm:t>
    </dgm:pt>
    <dgm:pt modelId="{65BDFE7E-C517-47A6-948E-1D8E4FC2095D}" type="parTrans" cxnId="{E6EAECD4-3BCE-44CF-B569-5C8AFD36F754}">
      <dgm:prSet/>
      <dgm:spPr/>
      <dgm:t>
        <a:bodyPr/>
        <a:lstStyle/>
        <a:p>
          <a:endParaRPr lang="en-US"/>
        </a:p>
      </dgm:t>
    </dgm:pt>
    <dgm:pt modelId="{5E3E4592-B0D0-42F9-A55E-9183806985A0}" type="pres">
      <dgm:prSet presAssocID="{0EC958A0-0E43-44CF-9922-4393CBA20C26}" presName="hierChild1" presStyleCnt="0">
        <dgm:presLayoutVars>
          <dgm:chPref val="1"/>
          <dgm:dir/>
          <dgm:animOne val="branch"/>
          <dgm:animLvl val="lvl"/>
          <dgm:resizeHandles/>
        </dgm:presLayoutVars>
      </dgm:prSet>
      <dgm:spPr/>
      <dgm:t>
        <a:bodyPr/>
        <a:lstStyle/>
        <a:p>
          <a:endParaRPr lang="en-US"/>
        </a:p>
      </dgm:t>
    </dgm:pt>
    <dgm:pt modelId="{345BFD5E-D3CA-4A8B-86EE-67B0192408FE}" type="pres">
      <dgm:prSet presAssocID="{B92FB449-6CF2-40D2-B4AA-529B7BD46303}" presName="hierRoot1" presStyleCnt="0"/>
      <dgm:spPr/>
    </dgm:pt>
    <dgm:pt modelId="{9F8E34A8-AA9F-459D-9F69-CE9F0123C0E7}" type="pres">
      <dgm:prSet presAssocID="{B92FB449-6CF2-40D2-B4AA-529B7BD46303}" presName="composite" presStyleCnt="0"/>
      <dgm:spPr/>
    </dgm:pt>
    <dgm:pt modelId="{DDA49AA0-632B-4632-A689-24AC4642C337}" type="pres">
      <dgm:prSet presAssocID="{B92FB449-6CF2-40D2-B4AA-529B7BD46303}" presName="background" presStyleLbl="node0" presStyleIdx="0" presStyleCnt="2"/>
      <dgm:spPr>
        <a:noFill/>
      </dgm:spPr>
    </dgm:pt>
    <dgm:pt modelId="{17352B04-A1E2-4F63-9FBA-C85AF8512BFC}" type="pres">
      <dgm:prSet presAssocID="{B92FB449-6CF2-40D2-B4AA-529B7BD46303}" presName="text" presStyleLbl="fgAcc0" presStyleIdx="0" presStyleCnt="2" custScaleX="84770" custScaleY="100753" custLinFactNeighborX="-36797" custLinFactNeighborY="-38147">
        <dgm:presLayoutVars>
          <dgm:chPref val="3"/>
        </dgm:presLayoutVars>
      </dgm:prSet>
      <dgm:spPr/>
      <dgm:t>
        <a:bodyPr/>
        <a:lstStyle/>
        <a:p>
          <a:endParaRPr lang="en-US"/>
        </a:p>
      </dgm:t>
    </dgm:pt>
    <dgm:pt modelId="{DBB3B7AB-6C6A-402E-88FE-830718F79E62}" type="pres">
      <dgm:prSet presAssocID="{B92FB449-6CF2-40D2-B4AA-529B7BD46303}" presName="hierChild2" presStyleCnt="0"/>
      <dgm:spPr/>
    </dgm:pt>
    <dgm:pt modelId="{DECC2217-E093-4271-8E65-EAD3ABF96B80}" type="pres">
      <dgm:prSet presAssocID="{E37EE248-D88C-4E6C-8EB4-C63EE13AFCEB}" presName="Name10" presStyleLbl="parChTrans1D2" presStyleIdx="0" presStyleCnt="3"/>
      <dgm:spPr/>
      <dgm:t>
        <a:bodyPr/>
        <a:lstStyle/>
        <a:p>
          <a:endParaRPr lang="en-US"/>
        </a:p>
      </dgm:t>
    </dgm:pt>
    <dgm:pt modelId="{EDDDB2D2-E479-4C42-B1EE-0E7A90F1B215}" type="pres">
      <dgm:prSet presAssocID="{55A49569-70BA-4F1D-AD60-8EA1BEBFC833}" presName="hierRoot2" presStyleCnt="0"/>
      <dgm:spPr/>
    </dgm:pt>
    <dgm:pt modelId="{84AF7C40-B9A6-4FAC-B771-D53C1C55B146}" type="pres">
      <dgm:prSet presAssocID="{55A49569-70BA-4F1D-AD60-8EA1BEBFC833}" presName="composite2" presStyleCnt="0"/>
      <dgm:spPr/>
    </dgm:pt>
    <dgm:pt modelId="{E7894CE9-3FDC-4A39-86F8-0BF2854929AE}" type="pres">
      <dgm:prSet presAssocID="{55A49569-70BA-4F1D-AD60-8EA1BEBFC833}" presName="background2" presStyleLbl="node2" presStyleIdx="0" presStyleCnt="3"/>
      <dgm:spPr>
        <a:noFill/>
      </dgm:spPr>
    </dgm:pt>
    <dgm:pt modelId="{D8E781B5-27AB-414E-861C-2121C4373FD5}" type="pres">
      <dgm:prSet presAssocID="{55A49569-70BA-4F1D-AD60-8EA1BEBFC833}" presName="text2" presStyleLbl="fgAcc2" presStyleIdx="0" presStyleCnt="3" custLinFactX="11121" custLinFactNeighborX="100000" custLinFactNeighborY="-40836">
        <dgm:presLayoutVars>
          <dgm:chPref val="3"/>
        </dgm:presLayoutVars>
      </dgm:prSet>
      <dgm:spPr/>
      <dgm:t>
        <a:bodyPr/>
        <a:lstStyle/>
        <a:p>
          <a:endParaRPr lang="en-US"/>
        </a:p>
      </dgm:t>
    </dgm:pt>
    <dgm:pt modelId="{8F6349FF-0B76-433B-9248-D1E9A8C1C8B2}" type="pres">
      <dgm:prSet presAssocID="{55A49569-70BA-4F1D-AD60-8EA1BEBFC833}" presName="hierChild3" presStyleCnt="0"/>
      <dgm:spPr/>
    </dgm:pt>
    <dgm:pt modelId="{FC4DF493-71FB-4EC4-B778-4AFCE546BAC0}" type="pres">
      <dgm:prSet presAssocID="{0CD89577-1048-4936-9E65-721F3037C777}" presName="Name17" presStyleLbl="parChTrans1D3" presStyleIdx="0" presStyleCnt="2"/>
      <dgm:spPr/>
      <dgm:t>
        <a:bodyPr/>
        <a:lstStyle/>
        <a:p>
          <a:endParaRPr lang="en-US"/>
        </a:p>
      </dgm:t>
    </dgm:pt>
    <dgm:pt modelId="{52A9C407-3DC2-4B95-B28A-C955DE93A510}" type="pres">
      <dgm:prSet presAssocID="{D6A1F6FC-82F5-4D22-A704-7C74787E43FA}" presName="hierRoot3" presStyleCnt="0"/>
      <dgm:spPr/>
    </dgm:pt>
    <dgm:pt modelId="{D08995FF-9B36-4180-84D5-D019AFD2F8D5}" type="pres">
      <dgm:prSet presAssocID="{D6A1F6FC-82F5-4D22-A704-7C74787E43FA}" presName="composite3" presStyleCnt="0"/>
      <dgm:spPr/>
    </dgm:pt>
    <dgm:pt modelId="{6A72A234-5CA5-48EC-8D90-FA6539E10505}" type="pres">
      <dgm:prSet presAssocID="{D6A1F6FC-82F5-4D22-A704-7C74787E43FA}" presName="background3" presStyleLbl="node3" presStyleIdx="0" presStyleCnt="2"/>
      <dgm:spPr>
        <a:noFill/>
      </dgm:spPr>
    </dgm:pt>
    <dgm:pt modelId="{BA739CBF-C4EF-455F-9691-B9C172F6B3EC}" type="pres">
      <dgm:prSet presAssocID="{D6A1F6FC-82F5-4D22-A704-7C74787E43FA}" presName="text3" presStyleLbl="fgAcc3" presStyleIdx="0" presStyleCnt="2" custScaleX="151857" custScaleY="130815" custLinFactNeighborX="19879" custLinFactNeighborY="-23664">
        <dgm:presLayoutVars>
          <dgm:chPref val="3"/>
        </dgm:presLayoutVars>
      </dgm:prSet>
      <dgm:spPr/>
      <dgm:t>
        <a:bodyPr/>
        <a:lstStyle/>
        <a:p>
          <a:endParaRPr lang="en-US"/>
        </a:p>
      </dgm:t>
    </dgm:pt>
    <dgm:pt modelId="{6FA6A506-3C3C-4D9C-B3CC-7AC0B683A8E2}" type="pres">
      <dgm:prSet presAssocID="{D6A1F6FC-82F5-4D22-A704-7C74787E43FA}" presName="hierChild4" presStyleCnt="0"/>
      <dgm:spPr/>
    </dgm:pt>
    <dgm:pt modelId="{ED6E1877-826C-47AC-AD8B-985952967CC2}" type="pres">
      <dgm:prSet presAssocID="{6EB8F789-026D-4349-9192-D17A51C3C112}" presName="Name23" presStyleLbl="parChTrans1D4" presStyleIdx="0" presStyleCnt="2"/>
      <dgm:spPr/>
      <dgm:t>
        <a:bodyPr/>
        <a:lstStyle/>
        <a:p>
          <a:endParaRPr lang="en-US"/>
        </a:p>
      </dgm:t>
    </dgm:pt>
    <dgm:pt modelId="{7AC86B38-4F88-46E0-A110-EE18DEF95E4D}" type="pres">
      <dgm:prSet presAssocID="{C577A009-80C5-491F-ACFE-BAE3AA067BA4}" presName="hierRoot4" presStyleCnt="0"/>
      <dgm:spPr/>
    </dgm:pt>
    <dgm:pt modelId="{0C9B245D-B173-4BEE-BBED-3084D69F0F15}" type="pres">
      <dgm:prSet presAssocID="{C577A009-80C5-491F-ACFE-BAE3AA067BA4}" presName="composite4" presStyleCnt="0"/>
      <dgm:spPr/>
    </dgm:pt>
    <dgm:pt modelId="{08DF9D30-F619-4821-8E5D-EFF26D7C1DD6}" type="pres">
      <dgm:prSet presAssocID="{C577A009-80C5-491F-ACFE-BAE3AA067BA4}" presName="background4" presStyleLbl="node4" presStyleIdx="0" presStyleCnt="2"/>
      <dgm:spPr>
        <a:noFill/>
      </dgm:spPr>
    </dgm:pt>
    <dgm:pt modelId="{FE860A09-8755-4109-8B2B-EFB738A40CDC}" type="pres">
      <dgm:prSet presAssocID="{C577A009-80C5-491F-ACFE-BAE3AA067BA4}" presName="text4" presStyleLbl="fgAcc4" presStyleIdx="0" presStyleCnt="2" custLinFactNeighborX="58018" custLinFactNeighborY="-11571">
        <dgm:presLayoutVars>
          <dgm:chPref val="3"/>
        </dgm:presLayoutVars>
      </dgm:prSet>
      <dgm:spPr/>
      <dgm:t>
        <a:bodyPr/>
        <a:lstStyle/>
        <a:p>
          <a:endParaRPr lang="en-US"/>
        </a:p>
      </dgm:t>
    </dgm:pt>
    <dgm:pt modelId="{7C2CCE76-85DC-440C-AB9F-E015B20DBF77}" type="pres">
      <dgm:prSet presAssocID="{C577A009-80C5-491F-ACFE-BAE3AA067BA4}" presName="hierChild5" presStyleCnt="0"/>
      <dgm:spPr/>
    </dgm:pt>
    <dgm:pt modelId="{7323C858-7878-4881-9B04-6F8AF5F55C5E}" type="pres">
      <dgm:prSet presAssocID="{78C39901-4BE9-4617-8718-ABA364820700}" presName="Name23" presStyleLbl="parChTrans1D4" presStyleIdx="1" presStyleCnt="2"/>
      <dgm:spPr/>
      <dgm:t>
        <a:bodyPr/>
        <a:lstStyle/>
        <a:p>
          <a:endParaRPr lang="en-US"/>
        </a:p>
      </dgm:t>
    </dgm:pt>
    <dgm:pt modelId="{C8235B66-98B8-4E3B-A44F-02CD381CB95B}" type="pres">
      <dgm:prSet presAssocID="{0D155E2D-A47C-4BBB-9BC7-36A98861EBAB}" presName="hierRoot4" presStyleCnt="0"/>
      <dgm:spPr/>
    </dgm:pt>
    <dgm:pt modelId="{F3C3072A-9302-4BA0-9DC2-B6A711903848}" type="pres">
      <dgm:prSet presAssocID="{0D155E2D-A47C-4BBB-9BC7-36A98861EBAB}" presName="composite4" presStyleCnt="0"/>
      <dgm:spPr/>
    </dgm:pt>
    <dgm:pt modelId="{5C740F90-F340-48E3-9DC6-0E1AFC19AE75}" type="pres">
      <dgm:prSet presAssocID="{0D155E2D-A47C-4BBB-9BC7-36A98861EBAB}" presName="background4" presStyleLbl="node4" presStyleIdx="1" presStyleCnt="2"/>
      <dgm:spPr>
        <a:noFill/>
      </dgm:spPr>
    </dgm:pt>
    <dgm:pt modelId="{2529DE8E-3F13-45F4-B0C4-826F582E8CD2}" type="pres">
      <dgm:prSet presAssocID="{0D155E2D-A47C-4BBB-9BC7-36A98861EBAB}" presName="text4" presStyleLbl="fgAcc4" presStyleIdx="1" presStyleCnt="2" custScaleY="65626" custLinFactNeighborX="76324" custLinFactNeighborY="22821">
        <dgm:presLayoutVars>
          <dgm:chPref val="3"/>
        </dgm:presLayoutVars>
      </dgm:prSet>
      <dgm:spPr/>
      <dgm:t>
        <a:bodyPr/>
        <a:lstStyle/>
        <a:p>
          <a:endParaRPr lang="en-US"/>
        </a:p>
      </dgm:t>
    </dgm:pt>
    <dgm:pt modelId="{24F7F79B-0D0D-4757-AA95-000AD2AC767A}" type="pres">
      <dgm:prSet presAssocID="{0D155E2D-A47C-4BBB-9BC7-36A98861EBAB}" presName="hierChild5" presStyleCnt="0"/>
      <dgm:spPr/>
    </dgm:pt>
    <dgm:pt modelId="{9FD0F302-E488-4A90-AED6-B9441982A491}" type="pres">
      <dgm:prSet presAssocID="{3F487F18-FAFC-4BE5-B013-7EA3DAD0DC12}" presName="Name10" presStyleLbl="parChTrans1D2" presStyleIdx="1" presStyleCnt="3"/>
      <dgm:spPr/>
      <dgm:t>
        <a:bodyPr/>
        <a:lstStyle/>
        <a:p>
          <a:endParaRPr lang="en-US"/>
        </a:p>
      </dgm:t>
    </dgm:pt>
    <dgm:pt modelId="{780573DF-80CA-4D33-8A21-AF34275BC26C}" type="pres">
      <dgm:prSet presAssocID="{8E945BC4-ABC3-4ADD-922A-0C2D9969A862}" presName="hierRoot2" presStyleCnt="0"/>
      <dgm:spPr/>
    </dgm:pt>
    <dgm:pt modelId="{1C63F924-882A-4BCB-9632-6DB9CE7E12CF}" type="pres">
      <dgm:prSet presAssocID="{8E945BC4-ABC3-4ADD-922A-0C2D9969A862}" presName="composite2" presStyleCnt="0"/>
      <dgm:spPr/>
    </dgm:pt>
    <dgm:pt modelId="{CEDC09B0-11ED-465A-AE25-A628C8805657}" type="pres">
      <dgm:prSet presAssocID="{8E945BC4-ABC3-4ADD-922A-0C2D9969A862}" presName="background2" presStyleLbl="node2" presStyleIdx="1" presStyleCnt="3"/>
      <dgm:spPr>
        <a:noFill/>
      </dgm:spPr>
    </dgm:pt>
    <dgm:pt modelId="{B9128506-FF50-4014-987B-A466E143C842}" type="pres">
      <dgm:prSet presAssocID="{8E945BC4-ABC3-4ADD-922A-0C2D9969A862}" presName="text2" presStyleLbl="fgAcc2" presStyleIdx="1" presStyleCnt="3" custAng="0" custScaleY="62922" custLinFactX="4395" custLinFactNeighborX="100000" custLinFactNeighborY="13680">
        <dgm:presLayoutVars>
          <dgm:chPref val="3"/>
        </dgm:presLayoutVars>
      </dgm:prSet>
      <dgm:spPr/>
      <dgm:t>
        <a:bodyPr/>
        <a:lstStyle/>
        <a:p>
          <a:endParaRPr lang="en-US"/>
        </a:p>
      </dgm:t>
    </dgm:pt>
    <dgm:pt modelId="{7184C1EA-BC6F-4522-BF5F-9A3F87B0BEED}" type="pres">
      <dgm:prSet presAssocID="{8E945BC4-ABC3-4ADD-922A-0C2D9969A862}" presName="hierChild3" presStyleCnt="0"/>
      <dgm:spPr/>
    </dgm:pt>
    <dgm:pt modelId="{5CCAB919-5B7D-4537-B5EE-93D609A1F6D9}" type="pres">
      <dgm:prSet presAssocID="{B586A245-EF43-485A-9C4E-127EEA9C9217}" presName="Name10" presStyleLbl="parChTrans1D2" presStyleIdx="2" presStyleCnt="3"/>
      <dgm:spPr/>
      <dgm:t>
        <a:bodyPr/>
        <a:lstStyle/>
        <a:p>
          <a:endParaRPr lang="en-US"/>
        </a:p>
      </dgm:t>
    </dgm:pt>
    <dgm:pt modelId="{C38410BB-ED17-4589-B77B-08D61AD9A733}" type="pres">
      <dgm:prSet presAssocID="{2B9B86A8-7334-4F18-BBE4-2933C5D2D178}" presName="hierRoot2" presStyleCnt="0"/>
      <dgm:spPr/>
    </dgm:pt>
    <dgm:pt modelId="{B92D0CE6-E855-4260-B20D-D94112B82690}" type="pres">
      <dgm:prSet presAssocID="{2B9B86A8-7334-4F18-BBE4-2933C5D2D178}" presName="composite2" presStyleCnt="0"/>
      <dgm:spPr/>
    </dgm:pt>
    <dgm:pt modelId="{F660B443-1D99-4C17-B968-06D04AF507E4}" type="pres">
      <dgm:prSet presAssocID="{2B9B86A8-7334-4F18-BBE4-2933C5D2D178}" presName="background2" presStyleLbl="node2" presStyleIdx="2" presStyleCnt="3"/>
      <dgm:spPr>
        <a:noFill/>
      </dgm:spPr>
    </dgm:pt>
    <dgm:pt modelId="{D761D584-EBAB-4F2A-8A78-04AD819DAB0E}" type="pres">
      <dgm:prSet presAssocID="{2B9B86A8-7334-4F18-BBE4-2933C5D2D178}" presName="text2" presStyleLbl="fgAcc2" presStyleIdx="2" presStyleCnt="3" custLinFactX="-100000" custLinFactNeighborX="-166291" custLinFactNeighborY="-40520">
        <dgm:presLayoutVars>
          <dgm:chPref val="3"/>
        </dgm:presLayoutVars>
      </dgm:prSet>
      <dgm:spPr/>
      <dgm:t>
        <a:bodyPr/>
        <a:lstStyle/>
        <a:p>
          <a:endParaRPr lang="en-US"/>
        </a:p>
      </dgm:t>
    </dgm:pt>
    <dgm:pt modelId="{F24C71AE-E07C-4CAF-BBB3-AD7065AB0783}" type="pres">
      <dgm:prSet presAssocID="{2B9B86A8-7334-4F18-BBE4-2933C5D2D178}" presName="hierChild3" presStyleCnt="0"/>
      <dgm:spPr/>
    </dgm:pt>
    <dgm:pt modelId="{D4E47307-22A5-4E3E-BCE0-84C3ED927183}" type="pres">
      <dgm:prSet presAssocID="{3CBBFA51-0E97-4BF4-AFF8-B6ACE2C8F21C}" presName="Name17" presStyleLbl="parChTrans1D3" presStyleIdx="1" presStyleCnt="2"/>
      <dgm:spPr/>
      <dgm:t>
        <a:bodyPr/>
        <a:lstStyle/>
        <a:p>
          <a:endParaRPr lang="en-US"/>
        </a:p>
      </dgm:t>
    </dgm:pt>
    <dgm:pt modelId="{94392343-C910-4019-9F8D-C0D54BD8B82D}" type="pres">
      <dgm:prSet presAssocID="{CD01F744-A29E-4242-87F4-B5E973075CE3}" presName="hierRoot3" presStyleCnt="0"/>
      <dgm:spPr/>
    </dgm:pt>
    <dgm:pt modelId="{7D99C5A3-797C-4532-ABA1-BE08452B498A}" type="pres">
      <dgm:prSet presAssocID="{CD01F744-A29E-4242-87F4-B5E973075CE3}" presName="composite3" presStyleCnt="0"/>
      <dgm:spPr/>
    </dgm:pt>
    <dgm:pt modelId="{F45C1BA1-00C9-47EF-9E6F-CD2D1F056782}" type="pres">
      <dgm:prSet presAssocID="{CD01F744-A29E-4242-87F4-B5E973075CE3}" presName="background3" presStyleLbl="node3" presStyleIdx="1" presStyleCnt="2"/>
      <dgm:spPr>
        <a:noFill/>
      </dgm:spPr>
    </dgm:pt>
    <dgm:pt modelId="{CB8D50A3-21C9-424F-906D-559AF8E05A7B}" type="pres">
      <dgm:prSet presAssocID="{CD01F744-A29E-4242-87F4-B5E973075CE3}" presName="text3" presStyleLbl="fgAcc3" presStyleIdx="1" presStyleCnt="2" custScaleX="78816" custLinFactNeighborX="-89381" custLinFactNeighborY="-23484">
        <dgm:presLayoutVars>
          <dgm:chPref val="3"/>
        </dgm:presLayoutVars>
      </dgm:prSet>
      <dgm:spPr/>
      <dgm:t>
        <a:bodyPr/>
        <a:lstStyle/>
        <a:p>
          <a:endParaRPr lang="en-US"/>
        </a:p>
      </dgm:t>
    </dgm:pt>
    <dgm:pt modelId="{A13E7EA1-C1AE-482A-86D1-CC7A70F5E016}" type="pres">
      <dgm:prSet presAssocID="{CD01F744-A29E-4242-87F4-B5E973075CE3}" presName="hierChild4" presStyleCnt="0"/>
      <dgm:spPr/>
    </dgm:pt>
    <dgm:pt modelId="{B5B1D436-17AF-4A98-901C-8EEC01A80215}" type="pres">
      <dgm:prSet presAssocID="{CD06F0AF-D5E3-46D5-A210-11B5B26B98D9}" presName="hierRoot1" presStyleCnt="0"/>
      <dgm:spPr/>
    </dgm:pt>
    <dgm:pt modelId="{AFD5CF76-7F35-406A-850F-063C0C16FCF1}" type="pres">
      <dgm:prSet presAssocID="{CD06F0AF-D5E3-46D5-A210-11B5B26B98D9}" presName="composite" presStyleCnt="0"/>
      <dgm:spPr/>
    </dgm:pt>
    <dgm:pt modelId="{9443EF75-979F-4CE2-9F6B-4E06049E2DBD}" type="pres">
      <dgm:prSet presAssocID="{CD06F0AF-D5E3-46D5-A210-11B5B26B98D9}" presName="background" presStyleLbl="node0" presStyleIdx="1" presStyleCnt="2"/>
      <dgm:spPr>
        <a:noFill/>
        <a:ln>
          <a:noFill/>
        </a:ln>
      </dgm:spPr>
    </dgm:pt>
    <dgm:pt modelId="{5B159623-E956-492C-B7A9-894FF89D02B1}" type="pres">
      <dgm:prSet presAssocID="{CD06F0AF-D5E3-46D5-A210-11B5B26B98D9}" presName="text" presStyleLbl="fgAcc0" presStyleIdx="1" presStyleCnt="2" custScaleX="78816" custLinFactY="100000" custLinFactNeighborX="32678" custLinFactNeighborY="176377">
        <dgm:presLayoutVars>
          <dgm:chPref val="3"/>
        </dgm:presLayoutVars>
      </dgm:prSet>
      <dgm:spPr/>
      <dgm:t>
        <a:bodyPr/>
        <a:lstStyle/>
        <a:p>
          <a:endParaRPr lang="en-US"/>
        </a:p>
      </dgm:t>
    </dgm:pt>
    <dgm:pt modelId="{9B7DF15E-CA9E-4F58-ABC8-09F7520839D1}" type="pres">
      <dgm:prSet presAssocID="{CD06F0AF-D5E3-46D5-A210-11B5B26B98D9}" presName="hierChild2" presStyleCnt="0"/>
      <dgm:spPr/>
    </dgm:pt>
  </dgm:ptLst>
  <dgm:cxnLst>
    <dgm:cxn modelId="{74B94234-648E-4A80-A949-087FC5291D22}" type="presOf" srcId="{B586A245-EF43-485A-9C4E-127EEA9C9217}" destId="{5CCAB919-5B7D-4537-B5EE-93D609A1F6D9}" srcOrd="0" destOrd="0" presId="urn:microsoft.com/office/officeart/2005/8/layout/hierarchy1"/>
    <dgm:cxn modelId="{BE7AF59E-B6AB-458C-B1BC-ECCAB07D7FEA}" srcId="{B92FB449-6CF2-40D2-B4AA-529B7BD46303}" destId="{55A49569-70BA-4F1D-AD60-8EA1BEBFC833}" srcOrd="0" destOrd="0" parTransId="{E37EE248-D88C-4E6C-8EB4-C63EE13AFCEB}" sibTransId="{2DAFE835-D8C3-4ABE-A98A-4A9BB1AC33E6}"/>
    <dgm:cxn modelId="{0D0C412E-EA34-4C31-9811-24974DF49085}" srcId="{D6A1F6FC-82F5-4D22-A704-7C74787E43FA}" destId="{C577A009-80C5-491F-ACFE-BAE3AA067BA4}" srcOrd="0" destOrd="0" parTransId="{6EB8F789-026D-4349-9192-D17A51C3C112}" sibTransId="{7A2422D2-00B3-4DCE-9296-6CDDA9C53D40}"/>
    <dgm:cxn modelId="{EF2BB42E-0860-4604-91BA-4C35B8CB2B0E}" type="presOf" srcId="{0D155E2D-A47C-4BBB-9BC7-36A98861EBAB}" destId="{2529DE8E-3F13-45F4-B0C4-826F582E8CD2}" srcOrd="0" destOrd="0" presId="urn:microsoft.com/office/officeart/2005/8/layout/hierarchy1"/>
    <dgm:cxn modelId="{D238544D-ABC7-4363-AB3B-BF7DDABB3F9D}" type="presOf" srcId="{55A49569-70BA-4F1D-AD60-8EA1BEBFC833}" destId="{D8E781B5-27AB-414E-861C-2121C4373FD5}" srcOrd="0" destOrd="0" presId="urn:microsoft.com/office/officeart/2005/8/layout/hierarchy1"/>
    <dgm:cxn modelId="{75CBE6EF-C98A-4EAC-AFA4-864878373C69}" type="presOf" srcId="{2B9B86A8-7334-4F18-BBE4-2933C5D2D178}" destId="{D761D584-EBAB-4F2A-8A78-04AD819DAB0E}" srcOrd="0" destOrd="0" presId="urn:microsoft.com/office/officeart/2005/8/layout/hierarchy1"/>
    <dgm:cxn modelId="{1CE02958-B52D-4771-8379-62179C3DFE27}" srcId="{2B9B86A8-7334-4F18-BBE4-2933C5D2D178}" destId="{CD01F744-A29E-4242-87F4-B5E973075CE3}" srcOrd="0" destOrd="0" parTransId="{3CBBFA51-0E97-4BF4-AFF8-B6ACE2C8F21C}" sibTransId="{A1044E32-B92F-41B7-8B6E-E26884E54AE4}"/>
    <dgm:cxn modelId="{190D78AC-4442-4ACB-8D29-4F7806220989}" srcId="{D6A1F6FC-82F5-4D22-A704-7C74787E43FA}" destId="{0D155E2D-A47C-4BBB-9BC7-36A98861EBAB}" srcOrd="1" destOrd="0" parTransId="{78C39901-4BE9-4617-8718-ABA364820700}" sibTransId="{CCDC5FE5-2673-445D-A141-6BBEEA1B8213}"/>
    <dgm:cxn modelId="{D43582FB-8C1C-49EB-8618-F34A851CC0FE}" srcId="{0EC958A0-0E43-44CF-9922-4393CBA20C26}" destId="{CD06F0AF-D5E3-46D5-A210-11B5B26B98D9}" srcOrd="1" destOrd="0" parTransId="{2AD2C7C5-FF64-417E-B1EC-10A1AFEF83D3}" sibTransId="{43FB9BBB-BD4F-434D-877D-2748EF7DBA14}"/>
    <dgm:cxn modelId="{A2DFEE67-22B2-4992-A759-6FDA4B98C2A8}" type="presOf" srcId="{D6A1F6FC-82F5-4D22-A704-7C74787E43FA}" destId="{BA739CBF-C4EF-455F-9691-B9C172F6B3EC}" srcOrd="0" destOrd="0" presId="urn:microsoft.com/office/officeart/2005/8/layout/hierarchy1"/>
    <dgm:cxn modelId="{91FF8406-0237-4006-B4D3-EE6C917C348B}" type="presOf" srcId="{B92FB449-6CF2-40D2-B4AA-529B7BD46303}" destId="{17352B04-A1E2-4F63-9FBA-C85AF8512BFC}" srcOrd="0" destOrd="0" presId="urn:microsoft.com/office/officeart/2005/8/layout/hierarchy1"/>
    <dgm:cxn modelId="{2328E1F9-86F4-42AB-9413-2075AEB31C1D}" srcId="{55A49569-70BA-4F1D-AD60-8EA1BEBFC833}" destId="{D6A1F6FC-82F5-4D22-A704-7C74787E43FA}" srcOrd="0" destOrd="0" parTransId="{0CD89577-1048-4936-9E65-721F3037C777}" sibTransId="{96ECB90B-5499-492D-921B-1A1C9EA90B00}"/>
    <dgm:cxn modelId="{7800B434-1BF9-4FB9-9D00-B92948E7E2BF}" type="presOf" srcId="{CD06F0AF-D5E3-46D5-A210-11B5B26B98D9}" destId="{5B159623-E956-492C-B7A9-894FF89D02B1}" srcOrd="0" destOrd="0" presId="urn:microsoft.com/office/officeart/2005/8/layout/hierarchy1"/>
    <dgm:cxn modelId="{74841DF8-F32C-4325-A7EC-14FF41820A75}" type="presOf" srcId="{0EC958A0-0E43-44CF-9922-4393CBA20C26}" destId="{5E3E4592-B0D0-42F9-A55E-9183806985A0}" srcOrd="0" destOrd="0" presId="urn:microsoft.com/office/officeart/2005/8/layout/hierarchy1"/>
    <dgm:cxn modelId="{9BCB120E-4B20-4390-8CC7-E1EF2F97509A}" type="presOf" srcId="{3CBBFA51-0E97-4BF4-AFF8-B6ACE2C8F21C}" destId="{D4E47307-22A5-4E3E-BCE0-84C3ED927183}" srcOrd="0" destOrd="0" presId="urn:microsoft.com/office/officeart/2005/8/layout/hierarchy1"/>
    <dgm:cxn modelId="{A6B28543-47C8-4F2C-9084-9FB5F0E569C4}" type="presOf" srcId="{E37EE248-D88C-4E6C-8EB4-C63EE13AFCEB}" destId="{DECC2217-E093-4271-8E65-EAD3ABF96B80}" srcOrd="0" destOrd="0" presId="urn:microsoft.com/office/officeart/2005/8/layout/hierarchy1"/>
    <dgm:cxn modelId="{E361DB11-9410-46B3-8CDA-C09F4A08EE4D}" type="presOf" srcId="{6EB8F789-026D-4349-9192-D17A51C3C112}" destId="{ED6E1877-826C-47AC-AD8B-985952967CC2}" srcOrd="0" destOrd="0" presId="urn:microsoft.com/office/officeart/2005/8/layout/hierarchy1"/>
    <dgm:cxn modelId="{7974A0B6-7EDD-4D6D-AB18-99C6203C5B75}" type="presOf" srcId="{8E945BC4-ABC3-4ADD-922A-0C2D9969A862}" destId="{B9128506-FF50-4014-987B-A466E143C842}" srcOrd="0" destOrd="0" presId="urn:microsoft.com/office/officeart/2005/8/layout/hierarchy1"/>
    <dgm:cxn modelId="{A71AE6E2-F827-4696-9E73-B761B2F228DB}" srcId="{B92FB449-6CF2-40D2-B4AA-529B7BD46303}" destId="{2B9B86A8-7334-4F18-BBE4-2933C5D2D178}" srcOrd="2" destOrd="0" parTransId="{B586A245-EF43-485A-9C4E-127EEA9C9217}" sibTransId="{FA6A1DA2-F706-441F-93D9-FC0A9EF2E0B1}"/>
    <dgm:cxn modelId="{4A2CDE57-3AD1-43A3-9E6E-5AEAF3843126}" type="presOf" srcId="{C577A009-80C5-491F-ACFE-BAE3AA067BA4}" destId="{FE860A09-8755-4109-8B2B-EFB738A40CDC}" srcOrd="0" destOrd="0" presId="urn:microsoft.com/office/officeart/2005/8/layout/hierarchy1"/>
    <dgm:cxn modelId="{9660C8DC-0A88-4F11-8B87-116FA059F5E4}" srcId="{B92FB449-6CF2-40D2-B4AA-529B7BD46303}" destId="{8E945BC4-ABC3-4ADD-922A-0C2D9969A862}" srcOrd="1" destOrd="0" parTransId="{3F487F18-FAFC-4BE5-B013-7EA3DAD0DC12}" sibTransId="{49F65B29-A688-445C-9C44-D49A4D424FAB}"/>
    <dgm:cxn modelId="{B6D4855A-ECB6-4722-8CDF-4CC4626B302B}" type="presOf" srcId="{0CD89577-1048-4936-9E65-721F3037C777}" destId="{FC4DF493-71FB-4EC4-B778-4AFCE546BAC0}" srcOrd="0" destOrd="0" presId="urn:microsoft.com/office/officeart/2005/8/layout/hierarchy1"/>
    <dgm:cxn modelId="{E6EAECD4-3BCE-44CF-B569-5C8AFD36F754}" srcId="{0EC958A0-0E43-44CF-9922-4393CBA20C26}" destId="{B92FB449-6CF2-40D2-B4AA-529B7BD46303}" srcOrd="0" destOrd="0" parTransId="{65BDFE7E-C517-47A6-948E-1D8E4FC2095D}" sibTransId="{6437B74F-F05B-40FE-B5EC-458F8A6DA843}"/>
    <dgm:cxn modelId="{C94D05CA-F252-448C-A5D5-9BA582003EFF}" type="presOf" srcId="{CD01F744-A29E-4242-87F4-B5E973075CE3}" destId="{CB8D50A3-21C9-424F-906D-559AF8E05A7B}" srcOrd="0" destOrd="0" presId="urn:microsoft.com/office/officeart/2005/8/layout/hierarchy1"/>
    <dgm:cxn modelId="{1A2707A6-4C9C-47E8-96B6-D38A9086CA4E}" type="presOf" srcId="{3F487F18-FAFC-4BE5-B013-7EA3DAD0DC12}" destId="{9FD0F302-E488-4A90-AED6-B9441982A491}" srcOrd="0" destOrd="0" presId="urn:microsoft.com/office/officeart/2005/8/layout/hierarchy1"/>
    <dgm:cxn modelId="{98038AC6-DF1E-419D-85F6-063C8932B38A}" type="presOf" srcId="{78C39901-4BE9-4617-8718-ABA364820700}" destId="{7323C858-7878-4881-9B04-6F8AF5F55C5E}" srcOrd="0" destOrd="0" presId="urn:microsoft.com/office/officeart/2005/8/layout/hierarchy1"/>
    <dgm:cxn modelId="{AAEF6042-F26B-4FC8-BD40-C8ACD4A9C548}" type="presParOf" srcId="{5E3E4592-B0D0-42F9-A55E-9183806985A0}" destId="{345BFD5E-D3CA-4A8B-86EE-67B0192408FE}" srcOrd="0" destOrd="0" presId="urn:microsoft.com/office/officeart/2005/8/layout/hierarchy1"/>
    <dgm:cxn modelId="{D56453DE-F662-4067-9019-6C9EF64ED03A}" type="presParOf" srcId="{345BFD5E-D3CA-4A8B-86EE-67B0192408FE}" destId="{9F8E34A8-AA9F-459D-9F69-CE9F0123C0E7}" srcOrd="0" destOrd="0" presId="urn:microsoft.com/office/officeart/2005/8/layout/hierarchy1"/>
    <dgm:cxn modelId="{1F503D80-0931-4138-B773-274A1F085577}" type="presParOf" srcId="{9F8E34A8-AA9F-459D-9F69-CE9F0123C0E7}" destId="{DDA49AA0-632B-4632-A689-24AC4642C337}" srcOrd="0" destOrd="0" presId="urn:microsoft.com/office/officeart/2005/8/layout/hierarchy1"/>
    <dgm:cxn modelId="{116E47BA-DA74-419E-8055-714A4864E911}" type="presParOf" srcId="{9F8E34A8-AA9F-459D-9F69-CE9F0123C0E7}" destId="{17352B04-A1E2-4F63-9FBA-C85AF8512BFC}" srcOrd="1" destOrd="0" presId="urn:microsoft.com/office/officeart/2005/8/layout/hierarchy1"/>
    <dgm:cxn modelId="{3C04DD5B-CC6B-4994-B86E-996814DC2A5E}" type="presParOf" srcId="{345BFD5E-D3CA-4A8B-86EE-67B0192408FE}" destId="{DBB3B7AB-6C6A-402E-88FE-830718F79E62}" srcOrd="1" destOrd="0" presId="urn:microsoft.com/office/officeart/2005/8/layout/hierarchy1"/>
    <dgm:cxn modelId="{98D679DC-DDF5-4BE3-A8A0-5C57D04C1075}" type="presParOf" srcId="{DBB3B7AB-6C6A-402E-88FE-830718F79E62}" destId="{DECC2217-E093-4271-8E65-EAD3ABF96B80}" srcOrd="0" destOrd="0" presId="urn:microsoft.com/office/officeart/2005/8/layout/hierarchy1"/>
    <dgm:cxn modelId="{E8A8F81E-0417-48DA-9DB1-4C9E9D642A45}" type="presParOf" srcId="{DBB3B7AB-6C6A-402E-88FE-830718F79E62}" destId="{EDDDB2D2-E479-4C42-B1EE-0E7A90F1B215}" srcOrd="1" destOrd="0" presId="urn:microsoft.com/office/officeart/2005/8/layout/hierarchy1"/>
    <dgm:cxn modelId="{5855EFD7-09DE-4268-A782-384B67784859}" type="presParOf" srcId="{EDDDB2D2-E479-4C42-B1EE-0E7A90F1B215}" destId="{84AF7C40-B9A6-4FAC-B771-D53C1C55B146}" srcOrd="0" destOrd="0" presId="urn:microsoft.com/office/officeart/2005/8/layout/hierarchy1"/>
    <dgm:cxn modelId="{F013DD29-2090-4590-BD5D-05FB6740F5F0}" type="presParOf" srcId="{84AF7C40-B9A6-4FAC-B771-D53C1C55B146}" destId="{E7894CE9-3FDC-4A39-86F8-0BF2854929AE}" srcOrd="0" destOrd="0" presId="urn:microsoft.com/office/officeart/2005/8/layout/hierarchy1"/>
    <dgm:cxn modelId="{2BF4CB20-B289-4F4C-B12E-ED26DF1FCBF6}" type="presParOf" srcId="{84AF7C40-B9A6-4FAC-B771-D53C1C55B146}" destId="{D8E781B5-27AB-414E-861C-2121C4373FD5}" srcOrd="1" destOrd="0" presId="urn:microsoft.com/office/officeart/2005/8/layout/hierarchy1"/>
    <dgm:cxn modelId="{71943553-D3BE-4399-8BBD-60A710F0D919}" type="presParOf" srcId="{EDDDB2D2-E479-4C42-B1EE-0E7A90F1B215}" destId="{8F6349FF-0B76-433B-9248-D1E9A8C1C8B2}" srcOrd="1" destOrd="0" presId="urn:microsoft.com/office/officeart/2005/8/layout/hierarchy1"/>
    <dgm:cxn modelId="{7D40AA78-1C5A-4FC6-A955-97243D90761B}" type="presParOf" srcId="{8F6349FF-0B76-433B-9248-D1E9A8C1C8B2}" destId="{FC4DF493-71FB-4EC4-B778-4AFCE546BAC0}" srcOrd="0" destOrd="0" presId="urn:microsoft.com/office/officeart/2005/8/layout/hierarchy1"/>
    <dgm:cxn modelId="{4FEE2B77-9A32-473B-B480-7403D4B4A5A3}" type="presParOf" srcId="{8F6349FF-0B76-433B-9248-D1E9A8C1C8B2}" destId="{52A9C407-3DC2-4B95-B28A-C955DE93A510}" srcOrd="1" destOrd="0" presId="urn:microsoft.com/office/officeart/2005/8/layout/hierarchy1"/>
    <dgm:cxn modelId="{DE02422D-513C-4E11-9307-068813F39183}" type="presParOf" srcId="{52A9C407-3DC2-4B95-B28A-C955DE93A510}" destId="{D08995FF-9B36-4180-84D5-D019AFD2F8D5}" srcOrd="0" destOrd="0" presId="urn:microsoft.com/office/officeart/2005/8/layout/hierarchy1"/>
    <dgm:cxn modelId="{ABC03525-339B-41EA-9941-5969EB99E6F9}" type="presParOf" srcId="{D08995FF-9B36-4180-84D5-D019AFD2F8D5}" destId="{6A72A234-5CA5-48EC-8D90-FA6539E10505}" srcOrd="0" destOrd="0" presId="urn:microsoft.com/office/officeart/2005/8/layout/hierarchy1"/>
    <dgm:cxn modelId="{9133F84C-ABDE-4A91-AEFF-3A268B85B974}" type="presParOf" srcId="{D08995FF-9B36-4180-84D5-D019AFD2F8D5}" destId="{BA739CBF-C4EF-455F-9691-B9C172F6B3EC}" srcOrd="1" destOrd="0" presId="urn:microsoft.com/office/officeart/2005/8/layout/hierarchy1"/>
    <dgm:cxn modelId="{640FA7A9-5048-4C95-A5BE-2BA58FB20B0A}" type="presParOf" srcId="{52A9C407-3DC2-4B95-B28A-C955DE93A510}" destId="{6FA6A506-3C3C-4D9C-B3CC-7AC0B683A8E2}" srcOrd="1" destOrd="0" presId="urn:microsoft.com/office/officeart/2005/8/layout/hierarchy1"/>
    <dgm:cxn modelId="{AD67EE85-7342-4F40-B429-1F6B1DA38BE3}" type="presParOf" srcId="{6FA6A506-3C3C-4D9C-B3CC-7AC0B683A8E2}" destId="{ED6E1877-826C-47AC-AD8B-985952967CC2}" srcOrd="0" destOrd="0" presId="urn:microsoft.com/office/officeart/2005/8/layout/hierarchy1"/>
    <dgm:cxn modelId="{BA3DF432-097A-4115-B030-FC47C6041E07}" type="presParOf" srcId="{6FA6A506-3C3C-4D9C-B3CC-7AC0B683A8E2}" destId="{7AC86B38-4F88-46E0-A110-EE18DEF95E4D}" srcOrd="1" destOrd="0" presId="urn:microsoft.com/office/officeart/2005/8/layout/hierarchy1"/>
    <dgm:cxn modelId="{913EAEB4-04F5-4769-84F8-80F5C9386C05}" type="presParOf" srcId="{7AC86B38-4F88-46E0-A110-EE18DEF95E4D}" destId="{0C9B245D-B173-4BEE-BBED-3084D69F0F15}" srcOrd="0" destOrd="0" presId="urn:microsoft.com/office/officeart/2005/8/layout/hierarchy1"/>
    <dgm:cxn modelId="{3A824980-0A10-4678-A521-07A66C6F2DBD}" type="presParOf" srcId="{0C9B245D-B173-4BEE-BBED-3084D69F0F15}" destId="{08DF9D30-F619-4821-8E5D-EFF26D7C1DD6}" srcOrd="0" destOrd="0" presId="urn:microsoft.com/office/officeart/2005/8/layout/hierarchy1"/>
    <dgm:cxn modelId="{0A0A001E-80A1-4308-B062-A99D6D953405}" type="presParOf" srcId="{0C9B245D-B173-4BEE-BBED-3084D69F0F15}" destId="{FE860A09-8755-4109-8B2B-EFB738A40CDC}" srcOrd="1" destOrd="0" presId="urn:microsoft.com/office/officeart/2005/8/layout/hierarchy1"/>
    <dgm:cxn modelId="{A5E124C6-BBB6-41F8-B7EA-29CE10D3154A}" type="presParOf" srcId="{7AC86B38-4F88-46E0-A110-EE18DEF95E4D}" destId="{7C2CCE76-85DC-440C-AB9F-E015B20DBF77}" srcOrd="1" destOrd="0" presId="urn:microsoft.com/office/officeart/2005/8/layout/hierarchy1"/>
    <dgm:cxn modelId="{A2107C7B-B4ED-40BA-9AAD-D177D9C42648}" type="presParOf" srcId="{6FA6A506-3C3C-4D9C-B3CC-7AC0B683A8E2}" destId="{7323C858-7878-4881-9B04-6F8AF5F55C5E}" srcOrd="2" destOrd="0" presId="urn:microsoft.com/office/officeart/2005/8/layout/hierarchy1"/>
    <dgm:cxn modelId="{06BE2409-B76A-412E-A5FE-BAB7EF4FF8B4}" type="presParOf" srcId="{6FA6A506-3C3C-4D9C-B3CC-7AC0B683A8E2}" destId="{C8235B66-98B8-4E3B-A44F-02CD381CB95B}" srcOrd="3" destOrd="0" presId="urn:microsoft.com/office/officeart/2005/8/layout/hierarchy1"/>
    <dgm:cxn modelId="{73BD4D5C-C6DB-4710-A840-D5C4B8402241}" type="presParOf" srcId="{C8235B66-98B8-4E3B-A44F-02CD381CB95B}" destId="{F3C3072A-9302-4BA0-9DC2-B6A711903848}" srcOrd="0" destOrd="0" presId="urn:microsoft.com/office/officeart/2005/8/layout/hierarchy1"/>
    <dgm:cxn modelId="{CB209833-0522-402B-A802-936E6E283270}" type="presParOf" srcId="{F3C3072A-9302-4BA0-9DC2-B6A711903848}" destId="{5C740F90-F340-48E3-9DC6-0E1AFC19AE75}" srcOrd="0" destOrd="0" presId="urn:microsoft.com/office/officeart/2005/8/layout/hierarchy1"/>
    <dgm:cxn modelId="{D9DFE964-F6CF-4A4D-BC30-5C2C27397E8B}" type="presParOf" srcId="{F3C3072A-9302-4BA0-9DC2-B6A711903848}" destId="{2529DE8E-3F13-45F4-B0C4-826F582E8CD2}" srcOrd="1" destOrd="0" presId="urn:microsoft.com/office/officeart/2005/8/layout/hierarchy1"/>
    <dgm:cxn modelId="{D8F1A870-A3D7-498A-B028-917857E265A0}" type="presParOf" srcId="{C8235B66-98B8-4E3B-A44F-02CD381CB95B}" destId="{24F7F79B-0D0D-4757-AA95-000AD2AC767A}" srcOrd="1" destOrd="0" presId="urn:microsoft.com/office/officeart/2005/8/layout/hierarchy1"/>
    <dgm:cxn modelId="{2376B6EC-AF63-4F10-AABB-2C086DE1EA74}" type="presParOf" srcId="{DBB3B7AB-6C6A-402E-88FE-830718F79E62}" destId="{9FD0F302-E488-4A90-AED6-B9441982A491}" srcOrd="2" destOrd="0" presId="urn:microsoft.com/office/officeart/2005/8/layout/hierarchy1"/>
    <dgm:cxn modelId="{ADC0A28A-8AA2-4C95-B632-0447B6066F96}" type="presParOf" srcId="{DBB3B7AB-6C6A-402E-88FE-830718F79E62}" destId="{780573DF-80CA-4D33-8A21-AF34275BC26C}" srcOrd="3" destOrd="0" presId="urn:microsoft.com/office/officeart/2005/8/layout/hierarchy1"/>
    <dgm:cxn modelId="{7CFEB3D2-6650-4642-ACD3-65732E43425F}" type="presParOf" srcId="{780573DF-80CA-4D33-8A21-AF34275BC26C}" destId="{1C63F924-882A-4BCB-9632-6DB9CE7E12CF}" srcOrd="0" destOrd="0" presId="urn:microsoft.com/office/officeart/2005/8/layout/hierarchy1"/>
    <dgm:cxn modelId="{D649E015-53E3-49C2-8F67-9F91D82F70C1}" type="presParOf" srcId="{1C63F924-882A-4BCB-9632-6DB9CE7E12CF}" destId="{CEDC09B0-11ED-465A-AE25-A628C8805657}" srcOrd="0" destOrd="0" presId="urn:microsoft.com/office/officeart/2005/8/layout/hierarchy1"/>
    <dgm:cxn modelId="{8BDEC628-2D05-4C14-BEE9-F63E460ACC28}" type="presParOf" srcId="{1C63F924-882A-4BCB-9632-6DB9CE7E12CF}" destId="{B9128506-FF50-4014-987B-A466E143C842}" srcOrd="1" destOrd="0" presId="urn:microsoft.com/office/officeart/2005/8/layout/hierarchy1"/>
    <dgm:cxn modelId="{9F4EC62B-2F27-4324-9B84-6BE884D2BED6}" type="presParOf" srcId="{780573DF-80CA-4D33-8A21-AF34275BC26C}" destId="{7184C1EA-BC6F-4522-BF5F-9A3F87B0BEED}" srcOrd="1" destOrd="0" presId="urn:microsoft.com/office/officeart/2005/8/layout/hierarchy1"/>
    <dgm:cxn modelId="{1109BB18-1D64-41D2-8721-C640674B4447}" type="presParOf" srcId="{DBB3B7AB-6C6A-402E-88FE-830718F79E62}" destId="{5CCAB919-5B7D-4537-B5EE-93D609A1F6D9}" srcOrd="4" destOrd="0" presId="urn:microsoft.com/office/officeart/2005/8/layout/hierarchy1"/>
    <dgm:cxn modelId="{ADEBB704-08EF-4095-8F8A-1231F3AFAD7A}" type="presParOf" srcId="{DBB3B7AB-6C6A-402E-88FE-830718F79E62}" destId="{C38410BB-ED17-4589-B77B-08D61AD9A733}" srcOrd="5" destOrd="0" presId="urn:microsoft.com/office/officeart/2005/8/layout/hierarchy1"/>
    <dgm:cxn modelId="{F8A2C8F9-1F72-4C42-9382-AC85C5E630D6}" type="presParOf" srcId="{C38410BB-ED17-4589-B77B-08D61AD9A733}" destId="{B92D0CE6-E855-4260-B20D-D94112B82690}" srcOrd="0" destOrd="0" presId="urn:microsoft.com/office/officeart/2005/8/layout/hierarchy1"/>
    <dgm:cxn modelId="{78D46AED-A6A2-4BD8-9808-4D4E7EF60FE6}" type="presParOf" srcId="{B92D0CE6-E855-4260-B20D-D94112B82690}" destId="{F660B443-1D99-4C17-B968-06D04AF507E4}" srcOrd="0" destOrd="0" presId="urn:microsoft.com/office/officeart/2005/8/layout/hierarchy1"/>
    <dgm:cxn modelId="{7574E5DC-5EC1-4DA8-B240-EC73F2FF5BE9}" type="presParOf" srcId="{B92D0CE6-E855-4260-B20D-D94112B82690}" destId="{D761D584-EBAB-4F2A-8A78-04AD819DAB0E}" srcOrd="1" destOrd="0" presId="urn:microsoft.com/office/officeart/2005/8/layout/hierarchy1"/>
    <dgm:cxn modelId="{A73CD8ED-74AB-4FAA-97F9-2F3DDC5F8D79}" type="presParOf" srcId="{C38410BB-ED17-4589-B77B-08D61AD9A733}" destId="{F24C71AE-E07C-4CAF-BBB3-AD7065AB0783}" srcOrd="1" destOrd="0" presId="urn:microsoft.com/office/officeart/2005/8/layout/hierarchy1"/>
    <dgm:cxn modelId="{F732AD97-49C5-42BF-928B-C85137DB4814}" type="presParOf" srcId="{F24C71AE-E07C-4CAF-BBB3-AD7065AB0783}" destId="{D4E47307-22A5-4E3E-BCE0-84C3ED927183}" srcOrd="0" destOrd="0" presId="urn:microsoft.com/office/officeart/2005/8/layout/hierarchy1"/>
    <dgm:cxn modelId="{48BCB14C-DF2C-4AF0-B364-3EEE7CE15450}" type="presParOf" srcId="{F24C71AE-E07C-4CAF-BBB3-AD7065AB0783}" destId="{94392343-C910-4019-9F8D-C0D54BD8B82D}" srcOrd="1" destOrd="0" presId="urn:microsoft.com/office/officeart/2005/8/layout/hierarchy1"/>
    <dgm:cxn modelId="{258BC2B7-81C4-4E80-8EE0-A4E8533DC711}" type="presParOf" srcId="{94392343-C910-4019-9F8D-C0D54BD8B82D}" destId="{7D99C5A3-797C-4532-ABA1-BE08452B498A}" srcOrd="0" destOrd="0" presId="urn:microsoft.com/office/officeart/2005/8/layout/hierarchy1"/>
    <dgm:cxn modelId="{269A2C7B-11BF-44A5-B8B0-1CF8681695F7}" type="presParOf" srcId="{7D99C5A3-797C-4532-ABA1-BE08452B498A}" destId="{F45C1BA1-00C9-47EF-9E6F-CD2D1F056782}" srcOrd="0" destOrd="0" presId="urn:microsoft.com/office/officeart/2005/8/layout/hierarchy1"/>
    <dgm:cxn modelId="{E2778148-2068-4790-93EE-126F4ADAC9DD}" type="presParOf" srcId="{7D99C5A3-797C-4532-ABA1-BE08452B498A}" destId="{CB8D50A3-21C9-424F-906D-559AF8E05A7B}" srcOrd="1" destOrd="0" presId="urn:microsoft.com/office/officeart/2005/8/layout/hierarchy1"/>
    <dgm:cxn modelId="{0DB37A37-204E-43F7-8BA7-D14A5BF92ADB}" type="presParOf" srcId="{94392343-C910-4019-9F8D-C0D54BD8B82D}" destId="{A13E7EA1-C1AE-482A-86D1-CC7A70F5E016}" srcOrd="1" destOrd="0" presId="urn:microsoft.com/office/officeart/2005/8/layout/hierarchy1"/>
    <dgm:cxn modelId="{8AE45B6B-508E-400C-9F95-A36F5AC7C35C}" type="presParOf" srcId="{5E3E4592-B0D0-42F9-A55E-9183806985A0}" destId="{B5B1D436-17AF-4A98-901C-8EEC01A80215}" srcOrd="1" destOrd="0" presId="urn:microsoft.com/office/officeart/2005/8/layout/hierarchy1"/>
    <dgm:cxn modelId="{BA42D07B-B777-4848-AB87-6C190574AF66}" type="presParOf" srcId="{B5B1D436-17AF-4A98-901C-8EEC01A80215}" destId="{AFD5CF76-7F35-406A-850F-063C0C16FCF1}" srcOrd="0" destOrd="0" presId="urn:microsoft.com/office/officeart/2005/8/layout/hierarchy1"/>
    <dgm:cxn modelId="{D799B188-4B56-43B4-AFF5-048B46781817}" type="presParOf" srcId="{AFD5CF76-7F35-406A-850F-063C0C16FCF1}" destId="{9443EF75-979F-4CE2-9F6B-4E06049E2DBD}" srcOrd="0" destOrd="0" presId="urn:microsoft.com/office/officeart/2005/8/layout/hierarchy1"/>
    <dgm:cxn modelId="{79AB6E75-97E5-4A10-9034-7DA5B77B861A}" type="presParOf" srcId="{AFD5CF76-7F35-406A-850F-063C0C16FCF1}" destId="{5B159623-E956-492C-B7A9-894FF89D02B1}" srcOrd="1" destOrd="0" presId="urn:microsoft.com/office/officeart/2005/8/layout/hierarchy1"/>
    <dgm:cxn modelId="{07DAAA97-FDB5-4976-9AF8-D7D0BD86EFBB}" type="presParOf" srcId="{B5B1D436-17AF-4A98-901C-8EEC01A80215}" destId="{9B7DF15E-CA9E-4F58-ABC8-09F7520839D1}" srcOrd="1" destOrd="0" presId="urn:microsoft.com/office/officeart/2005/8/layout/hierarchy1"/>
  </dgm:cxnLst>
  <dgm:bg/>
  <dgm:whole>
    <a:ln w="9525" cap="flat" cmpd="sng" algn="ctr">
      <a:solidFill>
        <a:schemeClr val="bg1">
          <a:lumMod val="75000"/>
        </a:schemeClr>
      </a:solidFill>
      <a:prstDash val="solid"/>
      <a:round/>
      <a:headEnd type="none" w="med" len="med"/>
      <a:tailEnd type="none" w="med" len="med"/>
    </a:ln>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E47307-22A5-4E3E-BCE0-84C3ED927183}">
      <dsp:nvSpPr>
        <dsp:cNvPr id="0" name=""/>
        <dsp:cNvSpPr/>
      </dsp:nvSpPr>
      <dsp:spPr>
        <a:xfrm>
          <a:off x="1224751" y="1945723"/>
          <a:ext cx="2425905" cy="547151"/>
        </a:xfrm>
        <a:custGeom>
          <a:avLst/>
          <a:gdLst/>
          <a:ahLst/>
          <a:cxnLst/>
          <a:rect l="0" t="0" r="0" b="0"/>
          <a:pathLst>
            <a:path>
              <a:moveTo>
                <a:pt x="0" y="0"/>
              </a:moveTo>
              <a:lnTo>
                <a:pt x="0" y="420118"/>
              </a:lnTo>
              <a:lnTo>
                <a:pt x="2425905" y="420118"/>
              </a:lnTo>
              <a:lnTo>
                <a:pt x="2425905" y="547151"/>
              </a:lnTo>
            </a:path>
          </a:pathLst>
        </a:cu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5CCAB919-5B7D-4537-B5EE-93D609A1F6D9}">
      <dsp:nvSpPr>
        <dsp:cNvPr id="0" name=""/>
        <dsp:cNvSpPr/>
      </dsp:nvSpPr>
      <dsp:spPr>
        <a:xfrm>
          <a:off x="1224751" y="732565"/>
          <a:ext cx="1470980" cy="342404"/>
        </a:xfrm>
        <a:custGeom>
          <a:avLst/>
          <a:gdLst/>
          <a:ahLst/>
          <a:cxnLst/>
          <a:rect l="0" t="0" r="0" b="0"/>
          <a:pathLst>
            <a:path>
              <a:moveTo>
                <a:pt x="1470980" y="0"/>
              </a:moveTo>
              <a:lnTo>
                <a:pt x="1470980" y="215371"/>
              </a:lnTo>
              <a:lnTo>
                <a:pt x="0" y="215371"/>
              </a:lnTo>
              <a:lnTo>
                <a:pt x="0" y="342404"/>
              </a:lnTo>
            </a:path>
          </a:pathLst>
        </a:cu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9FD0F302-E488-4A90-AED6-B9441982A491}">
      <dsp:nvSpPr>
        <dsp:cNvPr id="0" name=""/>
        <dsp:cNvSpPr/>
      </dsp:nvSpPr>
      <dsp:spPr>
        <a:xfrm>
          <a:off x="2695731" y="732565"/>
          <a:ext cx="1936116" cy="814352"/>
        </a:xfrm>
        <a:custGeom>
          <a:avLst/>
          <a:gdLst/>
          <a:ahLst/>
          <a:cxnLst/>
          <a:rect l="0" t="0" r="0" b="0"/>
          <a:pathLst>
            <a:path>
              <a:moveTo>
                <a:pt x="0" y="0"/>
              </a:moveTo>
              <a:lnTo>
                <a:pt x="0" y="687320"/>
              </a:lnTo>
              <a:lnTo>
                <a:pt x="1936116" y="687320"/>
              </a:lnTo>
              <a:lnTo>
                <a:pt x="1936116" y="814352"/>
              </a:lnTo>
            </a:path>
          </a:pathLst>
        </a:cu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7323C858-7878-4881-9B04-6F8AF5F55C5E}">
      <dsp:nvSpPr>
        <dsp:cNvPr id="0" name=""/>
        <dsp:cNvSpPr/>
      </dsp:nvSpPr>
      <dsp:spPr>
        <a:xfrm>
          <a:off x="1796919" y="3630382"/>
          <a:ext cx="1612005" cy="803579"/>
        </a:xfrm>
        <a:custGeom>
          <a:avLst/>
          <a:gdLst/>
          <a:ahLst/>
          <a:cxnLst/>
          <a:rect l="0" t="0" r="0" b="0"/>
          <a:pathLst>
            <a:path>
              <a:moveTo>
                <a:pt x="0" y="0"/>
              </a:moveTo>
              <a:lnTo>
                <a:pt x="0" y="676546"/>
              </a:lnTo>
              <a:lnTo>
                <a:pt x="1612005" y="676546"/>
              </a:lnTo>
              <a:lnTo>
                <a:pt x="1612005" y="803579"/>
              </a:lnTo>
            </a:path>
          </a:pathLst>
        </a:cu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ED6E1877-826C-47AC-AD8B-985952967CC2}">
      <dsp:nvSpPr>
        <dsp:cNvPr id="0" name=""/>
        <dsp:cNvSpPr/>
      </dsp:nvSpPr>
      <dsp:spPr>
        <a:xfrm>
          <a:off x="1481910" y="3630382"/>
          <a:ext cx="315008" cy="504109"/>
        </a:xfrm>
        <a:custGeom>
          <a:avLst/>
          <a:gdLst/>
          <a:ahLst/>
          <a:cxnLst/>
          <a:rect l="0" t="0" r="0" b="0"/>
          <a:pathLst>
            <a:path>
              <a:moveTo>
                <a:pt x="315008" y="0"/>
              </a:moveTo>
              <a:lnTo>
                <a:pt x="315008" y="377077"/>
              </a:lnTo>
              <a:lnTo>
                <a:pt x="0" y="377077"/>
              </a:lnTo>
              <a:lnTo>
                <a:pt x="0" y="504109"/>
              </a:lnTo>
            </a:path>
          </a:pathLst>
        </a:cu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FC4DF493-71FB-4EC4-B778-4AFCE546BAC0}">
      <dsp:nvSpPr>
        <dsp:cNvPr id="0" name=""/>
        <dsp:cNvSpPr/>
      </dsp:nvSpPr>
      <dsp:spPr>
        <a:xfrm>
          <a:off x="1796919" y="1942971"/>
          <a:ext cx="1251169" cy="548335"/>
        </a:xfrm>
        <a:custGeom>
          <a:avLst/>
          <a:gdLst/>
          <a:ahLst/>
          <a:cxnLst/>
          <a:rect l="0" t="0" r="0" b="0"/>
          <a:pathLst>
            <a:path>
              <a:moveTo>
                <a:pt x="1251169" y="0"/>
              </a:moveTo>
              <a:lnTo>
                <a:pt x="1251169" y="421302"/>
              </a:lnTo>
              <a:lnTo>
                <a:pt x="0" y="421302"/>
              </a:lnTo>
              <a:lnTo>
                <a:pt x="0" y="548335"/>
              </a:lnTo>
            </a:path>
          </a:pathLst>
        </a:cu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DECC2217-E093-4271-8E65-EAD3ABF96B80}">
      <dsp:nvSpPr>
        <dsp:cNvPr id="0" name=""/>
        <dsp:cNvSpPr/>
      </dsp:nvSpPr>
      <dsp:spPr>
        <a:xfrm>
          <a:off x="2695731" y="732565"/>
          <a:ext cx="352357" cy="339652"/>
        </a:xfrm>
        <a:custGeom>
          <a:avLst/>
          <a:gdLst/>
          <a:ahLst/>
          <a:cxnLst/>
          <a:rect l="0" t="0" r="0" b="0"/>
          <a:pathLst>
            <a:path>
              <a:moveTo>
                <a:pt x="0" y="0"/>
              </a:moveTo>
              <a:lnTo>
                <a:pt x="0" y="212620"/>
              </a:lnTo>
              <a:lnTo>
                <a:pt x="352357" y="212620"/>
              </a:lnTo>
              <a:lnTo>
                <a:pt x="352357" y="339652"/>
              </a:lnTo>
            </a:path>
          </a:pathLst>
        </a:custGeom>
        <a:noFill/>
        <a:ln w="25400" cap="flat" cmpd="sng" algn="ctr">
          <a:noFill/>
          <a:prstDash val="solid"/>
        </a:ln>
        <a:effectLst/>
      </dsp:spPr>
      <dsp:style>
        <a:lnRef idx="2">
          <a:scrgbClr r="0" g="0" b="0"/>
        </a:lnRef>
        <a:fillRef idx="0">
          <a:scrgbClr r="0" g="0" b="0"/>
        </a:fillRef>
        <a:effectRef idx="0">
          <a:scrgbClr r="0" g="0" b="0"/>
        </a:effectRef>
        <a:fontRef idx="minor"/>
      </dsp:style>
    </dsp:sp>
    <dsp:sp modelId="{DDA49AA0-632B-4632-A689-24AC4642C337}">
      <dsp:nvSpPr>
        <dsp:cNvPr id="0" name=""/>
        <dsp:cNvSpPr/>
      </dsp:nvSpPr>
      <dsp:spPr>
        <a:xfrm>
          <a:off x="2114521" y="-144744"/>
          <a:ext cx="1162421" cy="877310"/>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7352B04-A1E2-4F63-9FBA-C85AF8512BFC}">
      <dsp:nvSpPr>
        <dsp:cNvPr id="0" name=""/>
        <dsp:cNvSpPr/>
      </dsp:nvSpPr>
      <dsp:spPr>
        <a:xfrm>
          <a:off x="2266883" y="0"/>
          <a:ext cx="1162421" cy="877310"/>
        </a:xfrm>
        <a:prstGeom prst="roundRect">
          <a:avLst>
            <a:gd name="adj" fmla="val 10000"/>
          </a:avLst>
        </a:prstGeom>
        <a:noFill/>
        <a:ln w="25400" cap="flat" cmpd="sng" algn="ctr">
          <a:solidFill>
            <a:schemeClr val="bg1">
              <a:lumMod val="65000"/>
            </a:schemeClr>
          </a:solidFill>
          <a:prstDash val="sysDash"/>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solidFill>
                <a:schemeClr val="tx1">
                  <a:lumMod val="65000"/>
                  <a:lumOff val="35000"/>
                </a:schemeClr>
              </a:solidFill>
              <a:latin typeface="Arial" pitchFamily="34" charset="0"/>
              <a:cs typeface="Arial" pitchFamily="34" charset="0"/>
            </a:rPr>
            <a:t>MDes</a:t>
          </a:r>
        </a:p>
        <a:p>
          <a:pPr lvl="0" algn="ctr" defTabSz="488950">
            <a:lnSpc>
              <a:spcPct val="90000"/>
            </a:lnSpc>
            <a:spcBef>
              <a:spcPct val="0"/>
            </a:spcBef>
            <a:spcAft>
              <a:spcPct val="35000"/>
            </a:spcAft>
          </a:pPr>
          <a:r>
            <a:rPr lang="en-US" sz="900" b="0" kern="1200">
              <a:solidFill>
                <a:schemeClr val="tx1">
                  <a:lumMod val="65000"/>
                  <a:lumOff val="35000"/>
                </a:schemeClr>
              </a:solidFill>
              <a:latin typeface="Arial" pitchFamily="34" charset="0"/>
              <a:cs typeface="Arial" pitchFamily="34" charset="0"/>
            </a:rPr>
            <a:t>Master of Design</a:t>
          </a:r>
        </a:p>
      </dsp:txBody>
      <dsp:txXfrm>
        <a:off x="2292579" y="25696"/>
        <a:ext cx="1111029" cy="825918"/>
      </dsp:txXfrm>
    </dsp:sp>
    <dsp:sp modelId="{E7894CE9-3FDC-4A39-86F8-0BF2854929AE}">
      <dsp:nvSpPr>
        <dsp:cNvPr id="0" name=""/>
        <dsp:cNvSpPr/>
      </dsp:nvSpPr>
      <dsp:spPr>
        <a:xfrm>
          <a:off x="2362456" y="1072218"/>
          <a:ext cx="1371265" cy="870753"/>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8E781B5-27AB-414E-861C-2121C4373FD5}">
      <dsp:nvSpPr>
        <dsp:cNvPr id="0" name=""/>
        <dsp:cNvSpPr/>
      </dsp:nvSpPr>
      <dsp:spPr>
        <a:xfrm>
          <a:off x="2514819" y="1216962"/>
          <a:ext cx="1371265" cy="870753"/>
        </a:xfrm>
        <a:prstGeom prst="roundRect">
          <a:avLst>
            <a:gd name="adj" fmla="val 10000"/>
          </a:avLst>
        </a:prstGeom>
        <a:noFill/>
        <a:ln w="25400" cap="flat" cmpd="sng" algn="ctr">
          <a:solidFill>
            <a:schemeClr val="bg1">
              <a:lumMod val="65000"/>
            </a:schemeClr>
          </a:solidFill>
          <a:prstDash val="sysDash"/>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solidFill>
                <a:schemeClr val="tx1">
                  <a:lumMod val="65000"/>
                  <a:lumOff val="35000"/>
                </a:schemeClr>
              </a:solidFill>
              <a:latin typeface="Arial" pitchFamily="34" charset="0"/>
              <a:cs typeface="Arial" pitchFamily="34" charset="0"/>
            </a:rPr>
            <a:t>PGDip Des</a:t>
          </a:r>
        </a:p>
        <a:p>
          <a:pPr lvl="0" algn="ctr" defTabSz="488950">
            <a:lnSpc>
              <a:spcPct val="90000"/>
            </a:lnSpc>
            <a:spcBef>
              <a:spcPct val="0"/>
            </a:spcBef>
            <a:spcAft>
              <a:spcPct val="35000"/>
            </a:spcAft>
          </a:pPr>
          <a:r>
            <a:rPr lang="en-US" sz="900" kern="1200">
              <a:solidFill>
                <a:schemeClr val="tx1">
                  <a:lumMod val="65000"/>
                  <a:lumOff val="35000"/>
                </a:schemeClr>
              </a:solidFill>
              <a:latin typeface="Arial" pitchFamily="34" charset="0"/>
              <a:cs typeface="Arial" pitchFamily="34" charset="0"/>
            </a:rPr>
            <a:t>Postgraduate Diploma in Design </a:t>
          </a:r>
        </a:p>
      </dsp:txBody>
      <dsp:txXfrm>
        <a:off x="2540322" y="1242465"/>
        <a:ext cx="1320259" cy="819747"/>
      </dsp:txXfrm>
    </dsp:sp>
    <dsp:sp modelId="{6A72A234-5CA5-48EC-8D90-FA6539E10505}">
      <dsp:nvSpPr>
        <dsp:cNvPr id="0" name=""/>
        <dsp:cNvSpPr/>
      </dsp:nvSpPr>
      <dsp:spPr>
        <a:xfrm>
          <a:off x="755738" y="2491306"/>
          <a:ext cx="2082362" cy="1139076"/>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A739CBF-C4EF-455F-9691-B9C172F6B3EC}">
      <dsp:nvSpPr>
        <dsp:cNvPr id="0" name=""/>
        <dsp:cNvSpPr/>
      </dsp:nvSpPr>
      <dsp:spPr>
        <a:xfrm>
          <a:off x="908101" y="2636051"/>
          <a:ext cx="2082362" cy="1139076"/>
        </a:xfrm>
        <a:prstGeom prst="roundRect">
          <a:avLst>
            <a:gd name="adj" fmla="val 10000"/>
          </a:avLst>
        </a:prstGeom>
        <a:solidFill>
          <a:schemeClr val="lt1">
            <a:alpha val="90000"/>
            <a:hueOff val="0"/>
            <a:satOff val="0"/>
            <a:lumOff val="0"/>
            <a:alphaOff val="0"/>
          </a:schemeClr>
        </a:solidFill>
        <a:ln w="25400" cap="flat" cmpd="sng" algn="ctr">
          <a:solidFill>
            <a:schemeClr val="bg1">
              <a:lumMod val="65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endParaRPr lang="en-US" sz="1100" b="1" kern="1200">
            <a:latin typeface="Arial" pitchFamily="34" charset="0"/>
            <a:cs typeface="Arial" pitchFamily="34" charset="0"/>
          </a:endParaRPr>
        </a:p>
        <a:p>
          <a:pPr lvl="0" algn="ctr" defTabSz="488950">
            <a:lnSpc>
              <a:spcPct val="90000"/>
            </a:lnSpc>
            <a:spcBef>
              <a:spcPct val="0"/>
            </a:spcBef>
            <a:spcAft>
              <a:spcPct val="35000"/>
            </a:spcAft>
          </a:pPr>
          <a:endParaRPr lang="en-US" sz="1100" b="1" kern="1200">
            <a:latin typeface="Arial" pitchFamily="34" charset="0"/>
            <a:cs typeface="Arial" pitchFamily="34" charset="0"/>
          </a:endParaRPr>
        </a:p>
        <a:p>
          <a:pPr lvl="0" algn="ctr" defTabSz="488950">
            <a:lnSpc>
              <a:spcPct val="90000"/>
            </a:lnSpc>
            <a:spcBef>
              <a:spcPct val="0"/>
            </a:spcBef>
            <a:spcAft>
              <a:spcPct val="35000"/>
            </a:spcAft>
          </a:pPr>
          <a:r>
            <a:rPr lang="en-US" sz="1100" b="1" kern="1200">
              <a:solidFill>
                <a:schemeClr val="tx1">
                  <a:lumMod val="65000"/>
                  <a:lumOff val="35000"/>
                </a:schemeClr>
              </a:solidFill>
              <a:latin typeface="Arial" pitchFamily="34" charset="0"/>
              <a:cs typeface="Arial" pitchFamily="34" charset="0"/>
            </a:rPr>
            <a:t>BDes (Specialty)</a:t>
          </a:r>
        </a:p>
        <a:p>
          <a:pPr lvl="0" algn="ctr" defTabSz="488950">
            <a:lnSpc>
              <a:spcPct val="90000"/>
            </a:lnSpc>
            <a:spcBef>
              <a:spcPct val="0"/>
            </a:spcBef>
            <a:spcAft>
              <a:spcPct val="35000"/>
            </a:spcAft>
          </a:pPr>
          <a:r>
            <a:rPr lang="en-US" sz="900" kern="1200">
              <a:solidFill>
                <a:schemeClr val="tx1">
                  <a:lumMod val="65000"/>
                  <a:lumOff val="35000"/>
                </a:schemeClr>
              </a:solidFill>
              <a:latin typeface="Arial" pitchFamily="34" charset="0"/>
              <a:cs typeface="Arial" pitchFamily="34" charset="0"/>
            </a:rPr>
            <a:t>Bachelor of Design (Communication)</a:t>
          </a:r>
        </a:p>
        <a:p>
          <a:pPr lvl="0" algn="ctr" defTabSz="488950">
            <a:lnSpc>
              <a:spcPct val="90000"/>
            </a:lnSpc>
            <a:spcBef>
              <a:spcPct val="0"/>
            </a:spcBef>
            <a:spcAft>
              <a:spcPct val="35000"/>
            </a:spcAft>
          </a:pPr>
          <a:r>
            <a:rPr lang="en-US" sz="900" kern="1200">
              <a:solidFill>
                <a:schemeClr val="tx1">
                  <a:lumMod val="65000"/>
                  <a:lumOff val="35000"/>
                </a:schemeClr>
              </a:solidFill>
              <a:latin typeface="Arial" pitchFamily="34" charset="0"/>
              <a:cs typeface="Arial" pitchFamily="34" charset="0"/>
            </a:rPr>
            <a:t>Bachelor of Design (Fashion)</a:t>
          </a:r>
        </a:p>
        <a:p>
          <a:pPr lvl="0" algn="ctr" defTabSz="488950">
            <a:lnSpc>
              <a:spcPct val="90000"/>
            </a:lnSpc>
            <a:spcBef>
              <a:spcPct val="0"/>
            </a:spcBef>
            <a:spcAft>
              <a:spcPct val="35000"/>
            </a:spcAft>
          </a:pPr>
          <a:r>
            <a:rPr lang="en-US" sz="900" kern="1200">
              <a:solidFill>
                <a:schemeClr val="tx1">
                  <a:lumMod val="65000"/>
                  <a:lumOff val="35000"/>
                </a:schemeClr>
              </a:solidFill>
              <a:latin typeface="Arial" pitchFamily="34" charset="0"/>
              <a:cs typeface="Arial" pitchFamily="34" charset="0"/>
            </a:rPr>
            <a:t>Bachelor of Design (Interiors)</a:t>
          </a:r>
        </a:p>
        <a:p>
          <a:pPr lvl="0" algn="ctr" defTabSz="488950">
            <a:lnSpc>
              <a:spcPct val="90000"/>
            </a:lnSpc>
            <a:spcBef>
              <a:spcPct val="0"/>
            </a:spcBef>
            <a:spcAft>
              <a:spcPct val="35000"/>
            </a:spcAft>
          </a:pPr>
          <a:r>
            <a:rPr lang="en-US" sz="900" kern="1200">
              <a:solidFill>
                <a:schemeClr val="tx1">
                  <a:lumMod val="65000"/>
                  <a:lumOff val="35000"/>
                </a:schemeClr>
              </a:solidFill>
              <a:latin typeface="Arial" pitchFamily="34" charset="0"/>
              <a:cs typeface="Arial" pitchFamily="34" charset="0"/>
            </a:rPr>
            <a:t>Bachelor of Design (Product)</a:t>
          </a:r>
        </a:p>
        <a:p>
          <a:pPr lvl="0" algn="ctr" defTabSz="488950">
            <a:lnSpc>
              <a:spcPct val="90000"/>
            </a:lnSpc>
            <a:spcBef>
              <a:spcPct val="0"/>
            </a:spcBef>
            <a:spcAft>
              <a:spcPct val="35000"/>
            </a:spcAft>
          </a:pPr>
          <a:endParaRPr lang="en-US" sz="900" kern="1200">
            <a:latin typeface="Arial" pitchFamily="34" charset="0"/>
            <a:cs typeface="Arial" pitchFamily="34" charset="0"/>
          </a:endParaRPr>
        </a:p>
        <a:p>
          <a:pPr lvl="0" algn="ctr" defTabSz="488950">
            <a:lnSpc>
              <a:spcPct val="90000"/>
            </a:lnSpc>
            <a:spcBef>
              <a:spcPct val="0"/>
            </a:spcBef>
            <a:spcAft>
              <a:spcPct val="35000"/>
            </a:spcAft>
          </a:pPr>
          <a:endParaRPr lang="en-US" sz="900" kern="1200">
            <a:latin typeface="Arial" pitchFamily="34" charset="0"/>
            <a:cs typeface="Arial" pitchFamily="34" charset="0"/>
          </a:endParaRPr>
        </a:p>
        <a:p>
          <a:pPr lvl="0" algn="ctr" defTabSz="488950">
            <a:lnSpc>
              <a:spcPct val="90000"/>
            </a:lnSpc>
            <a:spcBef>
              <a:spcPct val="0"/>
            </a:spcBef>
            <a:spcAft>
              <a:spcPct val="35000"/>
            </a:spcAft>
          </a:pPr>
          <a:endParaRPr lang="en-US" sz="1100" kern="1200">
            <a:latin typeface="Arial" pitchFamily="34" charset="0"/>
            <a:cs typeface="Arial" pitchFamily="34" charset="0"/>
          </a:endParaRPr>
        </a:p>
      </dsp:txBody>
      <dsp:txXfrm>
        <a:off x="941463" y="2669413"/>
        <a:ext cx="2015638" cy="1072352"/>
      </dsp:txXfrm>
    </dsp:sp>
    <dsp:sp modelId="{08DF9D30-F619-4821-8E5D-EFF26D7C1DD6}">
      <dsp:nvSpPr>
        <dsp:cNvPr id="0" name=""/>
        <dsp:cNvSpPr/>
      </dsp:nvSpPr>
      <dsp:spPr>
        <a:xfrm>
          <a:off x="796278" y="4134492"/>
          <a:ext cx="1371265" cy="870753"/>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860A09-8755-4109-8B2B-EFB738A40CDC}">
      <dsp:nvSpPr>
        <dsp:cNvPr id="0" name=""/>
        <dsp:cNvSpPr/>
      </dsp:nvSpPr>
      <dsp:spPr>
        <a:xfrm>
          <a:off x="948641" y="4279237"/>
          <a:ext cx="1371265" cy="870753"/>
        </a:xfrm>
        <a:prstGeom prst="roundRect">
          <a:avLst>
            <a:gd name="adj" fmla="val 10000"/>
          </a:avLst>
        </a:prstGeom>
        <a:solidFill>
          <a:schemeClr val="lt1">
            <a:alpha val="90000"/>
            <a:hueOff val="0"/>
            <a:satOff val="0"/>
            <a:lumOff val="0"/>
            <a:alphaOff val="0"/>
          </a:schemeClr>
        </a:solidFill>
        <a:ln w="25400" cap="flat" cmpd="sng" algn="ctr">
          <a:solidFill>
            <a:schemeClr val="bg1">
              <a:lumMod val="65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solidFill>
                <a:schemeClr val="tx1">
                  <a:lumMod val="65000"/>
                  <a:lumOff val="35000"/>
                </a:schemeClr>
              </a:solidFill>
              <a:latin typeface="Arial" pitchFamily="34" charset="0"/>
              <a:cs typeface="Arial" pitchFamily="34" charset="0"/>
            </a:rPr>
            <a:t>Certificate in Creative Studies </a:t>
          </a:r>
        </a:p>
      </dsp:txBody>
      <dsp:txXfrm>
        <a:off x="974144" y="4304740"/>
        <a:ext cx="1320259" cy="819747"/>
      </dsp:txXfrm>
    </dsp:sp>
    <dsp:sp modelId="{5C740F90-F340-48E3-9DC6-0E1AFC19AE75}">
      <dsp:nvSpPr>
        <dsp:cNvPr id="0" name=""/>
        <dsp:cNvSpPr/>
      </dsp:nvSpPr>
      <dsp:spPr>
        <a:xfrm>
          <a:off x="2723292" y="4433962"/>
          <a:ext cx="1371265" cy="571440"/>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529DE8E-3F13-45F4-B0C4-826F582E8CD2}">
      <dsp:nvSpPr>
        <dsp:cNvPr id="0" name=""/>
        <dsp:cNvSpPr/>
      </dsp:nvSpPr>
      <dsp:spPr>
        <a:xfrm>
          <a:off x="2875655" y="4578706"/>
          <a:ext cx="1371265" cy="571440"/>
        </a:xfrm>
        <a:prstGeom prst="roundRect">
          <a:avLst>
            <a:gd name="adj" fmla="val 10000"/>
          </a:avLst>
        </a:prstGeom>
        <a:solidFill>
          <a:schemeClr val="lt1">
            <a:alpha val="90000"/>
            <a:hueOff val="0"/>
            <a:satOff val="0"/>
            <a:lumOff val="0"/>
            <a:alphaOff val="0"/>
          </a:schemeClr>
        </a:solidFill>
        <a:ln w="25400" cap="flat" cmpd="sng" algn="ctr">
          <a:solidFill>
            <a:schemeClr val="bg1">
              <a:lumMod val="65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solidFill>
                <a:schemeClr val="tx1">
                  <a:lumMod val="65000"/>
                  <a:lumOff val="35000"/>
                </a:schemeClr>
              </a:solidFill>
              <a:latin typeface="Arial" pitchFamily="34" charset="0"/>
              <a:cs typeface="Arial" pitchFamily="34" charset="0"/>
            </a:rPr>
            <a:t>Certificate in Fashion Studies (Level 4)</a:t>
          </a:r>
        </a:p>
      </dsp:txBody>
      <dsp:txXfrm>
        <a:off x="2892392" y="4595443"/>
        <a:ext cx="1337791" cy="537966"/>
      </dsp:txXfrm>
    </dsp:sp>
    <dsp:sp modelId="{CEDC09B0-11ED-465A-AE25-A628C8805657}">
      <dsp:nvSpPr>
        <dsp:cNvPr id="0" name=""/>
        <dsp:cNvSpPr/>
      </dsp:nvSpPr>
      <dsp:spPr>
        <a:xfrm>
          <a:off x="3946215" y="1546918"/>
          <a:ext cx="1371265" cy="547895"/>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9128506-FF50-4014-987B-A466E143C842}">
      <dsp:nvSpPr>
        <dsp:cNvPr id="0" name=""/>
        <dsp:cNvSpPr/>
      </dsp:nvSpPr>
      <dsp:spPr>
        <a:xfrm>
          <a:off x="4098578" y="1691662"/>
          <a:ext cx="1371265" cy="547895"/>
        </a:xfrm>
        <a:prstGeom prst="roundRect">
          <a:avLst>
            <a:gd name="adj" fmla="val 10000"/>
          </a:avLst>
        </a:prstGeom>
        <a:solidFill>
          <a:schemeClr val="lt1">
            <a:alpha val="90000"/>
            <a:hueOff val="0"/>
            <a:satOff val="0"/>
            <a:lumOff val="0"/>
            <a:alphaOff val="0"/>
          </a:schemeClr>
        </a:solidFill>
        <a:ln w="25400" cap="flat" cmpd="sng" algn="ctr">
          <a:solidFill>
            <a:schemeClr val="bg1">
              <a:lumMod val="65000"/>
            </a:schemeClr>
          </a:solidFill>
          <a:prstDash val="sysDash"/>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solidFill>
                <a:schemeClr val="tx1">
                  <a:lumMod val="65000"/>
                  <a:lumOff val="35000"/>
                </a:schemeClr>
              </a:solidFill>
              <a:latin typeface="Arial" pitchFamily="34" charset="0"/>
              <a:cs typeface="Arial" pitchFamily="34" charset="0"/>
            </a:rPr>
            <a:t>PGCert Des</a:t>
          </a:r>
        </a:p>
        <a:p>
          <a:pPr lvl="0" algn="ctr" defTabSz="488950">
            <a:lnSpc>
              <a:spcPct val="90000"/>
            </a:lnSpc>
            <a:spcBef>
              <a:spcPct val="0"/>
            </a:spcBef>
            <a:spcAft>
              <a:spcPct val="35000"/>
            </a:spcAft>
          </a:pPr>
          <a:r>
            <a:rPr lang="en-US" sz="900" kern="1200">
              <a:solidFill>
                <a:schemeClr val="tx1">
                  <a:lumMod val="65000"/>
                  <a:lumOff val="35000"/>
                </a:schemeClr>
              </a:solidFill>
              <a:latin typeface="Arial" pitchFamily="34" charset="0"/>
              <a:cs typeface="Arial" pitchFamily="34" charset="0"/>
            </a:rPr>
            <a:t>Postgraduate Certificate in Design </a:t>
          </a:r>
        </a:p>
      </dsp:txBody>
      <dsp:txXfrm>
        <a:off x="4114625" y="1707709"/>
        <a:ext cx="1339171" cy="515801"/>
      </dsp:txXfrm>
    </dsp:sp>
    <dsp:sp modelId="{F660B443-1D99-4C17-B968-06D04AF507E4}">
      <dsp:nvSpPr>
        <dsp:cNvPr id="0" name=""/>
        <dsp:cNvSpPr/>
      </dsp:nvSpPr>
      <dsp:spPr>
        <a:xfrm>
          <a:off x="539118" y="1074969"/>
          <a:ext cx="1371265" cy="870753"/>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761D584-EBAB-4F2A-8A78-04AD819DAB0E}">
      <dsp:nvSpPr>
        <dsp:cNvPr id="0" name=""/>
        <dsp:cNvSpPr/>
      </dsp:nvSpPr>
      <dsp:spPr>
        <a:xfrm>
          <a:off x="691481" y="1219714"/>
          <a:ext cx="1371265" cy="870753"/>
        </a:xfrm>
        <a:prstGeom prst="roundRect">
          <a:avLst>
            <a:gd name="adj" fmla="val 10000"/>
          </a:avLst>
        </a:prstGeom>
        <a:noFill/>
        <a:ln w="25400" cap="flat" cmpd="sng" algn="ctr">
          <a:solidFill>
            <a:schemeClr val="bg1">
              <a:lumMod val="65000"/>
            </a:schemeClr>
          </a:solidFill>
          <a:prstDash val="sysDash"/>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solidFill>
                <a:schemeClr val="tx1">
                  <a:lumMod val="65000"/>
                  <a:lumOff val="35000"/>
                </a:schemeClr>
              </a:solidFill>
              <a:latin typeface="Arial" pitchFamily="34" charset="0"/>
              <a:cs typeface="Arial" pitchFamily="34" charset="0"/>
            </a:rPr>
            <a:t>BDes (Hons)</a:t>
          </a:r>
        </a:p>
        <a:p>
          <a:pPr lvl="0" algn="ctr" defTabSz="488950">
            <a:lnSpc>
              <a:spcPct val="90000"/>
            </a:lnSpc>
            <a:spcBef>
              <a:spcPct val="0"/>
            </a:spcBef>
            <a:spcAft>
              <a:spcPct val="35000"/>
            </a:spcAft>
          </a:pPr>
          <a:r>
            <a:rPr lang="en-US" sz="900" kern="1200">
              <a:solidFill>
                <a:schemeClr val="tx1">
                  <a:lumMod val="65000"/>
                  <a:lumOff val="35000"/>
                </a:schemeClr>
              </a:solidFill>
              <a:latin typeface="Arial" pitchFamily="34" charset="0"/>
              <a:cs typeface="Arial" pitchFamily="34" charset="0"/>
            </a:rPr>
            <a:t>Bachelor of Design Honours</a:t>
          </a:r>
        </a:p>
      </dsp:txBody>
      <dsp:txXfrm>
        <a:off x="716984" y="1245217"/>
        <a:ext cx="1320259" cy="819747"/>
      </dsp:txXfrm>
    </dsp:sp>
    <dsp:sp modelId="{F45C1BA1-00C9-47EF-9E6F-CD2D1F056782}">
      <dsp:nvSpPr>
        <dsp:cNvPr id="0" name=""/>
        <dsp:cNvSpPr/>
      </dsp:nvSpPr>
      <dsp:spPr>
        <a:xfrm>
          <a:off x="3110268" y="2492874"/>
          <a:ext cx="1080776" cy="870753"/>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B8D50A3-21C9-424F-906D-559AF8E05A7B}">
      <dsp:nvSpPr>
        <dsp:cNvPr id="0" name=""/>
        <dsp:cNvSpPr/>
      </dsp:nvSpPr>
      <dsp:spPr>
        <a:xfrm>
          <a:off x="3262631" y="2637618"/>
          <a:ext cx="1080776" cy="870753"/>
        </a:xfrm>
        <a:prstGeom prst="roundRect">
          <a:avLst>
            <a:gd name="adj" fmla="val 10000"/>
          </a:avLst>
        </a:prstGeom>
        <a:solidFill>
          <a:schemeClr val="lt1">
            <a:alpha val="90000"/>
            <a:hueOff val="0"/>
            <a:satOff val="0"/>
            <a:lumOff val="0"/>
            <a:alphaOff val="0"/>
          </a:schemeClr>
        </a:solidFill>
        <a:ln w="25400" cap="flat" cmpd="sng" algn="ctr">
          <a:solidFill>
            <a:schemeClr val="bg1">
              <a:lumMod val="65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solidFill>
                <a:schemeClr val="tx1">
                  <a:lumMod val="65000"/>
                  <a:lumOff val="35000"/>
                </a:schemeClr>
              </a:solidFill>
              <a:latin typeface="Arial" pitchFamily="34" charset="0"/>
              <a:cs typeface="Arial" pitchFamily="34" charset="0"/>
            </a:rPr>
            <a:t>GradDip Design</a:t>
          </a:r>
        </a:p>
        <a:p>
          <a:pPr lvl="0" algn="ctr" defTabSz="488950">
            <a:lnSpc>
              <a:spcPct val="90000"/>
            </a:lnSpc>
            <a:spcBef>
              <a:spcPct val="0"/>
            </a:spcBef>
            <a:spcAft>
              <a:spcPct val="35000"/>
            </a:spcAft>
          </a:pPr>
          <a:r>
            <a:rPr lang="en-US" sz="900" kern="1200">
              <a:solidFill>
                <a:schemeClr val="tx1">
                  <a:lumMod val="65000"/>
                  <a:lumOff val="35000"/>
                </a:schemeClr>
              </a:solidFill>
              <a:latin typeface="Arial" pitchFamily="34" charset="0"/>
              <a:cs typeface="Arial" pitchFamily="34" charset="0"/>
            </a:rPr>
            <a:t>Graduate Diploma in Design (Specialty)</a:t>
          </a:r>
        </a:p>
      </dsp:txBody>
      <dsp:txXfrm>
        <a:off x="3288134" y="2663121"/>
        <a:ext cx="1029770" cy="819747"/>
      </dsp:txXfrm>
    </dsp:sp>
    <dsp:sp modelId="{9443EF75-979F-4CE2-9F6B-4E06049E2DBD}">
      <dsp:nvSpPr>
        <dsp:cNvPr id="0" name=""/>
        <dsp:cNvSpPr/>
      </dsp:nvSpPr>
      <dsp:spPr>
        <a:xfrm>
          <a:off x="4481860" y="2558241"/>
          <a:ext cx="1080776" cy="870753"/>
        </a:xfrm>
        <a:prstGeom prst="roundRect">
          <a:avLst>
            <a:gd name="adj" fmla="val 10000"/>
          </a:avLst>
        </a:prstGeom>
        <a:no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sp>
    <dsp:sp modelId="{5B159623-E956-492C-B7A9-894FF89D02B1}">
      <dsp:nvSpPr>
        <dsp:cNvPr id="0" name=""/>
        <dsp:cNvSpPr/>
      </dsp:nvSpPr>
      <dsp:spPr>
        <a:xfrm>
          <a:off x="4634223" y="2702985"/>
          <a:ext cx="1080776" cy="870753"/>
        </a:xfrm>
        <a:prstGeom prst="roundRect">
          <a:avLst>
            <a:gd name="adj" fmla="val 10000"/>
          </a:avLst>
        </a:prstGeom>
        <a:solidFill>
          <a:schemeClr val="lt1">
            <a:alpha val="90000"/>
            <a:hueOff val="0"/>
            <a:satOff val="0"/>
            <a:lumOff val="0"/>
            <a:alphaOff val="0"/>
          </a:schemeClr>
        </a:solidFill>
        <a:ln w="25400" cap="flat" cmpd="sng" algn="ctr">
          <a:solidFill>
            <a:schemeClr val="bg1">
              <a:lumMod val="65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b="0" kern="1200">
              <a:solidFill>
                <a:schemeClr val="tx1">
                  <a:lumMod val="65000"/>
                  <a:lumOff val="35000"/>
                </a:schemeClr>
              </a:solidFill>
              <a:latin typeface="Arial" pitchFamily="34" charset="0"/>
              <a:cs typeface="Arial" pitchFamily="34" charset="0"/>
            </a:rPr>
            <a:t>External applicants who meet entry criteria</a:t>
          </a:r>
        </a:p>
      </dsp:txBody>
      <dsp:txXfrm>
        <a:off x="4659726" y="2728488"/>
        <a:ext cx="1029770" cy="81974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49DC630FC74A4290C70E25C7617848" ma:contentTypeVersion="8" ma:contentTypeDescription="Create a new document." ma:contentTypeScope="" ma:versionID="707e726a136a55c751d3ee3e792b67f3">
  <xsd:schema xmlns:xsd="http://www.w3.org/2001/XMLSchema" xmlns:xs="http://www.w3.org/2001/XMLSchema" xmlns:p="http://schemas.microsoft.com/office/2006/metadata/properties" xmlns:ns2="7e9a8550-e539-4dc3-965b-8d5a5317d50e" xmlns:ns3="1a3b9cff-da8b-4d06-b24b-c93ccb79bbb5" targetNamespace="http://schemas.microsoft.com/office/2006/metadata/properties" ma:root="true" ma:fieldsID="0b1129dcbc5b607944c7608ffb33e28d" ns2:_="" ns3:_="">
    <xsd:import namespace="7e9a8550-e539-4dc3-965b-8d5a5317d50e"/>
    <xsd:import namespace="1a3b9cff-da8b-4d06-b24b-c93ccb79bbb5"/>
    <xsd:element name="properties">
      <xsd:complexType>
        <xsd:sequence>
          <xsd:element name="documentManagement">
            <xsd:complexType>
              <xsd:all>
                <xsd:element ref="ns2:Team" minOccurs="0"/>
                <xsd:element ref="ns3:Document_x0020_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9a8550-e539-4dc3-965b-8d5a5317d50e" elementFormDefault="qualified">
    <xsd:import namespace="http://schemas.microsoft.com/office/2006/documentManagement/types"/>
    <xsd:import namespace="http://schemas.microsoft.com/office/infopath/2007/PartnerControls"/>
    <xsd:element name="Team" ma:index="8" nillable="true" ma:displayName="Team" ma:list="{01b3d7a3-fbad-40b1-b44c-459ff5a6ad6a}" ma:internalName="Team0" ma:showField="Team_x0020_Name" ma:web="7e9a8550-e539-4dc3-965b-8d5a5317d50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a3b9cff-da8b-4d06-b24b-c93ccb79bbb5" elementFormDefault="qualified">
    <xsd:import namespace="http://schemas.microsoft.com/office/2006/documentManagement/types"/>
    <xsd:import namespace="http://schemas.microsoft.com/office/infopath/2007/PartnerControls"/>
    <xsd:element name="Document_x0020_Category" ma:index="9" nillable="true" ma:displayName="Document Category" ma:default="None" ma:format="Dropdown" ma:internalName="Document_x0020_Category">
      <xsd:simpleType>
        <xsd:union memberTypes="dms:Text">
          <xsd:simpleType>
            <xsd:restriction base="dms:Choice">
              <xsd:enumeration value="Academic Board"/>
              <xsd:enumeration value="Council papers"/>
              <xsd:enumeration value="Corporate Operational"/>
              <xsd:enumeration value="Documents"/>
              <xsd:enumeration value="EBS User Guides"/>
              <xsd:enumeration value="Forms"/>
              <xsd:enumeration value="Guidelines"/>
              <xsd:enumeration value="Key documents"/>
              <xsd:enumeration value="Maori Protocols"/>
              <xsd:enumeration value="Research"/>
              <xsd:enumeration value="Reports"/>
              <xsd:enumeration value="Strategy and Supporting Frameworks"/>
              <xsd:enumeration value="Surveys"/>
              <xsd:enumeration value="Templates"/>
              <xsd:enumeration value="User Guides"/>
              <xsd:enumeration value="Yearly calendars"/>
              <xsd:enumeration value="Learning Link"/>
              <xsd:enumeration value="None"/>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ED534-EABC-48DD-80C3-AC231C95B52B}">
  <ds:schemaRefs>
    <ds:schemaRef ds:uri="http://schemas.microsoft.com/sharepoint/v3/contenttype/forms"/>
  </ds:schemaRefs>
</ds:datastoreItem>
</file>

<file path=customXml/itemProps2.xml><?xml version="1.0" encoding="utf-8"?>
<ds:datastoreItem xmlns:ds="http://schemas.openxmlformats.org/officeDocument/2006/customXml" ds:itemID="{1C814470-EA85-4649-8FA4-89EC523C06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9a8550-e539-4dc3-965b-8d5a5317d50e"/>
    <ds:schemaRef ds:uri="1a3b9cff-da8b-4d06-b24b-c93ccb79bb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05C437-3759-44EA-B87C-C61DD5A667CA}">
  <ds:schemaRefs>
    <ds:schemaRef ds:uri="http://schemas.microsoft.com/office/2006/metadata/longProperties"/>
  </ds:schemaRefs>
</ds:datastoreItem>
</file>

<file path=customXml/itemProps4.xml><?xml version="1.0" encoding="utf-8"?>
<ds:datastoreItem xmlns:ds="http://schemas.openxmlformats.org/officeDocument/2006/customXml" ds:itemID="{169193E7-2C05-442E-9810-D8DBE4957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135</Pages>
  <Words>72144</Words>
  <Characters>411221</Characters>
  <Application>Microsoft Office Word</Application>
  <DocSecurity>0</DocSecurity>
  <Lines>3426</Lines>
  <Paragraphs>964</Paragraphs>
  <ScaleCrop>false</ScaleCrop>
  <HeadingPairs>
    <vt:vector size="2" baseType="variant">
      <vt:variant>
        <vt:lpstr>Title</vt:lpstr>
      </vt:variant>
      <vt:variant>
        <vt:i4>1</vt:i4>
      </vt:variant>
    </vt:vector>
  </HeadingPairs>
  <TitlesOfParts>
    <vt:vector size="1" baseType="lpstr">
      <vt:lpstr>PG Suite Design Programme Document</vt:lpstr>
    </vt:vector>
  </TitlesOfParts>
  <Company>Otago Polytechnic</Company>
  <LinksUpToDate>false</LinksUpToDate>
  <CharactersWithSpaces>482401</CharactersWithSpaces>
  <SharedDoc>false</SharedDoc>
  <HLinks>
    <vt:vector size="510" baseType="variant">
      <vt:variant>
        <vt:i4>7077926</vt:i4>
      </vt:variant>
      <vt:variant>
        <vt:i4>722</vt:i4>
      </vt:variant>
      <vt:variant>
        <vt:i4>0</vt:i4>
      </vt:variant>
      <vt:variant>
        <vt:i4>5</vt:i4>
      </vt:variant>
      <vt:variant>
        <vt:lpwstr>http://www.op.ac.nz/assets/policies/AP0707.04-Monitoring-of-Degree-and-Postgraduate-Qualifications.pdf</vt:lpwstr>
      </vt:variant>
      <vt:variant>
        <vt:lpwstr/>
      </vt:variant>
      <vt:variant>
        <vt:i4>6094965</vt:i4>
      </vt:variant>
      <vt:variant>
        <vt:i4>707</vt:i4>
      </vt:variant>
      <vt:variant>
        <vt:i4>0</vt:i4>
      </vt:variant>
      <vt:variant>
        <vt:i4>5</vt:i4>
      </vt:variant>
      <vt:variant>
        <vt:lpwstr>http://www.op.ac.nz/students/support/</vt:lpwstr>
      </vt:variant>
      <vt:variant>
        <vt:lpwstr/>
      </vt:variant>
      <vt:variant>
        <vt:i4>3670076</vt:i4>
      </vt:variant>
      <vt:variant>
        <vt:i4>700</vt:i4>
      </vt:variant>
      <vt:variant>
        <vt:i4>0</vt:i4>
      </vt:variant>
      <vt:variant>
        <vt:i4>5</vt:i4>
      </vt:variant>
      <vt:variant>
        <vt:lpwstr>http://www.op.ac.nz/assets/policies/AP0908.00-Moderation-of-Assessment.pdf</vt:lpwstr>
      </vt:variant>
      <vt:variant>
        <vt:lpwstr/>
      </vt:variant>
      <vt:variant>
        <vt:i4>1966098</vt:i4>
      </vt:variant>
      <vt:variant>
        <vt:i4>693</vt:i4>
      </vt:variant>
      <vt:variant>
        <vt:i4>0</vt:i4>
      </vt:variant>
      <vt:variant>
        <vt:i4>5</vt:i4>
      </vt:variant>
      <vt:variant>
        <vt:lpwstr>http://www.op.ac.nz/assets/policies/AP0900.05-Assessment.pdf</vt:lpwstr>
      </vt:variant>
      <vt:variant>
        <vt:lpwstr/>
      </vt:variant>
      <vt:variant>
        <vt:i4>3211298</vt:i4>
      </vt:variant>
      <vt:variant>
        <vt:i4>688</vt:i4>
      </vt:variant>
      <vt:variant>
        <vt:i4>0</vt:i4>
      </vt:variant>
      <vt:variant>
        <vt:i4>5</vt:i4>
      </vt:variant>
      <vt:variant>
        <vt:lpwstr>http://www.op.ac.nz/assets/policies/AP0600.05-Academic-Appeal-Process-for-Students.pdf</vt:lpwstr>
      </vt:variant>
      <vt:variant>
        <vt:lpwstr/>
      </vt:variant>
      <vt:variant>
        <vt:i4>2621528</vt:i4>
      </vt:variant>
      <vt:variant>
        <vt:i4>683</vt:i4>
      </vt:variant>
      <vt:variant>
        <vt:i4>0</vt:i4>
      </vt:variant>
      <vt:variant>
        <vt:i4>5</vt:i4>
      </vt:variant>
      <vt:variant>
        <vt:lpwstr>http://www.op.ac.nz/assets/policies/AP0907.00-Impaired-Performance-Aegrotat.pdf</vt:lpwstr>
      </vt:variant>
      <vt:variant>
        <vt:lpwstr/>
      </vt:variant>
      <vt:variant>
        <vt:i4>6815784</vt:i4>
      </vt:variant>
      <vt:variant>
        <vt:i4>678</vt:i4>
      </vt:variant>
      <vt:variant>
        <vt:i4>0</vt:i4>
      </vt:variant>
      <vt:variant>
        <vt:i4>5</vt:i4>
      </vt:variant>
      <vt:variant>
        <vt:lpwstr>http://www.op.ac.nz/assets/policies/AP0910.00-Assessment-Committee.pdf</vt:lpwstr>
      </vt:variant>
      <vt:variant>
        <vt:lpwstr/>
      </vt:variant>
      <vt:variant>
        <vt:i4>1966098</vt:i4>
      </vt:variant>
      <vt:variant>
        <vt:i4>673</vt:i4>
      </vt:variant>
      <vt:variant>
        <vt:i4>0</vt:i4>
      </vt:variant>
      <vt:variant>
        <vt:i4>5</vt:i4>
      </vt:variant>
      <vt:variant>
        <vt:lpwstr>http://www.op.ac.nz/assets/policies/AP0900.05-Assessment.pdf</vt:lpwstr>
      </vt:variant>
      <vt:variant>
        <vt:lpwstr/>
      </vt:variant>
      <vt:variant>
        <vt:i4>6881363</vt:i4>
      </vt:variant>
      <vt:variant>
        <vt:i4>668</vt:i4>
      </vt:variant>
      <vt:variant>
        <vt:i4>0</vt:i4>
      </vt:variant>
      <vt:variant>
        <vt:i4>5</vt:i4>
      </vt:variant>
      <vt:variant>
        <vt:lpwstr>http://www.op.ac.nz/assets/policies/AP0501.09-Recognition-of-Prior-Learning.pdf</vt:lpwstr>
      </vt:variant>
      <vt:variant>
        <vt:lpwstr/>
      </vt:variant>
      <vt:variant>
        <vt:i4>4259845</vt:i4>
      </vt:variant>
      <vt:variant>
        <vt:i4>663</vt:i4>
      </vt:variant>
      <vt:variant>
        <vt:i4>0</vt:i4>
      </vt:variant>
      <vt:variant>
        <vt:i4>5</vt:i4>
      </vt:variant>
      <vt:variant>
        <vt:lpwstr>http://www.op.ac.nz/assets/policies/AP0520.00-English-Language-Requirements-for-Those-for-whom-English-is-an-Additional-Language.pdf</vt:lpwstr>
      </vt:variant>
      <vt:variant>
        <vt:lpwstr/>
      </vt:variant>
      <vt:variant>
        <vt:i4>4587556</vt:i4>
      </vt:variant>
      <vt:variant>
        <vt:i4>420</vt:i4>
      </vt:variant>
      <vt:variant>
        <vt:i4>0</vt:i4>
      </vt:variant>
      <vt:variant>
        <vt:i4>5</vt:i4>
      </vt:variant>
      <vt:variant>
        <vt:lpwstr>http://www.nzqa.govt.nz/about-us/our-role/legislation/nzqa-rules/nzqf-related-rules/programme-approval-and-accreditation/app-2/the-table/</vt:lpwstr>
      </vt:variant>
      <vt:variant>
        <vt:lpwstr/>
      </vt:variant>
      <vt:variant>
        <vt:i4>4128856</vt:i4>
      </vt:variant>
      <vt:variant>
        <vt:i4>411</vt:i4>
      </vt:variant>
      <vt:variant>
        <vt:i4>0</vt:i4>
      </vt:variant>
      <vt:variant>
        <vt:i4>5</vt:i4>
      </vt:variant>
      <vt:variant>
        <vt:lpwstr>http://www.op.ac.nz/enterprise/</vt:lpwstr>
      </vt:variant>
      <vt:variant>
        <vt:lpwstr/>
      </vt:variant>
      <vt:variant>
        <vt:i4>524353</vt:i4>
      </vt:variant>
      <vt:variant>
        <vt:i4>408</vt:i4>
      </vt:variant>
      <vt:variant>
        <vt:i4>0</vt:i4>
      </vt:variant>
      <vt:variant>
        <vt:i4>5</vt:i4>
      </vt:variant>
      <vt:variant>
        <vt:lpwstr>http://www.op.ac.nz/about-us/kai-tahumaori/maori-strategic-framework</vt:lpwstr>
      </vt:variant>
      <vt:variant>
        <vt:lpwstr/>
      </vt:variant>
      <vt:variant>
        <vt:i4>7602245</vt:i4>
      </vt:variant>
      <vt:variant>
        <vt:i4>405</vt:i4>
      </vt:variant>
      <vt:variant>
        <vt:i4>0</vt:i4>
      </vt:variant>
      <vt:variant>
        <vt:i4>5</vt:i4>
      </vt:variant>
      <vt:variant>
        <vt:lpwstr>http://www.op.ac.nz/about-us/sustainability</vt:lpwstr>
      </vt:variant>
      <vt:variant>
        <vt:lpwstr/>
      </vt:variant>
      <vt:variant>
        <vt:i4>4325483</vt:i4>
      </vt:variant>
      <vt:variant>
        <vt:i4>402</vt:i4>
      </vt:variant>
      <vt:variant>
        <vt:i4>0</vt:i4>
      </vt:variant>
      <vt:variant>
        <vt:i4>5</vt:i4>
      </vt:variant>
      <vt:variant>
        <vt:lpwstr>https://www.op.ac.nz/assets/PDFs/2013-Strategic-Goals/2013-OP-Learning-Teaching-Strategic-Framework-FINAL.pdf</vt:lpwstr>
      </vt:variant>
      <vt:variant>
        <vt:lpwstr/>
      </vt:variant>
      <vt:variant>
        <vt:i4>1245186</vt:i4>
      </vt:variant>
      <vt:variant>
        <vt:i4>395</vt:i4>
      </vt:variant>
      <vt:variant>
        <vt:i4>0</vt:i4>
      </vt:variant>
      <vt:variant>
        <vt:i4>5</vt:i4>
      </vt:variant>
      <vt:variant>
        <vt:lpwstr/>
      </vt:variant>
      <vt:variant>
        <vt:lpwstr>_Toc415665065</vt:lpwstr>
      </vt:variant>
      <vt:variant>
        <vt:i4>1245187</vt:i4>
      </vt:variant>
      <vt:variant>
        <vt:i4>389</vt:i4>
      </vt:variant>
      <vt:variant>
        <vt:i4>0</vt:i4>
      </vt:variant>
      <vt:variant>
        <vt:i4>5</vt:i4>
      </vt:variant>
      <vt:variant>
        <vt:lpwstr/>
      </vt:variant>
      <vt:variant>
        <vt:lpwstr>_Toc415665064</vt:lpwstr>
      </vt:variant>
      <vt:variant>
        <vt:i4>1245188</vt:i4>
      </vt:variant>
      <vt:variant>
        <vt:i4>383</vt:i4>
      </vt:variant>
      <vt:variant>
        <vt:i4>0</vt:i4>
      </vt:variant>
      <vt:variant>
        <vt:i4>5</vt:i4>
      </vt:variant>
      <vt:variant>
        <vt:lpwstr/>
      </vt:variant>
      <vt:variant>
        <vt:lpwstr>_Toc415665063</vt:lpwstr>
      </vt:variant>
      <vt:variant>
        <vt:i4>1245189</vt:i4>
      </vt:variant>
      <vt:variant>
        <vt:i4>377</vt:i4>
      </vt:variant>
      <vt:variant>
        <vt:i4>0</vt:i4>
      </vt:variant>
      <vt:variant>
        <vt:i4>5</vt:i4>
      </vt:variant>
      <vt:variant>
        <vt:lpwstr/>
      </vt:variant>
      <vt:variant>
        <vt:lpwstr>_Toc415665062</vt:lpwstr>
      </vt:variant>
      <vt:variant>
        <vt:i4>1245190</vt:i4>
      </vt:variant>
      <vt:variant>
        <vt:i4>371</vt:i4>
      </vt:variant>
      <vt:variant>
        <vt:i4>0</vt:i4>
      </vt:variant>
      <vt:variant>
        <vt:i4>5</vt:i4>
      </vt:variant>
      <vt:variant>
        <vt:lpwstr/>
      </vt:variant>
      <vt:variant>
        <vt:lpwstr>_Toc415665061</vt:lpwstr>
      </vt:variant>
      <vt:variant>
        <vt:i4>1245191</vt:i4>
      </vt:variant>
      <vt:variant>
        <vt:i4>365</vt:i4>
      </vt:variant>
      <vt:variant>
        <vt:i4>0</vt:i4>
      </vt:variant>
      <vt:variant>
        <vt:i4>5</vt:i4>
      </vt:variant>
      <vt:variant>
        <vt:lpwstr/>
      </vt:variant>
      <vt:variant>
        <vt:lpwstr>_Toc415665060</vt:lpwstr>
      </vt:variant>
      <vt:variant>
        <vt:i4>1048590</vt:i4>
      </vt:variant>
      <vt:variant>
        <vt:i4>359</vt:i4>
      </vt:variant>
      <vt:variant>
        <vt:i4>0</vt:i4>
      </vt:variant>
      <vt:variant>
        <vt:i4>5</vt:i4>
      </vt:variant>
      <vt:variant>
        <vt:lpwstr/>
      </vt:variant>
      <vt:variant>
        <vt:lpwstr>_Toc415665059</vt:lpwstr>
      </vt:variant>
      <vt:variant>
        <vt:i4>1048591</vt:i4>
      </vt:variant>
      <vt:variant>
        <vt:i4>353</vt:i4>
      </vt:variant>
      <vt:variant>
        <vt:i4>0</vt:i4>
      </vt:variant>
      <vt:variant>
        <vt:i4>5</vt:i4>
      </vt:variant>
      <vt:variant>
        <vt:lpwstr/>
      </vt:variant>
      <vt:variant>
        <vt:lpwstr>_Toc415665058</vt:lpwstr>
      </vt:variant>
      <vt:variant>
        <vt:i4>1048576</vt:i4>
      </vt:variant>
      <vt:variant>
        <vt:i4>347</vt:i4>
      </vt:variant>
      <vt:variant>
        <vt:i4>0</vt:i4>
      </vt:variant>
      <vt:variant>
        <vt:i4>5</vt:i4>
      </vt:variant>
      <vt:variant>
        <vt:lpwstr/>
      </vt:variant>
      <vt:variant>
        <vt:lpwstr>_Toc415665057</vt:lpwstr>
      </vt:variant>
      <vt:variant>
        <vt:i4>1048577</vt:i4>
      </vt:variant>
      <vt:variant>
        <vt:i4>341</vt:i4>
      </vt:variant>
      <vt:variant>
        <vt:i4>0</vt:i4>
      </vt:variant>
      <vt:variant>
        <vt:i4>5</vt:i4>
      </vt:variant>
      <vt:variant>
        <vt:lpwstr/>
      </vt:variant>
      <vt:variant>
        <vt:lpwstr>_Toc415665056</vt:lpwstr>
      </vt:variant>
      <vt:variant>
        <vt:i4>1048578</vt:i4>
      </vt:variant>
      <vt:variant>
        <vt:i4>335</vt:i4>
      </vt:variant>
      <vt:variant>
        <vt:i4>0</vt:i4>
      </vt:variant>
      <vt:variant>
        <vt:i4>5</vt:i4>
      </vt:variant>
      <vt:variant>
        <vt:lpwstr/>
      </vt:variant>
      <vt:variant>
        <vt:lpwstr>_Toc415665055</vt:lpwstr>
      </vt:variant>
      <vt:variant>
        <vt:i4>1048579</vt:i4>
      </vt:variant>
      <vt:variant>
        <vt:i4>329</vt:i4>
      </vt:variant>
      <vt:variant>
        <vt:i4>0</vt:i4>
      </vt:variant>
      <vt:variant>
        <vt:i4>5</vt:i4>
      </vt:variant>
      <vt:variant>
        <vt:lpwstr/>
      </vt:variant>
      <vt:variant>
        <vt:lpwstr>_Toc415665054</vt:lpwstr>
      </vt:variant>
      <vt:variant>
        <vt:i4>1048580</vt:i4>
      </vt:variant>
      <vt:variant>
        <vt:i4>323</vt:i4>
      </vt:variant>
      <vt:variant>
        <vt:i4>0</vt:i4>
      </vt:variant>
      <vt:variant>
        <vt:i4>5</vt:i4>
      </vt:variant>
      <vt:variant>
        <vt:lpwstr/>
      </vt:variant>
      <vt:variant>
        <vt:lpwstr>_Toc415665053</vt:lpwstr>
      </vt:variant>
      <vt:variant>
        <vt:i4>1048581</vt:i4>
      </vt:variant>
      <vt:variant>
        <vt:i4>317</vt:i4>
      </vt:variant>
      <vt:variant>
        <vt:i4>0</vt:i4>
      </vt:variant>
      <vt:variant>
        <vt:i4>5</vt:i4>
      </vt:variant>
      <vt:variant>
        <vt:lpwstr/>
      </vt:variant>
      <vt:variant>
        <vt:lpwstr>_Toc415665052</vt:lpwstr>
      </vt:variant>
      <vt:variant>
        <vt:i4>1048582</vt:i4>
      </vt:variant>
      <vt:variant>
        <vt:i4>311</vt:i4>
      </vt:variant>
      <vt:variant>
        <vt:i4>0</vt:i4>
      </vt:variant>
      <vt:variant>
        <vt:i4>5</vt:i4>
      </vt:variant>
      <vt:variant>
        <vt:lpwstr/>
      </vt:variant>
      <vt:variant>
        <vt:lpwstr>_Toc415665051</vt:lpwstr>
      </vt:variant>
      <vt:variant>
        <vt:i4>1048583</vt:i4>
      </vt:variant>
      <vt:variant>
        <vt:i4>305</vt:i4>
      </vt:variant>
      <vt:variant>
        <vt:i4>0</vt:i4>
      </vt:variant>
      <vt:variant>
        <vt:i4>5</vt:i4>
      </vt:variant>
      <vt:variant>
        <vt:lpwstr/>
      </vt:variant>
      <vt:variant>
        <vt:lpwstr>_Toc415665050</vt:lpwstr>
      </vt:variant>
      <vt:variant>
        <vt:i4>1114126</vt:i4>
      </vt:variant>
      <vt:variant>
        <vt:i4>299</vt:i4>
      </vt:variant>
      <vt:variant>
        <vt:i4>0</vt:i4>
      </vt:variant>
      <vt:variant>
        <vt:i4>5</vt:i4>
      </vt:variant>
      <vt:variant>
        <vt:lpwstr/>
      </vt:variant>
      <vt:variant>
        <vt:lpwstr>_Toc415665049</vt:lpwstr>
      </vt:variant>
      <vt:variant>
        <vt:i4>1114127</vt:i4>
      </vt:variant>
      <vt:variant>
        <vt:i4>293</vt:i4>
      </vt:variant>
      <vt:variant>
        <vt:i4>0</vt:i4>
      </vt:variant>
      <vt:variant>
        <vt:i4>5</vt:i4>
      </vt:variant>
      <vt:variant>
        <vt:lpwstr/>
      </vt:variant>
      <vt:variant>
        <vt:lpwstr>_Toc415665048</vt:lpwstr>
      </vt:variant>
      <vt:variant>
        <vt:i4>1114112</vt:i4>
      </vt:variant>
      <vt:variant>
        <vt:i4>287</vt:i4>
      </vt:variant>
      <vt:variant>
        <vt:i4>0</vt:i4>
      </vt:variant>
      <vt:variant>
        <vt:i4>5</vt:i4>
      </vt:variant>
      <vt:variant>
        <vt:lpwstr/>
      </vt:variant>
      <vt:variant>
        <vt:lpwstr>_Toc415665047</vt:lpwstr>
      </vt:variant>
      <vt:variant>
        <vt:i4>1114113</vt:i4>
      </vt:variant>
      <vt:variant>
        <vt:i4>281</vt:i4>
      </vt:variant>
      <vt:variant>
        <vt:i4>0</vt:i4>
      </vt:variant>
      <vt:variant>
        <vt:i4>5</vt:i4>
      </vt:variant>
      <vt:variant>
        <vt:lpwstr/>
      </vt:variant>
      <vt:variant>
        <vt:lpwstr>_Toc415665046</vt:lpwstr>
      </vt:variant>
      <vt:variant>
        <vt:i4>1114114</vt:i4>
      </vt:variant>
      <vt:variant>
        <vt:i4>275</vt:i4>
      </vt:variant>
      <vt:variant>
        <vt:i4>0</vt:i4>
      </vt:variant>
      <vt:variant>
        <vt:i4>5</vt:i4>
      </vt:variant>
      <vt:variant>
        <vt:lpwstr/>
      </vt:variant>
      <vt:variant>
        <vt:lpwstr>_Toc415665045</vt:lpwstr>
      </vt:variant>
      <vt:variant>
        <vt:i4>1114115</vt:i4>
      </vt:variant>
      <vt:variant>
        <vt:i4>269</vt:i4>
      </vt:variant>
      <vt:variant>
        <vt:i4>0</vt:i4>
      </vt:variant>
      <vt:variant>
        <vt:i4>5</vt:i4>
      </vt:variant>
      <vt:variant>
        <vt:lpwstr/>
      </vt:variant>
      <vt:variant>
        <vt:lpwstr>_Toc415665044</vt:lpwstr>
      </vt:variant>
      <vt:variant>
        <vt:i4>1114116</vt:i4>
      </vt:variant>
      <vt:variant>
        <vt:i4>263</vt:i4>
      </vt:variant>
      <vt:variant>
        <vt:i4>0</vt:i4>
      </vt:variant>
      <vt:variant>
        <vt:i4>5</vt:i4>
      </vt:variant>
      <vt:variant>
        <vt:lpwstr/>
      </vt:variant>
      <vt:variant>
        <vt:lpwstr>_Toc415665043</vt:lpwstr>
      </vt:variant>
      <vt:variant>
        <vt:i4>1114117</vt:i4>
      </vt:variant>
      <vt:variant>
        <vt:i4>257</vt:i4>
      </vt:variant>
      <vt:variant>
        <vt:i4>0</vt:i4>
      </vt:variant>
      <vt:variant>
        <vt:i4>5</vt:i4>
      </vt:variant>
      <vt:variant>
        <vt:lpwstr/>
      </vt:variant>
      <vt:variant>
        <vt:lpwstr>_Toc415665042</vt:lpwstr>
      </vt:variant>
      <vt:variant>
        <vt:i4>1114118</vt:i4>
      </vt:variant>
      <vt:variant>
        <vt:i4>251</vt:i4>
      </vt:variant>
      <vt:variant>
        <vt:i4>0</vt:i4>
      </vt:variant>
      <vt:variant>
        <vt:i4>5</vt:i4>
      </vt:variant>
      <vt:variant>
        <vt:lpwstr/>
      </vt:variant>
      <vt:variant>
        <vt:lpwstr>_Toc415665041</vt:lpwstr>
      </vt:variant>
      <vt:variant>
        <vt:i4>1114119</vt:i4>
      </vt:variant>
      <vt:variant>
        <vt:i4>245</vt:i4>
      </vt:variant>
      <vt:variant>
        <vt:i4>0</vt:i4>
      </vt:variant>
      <vt:variant>
        <vt:i4>5</vt:i4>
      </vt:variant>
      <vt:variant>
        <vt:lpwstr/>
      </vt:variant>
      <vt:variant>
        <vt:lpwstr>_Toc415665040</vt:lpwstr>
      </vt:variant>
      <vt:variant>
        <vt:i4>1441806</vt:i4>
      </vt:variant>
      <vt:variant>
        <vt:i4>239</vt:i4>
      </vt:variant>
      <vt:variant>
        <vt:i4>0</vt:i4>
      </vt:variant>
      <vt:variant>
        <vt:i4>5</vt:i4>
      </vt:variant>
      <vt:variant>
        <vt:lpwstr/>
      </vt:variant>
      <vt:variant>
        <vt:lpwstr>_Toc415665039</vt:lpwstr>
      </vt:variant>
      <vt:variant>
        <vt:i4>1441807</vt:i4>
      </vt:variant>
      <vt:variant>
        <vt:i4>233</vt:i4>
      </vt:variant>
      <vt:variant>
        <vt:i4>0</vt:i4>
      </vt:variant>
      <vt:variant>
        <vt:i4>5</vt:i4>
      </vt:variant>
      <vt:variant>
        <vt:lpwstr/>
      </vt:variant>
      <vt:variant>
        <vt:lpwstr>_Toc415665038</vt:lpwstr>
      </vt:variant>
      <vt:variant>
        <vt:i4>1441792</vt:i4>
      </vt:variant>
      <vt:variant>
        <vt:i4>227</vt:i4>
      </vt:variant>
      <vt:variant>
        <vt:i4>0</vt:i4>
      </vt:variant>
      <vt:variant>
        <vt:i4>5</vt:i4>
      </vt:variant>
      <vt:variant>
        <vt:lpwstr/>
      </vt:variant>
      <vt:variant>
        <vt:lpwstr>_Toc415665037</vt:lpwstr>
      </vt:variant>
      <vt:variant>
        <vt:i4>1441793</vt:i4>
      </vt:variant>
      <vt:variant>
        <vt:i4>221</vt:i4>
      </vt:variant>
      <vt:variant>
        <vt:i4>0</vt:i4>
      </vt:variant>
      <vt:variant>
        <vt:i4>5</vt:i4>
      </vt:variant>
      <vt:variant>
        <vt:lpwstr/>
      </vt:variant>
      <vt:variant>
        <vt:lpwstr>_Toc415665036</vt:lpwstr>
      </vt:variant>
      <vt:variant>
        <vt:i4>1441794</vt:i4>
      </vt:variant>
      <vt:variant>
        <vt:i4>215</vt:i4>
      </vt:variant>
      <vt:variant>
        <vt:i4>0</vt:i4>
      </vt:variant>
      <vt:variant>
        <vt:i4>5</vt:i4>
      </vt:variant>
      <vt:variant>
        <vt:lpwstr/>
      </vt:variant>
      <vt:variant>
        <vt:lpwstr>_Toc415665035</vt:lpwstr>
      </vt:variant>
      <vt:variant>
        <vt:i4>1441795</vt:i4>
      </vt:variant>
      <vt:variant>
        <vt:i4>209</vt:i4>
      </vt:variant>
      <vt:variant>
        <vt:i4>0</vt:i4>
      </vt:variant>
      <vt:variant>
        <vt:i4>5</vt:i4>
      </vt:variant>
      <vt:variant>
        <vt:lpwstr/>
      </vt:variant>
      <vt:variant>
        <vt:lpwstr>_Toc415665034</vt:lpwstr>
      </vt:variant>
      <vt:variant>
        <vt:i4>1441796</vt:i4>
      </vt:variant>
      <vt:variant>
        <vt:i4>203</vt:i4>
      </vt:variant>
      <vt:variant>
        <vt:i4>0</vt:i4>
      </vt:variant>
      <vt:variant>
        <vt:i4>5</vt:i4>
      </vt:variant>
      <vt:variant>
        <vt:lpwstr/>
      </vt:variant>
      <vt:variant>
        <vt:lpwstr>_Toc415665033</vt:lpwstr>
      </vt:variant>
      <vt:variant>
        <vt:i4>1441797</vt:i4>
      </vt:variant>
      <vt:variant>
        <vt:i4>197</vt:i4>
      </vt:variant>
      <vt:variant>
        <vt:i4>0</vt:i4>
      </vt:variant>
      <vt:variant>
        <vt:i4>5</vt:i4>
      </vt:variant>
      <vt:variant>
        <vt:lpwstr/>
      </vt:variant>
      <vt:variant>
        <vt:lpwstr>_Toc415665032</vt:lpwstr>
      </vt:variant>
      <vt:variant>
        <vt:i4>1441798</vt:i4>
      </vt:variant>
      <vt:variant>
        <vt:i4>191</vt:i4>
      </vt:variant>
      <vt:variant>
        <vt:i4>0</vt:i4>
      </vt:variant>
      <vt:variant>
        <vt:i4>5</vt:i4>
      </vt:variant>
      <vt:variant>
        <vt:lpwstr/>
      </vt:variant>
      <vt:variant>
        <vt:lpwstr>_Toc415665031</vt:lpwstr>
      </vt:variant>
      <vt:variant>
        <vt:i4>1441799</vt:i4>
      </vt:variant>
      <vt:variant>
        <vt:i4>185</vt:i4>
      </vt:variant>
      <vt:variant>
        <vt:i4>0</vt:i4>
      </vt:variant>
      <vt:variant>
        <vt:i4>5</vt:i4>
      </vt:variant>
      <vt:variant>
        <vt:lpwstr/>
      </vt:variant>
      <vt:variant>
        <vt:lpwstr>_Toc415665030</vt:lpwstr>
      </vt:variant>
      <vt:variant>
        <vt:i4>1507342</vt:i4>
      </vt:variant>
      <vt:variant>
        <vt:i4>179</vt:i4>
      </vt:variant>
      <vt:variant>
        <vt:i4>0</vt:i4>
      </vt:variant>
      <vt:variant>
        <vt:i4>5</vt:i4>
      </vt:variant>
      <vt:variant>
        <vt:lpwstr/>
      </vt:variant>
      <vt:variant>
        <vt:lpwstr>_Toc415665029</vt:lpwstr>
      </vt:variant>
      <vt:variant>
        <vt:i4>1507343</vt:i4>
      </vt:variant>
      <vt:variant>
        <vt:i4>173</vt:i4>
      </vt:variant>
      <vt:variant>
        <vt:i4>0</vt:i4>
      </vt:variant>
      <vt:variant>
        <vt:i4>5</vt:i4>
      </vt:variant>
      <vt:variant>
        <vt:lpwstr/>
      </vt:variant>
      <vt:variant>
        <vt:lpwstr>_Toc415665028</vt:lpwstr>
      </vt:variant>
      <vt:variant>
        <vt:i4>1507328</vt:i4>
      </vt:variant>
      <vt:variant>
        <vt:i4>167</vt:i4>
      </vt:variant>
      <vt:variant>
        <vt:i4>0</vt:i4>
      </vt:variant>
      <vt:variant>
        <vt:i4>5</vt:i4>
      </vt:variant>
      <vt:variant>
        <vt:lpwstr/>
      </vt:variant>
      <vt:variant>
        <vt:lpwstr>_Toc415665027</vt:lpwstr>
      </vt:variant>
      <vt:variant>
        <vt:i4>1507329</vt:i4>
      </vt:variant>
      <vt:variant>
        <vt:i4>161</vt:i4>
      </vt:variant>
      <vt:variant>
        <vt:i4>0</vt:i4>
      </vt:variant>
      <vt:variant>
        <vt:i4>5</vt:i4>
      </vt:variant>
      <vt:variant>
        <vt:lpwstr/>
      </vt:variant>
      <vt:variant>
        <vt:lpwstr>_Toc415665026</vt:lpwstr>
      </vt:variant>
      <vt:variant>
        <vt:i4>1507330</vt:i4>
      </vt:variant>
      <vt:variant>
        <vt:i4>155</vt:i4>
      </vt:variant>
      <vt:variant>
        <vt:i4>0</vt:i4>
      </vt:variant>
      <vt:variant>
        <vt:i4>5</vt:i4>
      </vt:variant>
      <vt:variant>
        <vt:lpwstr/>
      </vt:variant>
      <vt:variant>
        <vt:lpwstr>_Toc415665025</vt:lpwstr>
      </vt:variant>
      <vt:variant>
        <vt:i4>1507331</vt:i4>
      </vt:variant>
      <vt:variant>
        <vt:i4>149</vt:i4>
      </vt:variant>
      <vt:variant>
        <vt:i4>0</vt:i4>
      </vt:variant>
      <vt:variant>
        <vt:i4>5</vt:i4>
      </vt:variant>
      <vt:variant>
        <vt:lpwstr/>
      </vt:variant>
      <vt:variant>
        <vt:lpwstr>_Toc415665024</vt:lpwstr>
      </vt:variant>
      <vt:variant>
        <vt:i4>1507332</vt:i4>
      </vt:variant>
      <vt:variant>
        <vt:i4>143</vt:i4>
      </vt:variant>
      <vt:variant>
        <vt:i4>0</vt:i4>
      </vt:variant>
      <vt:variant>
        <vt:i4>5</vt:i4>
      </vt:variant>
      <vt:variant>
        <vt:lpwstr/>
      </vt:variant>
      <vt:variant>
        <vt:lpwstr>_Toc415665023</vt:lpwstr>
      </vt:variant>
      <vt:variant>
        <vt:i4>1507333</vt:i4>
      </vt:variant>
      <vt:variant>
        <vt:i4>137</vt:i4>
      </vt:variant>
      <vt:variant>
        <vt:i4>0</vt:i4>
      </vt:variant>
      <vt:variant>
        <vt:i4>5</vt:i4>
      </vt:variant>
      <vt:variant>
        <vt:lpwstr/>
      </vt:variant>
      <vt:variant>
        <vt:lpwstr>_Toc415665022</vt:lpwstr>
      </vt:variant>
      <vt:variant>
        <vt:i4>1507334</vt:i4>
      </vt:variant>
      <vt:variant>
        <vt:i4>131</vt:i4>
      </vt:variant>
      <vt:variant>
        <vt:i4>0</vt:i4>
      </vt:variant>
      <vt:variant>
        <vt:i4>5</vt:i4>
      </vt:variant>
      <vt:variant>
        <vt:lpwstr/>
      </vt:variant>
      <vt:variant>
        <vt:lpwstr>_Toc415665021</vt:lpwstr>
      </vt:variant>
      <vt:variant>
        <vt:i4>1507335</vt:i4>
      </vt:variant>
      <vt:variant>
        <vt:i4>125</vt:i4>
      </vt:variant>
      <vt:variant>
        <vt:i4>0</vt:i4>
      </vt:variant>
      <vt:variant>
        <vt:i4>5</vt:i4>
      </vt:variant>
      <vt:variant>
        <vt:lpwstr/>
      </vt:variant>
      <vt:variant>
        <vt:lpwstr>_Toc415665020</vt:lpwstr>
      </vt:variant>
      <vt:variant>
        <vt:i4>1310734</vt:i4>
      </vt:variant>
      <vt:variant>
        <vt:i4>119</vt:i4>
      </vt:variant>
      <vt:variant>
        <vt:i4>0</vt:i4>
      </vt:variant>
      <vt:variant>
        <vt:i4>5</vt:i4>
      </vt:variant>
      <vt:variant>
        <vt:lpwstr/>
      </vt:variant>
      <vt:variant>
        <vt:lpwstr>_Toc415665019</vt:lpwstr>
      </vt:variant>
      <vt:variant>
        <vt:i4>1310735</vt:i4>
      </vt:variant>
      <vt:variant>
        <vt:i4>113</vt:i4>
      </vt:variant>
      <vt:variant>
        <vt:i4>0</vt:i4>
      </vt:variant>
      <vt:variant>
        <vt:i4>5</vt:i4>
      </vt:variant>
      <vt:variant>
        <vt:lpwstr/>
      </vt:variant>
      <vt:variant>
        <vt:lpwstr>_Toc415665018</vt:lpwstr>
      </vt:variant>
      <vt:variant>
        <vt:i4>1310720</vt:i4>
      </vt:variant>
      <vt:variant>
        <vt:i4>107</vt:i4>
      </vt:variant>
      <vt:variant>
        <vt:i4>0</vt:i4>
      </vt:variant>
      <vt:variant>
        <vt:i4>5</vt:i4>
      </vt:variant>
      <vt:variant>
        <vt:lpwstr/>
      </vt:variant>
      <vt:variant>
        <vt:lpwstr>_Toc415665017</vt:lpwstr>
      </vt:variant>
      <vt:variant>
        <vt:i4>1310721</vt:i4>
      </vt:variant>
      <vt:variant>
        <vt:i4>101</vt:i4>
      </vt:variant>
      <vt:variant>
        <vt:i4>0</vt:i4>
      </vt:variant>
      <vt:variant>
        <vt:i4>5</vt:i4>
      </vt:variant>
      <vt:variant>
        <vt:lpwstr/>
      </vt:variant>
      <vt:variant>
        <vt:lpwstr>_Toc415665016</vt:lpwstr>
      </vt:variant>
      <vt:variant>
        <vt:i4>1310722</vt:i4>
      </vt:variant>
      <vt:variant>
        <vt:i4>95</vt:i4>
      </vt:variant>
      <vt:variant>
        <vt:i4>0</vt:i4>
      </vt:variant>
      <vt:variant>
        <vt:i4>5</vt:i4>
      </vt:variant>
      <vt:variant>
        <vt:lpwstr/>
      </vt:variant>
      <vt:variant>
        <vt:lpwstr>_Toc415665015</vt:lpwstr>
      </vt:variant>
      <vt:variant>
        <vt:i4>1310723</vt:i4>
      </vt:variant>
      <vt:variant>
        <vt:i4>89</vt:i4>
      </vt:variant>
      <vt:variant>
        <vt:i4>0</vt:i4>
      </vt:variant>
      <vt:variant>
        <vt:i4>5</vt:i4>
      </vt:variant>
      <vt:variant>
        <vt:lpwstr/>
      </vt:variant>
      <vt:variant>
        <vt:lpwstr>_Toc415665014</vt:lpwstr>
      </vt:variant>
      <vt:variant>
        <vt:i4>1310724</vt:i4>
      </vt:variant>
      <vt:variant>
        <vt:i4>83</vt:i4>
      </vt:variant>
      <vt:variant>
        <vt:i4>0</vt:i4>
      </vt:variant>
      <vt:variant>
        <vt:i4>5</vt:i4>
      </vt:variant>
      <vt:variant>
        <vt:lpwstr/>
      </vt:variant>
      <vt:variant>
        <vt:lpwstr>_Toc415665013</vt:lpwstr>
      </vt:variant>
      <vt:variant>
        <vt:i4>1310725</vt:i4>
      </vt:variant>
      <vt:variant>
        <vt:i4>77</vt:i4>
      </vt:variant>
      <vt:variant>
        <vt:i4>0</vt:i4>
      </vt:variant>
      <vt:variant>
        <vt:i4>5</vt:i4>
      </vt:variant>
      <vt:variant>
        <vt:lpwstr/>
      </vt:variant>
      <vt:variant>
        <vt:lpwstr>_Toc415665012</vt:lpwstr>
      </vt:variant>
      <vt:variant>
        <vt:i4>1310726</vt:i4>
      </vt:variant>
      <vt:variant>
        <vt:i4>71</vt:i4>
      </vt:variant>
      <vt:variant>
        <vt:i4>0</vt:i4>
      </vt:variant>
      <vt:variant>
        <vt:i4>5</vt:i4>
      </vt:variant>
      <vt:variant>
        <vt:lpwstr/>
      </vt:variant>
      <vt:variant>
        <vt:lpwstr>_Toc415665011</vt:lpwstr>
      </vt:variant>
      <vt:variant>
        <vt:i4>1310727</vt:i4>
      </vt:variant>
      <vt:variant>
        <vt:i4>65</vt:i4>
      </vt:variant>
      <vt:variant>
        <vt:i4>0</vt:i4>
      </vt:variant>
      <vt:variant>
        <vt:i4>5</vt:i4>
      </vt:variant>
      <vt:variant>
        <vt:lpwstr/>
      </vt:variant>
      <vt:variant>
        <vt:lpwstr>_Toc415665010</vt:lpwstr>
      </vt:variant>
      <vt:variant>
        <vt:i4>1376270</vt:i4>
      </vt:variant>
      <vt:variant>
        <vt:i4>59</vt:i4>
      </vt:variant>
      <vt:variant>
        <vt:i4>0</vt:i4>
      </vt:variant>
      <vt:variant>
        <vt:i4>5</vt:i4>
      </vt:variant>
      <vt:variant>
        <vt:lpwstr/>
      </vt:variant>
      <vt:variant>
        <vt:lpwstr>_Toc415665009</vt:lpwstr>
      </vt:variant>
      <vt:variant>
        <vt:i4>1376271</vt:i4>
      </vt:variant>
      <vt:variant>
        <vt:i4>53</vt:i4>
      </vt:variant>
      <vt:variant>
        <vt:i4>0</vt:i4>
      </vt:variant>
      <vt:variant>
        <vt:i4>5</vt:i4>
      </vt:variant>
      <vt:variant>
        <vt:lpwstr/>
      </vt:variant>
      <vt:variant>
        <vt:lpwstr>_Toc415665008</vt:lpwstr>
      </vt:variant>
      <vt:variant>
        <vt:i4>1376256</vt:i4>
      </vt:variant>
      <vt:variant>
        <vt:i4>47</vt:i4>
      </vt:variant>
      <vt:variant>
        <vt:i4>0</vt:i4>
      </vt:variant>
      <vt:variant>
        <vt:i4>5</vt:i4>
      </vt:variant>
      <vt:variant>
        <vt:lpwstr/>
      </vt:variant>
      <vt:variant>
        <vt:lpwstr>_Toc415665007</vt:lpwstr>
      </vt:variant>
      <vt:variant>
        <vt:i4>1376257</vt:i4>
      </vt:variant>
      <vt:variant>
        <vt:i4>41</vt:i4>
      </vt:variant>
      <vt:variant>
        <vt:i4>0</vt:i4>
      </vt:variant>
      <vt:variant>
        <vt:i4>5</vt:i4>
      </vt:variant>
      <vt:variant>
        <vt:lpwstr/>
      </vt:variant>
      <vt:variant>
        <vt:lpwstr>_Toc415665006</vt:lpwstr>
      </vt:variant>
      <vt:variant>
        <vt:i4>1376258</vt:i4>
      </vt:variant>
      <vt:variant>
        <vt:i4>35</vt:i4>
      </vt:variant>
      <vt:variant>
        <vt:i4>0</vt:i4>
      </vt:variant>
      <vt:variant>
        <vt:i4>5</vt:i4>
      </vt:variant>
      <vt:variant>
        <vt:lpwstr/>
      </vt:variant>
      <vt:variant>
        <vt:lpwstr>_Toc415665005</vt:lpwstr>
      </vt:variant>
      <vt:variant>
        <vt:i4>1376259</vt:i4>
      </vt:variant>
      <vt:variant>
        <vt:i4>29</vt:i4>
      </vt:variant>
      <vt:variant>
        <vt:i4>0</vt:i4>
      </vt:variant>
      <vt:variant>
        <vt:i4>5</vt:i4>
      </vt:variant>
      <vt:variant>
        <vt:lpwstr/>
      </vt:variant>
      <vt:variant>
        <vt:lpwstr>_Toc415665004</vt:lpwstr>
      </vt:variant>
      <vt:variant>
        <vt:i4>1376260</vt:i4>
      </vt:variant>
      <vt:variant>
        <vt:i4>23</vt:i4>
      </vt:variant>
      <vt:variant>
        <vt:i4>0</vt:i4>
      </vt:variant>
      <vt:variant>
        <vt:i4>5</vt:i4>
      </vt:variant>
      <vt:variant>
        <vt:lpwstr/>
      </vt:variant>
      <vt:variant>
        <vt:lpwstr>_Toc415665003</vt:lpwstr>
      </vt:variant>
      <vt:variant>
        <vt:i4>1376261</vt:i4>
      </vt:variant>
      <vt:variant>
        <vt:i4>17</vt:i4>
      </vt:variant>
      <vt:variant>
        <vt:i4>0</vt:i4>
      </vt:variant>
      <vt:variant>
        <vt:i4>5</vt:i4>
      </vt:variant>
      <vt:variant>
        <vt:lpwstr/>
      </vt:variant>
      <vt:variant>
        <vt:lpwstr>_Toc415665002</vt:lpwstr>
      </vt:variant>
      <vt:variant>
        <vt:i4>1376262</vt:i4>
      </vt:variant>
      <vt:variant>
        <vt:i4>11</vt:i4>
      </vt:variant>
      <vt:variant>
        <vt:i4>0</vt:i4>
      </vt:variant>
      <vt:variant>
        <vt:i4>5</vt:i4>
      </vt:variant>
      <vt:variant>
        <vt:lpwstr/>
      </vt:variant>
      <vt:variant>
        <vt:lpwstr>_Toc415665001</vt:lpwstr>
      </vt:variant>
      <vt:variant>
        <vt:i4>2424883</vt:i4>
      </vt:variant>
      <vt:variant>
        <vt:i4>6</vt:i4>
      </vt:variant>
      <vt:variant>
        <vt:i4>0</vt:i4>
      </vt:variant>
      <vt:variant>
        <vt:i4>5</vt:i4>
      </vt:variant>
      <vt:variant>
        <vt:lpwstr>http://creativecommons.org/licenses/by/3.0/nz/</vt:lpwstr>
      </vt:variant>
      <vt:variant>
        <vt:lpwstr/>
      </vt:variant>
      <vt:variant>
        <vt:i4>7929939</vt:i4>
      </vt:variant>
      <vt:variant>
        <vt:i4>45015</vt:i4>
      </vt:variant>
      <vt:variant>
        <vt:i4>1025</vt:i4>
      </vt:variant>
      <vt:variant>
        <vt:i4>1</vt:i4>
      </vt:variant>
      <vt:variant>
        <vt:lpwstr>by1</vt:lpwstr>
      </vt:variant>
      <vt:variant>
        <vt:lpwstr/>
      </vt:variant>
      <vt:variant>
        <vt:i4>7929939</vt:i4>
      </vt:variant>
      <vt:variant>
        <vt:i4>45474</vt:i4>
      </vt:variant>
      <vt:variant>
        <vt:i4>1026</vt:i4>
      </vt:variant>
      <vt:variant>
        <vt:i4>1</vt:i4>
      </vt:variant>
      <vt:variant>
        <vt:lpwstr>by1</vt:lpwstr>
      </vt:variant>
      <vt:variant>
        <vt:lpwstr/>
      </vt:variant>
      <vt:variant>
        <vt:i4>7929939</vt:i4>
      </vt:variant>
      <vt:variant>
        <vt:i4>45669</vt:i4>
      </vt:variant>
      <vt:variant>
        <vt:i4>1027</vt:i4>
      </vt:variant>
      <vt:variant>
        <vt:i4>1</vt:i4>
      </vt:variant>
      <vt:variant>
        <vt:lpwstr>by1</vt:lpwstr>
      </vt:variant>
      <vt:variant>
        <vt:lpwstr/>
      </vt:variant>
      <vt:variant>
        <vt:i4>786468</vt:i4>
      </vt:variant>
      <vt:variant>
        <vt:i4>-1</vt:i4>
      </vt:variant>
      <vt:variant>
        <vt:i4>1039</vt:i4>
      </vt:variant>
      <vt:variant>
        <vt:i4>1</vt:i4>
      </vt:variant>
      <vt:variant>
        <vt:lpwstr>OP_logo_V_bw</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PG Suite Design Programme Document</dc:title>
  <dc:creator>TaniaW@op.ac.nz</dc:creator>
  <cp:lastModifiedBy>Maggie Wells</cp:lastModifiedBy>
  <cp:revision>2</cp:revision>
  <cp:lastPrinted>2015-09-17T02:29:00Z</cp:lastPrinted>
  <dcterms:created xsi:type="dcterms:W3CDTF">2016-02-09T00:34:00Z</dcterms:created>
  <dcterms:modified xsi:type="dcterms:W3CDTF">2016-02-09T00:34:00Z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Templates</vt:lpwstr>
  </property>
  <property fmtid="{D5CDD505-2E9C-101B-9397-08002B2CF9AE}" pid="3" name="Team0">
    <vt:lpwstr>73;#Quality Enhancement Centre</vt:lpwstr>
  </property>
  <property fmtid="{D5CDD505-2E9C-101B-9397-08002B2CF9AE}" pid="4" name="_DocHome">
    <vt:i4>-2033672704</vt:i4>
  </property>
</Properties>
</file>